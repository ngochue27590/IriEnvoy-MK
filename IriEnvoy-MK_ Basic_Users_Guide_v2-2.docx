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42569" w:rsidRPr="004143B7" w:rsidRDefault="00811A58">
      <w:pPr>
        <w:rPr>
          <w:rFonts w:ascii="Poppins" w:hAnsi="Poppins" w:hint="eastAsia"/>
          <w:sz w:val="20"/>
          <w:szCs w:val="20"/>
        </w:rPr>
      </w:pPr>
      <w:ins w:id="0" w:author="thuyhuynh" w:date="2023-04-20T12:09:00Z">
        <w:del w:id="1" w:author="ptdung" w:date="2024-01-05T17:31:00Z">
          <w:r w:rsidRPr="004143B7" w:rsidDel="001A1046">
            <w:rPr>
              <w:rFonts w:ascii="Poppins" w:hAnsi="Poppins" w:cstheme="minorHAnsi"/>
              <w:noProof/>
              <w:sz w:val="20"/>
              <w:szCs w:val="20"/>
              <w:rPrChange w:id="2">
                <w:rPr>
                  <w:rFonts w:cstheme="minorHAnsi"/>
                  <w:noProof/>
                </w:rPr>
              </w:rPrChange>
            </w:rPr>
            <mc:AlternateContent>
              <mc:Choice Requires="wps">
                <w:drawing>
                  <wp:anchor distT="0" distB="0" distL="114300" distR="114300" simplePos="0" relativeHeight="251802624" behindDoc="0" locked="0" layoutInCell="1" allowOverlap="1" wp14:anchorId="78667A09" wp14:editId="0E64A149">
                    <wp:simplePos x="0" y="0"/>
                    <wp:positionH relativeFrom="column">
                      <wp:posOffset>-71755</wp:posOffset>
                    </wp:positionH>
                    <wp:positionV relativeFrom="paragraph">
                      <wp:posOffset>-447040</wp:posOffset>
                    </wp:positionV>
                    <wp:extent cx="2518410" cy="245745"/>
                    <wp:effectExtent l="0" t="0" r="0" b="0"/>
                    <wp:wrapNone/>
                    <wp:docPr id="383802113" name="TextBox 10">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E6346DA1-1DF1-3143-B0F9-20D8C34B4B40}"/>
                        </a:ext>
                      </a:extLst>
                    </wp:docPr>
                    <wp:cNvGraphicFramePr/>
                    <a:graphic xmlns:a="http://schemas.openxmlformats.org/drawingml/2006/main">
                      <a:graphicData uri="http://schemas.microsoft.com/office/word/2010/wordprocessingShape">
                        <wps:wsp>
                          <wps:cNvSpPr txBox="1"/>
                          <wps:spPr>
                            <a:xfrm>
                              <a:off x="0" y="0"/>
                              <a:ext cx="2518410" cy="245745"/>
                            </a:xfrm>
                            <a:prstGeom prst="rect">
                              <a:avLst/>
                            </a:prstGeom>
                            <a:noFill/>
                          </wps:spPr>
                          <wps:txbx>
                            <w:txbxContent>
                              <w:p w:rsidR="00710730" w:rsidRDefault="00710730" w:rsidP="00811A58">
                                <w:pPr>
                                  <w:pStyle w:val="NormalWeb"/>
                                  <w:spacing w:before="0" w:beforeAutospacing="0" w:after="0" w:afterAutospacing="0"/>
                                </w:pPr>
                                <w:bookmarkStart w:id="3" w:name="_GoBack"/>
                                <w:del w:id="4" w:author="thuyhuynh" w:date="2023-04-20T12:09:00Z">
                                  <w:r w:rsidDel="00606E56">
                                    <w:rPr>
                                      <w:rFonts w:ascii="Poppins" w:hAnsi="Poppins" w:cs="Poppins"/>
                                      <w:kern w:val="24"/>
                                      <w:sz w:val="20"/>
                                      <w:szCs w:val="20"/>
                                    </w:rPr>
                                    <w:delText xml:space="preserve">August </w:delText>
                                  </w:r>
                                </w:del>
                                <w:del w:id="5" w:author="ptdung" w:date="2023-12-20T17:32:00Z">
                                  <w:r w:rsidDel="00710730">
                                    <w:rPr>
                                      <w:rFonts w:ascii="Poppins" w:hAnsi="Poppins" w:cs="Poppins"/>
                                      <w:kern w:val="24"/>
                                      <w:sz w:val="20"/>
                                      <w:szCs w:val="20"/>
                                    </w:rPr>
                                    <w:delText>April</w:delText>
                                  </w:r>
                                </w:del>
                                <w:ins w:id="6" w:author="thuyhuynh" w:date="2023-04-20T12:09:00Z">
                                  <w:del w:id="7" w:author="ptdung" w:date="2023-12-20T17:32:00Z">
                                    <w:r w:rsidDel="00710730">
                                      <w:rPr>
                                        <w:rFonts w:ascii="Poppins" w:hAnsi="Poppins" w:cs="Poppins"/>
                                        <w:kern w:val="24"/>
                                        <w:sz w:val="20"/>
                                        <w:szCs w:val="20"/>
                                      </w:rPr>
                                      <w:delText xml:space="preserve"> </w:delText>
                                    </w:r>
                                  </w:del>
                                </w:ins>
                                <w:ins w:id="8" w:author="ptdung" w:date="2023-12-21T11:29:00Z">
                                  <w:r w:rsidR="00A7395B">
                                    <w:rPr>
                                      <w:rFonts w:ascii="Poppins" w:hAnsi="Poppins" w:cs="Poppins"/>
                                      <w:kern w:val="24"/>
                                      <w:sz w:val="20"/>
                                      <w:szCs w:val="20"/>
                                    </w:rPr>
                                    <w:t>December</w:t>
                                  </w:r>
                                </w:ins>
                                <w:ins w:id="9" w:author="ptdung" w:date="2023-12-20T17:32:00Z">
                                  <w:r>
                                    <w:rPr>
                                      <w:rFonts w:ascii="Poppins" w:hAnsi="Poppins" w:cs="Poppins"/>
                                      <w:kern w:val="24"/>
                                      <w:sz w:val="20"/>
                                      <w:szCs w:val="20"/>
                                    </w:rPr>
                                    <w:t xml:space="preserve"> </w:t>
                                  </w:r>
                                </w:ins>
                                <w:r>
                                  <w:rPr>
                                    <w:rFonts w:ascii="Poppins" w:hAnsi="Poppins" w:cs="Poppins"/>
                                    <w:kern w:val="24"/>
                                    <w:sz w:val="20"/>
                                    <w:szCs w:val="20"/>
                                  </w:rPr>
                                  <w:t>202</w:t>
                                </w:r>
                                <w:ins w:id="10" w:author="thuyhuynh" w:date="2023-04-20T12:09:00Z">
                                  <w:r>
                                    <w:rPr>
                                      <w:rFonts w:ascii="Poppins" w:hAnsi="Poppins" w:cs="Poppins" w:hint="eastAsia"/>
                                      <w:kern w:val="24"/>
                                      <w:sz w:val="20"/>
                                      <w:szCs w:val="20"/>
                                    </w:rPr>
                                    <w:t>3</w:t>
                                  </w:r>
                                </w:ins>
                                <w:del w:id="11" w:author="thuyhuynh" w:date="2023-04-20T12:09:00Z">
                                  <w:r w:rsidDel="00606E56">
                                    <w:rPr>
                                      <w:rFonts w:ascii="Poppins" w:hAnsi="Poppins" w:cs="Poppins"/>
                                      <w:kern w:val="24"/>
                                      <w:sz w:val="20"/>
                                      <w:szCs w:val="20"/>
                                    </w:rPr>
                                    <w:delText>1</w:delText>
                                  </w:r>
                                </w:del>
                                <w:bookmarkEnd w:id="3"/>
                              </w:p>
                            </w:txbxContent>
                          </wps:txbx>
                          <wps:bodyPr wrap="square" rtlCol="0">
                            <a:spAutoFit/>
                          </wps:bodyPr>
                        </wps:wsp>
                      </a:graphicData>
                    </a:graphic>
                  </wp:anchor>
                </w:drawing>
              </mc:Choice>
              <mc:Fallback>
                <w:pict>
                  <v:shapetype id="_x0000_t202" coordsize="21600,21600" o:spt="202" path="m,l,21600r21600,l21600,xe">
                    <v:stroke joinstyle="miter"/>
                    <v:path gradientshapeok="t" o:connecttype="rect"/>
                  </v:shapetype>
                  <v:shape id="TextBox 10" o:spid="_x0000_s1026" type="#_x0000_t202" style="position:absolute;margin-left:-5.65pt;margin-top:-35.2pt;width:198.3pt;height:19.3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" filled="f" stroked="f">
                    <v:textbox style="mso-fit-shape-to-text:t">
                      <w:txbxContent>
                        <w:p w:rsidR="00710730" w:rsidRDefault="00710730" w:rsidP="00811A58">
                          <w:pPr>
                            <w:pStyle w:val="NormalWeb"/>
                            <w:spacing w:before="0" w:beforeAutospacing="0" w:after="0" w:afterAutospacing="0"/>
                          </w:pPr>
                          <w:bookmarkStart w:id="12" w:name="_GoBack"/>
                          <w:del w:id="13" w:author="thuyhuynh" w:date="2023-04-20T12:09:00Z">
                            <w:r w:rsidDel="00606E56">
                              <w:rPr>
                                <w:rFonts w:ascii="Poppins" w:hAnsi="Poppins" w:cs="Poppins"/>
                                <w:kern w:val="24"/>
                                <w:sz w:val="20"/>
                                <w:szCs w:val="20"/>
                              </w:rPr>
                              <w:delText xml:space="preserve">August </w:delText>
                            </w:r>
                          </w:del>
                          <w:del w:id="14" w:author="ptdung" w:date="2023-12-20T17:32:00Z">
                            <w:r w:rsidDel="00710730">
                              <w:rPr>
                                <w:rFonts w:ascii="Poppins" w:hAnsi="Poppins" w:cs="Poppins"/>
                                <w:kern w:val="24"/>
                                <w:sz w:val="20"/>
                                <w:szCs w:val="20"/>
                              </w:rPr>
                              <w:delText>April</w:delText>
                            </w:r>
                          </w:del>
                          <w:ins w:id="15" w:author="thuyhuynh" w:date="2023-04-20T12:09:00Z">
                            <w:del w:id="16" w:author="ptdung" w:date="2023-12-20T17:32:00Z">
                              <w:r w:rsidDel="00710730">
                                <w:rPr>
                                  <w:rFonts w:ascii="Poppins" w:hAnsi="Poppins" w:cs="Poppins"/>
                                  <w:kern w:val="24"/>
                                  <w:sz w:val="20"/>
                                  <w:szCs w:val="20"/>
                                </w:rPr>
                                <w:delText xml:space="preserve"> </w:delText>
                              </w:r>
                            </w:del>
                          </w:ins>
                          <w:ins w:id="17" w:author="ptdung" w:date="2023-12-21T11:29:00Z">
                            <w:r w:rsidR="00A7395B">
                              <w:rPr>
                                <w:rFonts w:ascii="Poppins" w:hAnsi="Poppins" w:cs="Poppins"/>
                                <w:kern w:val="24"/>
                                <w:sz w:val="20"/>
                                <w:szCs w:val="20"/>
                              </w:rPr>
                              <w:t>December</w:t>
                            </w:r>
                          </w:ins>
                          <w:ins w:id="18" w:author="ptdung" w:date="2023-12-20T17:32:00Z">
                            <w:r>
                              <w:rPr>
                                <w:rFonts w:ascii="Poppins" w:hAnsi="Poppins" w:cs="Poppins"/>
                                <w:kern w:val="24"/>
                                <w:sz w:val="20"/>
                                <w:szCs w:val="20"/>
                              </w:rPr>
                              <w:t xml:space="preserve"> </w:t>
                            </w:r>
                          </w:ins>
                          <w:r>
                            <w:rPr>
                              <w:rFonts w:ascii="Poppins" w:hAnsi="Poppins" w:cs="Poppins"/>
                              <w:kern w:val="24"/>
                              <w:sz w:val="20"/>
                              <w:szCs w:val="20"/>
                            </w:rPr>
                            <w:t>202</w:t>
                          </w:r>
                          <w:ins w:id="19" w:author="thuyhuynh" w:date="2023-04-20T12:09:00Z">
                            <w:r>
                              <w:rPr>
                                <w:rFonts w:ascii="Poppins" w:hAnsi="Poppins" w:cs="Poppins" w:hint="eastAsia"/>
                                <w:kern w:val="24"/>
                                <w:sz w:val="20"/>
                                <w:szCs w:val="20"/>
                              </w:rPr>
                              <w:t>3</w:t>
                            </w:r>
                          </w:ins>
                          <w:del w:id="20" w:author="thuyhuynh" w:date="2023-04-20T12:09:00Z">
                            <w:r w:rsidDel="00606E56">
                              <w:rPr>
                                <w:rFonts w:ascii="Poppins" w:hAnsi="Poppins" w:cs="Poppins"/>
                                <w:kern w:val="24"/>
                                <w:sz w:val="20"/>
                                <w:szCs w:val="20"/>
                              </w:rPr>
                              <w:delText>1</w:delText>
                            </w:r>
                          </w:del>
                          <w:bookmarkEnd w:id="12"/>
                        </w:p>
                      </w:txbxContent>
                    </v:textbox>
                  </v:shape>
                </w:pict>
              </mc:Fallback>
            </mc:AlternateContent>
          </w:r>
        </w:del>
      </w:ins>
      <w:r w:rsidR="00231CE8" w:rsidRPr="004143B7">
        <w:rPr>
          <w:rFonts w:ascii="Poppins" w:hAnsi="Poppins"/>
          <w:noProof/>
          <w:sz w:val="20"/>
          <w:szCs w:val="20"/>
        </w:rPr>
        <mc:AlternateContent>
          <mc:Choice Requires="wps">
            <w:drawing>
              <wp:anchor distT="0" distB="0" distL="114300" distR="114300" simplePos="0" relativeHeight="251800576" behindDoc="0" locked="0" layoutInCell="1" allowOverlap="1" wp14:anchorId="618C750C" wp14:editId="647339C7">
                <wp:simplePos x="0" y="0"/>
                <wp:positionH relativeFrom="column">
                  <wp:posOffset>-68580</wp:posOffset>
                </wp:positionH>
                <wp:positionV relativeFrom="paragraph">
                  <wp:posOffset>-960120</wp:posOffset>
                </wp:positionV>
                <wp:extent cx="1021080" cy="447040"/>
                <wp:effectExtent l="0" t="0" r="7620" b="0"/>
                <wp:wrapNone/>
                <wp:docPr id="26" name="Rectangle 12">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09C623CF-6556-6642-9C4B-2791A57348AC}"/>
                    </a:ext>
                  </a:extLst>
                </wp:docPr>
                <wp:cNvGraphicFramePr/>
                <a:graphic xmlns:a="http://schemas.openxmlformats.org/drawingml/2006/main">
                  <a:graphicData uri="http://schemas.microsoft.com/office/word/2010/wordprocessingShape">
                    <wps:wsp>
                      <wps:cNvSpPr/>
                      <wps:spPr>
                        <a:xfrm>
                          <a:off x="0" y="0"/>
                          <a:ext cx="1021080" cy="447040"/>
                        </a:xfrm>
                        <a:prstGeom prst="rect">
                          <a:avLst/>
                        </a:prstGeom>
                        <a:solidFill>
                          <a:srgbClr val="AC00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w:pict>
              <v:rect id="Rectangle 12" o:spid="_x0000_s1026" style="position:absolute;margin-left:-5.4pt;margin-top:-75.6pt;width:80.4pt;height:35.2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" fillcolor="#ac0000" stroked="f" strokeweight="2pt"/>
            </w:pict>
          </mc:Fallback>
        </mc:AlternateContent>
      </w:r>
    </w:p>
    <w:p w:rsidR="00842569" w:rsidRPr="004143B7" w:rsidRDefault="00842569">
      <w:pPr>
        <w:rPr>
          <w:rFonts w:ascii="Poppins" w:hAnsi="Poppins" w:hint="eastAsia"/>
          <w:sz w:val="20"/>
          <w:szCs w:val="20"/>
        </w:rPr>
      </w:pPr>
    </w:p>
    <w:p w:rsidR="00842569" w:rsidRPr="004143B7" w:rsidRDefault="00842569">
      <w:pPr>
        <w:rPr>
          <w:rFonts w:ascii="Poppins" w:hAnsi="Poppins" w:hint="eastAsia"/>
          <w:sz w:val="20"/>
          <w:szCs w:val="20"/>
        </w:rPr>
      </w:pPr>
    </w:p>
    <w:p w:rsidR="00842569" w:rsidRPr="004143B7" w:rsidRDefault="00842569">
      <w:pPr>
        <w:rPr>
          <w:rFonts w:ascii="Poppins" w:hAnsi="Poppins" w:hint="eastAsia"/>
          <w:sz w:val="20"/>
          <w:szCs w:val="20"/>
        </w:rPr>
      </w:pPr>
    </w:p>
    <w:p w:rsidR="00842569" w:rsidRPr="004143B7" w:rsidRDefault="00842569">
      <w:pPr>
        <w:rPr>
          <w:rFonts w:ascii="Poppins" w:hAnsi="Poppins" w:hint="eastAsia"/>
          <w:sz w:val="20"/>
          <w:szCs w:val="20"/>
        </w:rPr>
      </w:pPr>
    </w:p>
    <w:p w:rsidR="00842569" w:rsidRPr="004143B7" w:rsidRDefault="00842569">
      <w:pPr>
        <w:rPr>
          <w:rFonts w:ascii="Poppins" w:hAnsi="Poppins" w:hint="eastAsia"/>
          <w:sz w:val="20"/>
          <w:szCs w:val="20"/>
        </w:rPr>
      </w:pPr>
    </w:p>
    <w:p w:rsidR="00842569" w:rsidRPr="004143B7" w:rsidRDefault="00842569">
      <w:pPr>
        <w:rPr>
          <w:rFonts w:ascii="Poppins" w:hAnsi="Poppins" w:hint="eastAsia"/>
          <w:sz w:val="20"/>
          <w:szCs w:val="20"/>
        </w:rPr>
      </w:pPr>
    </w:p>
    <w:p w:rsidR="00842569" w:rsidRPr="004143B7" w:rsidRDefault="001A1046">
      <w:pPr>
        <w:rPr>
          <w:rFonts w:ascii="Poppins" w:hAnsi="Poppins" w:hint="eastAsia"/>
          <w:sz w:val="20"/>
          <w:szCs w:val="20"/>
        </w:rPr>
      </w:pPr>
      <w:r w:rsidRPr="004143B7">
        <w:rPr>
          <w:rFonts w:ascii="Poppins" w:hAnsi="Poppins"/>
          <w:noProof/>
          <w:sz w:val="20"/>
          <w:szCs w:val="20"/>
        </w:rPr>
        <mc:AlternateContent>
          <mc:Choice Requires="wps">
            <w:drawing>
              <wp:anchor distT="0" distB="0" distL="114300" distR="114300" simplePos="0" relativeHeight="251798528" behindDoc="0" locked="0" layoutInCell="1" allowOverlap="1" wp14:anchorId="4A42FFFC" wp14:editId="07635405">
                <wp:simplePos x="0" y="0"/>
                <wp:positionH relativeFrom="margin">
                  <wp:posOffset>-70485</wp:posOffset>
                </wp:positionH>
                <wp:positionV relativeFrom="paragraph">
                  <wp:posOffset>42985</wp:posOffset>
                </wp:positionV>
                <wp:extent cx="6810375" cy="851535"/>
                <wp:effectExtent l="0" t="0" r="0" b="5715"/>
                <wp:wrapNone/>
                <wp:docPr id="7177021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0375" cy="851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0730" w:rsidRPr="005E38F2" w:rsidRDefault="00710730" w:rsidP="00811A58">
                            <w:pPr>
                              <w:rPr>
                                <w:rFonts w:ascii="Poppins SemiBold" w:hAnsi="Poppins SemiBold" w:hint="eastAsia"/>
                                <w:b/>
                                <w:sz w:val="56"/>
                                <w:szCs w:val="56"/>
                                <w:lang w:val="vi-VN"/>
                              </w:rPr>
                            </w:pPr>
                            <w:proofErr w:type="spellStart"/>
                            <w:r w:rsidRPr="005E38F2">
                              <w:rPr>
                                <w:rFonts w:ascii="Poppins SemiBold" w:hAnsi="Poppins SemiBold"/>
                                <w:b/>
                                <w:sz w:val="56"/>
                                <w:szCs w:val="56"/>
                              </w:rPr>
                              <w:t>Iri</w:t>
                            </w:r>
                            <w:proofErr w:type="spellEnd"/>
                            <w:r w:rsidRPr="005E38F2">
                              <w:rPr>
                                <w:rFonts w:ascii="Poppins SemiBold" w:hAnsi="Poppins SemiBold"/>
                                <w:b/>
                                <w:sz w:val="56"/>
                                <w:szCs w:val="56"/>
                                <w:lang w:val="vi-VN"/>
                              </w:rPr>
                              <w:t>Envoy</w:t>
                            </w:r>
                            <w:r w:rsidRPr="005E38F2">
                              <w:rPr>
                                <w:rFonts w:ascii="Poppins SemiBold" w:hAnsi="Poppins SemiBold"/>
                                <w:b/>
                                <w:sz w:val="56"/>
                                <w:szCs w:val="56"/>
                              </w:rPr>
                              <w:t>-</w:t>
                            </w:r>
                            <w:r w:rsidRPr="005E38F2">
                              <w:rPr>
                                <w:rFonts w:ascii="Poppins SemiBold" w:hAnsi="Poppins SemiBold"/>
                                <w:b/>
                                <w:sz w:val="56"/>
                                <w:szCs w:val="56"/>
                                <w:lang w:val="vi-VN"/>
                              </w:rPr>
                              <w:t>MK</w:t>
                            </w:r>
                          </w:p>
                          <w:p w:rsidR="00710730" w:rsidRPr="005E38F2" w:rsidRDefault="00710730" w:rsidP="00811A58">
                            <w:pPr>
                              <w:rPr>
                                <w:rFonts w:ascii="Poppins SemiBold" w:hAnsi="Poppins SemiBold" w:hint="eastAsia"/>
                                <w:b/>
                                <w:sz w:val="56"/>
                                <w:szCs w:val="56"/>
                              </w:rPr>
                            </w:pPr>
                            <w:r w:rsidRPr="005E38F2">
                              <w:rPr>
                                <w:rFonts w:ascii="Poppins SemiBold" w:hAnsi="Poppins SemiBold"/>
                                <w:b/>
                                <w:sz w:val="56"/>
                                <w:szCs w:val="56"/>
                              </w:rPr>
                              <w:t>Basic User’s Guide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margin-left:-5.55pt;margin-top:3.4pt;width:536.25pt;height:67.0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" filled="f" stroked="f">
                <v:textbox>
                  <w:txbxContent>
                    <w:p w:rsidR="00710730" w:rsidRPr="005E38F2" w:rsidRDefault="00710730" w:rsidP="00811A58">
                      <w:pPr>
                        <w:rPr>
                          <w:rFonts w:ascii="Poppins SemiBold" w:hAnsi="Poppins SemiBold" w:hint="eastAsia"/>
                          <w:b/>
                          <w:sz w:val="56"/>
                          <w:szCs w:val="56"/>
                          <w:lang w:val="vi-VN"/>
                        </w:rPr>
                      </w:pPr>
                      <w:proofErr w:type="spellStart"/>
                      <w:r w:rsidRPr="005E38F2">
                        <w:rPr>
                          <w:rFonts w:ascii="Poppins SemiBold" w:hAnsi="Poppins SemiBold"/>
                          <w:b/>
                          <w:sz w:val="56"/>
                          <w:szCs w:val="56"/>
                        </w:rPr>
                        <w:t>Iri</w:t>
                      </w:r>
                      <w:proofErr w:type="spellEnd"/>
                      <w:r w:rsidRPr="005E38F2">
                        <w:rPr>
                          <w:rFonts w:ascii="Poppins SemiBold" w:hAnsi="Poppins SemiBold"/>
                          <w:b/>
                          <w:sz w:val="56"/>
                          <w:szCs w:val="56"/>
                          <w:lang w:val="vi-VN"/>
                        </w:rPr>
                        <w:t>Envoy</w:t>
                      </w:r>
                      <w:r w:rsidRPr="005E38F2">
                        <w:rPr>
                          <w:rFonts w:ascii="Poppins SemiBold" w:hAnsi="Poppins SemiBold"/>
                          <w:b/>
                          <w:sz w:val="56"/>
                          <w:szCs w:val="56"/>
                        </w:rPr>
                        <w:t>-</w:t>
                      </w:r>
                      <w:r w:rsidRPr="005E38F2">
                        <w:rPr>
                          <w:rFonts w:ascii="Poppins SemiBold" w:hAnsi="Poppins SemiBold"/>
                          <w:b/>
                          <w:sz w:val="56"/>
                          <w:szCs w:val="56"/>
                          <w:lang w:val="vi-VN"/>
                        </w:rPr>
                        <w:t>MK</w:t>
                      </w:r>
                    </w:p>
                    <w:p w:rsidR="00710730" w:rsidRPr="005E38F2" w:rsidRDefault="00710730" w:rsidP="00811A58">
                      <w:pPr>
                        <w:rPr>
                          <w:rFonts w:ascii="Poppins SemiBold" w:hAnsi="Poppins SemiBold" w:hint="eastAsia"/>
                          <w:b/>
                          <w:sz w:val="56"/>
                          <w:szCs w:val="56"/>
                        </w:rPr>
                      </w:pPr>
                      <w:r w:rsidRPr="005E38F2">
                        <w:rPr>
                          <w:rFonts w:ascii="Poppins SemiBold" w:hAnsi="Poppins SemiBold"/>
                          <w:b/>
                          <w:sz w:val="56"/>
                          <w:szCs w:val="56"/>
                        </w:rPr>
                        <w:t>Basic User’s Guide</w:t>
                      </w:r>
                    </w:p>
                  </w:txbxContent>
                </v:textbox>
                <w10:wrap anchorx="margin"/>
              </v:shape>
            </w:pict>
          </mc:Fallback>
        </mc:AlternateContent>
      </w:r>
    </w:p>
    <w:p w:rsidR="00842569" w:rsidRPr="004143B7" w:rsidRDefault="00842569">
      <w:pPr>
        <w:rPr>
          <w:rFonts w:ascii="Poppins" w:hAnsi="Poppins" w:hint="eastAsia"/>
          <w:sz w:val="20"/>
          <w:szCs w:val="20"/>
        </w:rPr>
      </w:pPr>
    </w:p>
    <w:p w:rsidR="00842569" w:rsidRPr="004143B7" w:rsidRDefault="00842569">
      <w:pPr>
        <w:rPr>
          <w:rFonts w:ascii="Poppins" w:hAnsi="Poppins" w:hint="eastAsia"/>
          <w:sz w:val="20"/>
          <w:szCs w:val="20"/>
        </w:rPr>
      </w:pPr>
    </w:p>
    <w:p w:rsidR="00F3255A" w:rsidRPr="004143B7" w:rsidRDefault="00F3255A" w:rsidP="00842569">
      <w:pPr>
        <w:rPr>
          <w:rFonts w:ascii="Poppins" w:hAnsi="Poppins" w:hint="eastAsia"/>
          <w:sz w:val="20"/>
          <w:szCs w:val="20"/>
        </w:rPr>
      </w:pPr>
    </w:p>
    <w:p w:rsidR="00F3255A" w:rsidRPr="004143B7" w:rsidRDefault="00F3255A">
      <w:pPr>
        <w:rPr>
          <w:rFonts w:ascii="Poppins" w:hAnsi="Poppins" w:hint="eastAsia"/>
          <w:sz w:val="20"/>
          <w:szCs w:val="20"/>
        </w:rPr>
      </w:pPr>
    </w:p>
    <w:sdt>
      <w:sdtPr>
        <w:rPr>
          <w:rFonts w:ascii="Poppins" w:hAnsi="Poppins"/>
          <w:sz w:val="20"/>
          <w:szCs w:val="20"/>
        </w:rPr>
        <w:id w:val="758145235"/>
        <w:docPartObj>
          <w:docPartGallery w:val="Cover Pages"/>
          <w:docPartUnique/>
        </w:docPartObj>
      </w:sdtPr>
      <w:sdtEndPr/>
      <w:sdtContent>
        <w:p w:rsidR="00AC0496" w:rsidRPr="004143B7" w:rsidRDefault="00AC0496">
          <w:pPr>
            <w:rPr>
              <w:rFonts w:ascii="Poppins" w:hAnsi="Poppins" w:hint="eastAsia"/>
              <w:sz w:val="20"/>
              <w:szCs w:val="20"/>
            </w:rPr>
          </w:pPr>
        </w:p>
        <w:p w:rsidR="00353899" w:rsidRPr="004143B7" w:rsidRDefault="001A1046">
          <w:pPr>
            <w:rPr>
              <w:rFonts w:ascii="Poppins" w:hAnsi="Poppins" w:hint="eastAsia"/>
              <w:sz w:val="20"/>
              <w:szCs w:val="20"/>
            </w:rPr>
          </w:pPr>
          <w:ins w:id="21" w:author="thuyhuynh" w:date="2023-04-20T12:09:00Z">
            <w:r w:rsidRPr="004143B7">
              <w:rPr>
                <w:rFonts w:ascii="Poppins" w:hAnsi="Poppins" w:cstheme="minorHAnsi"/>
                <w:noProof/>
                <w:sz w:val="20"/>
                <w:szCs w:val="20"/>
                <w:rPrChange w:id="22">
                  <w:rPr>
                    <w:rFonts w:cstheme="minorHAnsi"/>
                    <w:noProof/>
                  </w:rPr>
                </w:rPrChange>
              </w:rPr>
              <mc:AlternateContent>
                <mc:Choice Requires="wps">
                  <w:drawing>
                    <wp:anchor distT="0" distB="0" distL="114300" distR="114300" simplePos="0" relativeHeight="251806720" behindDoc="0" locked="0" layoutInCell="1" allowOverlap="1" wp14:anchorId="15BF2D9D" wp14:editId="6245936F">
                      <wp:simplePos x="0" y="0"/>
                      <wp:positionH relativeFrom="column">
                        <wp:posOffset>-46160</wp:posOffset>
                      </wp:positionH>
                      <wp:positionV relativeFrom="paragraph">
                        <wp:posOffset>19050</wp:posOffset>
                      </wp:positionV>
                      <wp:extent cx="2518410" cy="245745"/>
                      <wp:effectExtent l="0" t="0" r="0" b="0"/>
                      <wp:wrapNone/>
                      <wp:docPr id="1382497480" name="TextBox 10">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E6346DA1-1DF1-3143-B0F9-20D8C34B4B40}"/>
                          </a:ext>
                        </a:extLst>
                      </wp:docPr>
                      <wp:cNvGraphicFramePr/>
                      <a:graphic xmlns:a="http://schemas.openxmlformats.org/drawingml/2006/main">
                        <a:graphicData uri="http://schemas.microsoft.com/office/word/2010/wordprocessingShape">
                          <wps:wsp>
                            <wps:cNvSpPr txBox="1"/>
                            <wps:spPr>
                              <a:xfrm>
                                <a:off x="0" y="0"/>
                                <a:ext cx="2518410" cy="245745"/>
                              </a:xfrm>
                              <a:prstGeom prst="rect">
                                <a:avLst/>
                              </a:prstGeom>
                              <a:noFill/>
                            </wps:spPr>
                            <wps:txbx>
                              <w:txbxContent>
                                <w:p w:rsidR="00710730" w:rsidRPr="002152C5" w:rsidRDefault="00710730" w:rsidP="002152C5">
                                  <w:pPr>
                                    <w:pStyle w:val="NormalWeb"/>
                                    <w:spacing w:before="0" w:beforeAutospacing="0" w:after="0" w:afterAutospacing="0"/>
                                    <w:rPr>
                                      <w:rFonts w:ascii="Poppins Light" w:hAnsi="Poppins Light" w:hint="eastAsia"/>
                                    </w:rPr>
                                  </w:pPr>
                                  <w:del w:id="23" w:author="thuyhuynh" w:date="2023-04-20T12:09:00Z">
                                    <w:r w:rsidRPr="002152C5" w:rsidDel="00606E56">
                                      <w:rPr>
                                        <w:rFonts w:ascii="Poppins Light" w:hAnsi="Poppins Light" w:cs="Poppins"/>
                                        <w:kern w:val="24"/>
                                        <w:sz w:val="20"/>
                                        <w:szCs w:val="20"/>
                                      </w:rPr>
                                      <w:delText xml:space="preserve">August </w:delText>
                                    </w:r>
                                  </w:del>
                                  <w:del w:id="24" w:author="ptdung" w:date="2024-01-05T17:31:00Z">
                                    <w:r w:rsidDel="001A1046">
                                      <w:rPr>
                                        <w:rFonts w:ascii="Poppins Light" w:hAnsi="Poppins Light" w:cs="Poppins"/>
                                        <w:kern w:val="24"/>
                                        <w:sz w:val="20"/>
                                        <w:szCs w:val="20"/>
                                      </w:rPr>
                                      <w:delText xml:space="preserve">Document </w:delText>
                                    </w:r>
                                  </w:del>
                                  <w:r>
                                    <w:rPr>
                                      <w:rFonts w:ascii="Poppins Light" w:hAnsi="Poppins Light" w:cs="Poppins"/>
                                      <w:kern w:val="24"/>
                                      <w:sz w:val="20"/>
                                      <w:szCs w:val="20"/>
                                    </w:rPr>
                                    <w:t>Version 2.</w:t>
                                  </w:r>
                                  <w:ins w:id="25" w:author="ptdung" w:date="2023-12-20T17:32:00Z">
                                    <w:r>
                                      <w:rPr>
                                        <w:rFonts w:ascii="Poppins Light" w:hAnsi="Poppins Light" w:cs="Poppins"/>
                                        <w:kern w:val="24"/>
                                        <w:sz w:val="20"/>
                                        <w:szCs w:val="20"/>
                                      </w:rPr>
                                      <w:t>2</w:t>
                                    </w:r>
                                  </w:ins>
                                  <w:del w:id="26" w:author="ptdung" w:date="2023-12-20T17:32:00Z">
                                    <w:r w:rsidDel="00710730">
                                      <w:rPr>
                                        <w:rFonts w:ascii="Poppins Light" w:hAnsi="Poppins Light" w:cs="Poppins"/>
                                        <w:kern w:val="24"/>
                                        <w:sz w:val="20"/>
                                        <w:szCs w:val="20"/>
                                      </w:rPr>
                                      <w:delText>1</w:delText>
                                    </w:r>
                                  </w:del>
                                  <w:ins w:id="27" w:author="ptdung" w:date="2024-01-05T17:31:00Z">
                                    <w:r w:rsidR="001A1046">
                                      <w:rPr>
                                        <w:rFonts w:ascii="Poppins Light" w:hAnsi="Poppins Light" w:cs="Poppins"/>
                                        <w:kern w:val="24"/>
                                        <w:sz w:val="20"/>
                                        <w:szCs w:val="20"/>
                                      </w:rPr>
                                      <w:t>, December 2023</w:t>
                                    </w:r>
                                  </w:ins>
                                </w:p>
                              </w:txbxContent>
                            </wps:txbx>
                            <wps:bodyPr wrap="square" rtlCol="0">
                              <a:spAutoFit/>
                            </wps:bodyPr>
                          </wps:wsp>
                        </a:graphicData>
                      </a:graphic>
                    </wp:anchor>
                  </w:drawing>
                </mc:Choice>
                <mc:Fallback>
                  <w:pict>
                    <v:shape id="_x0000_s1028" type="#_x0000_t202" style="position:absolute;margin-left:-3.65pt;margin-top:1.5pt;width:198.3pt;height:19.3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" filled="f" stroked="f">
                      <v:textbox style="mso-fit-shape-to-text:t">
                        <w:txbxContent>
                          <w:p w:rsidR="00710730" w:rsidRPr="002152C5" w:rsidRDefault="00710730" w:rsidP="002152C5">
                            <w:pPr>
                              <w:pStyle w:val="NormalWeb"/>
                              <w:spacing w:before="0" w:beforeAutospacing="0" w:after="0" w:afterAutospacing="0"/>
                              <w:rPr>
                                <w:rFonts w:ascii="Poppins Light" w:hAnsi="Poppins Light" w:hint="eastAsia"/>
                              </w:rPr>
                            </w:pPr>
                            <w:del w:id="28" w:author="thuyhuynh" w:date="2023-04-20T12:09:00Z">
                              <w:r w:rsidRPr="002152C5" w:rsidDel="00606E56">
                                <w:rPr>
                                  <w:rFonts w:ascii="Poppins Light" w:hAnsi="Poppins Light" w:cs="Poppins"/>
                                  <w:kern w:val="24"/>
                                  <w:sz w:val="20"/>
                                  <w:szCs w:val="20"/>
                                </w:rPr>
                                <w:delText xml:space="preserve">August </w:delText>
                              </w:r>
                            </w:del>
                            <w:del w:id="29" w:author="ptdung" w:date="2024-01-05T17:31:00Z">
                              <w:r w:rsidDel="001A1046">
                                <w:rPr>
                                  <w:rFonts w:ascii="Poppins Light" w:hAnsi="Poppins Light" w:cs="Poppins"/>
                                  <w:kern w:val="24"/>
                                  <w:sz w:val="20"/>
                                  <w:szCs w:val="20"/>
                                </w:rPr>
                                <w:delText xml:space="preserve">Document </w:delText>
                              </w:r>
                            </w:del>
                            <w:r>
                              <w:rPr>
                                <w:rFonts w:ascii="Poppins Light" w:hAnsi="Poppins Light" w:cs="Poppins"/>
                                <w:kern w:val="24"/>
                                <w:sz w:val="20"/>
                                <w:szCs w:val="20"/>
                              </w:rPr>
                              <w:t>Version 2.</w:t>
                            </w:r>
                            <w:ins w:id="30" w:author="ptdung" w:date="2023-12-20T17:32:00Z">
                              <w:r>
                                <w:rPr>
                                  <w:rFonts w:ascii="Poppins Light" w:hAnsi="Poppins Light" w:cs="Poppins"/>
                                  <w:kern w:val="24"/>
                                  <w:sz w:val="20"/>
                                  <w:szCs w:val="20"/>
                                </w:rPr>
                                <w:t>2</w:t>
                              </w:r>
                            </w:ins>
                            <w:del w:id="31" w:author="ptdung" w:date="2023-12-20T17:32:00Z">
                              <w:r w:rsidDel="00710730">
                                <w:rPr>
                                  <w:rFonts w:ascii="Poppins Light" w:hAnsi="Poppins Light" w:cs="Poppins"/>
                                  <w:kern w:val="24"/>
                                  <w:sz w:val="20"/>
                                  <w:szCs w:val="20"/>
                                </w:rPr>
                                <w:delText>1</w:delText>
                              </w:r>
                            </w:del>
                            <w:ins w:id="32" w:author="ptdung" w:date="2024-01-05T17:31:00Z">
                              <w:r w:rsidR="001A1046">
                                <w:rPr>
                                  <w:rFonts w:ascii="Poppins Light" w:hAnsi="Poppins Light" w:cs="Poppins"/>
                                  <w:kern w:val="24"/>
                                  <w:sz w:val="20"/>
                                  <w:szCs w:val="20"/>
                                </w:rPr>
                                <w:t>, December 2023</w:t>
                              </w:r>
                            </w:ins>
                          </w:p>
                        </w:txbxContent>
                      </v:textbox>
                    </v:shape>
                  </w:pict>
                </mc:Fallback>
              </mc:AlternateContent>
            </w:r>
          </w:ins>
        </w:p>
        <w:p w:rsidR="00353899" w:rsidRPr="004143B7" w:rsidRDefault="005E38F2">
          <w:pPr>
            <w:rPr>
              <w:rFonts w:ascii="Poppins" w:hAnsi="Poppins" w:hint="eastAsia"/>
              <w:sz w:val="20"/>
              <w:szCs w:val="20"/>
            </w:rPr>
          </w:pPr>
          <w:ins w:id="33" w:author="thuyhuynh" w:date="2023-04-20T12:17:00Z">
            <w:r w:rsidRPr="004143B7">
              <w:rPr>
                <w:rFonts w:ascii="Poppins" w:hAnsi="Poppins"/>
                <w:noProof/>
                <w:sz w:val="20"/>
                <w:szCs w:val="20"/>
                <w:rPrChange w:id="34">
                  <w:rPr>
                    <w:noProof/>
                  </w:rPr>
                </w:rPrChange>
              </w:rPr>
              <w:drawing>
                <wp:anchor distT="0" distB="0" distL="114300" distR="114300" simplePos="0" relativeHeight="251796480" behindDoc="0" locked="0" layoutInCell="1" allowOverlap="0" wp14:anchorId="089B05C2" wp14:editId="3E3890F5">
                  <wp:simplePos x="0" y="0"/>
                  <wp:positionH relativeFrom="column">
                    <wp:posOffset>-914400</wp:posOffset>
                  </wp:positionH>
                  <wp:positionV relativeFrom="paragraph">
                    <wp:posOffset>243205</wp:posOffset>
                  </wp:positionV>
                  <wp:extent cx="7766050" cy="5069205"/>
                  <wp:effectExtent l="0" t="0" r="6350" b="0"/>
                  <wp:wrapSquare wrapText="bothSides"/>
                  <wp:docPr id="383802120" name="Picture 38380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ng"/>
                          <pic:cNvPicPr/>
                        </pic:nvPicPr>
                        <pic:blipFill>
                          <a:blip r:embed="rId10">
                            <a:extLst>
                              <a:ext uri="{28A0092B-C50C-407E-A947-70E740481C1C}">
                                <a14:useLocalDpi xmlns:a14="http://schemas.microsoft.com/office/drawing/2010/main" val="0"/>
                              </a:ext>
                            </a:extLst>
                          </a:blip>
                          <a:stretch>
                            <a:fillRect/>
                          </a:stretch>
                        </pic:blipFill>
                        <pic:spPr>
                          <a:xfrm>
                            <a:off x="0" y="0"/>
                            <a:ext cx="7766050" cy="5069205"/>
                          </a:xfrm>
                          <a:prstGeom prst="rect">
                            <a:avLst/>
                          </a:prstGeom>
                        </pic:spPr>
                      </pic:pic>
                    </a:graphicData>
                  </a:graphic>
                  <wp14:sizeRelH relativeFrom="margin">
                    <wp14:pctWidth>0</wp14:pctWidth>
                  </wp14:sizeRelH>
                  <wp14:sizeRelV relativeFrom="margin">
                    <wp14:pctHeight>0</wp14:pctHeight>
                  </wp14:sizeRelV>
                </wp:anchor>
              </w:drawing>
            </w:r>
          </w:ins>
        </w:p>
        <w:p w:rsidR="00353899" w:rsidRDefault="00353899">
          <w:pPr>
            <w:rPr>
              <w:rFonts w:ascii="Poppins" w:hAnsi="Poppins" w:hint="eastAsia"/>
              <w:sz w:val="20"/>
              <w:szCs w:val="20"/>
            </w:rPr>
          </w:pPr>
        </w:p>
        <w:p w:rsidR="001B028D" w:rsidRDefault="001B028D">
          <w:pPr>
            <w:rPr>
              <w:rFonts w:ascii="Poppins" w:hAnsi="Poppins" w:hint="eastAsia"/>
              <w:sz w:val="20"/>
              <w:szCs w:val="20"/>
            </w:rPr>
          </w:pPr>
        </w:p>
        <w:p w:rsidR="001B028D" w:rsidRPr="004143B7" w:rsidRDefault="001B028D" w:rsidP="001B028D">
          <w:pPr>
            <w:jc w:val="right"/>
            <w:rPr>
              <w:rFonts w:ascii="Poppins" w:hAnsi="Poppins" w:hint="eastAsia"/>
              <w:sz w:val="20"/>
              <w:szCs w:val="20"/>
            </w:rPr>
          </w:pPr>
          <w:ins w:id="35" w:author="thuyhuynh" w:date="2023-04-20T12:22:00Z">
            <w:r w:rsidRPr="004143B7">
              <w:rPr>
                <w:rFonts w:ascii="Poppins" w:hAnsi="Poppins" w:cstheme="minorHAnsi"/>
                <w:noProof/>
                <w:sz w:val="20"/>
                <w:szCs w:val="20"/>
                <w:rPrChange w:id="36">
                  <w:rPr>
                    <w:rFonts w:cstheme="minorHAnsi"/>
                    <w:noProof/>
                  </w:rPr>
                </w:rPrChange>
              </w:rPr>
              <w:drawing>
                <wp:inline distT="0" distB="0" distL="0" distR="0" wp14:anchorId="1B1DEAA9" wp14:editId="65C01F32">
                  <wp:extent cx="1161695" cy="271484"/>
                  <wp:effectExtent l="0" t="0" r="635" b="0"/>
                  <wp:docPr id="383802117" name="Picture 8">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7EA56C9E-6B87-D44C-AB07-1AF2CD696C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7EA56C9E-6B87-D44C-AB07-1AF2CD696CDB}"/>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61695" cy="271484"/>
                          </a:xfrm>
                          <a:prstGeom prst="rect">
                            <a:avLst/>
                          </a:prstGeom>
                        </pic:spPr>
                      </pic:pic>
                    </a:graphicData>
                  </a:graphic>
                </wp:inline>
              </w:drawing>
            </w:r>
          </w:ins>
        </w:p>
        <w:p w:rsidR="001B028D" w:rsidRDefault="00D1298C" w:rsidP="001B028D">
          <w:pPr>
            <w:ind w:right="400"/>
            <w:rPr>
              <w:rFonts w:ascii="Poppins" w:hAnsi="Poppins" w:hint="eastAsia"/>
              <w:sz w:val="20"/>
              <w:szCs w:val="20"/>
            </w:rPr>
          </w:pPr>
          <w:r w:rsidRPr="004143B7">
            <w:rPr>
              <w:rFonts w:ascii="Poppins" w:hAnsi="Poppins"/>
              <w:noProof/>
              <w:sz w:val="20"/>
              <w:szCs w:val="20"/>
            </w:rPr>
            <mc:AlternateContent>
              <mc:Choice Requires="wps">
                <w:drawing>
                  <wp:anchor distT="0" distB="0" distL="114300" distR="114300" simplePos="0" relativeHeight="251718656" behindDoc="0" locked="0" layoutInCell="1" allowOverlap="1" wp14:anchorId="1679BE26" wp14:editId="57806A61">
                    <wp:simplePos x="0" y="0"/>
                    <wp:positionH relativeFrom="column">
                      <wp:posOffset>1543050</wp:posOffset>
                    </wp:positionH>
                    <wp:positionV relativeFrom="paragraph">
                      <wp:posOffset>6811645</wp:posOffset>
                    </wp:positionV>
                    <wp:extent cx="2576830" cy="534035"/>
                    <wp:effectExtent l="0" t="4445" r="4445" b="4445"/>
                    <wp:wrapNone/>
                    <wp:docPr id="956784303"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6830" cy="534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10730" w:rsidRDefault="00710730" w:rsidP="00CE3C35">
                                <w:pPr>
                                  <w:jc w:val="center"/>
                                  <w:rPr>
                                    <w:rFonts w:ascii="Arial" w:hAnsi="Arial" w:cs="Arial"/>
                                    <w:color w:val="FFFFFF"/>
                                    <w:sz w:val="36"/>
                                    <w:szCs w:val="36"/>
                                    <w:lang w:eastAsia="ko-KR"/>
                                  </w:rPr>
                                </w:pPr>
                                <w:r>
                                  <w:rPr>
                                    <w:rFonts w:ascii="Arial" w:hAnsi="Arial" w:cs="Arial" w:hint="eastAsia"/>
                                    <w:color w:val="FFFFFF"/>
                                    <w:sz w:val="36"/>
                                    <w:szCs w:val="36"/>
                                    <w:lang w:eastAsia="ko-KR"/>
                                  </w:rPr>
                                  <w:t>Doc</w:t>
                                </w:r>
                                <w:r>
                                  <w:rPr>
                                    <w:rFonts w:ascii="Arial" w:hAnsi="Arial" w:cs="Arial"/>
                                    <w:color w:val="FFFFFF"/>
                                    <w:sz w:val="36"/>
                                    <w:szCs w:val="36"/>
                                    <w:lang w:eastAsia="ko-KR"/>
                                  </w:rPr>
                                  <w:t>ument</w:t>
                                </w:r>
                                <w:r>
                                  <w:rPr>
                                    <w:rFonts w:ascii="Arial" w:hAnsi="Arial" w:cs="Arial" w:hint="eastAsia"/>
                                    <w:color w:val="FFFFFF"/>
                                    <w:sz w:val="36"/>
                                    <w:szCs w:val="36"/>
                                    <w:lang w:eastAsia="ko-KR"/>
                                  </w:rPr>
                                  <w:t xml:space="preserve"> v</w:t>
                                </w:r>
                                <w:r w:rsidRPr="00203BD2">
                                  <w:rPr>
                                    <w:rFonts w:ascii="Arial" w:hAnsi="Arial" w:cs="Arial"/>
                                    <w:color w:val="FFFFFF"/>
                                    <w:sz w:val="36"/>
                                    <w:szCs w:val="36"/>
                                    <w:lang w:eastAsia="ko-KR"/>
                                  </w:rPr>
                                  <w:t>er</w:t>
                                </w:r>
                                <w:r>
                                  <w:rPr>
                                    <w:rFonts w:ascii="Arial" w:hAnsi="Arial" w:cs="Arial"/>
                                    <w:color w:val="FFFFFF"/>
                                    <w:sz w:val="36"/>
                                    <w:szCs w:val="36"/>
                                    <w:lang w:eastAsia="ko-KR"/>
                                  </w:rPr>
                                  <w:t>sion</w:t>
                                </w:r>
                                <w:r w:rsidRPr="00203BD2">
                                  <w:rPr>
                                    <w:rFonts w:ascii="Arial" w:hAnsi="Arial" w:cs="Arial"/>
                                    <w:color w:val="FFFFFF"/>
                                    <w:sz w:val="36"/>
                                    <w:szCs w:val="36"/>
                                    <w:lang w:eastAsia="ko-KR"/>
                                  </w:rPr>
                                  <w:t xml:space="preserve"> </w:t>
                                </w:r>
                                <w:r>
                                  <w:rPr>
                                    <w:rFonts w:ascii="Arial" w:hAnsi="Arial" w:cs="Arial" w:hint="eastAsia"/>
                                    <w:color w:val="FFFFFF"/>
                                    <w:sz w:val="36"/>
                                    <w:szCs w:val="36"/>
                                    <w:lang w:eastAsia="ko-KR"/>
                                  </w:rPr>
                                  <w:t>1</w:t>
                                </w:r>
                                <w:r>
                                  <w:rPr>
                                    <w:rFonts w:ascii="Arial" w:hAnsi="Arial" w:cs="Arial"/>
                                    <w:color w:val="FFFFFF"/>
                                    <w:sz w:val="36"/>
                                    <w:szCs w:val="36"/>
                                    <w:lang w:eastAsia="ko-KR"/>
                                  </w:rPr>
                                  <w:t>.</w:t>
                                </w:r>
                                <w:r>
                                  <w:rPr>
                                    <w:rFonts w:ascii="Arial" w:hAnsi="Arial" w:cs="Arial" w:hint="eastAsia"/>
                                    <w:color w:val="FFFFFF"/>
                                    <w:sz w:val="36"/>
                                    <w:szCs w:val="36"/>
                                    <w:lang w:eastAsia="ko-KR"/>
                                  </w:rPr>
                                  <w:t>0</w:t>
                                </w:r>
                              </w:p>
                              <w:p w:rsidR="00710730" w:rsidRPr="00B41EDF" w:rsidRDefault="00710730" w:rsidP="00B41EDF">
                                <w:pPr>
                                  <w:jc w:val="right"/>
                                  <w:rPr>
                                    <w:rFonts w:ascii="Calibri" w:hAnsi="Calibri" w:cs="Calibri"/>
                                    <w:b/>
                                    <w:color w:val="FFFFFF" w:themeColor="background1"/>
                                    <w:sz w:val="40"/>
                                    <w:szCs w:val="40"/>
                                    <w:lang w:eastAsia="ko-K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5" o:spid="_x0000_s1029" type="#_x0000_t202" style="position:absolute;margin-left:121.5pt;margin-top:536.35pt;width:202.9pt;height:42.0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" filled="f" stroked="f">
                    <v:textbox>
                      <w:txbxContent>
                        <w:p w:rsidR="00231CE8" w:rsidRDefault="00231CE8" w:rsidP="00CE3C35">
                          <w:pPr>
                            <w:jc w:val="center"/>
                            <w:rPr>
                              <w:rFonts w:ascii="Arial" w:hAnsi="Arial" w:cs="Arial"/>
                              <w:color w:val="FFFFFF"/>
                              <w:sz w:val="36"/>
                              <w:szCs w:val="36"/>
                              <w:lang w:eastAsia="ko-KR"/>
                            </w:rPr>
                          </w:pPr>
                          <w:r>
                            <w:rPr>
                              <w:rFonts w:ascii="Arial" w:hAnsi="Arial" w:cs="Arial" w:hint="eastAsia"/>
                              <w:color w:val="FFFFFF"/>
                              <w:sz w:val="36"/>
                              <w:szCs w:val="36"/>
                              <w:lang w:eastAsia="ko-KR"/>
                            </w:rPr>
                            <w:t>Doc</w:t>
                          </w:r>
                          <w:r>
                            <w:rPr>
                              <w:rFonts w:ascii="Arial" w:hAnsi="Arial" w:cs="Arial"/>
                              <w:color w:val="FFFFFF"/>
                              <w:sz w:val="36"/>
                              <w:szCs w:val="36"/>
                              <w:lang w:eastAsia="ko-KR"/>
                            </w:rPr>
                            <w:t>ument</w:t>
                          </w:r>
                          <w:r>
                            <w:rPr>
                              <w:rFonts w:ascii="Arial" w:hAnsi="Arial" w:cs="Arial" w:hint="eastAsia"/>
                              <w:color w:val="FFFFFF"/>
                              <w:sz w:val="36"/>
                              <w:szCs w:val="36"/>
                              <w:lang w:eastAsia="ko-KR"/>
                            </w:rPr>
                            <w:t xml:space="preserve"> v</w:t>
                          </w:r>
                          <w:r w:rsidRPr="00203BD2">
                            <w:rPr>
                              <w:rFonts w:ascii="Arial" w:hAnsi="Arial" w:cs="Arial"/>
                              <w:color w:val="FFFFFF"/>
                              <w:sz w:val="36"/>
                              <w:szCs w:val="36"/>
                              <w:lang w:eastAsia="ko-KR"/>
                            </w:rPr>
                            <w:t>er</w:t>
                          </w:r>
                          <w:r>
                            <w:rPr>
                              <w:rFonts w:ascii="Arial" w:hAnsi="Arial" w:cs="Arial"/>
                              <w:color w:val="FFFFFF"/>
                              <w:sz w:val="36"/>
                              <w:szCs w:val="36"/>
                              <w:lang w:eastAsia="ko-KR"/>
                            </w:rPr>
                            <w:t>sion</w:t>
                          </w:r>
                          <w:r w:rsidRPr="00203BD2">
                            <w:rPr>
                              <w:rFonts w:ascii="Arial" w:hAnsi="Arial" w:cs="Arial"/>
                              <w:color w:val="FFFFFF"/>
                              <w:sz w:val="36"/>
                              <w:szCs w:val="36"/>
                              <w:lang w:eastAsia="ko-KR"/>
                            </w:rPr>
                            <w:t xml:space="preserve"> </w:t>
                          </w:r>
                          <w:r>
                            <w:rPr>
                              <w:rFonts w:ascii="Arial" w:hAnsi="Arial" w:cs="Arial" w:hint="eastAsia"/>
                              <w:color w:val="FFFFFF"/>
                              <w:sz w:val="36"/>
                              <w:szCs w:val="36"/>
                              <w:lang w:eastAsia="ko-KR"/>
                            </w:rPr>
                            <w:t>1</w:t>
                          </w:r>
                          <w:r>
                            <w:rPr>
                              <w:rFonts w:ascii="Arial" w:hAnsi="Arial" w:cs="Arial"/>
                              <w:color w:val="FFFFFF"/>
                              <w:sz w:val="36"/>
                              <w:szCs w:val="36"/>
                              <w:lang w:eastAsia="ko-KR"/>
                            </w:rPr>
                            <w:t>.</w:t>
                          </w:r>
                          <w:r>
                            <w:rPr>
                              <w:rFonts w:ascii="Arial" w:hAnsi="Arial" w:cs="Arial" w:hint="eastAsia"/>
                              <w:color w:val="FFFFFF"/>
                              <w:sz w:val="36"/>
                              <w:szCs w:val="36"/>
                              <w:lang w:eastAsia="ko-KR"/>
                            </w:rPr>
                            <w:t>0</w:t>
                          </w:r>
                        </w:p>
                        <w:p w:rsidR="00231CE8" w:rsidRPr="00B41EDF" w:rsidRDefault="00231CE8" w:rsidP="00B41EDF">
                          <w:pPr>
                            <w:jc w:val="right"/>
                            <w:rPr>
                              <w:rFonts w:ascii="Calibri" w:hAnsi="Calibri" w:cs="Calibri"/>
                              <w:b/>
                              <w:color w:val="FFFFFF" w:themeColor="background1"/>
                              <w:sz w:val="40"/>
                              <w:szCs w:val="40"/>
                              <w:lang w:eastAsia="ko-KR"/>
                            </w:rPr>
                          </w:pPr>
                        </w:p>
                      </w:txbxContent>
                    </v:textbox>
                  </v:shape>
                </w:pict>
              </mc:Fallback>
            </mc:AlternateContent>
          </w:r>
          <w:r w:rsidR="00AC0496" w:rsidRPr="004143B7">
            <w:rPr>
              <w:rFonts w:ascii="Poppins" w:hAnsi="Poppins"/>
              <w:sz w:val="20"/>
              <w:szCs w:val="20"/>
            </w:rPr>
            <w:br w:type="page"/>
          </w:r>
        </w:p>
      </w:sdtContent>
    </w:sdt>
    <w:p w:rsidR="00B60392" w:rsidRPr="001B028D" w:rsidRDefault="00726FE7" w:rsidP="001B028D">
      <w:pPr>
        <w:rPr>
          <w:rFonts w:ascii="Poppins" w:hAnsi="Poppins" w:hint="eastAsia"/>
          <w:sz w:val="20"/>
          <w:szCs w:val="20"/>
        </w:rPr>
      </w:pPr>
      <w:r w:rsidRPr="004143B7">
        <w:rPr>
          <w:rFonts w:ascii="Poppins SemiBold" w:hAnsi="Poppins SemiBold"/>
          <w:b/>
          <w:color w:val="930F15"/>
          <w:sz w:val="36"/>
          <w:szCs w:val="36"/>
        </w:rPr>
        <w:lastRenderedPageBreak/>
        <w:t>Document Change Record</w:t>
      </w:r>
    </w:p>
    <w:p w:rsidR="00726FE7" w:rsidRPr="004143B7" w:rsidRDefault="00726FE7" w:rsidP="00B60392">
      <w:pPr>
        <w:rPr>
          <w:rFonts w:ascii="Poppins" w:hAnsi="Poppins" w:hint="eastAsia"/>
          <w:sz w:val="20"/>
          <w:szCs w:val="20"/>
        </w:rPr>
      </w:pPr>
    </w:p>
    <w:p w:rsidR="00B60392" w:rsidRPr="004143B7" w:rsidRDefault="00B60392" w:rsidP="00B60392">
      <w:pPr>
        <w:rPr>
          <w:rFonts w:ascii="Poppins" w:hAnsi="Poppins" w:hint="eastAsia"/>
          <w:sz w:val="20"/>
          <w:szCs w:val="20"/>
        </w:rPr>
      </w:pPr>
      <w:r w:rsidRPr="004143B7">
        <w:rPr>
          <w:rFonts w:ascii="Poppins" w:hAnsi="Poppins"/>
          <w:sz w:val="20"/>
          <w:szCs w:val="20"/>
        </w:rPr>
        <w:t>This page records any updates and revisions</w:t>
      </w:r>
      <w:r w:rsidR="008B4695" w:rsidRPr="004143B7">
        <w:rPr>
          <w:rFonts w:ascii="Poppins" w:hAnsi="Poppins"/>
          <w:sz w:val="20"/>
          <w:szCs w:val="20"/>
        </w:rPr>
        <w:t xml:space="preserve"> to the </w:t>
      </w:r>
      <w:proofErr w:type="spellStart"/>
      <w:r w:rsidR="00E558A0" w:rsidRPr="004143B7">
        <w:rPr>
          <w:rFonts w:ascii="Poppins" w:hAnsi="Poppins"/>
          <w:sz w:val="20"/>
          <w:szCs w:val="20"/>
        </w:rPr>
        <w:t>IriEnvoy</w:t>
      </w:r>
      <w:proofErr w:type="spellEnd"/>
      <w:r w:rsidR="00E558A0" w:rsidRPr="004143B7">
        <w:rPr>
          <w:rFonts w:ascii="Poppins" w:hAnsi="Poppins"/>
          <w:sz w:val="20"/>
          <w:szCs w:val="20"/>
        </w:rPr>
        <w:t xml:space="preserve">-MK </w:t>
      </w:r>
      <w:r w:rsidR="00E0189B" w:rsidRPr="004143B7">
        <w:rPr>
          <w:rFonts w:ascii="Poppins" w:hAnsi="Poppins"/>
          <w:sz w:val="20"/>
          <w:szCs w:val="20"/>
        </w:rPr>
        <w:t>Basic User</w:t>
      </w:r>
      <w:r w:rsidR="00EA09FD" w:rsidRPr="004143B7">
        <w:rPr>
          <w:rFonts w:ascii="Poppins" w:hAnsi="Poppins"/>
          <w:sz w:val="20"/>
          <w:szCs w:val="20"/>
        </w:rPr>
        <w:t>’s</w:t>
      </w:r>
      <w:r w:rsidR="00E0189B" w:rsidRPr="004143B7">
        <w:rPr>
          <w:rFonts w:ascii="Poppins" w:hAnsi="Poppins"/>
          <w:sz w:val="20"/>
          <w:szCs w:val="20"/>
        </w:rPr>
        <w:t xml:space="preserve"> Guide</w:t>
      </w:r>
      <w:r w:rsidR="00BE3CDC" w:rsidRPr="004143B7">
        <w:rPr>
          <w:rFonts w:ascii="Poppins" w:hAnsi="Poppins"/>
          <w:sz w:val="20"/>
          <w:szCs w:val="20"/>
          <w:lang w:eastAsia="ko-KR"/>
        </w:rPr>
        <w:t>.</w:t>
      </w:r>
    </w:p>
    <w:p w:rsidR="00B60392" w:rsidRPr="004143B7" w:rsidRDefault="00B60392" w:rsidP="00B60392">
      <w:pPr>
        <w:rPr>
          <w:rFonts w:ascii="Poppins" w:hAnsi="Poppins" w:hint="eastAsia"/>
          <w:sz w:val="20"/>
          <w:szCs w:val="20"/>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7"/>
        <w:gridCol w:w="1668"/>
        <w:gridCol w:w="5245"/>
        <w:gridCol w:w="1388"/>
      </w:tblGrid>
      <w:tr w:rsidR="00F52105" w:rsidRPr="004143B7" w:rsidTr="00B41EDF">
        <w:tc>
          <w:tcPr>
            <w:tcW w:w="1167" w:type="dxa"/>
            <w:shd w:val="clear" w:color="auto" w:fill="D9D9D9" w:themeFill="background1" w:themeFillShade="D9"/>
          </w:tcPr>
          <w:p w:rsidR="00F52105" w:rsidRPr="004143B7" w:rsidRDefault="00F52105">
            <w:pPr>
              <w:rPr>
                <w:rFonts w:ascii="Poppins Medium" w:hAnsi="Poppins Medium" w:hint="eastAsia"/>
                <w:sz w:val="20"/>
                <w:szCs w:val="20"/>
                <w:lang w:eastAsia="ko-KR"/>
              </w:rPr>
            </w:pPr>
            <w:r w:rsidRPr="004143B7">
              <w:rPr>
                <w:rFonts w:ascii="Poppins Medium" w:hAnsi="Poppins Medium"/>
                <w:sz w:val="20"/>
                <w:szCs w:val="20"/>
                <w:lang w:eastAsia="ko-KR"/>
              </w:rPr>
              <w:t>Doc v</w:t>
            </w:r>
            <w:r w:rsidRPr="004143B7">
              <w:rPr>
                <w:rFonts w:ascii="Poppins Medium" w:hAnsi="Poppins Medium"/>
                <w:sz w:val="20"/>
                <w:szCs w:val="20"/>
              </w:rPr>
              <w:t>er</w:t>
            </w:r>
            <w:r w:rsidRPr="004143B7">
              <w:rPr>
                <w:rFonts w:ascii="Poppins Medium" w:hAnsi="Poppins Medium"/>
                <w:sz w:val="20"/>
                <w:szCs w:val="20"/>
                <w:lang w:eastAsia="ko-KR"/>
              </w:rPr>
              <w:t>.</w:t>
            </w:r>
          </w:p>
        </w:tc>
        <w:tc>
          <w:tcPr>
            <w:tcW w:w="1668" w:type="dxa"/>
            <w:shd w:val="clear" w:color="auto" w:fill="D9D9D9" w:themeFill="background1" w:themeFillShade="D9"/>
          </w:tcPr>
          <w:p w:rsidR="00F52105" w:rsidRPr="004143B7" w:rsidRDefault="00F52105" w:rsidP="00B60392">
            <w:pPr>
              <w:rPr>
                <w:rFonts w:ascii="Poppins Medium" w:hAnsi="Poppins Medium" w:hint="eastAsia"/>
                <w:sz w:val="20"/>
                <w:szCs w:val="20"/>
              </w:rPr>
            </w:pPr>
            <w:r w:rsidRPr="004143B7">
              <w:rPr>
                <w:rFonts w:ascii="Poppins Medium" w:hAnsi="Poppins Medium"/>
                <w:sz w:val="20"/>
                <w:szCs w:val="20"/>
              </w:rPr>
              <w:t>Date</w:t>
            </w:r>
          </w:p>
        </w:tc>
        <w:tc>
          <w:tcPr>
            <w:tcW w:w="5245" w:type="dxa"/>
            <w:shd w:val="clear" w:color="auto" w:fill="D9D9D9" w:themeFill="background1" w:themeFillShade="D9"/>
          </w:tcPr>
          <w:p w:rsidR="00F52105" w:rsidRPr="004143B7" w:rsidRDefault="00F52105" w:rsidP="00B60392">
            <w:pPr>
              <w:rPr>
                <w:rFonts w:ascii="Poppins Medium" w:hAnsi="Poppins Medium" w:hint="eastAsia"/>
                <w:sz w:val="20"/>
                <w:szCs w:val="20"/>
              </w:rPr>
            </w:pPr>
            <w:r w:rsidRPr="004143B7">
              <w:rPr>
                <w:rFonts w:ascii="Poppins Medium" w:hAnsi="Poppins Medium"/>
                <w:sz w:val="20"/>
                <w:szCs w:val="20"/>
              </w:rPr>
              <w:t>Change Description</w:t>
            </w:r>
          </w:p>
        </w:tc>
        <w:tc>
          <w:tcPr>
            <w:tcW w:w="1388" w:type="dxa"/>
            <w:shd w:val="clear" w:color="auto" w:fill="D9D9D9" w:themeFill="background1" w:themeFillShade="D9"/>
          </w:tcPr>
          <w:p w:rsidR="00F52105" w:rsidRPr="004143B7" w:rsidRDefault="00F52105" w:rsidP="00B41EDF">
            <w:pPr>
              <w:jc w:val="center"/>
              <w:rPr>
                <w:rFonts w:ascii="Poppins Medium" w:hAnsi="Poppins Medium" w:hint="eastAsia"/>
                <w:sz w:val="20"/>
                <w:szCs w:val="20"/>
                <w:lang w:eastAsia="ko-KR"/>
              </w:rPr>
            </w:pPr>
            <w:r w:rsidRPr="004143B7">
              <w:rPr>
                <w:rFonts w:ascii="Poppins Medium" w:hAnsi="Poppins Medium"/>
                <w:sz w:val="20"/>
                <w:szCs w:val="20"/>
                <w:lang w:eastAsia="ko-KR"/>
              </w:rPr>
              <w:t>SDK ver.</w:t>
            </w:r>
          </w:p>
        </w:tc>
      </w:tr>
      <w:tr w:rsidR="00F52105" w:rsidRPr="004143B7" w:rsidTr="00B41EDF">
        <w:tc>
          <w:tcPr>
            <w:tcW w:w="1167" w:type="dxa"/>
            <w:tcBorders>
              <w:bottom w:val="single" w:sz="12" w:space="0" w:color="D9D9D9" w:themeColor="background1" w:themeShade="D9"/>
            </w:tcBorders>
          </w:tcPr>
          <w:p w:rsidR="00F52105" w:rsidRPr="004143B7" w:rsidRDefault="00421029" w:rsidP="00A900F1">
            <w:pPr>
              <w:rPr>
                <w:rFonts w:ascii="Poppins" w:hAnsi="Poppins" w:hint="eastAsia"/>
                <w:sz w:val="20"/>
                <w:szCs w:val="20"/>
                <w:lang w:eastAsia="ko-KR"/>
              </w:rPr>
            </w:pPr>
            <w:r w:rsidRPr="004143B7">
              <w:rPr>
                <w:rFonts w:ascii="Poppins" w:hAnsi="Poppins"/>
                <w:sz w:val="20"/>
                <w:szCs w:val="20"/>
                <w:lang w:eastAsia="ko-KR"/>
              </w:rPr>
              <w:t>1.0</w:t>
            </w:r>
          </w:p>
        </w:tc>
        <w:tc>
          <w:tcPr>
            <w:tcW w:w="1668" w:type="dxa"/>
            <w:tcBorders>
              <w:bottom w:val="single" w:sz="12" w:space="0" w:color="D9D9D9" w:themeColor="background1" w:themeShade="D9"/>
            </w:tcBorders>
          </w:tcPr>
          <w:p w:rsidR="00F52105" w:rsidRPr="004143B7" w:rsidRDefault="00F3255A" w:rsidP="001241EC">
            <w:pPr>
              <w:rPr>
                <w:rFonts w:ascii="Poppins" w:hAnsi="Poppins" w:hint="eastAsia"/>
                <w:sz w:val="20"/>
                <w:szCs w:val="20"/>
                <w:lang w:val="vi-VN" w:eastAsia="ko-KR"/>
              </w:rPr>
            </w:pPr>
            <w:r w:rsidRPr="004143B7">
              <w:rPr>
                <w:rFonts w:ascii="Poppins" w:hAnsi="Poppins"/>
                <w:sz w:val="20"/>
                <w:szCs w:val="20"/>
                <w:lang w:val="vi-VN" w:eastAsia="ko-KR"/>
              </w:rPr>
              <w:t>2023.03.27</w:t>
            </w:r>
          </w:p>
        </w:tc>
        <w:tc>
          <w:tcPr>
            <w:tcW w:w="5245" w:type="dxa"/>
            <w:tcBorders>
              <w:bottom w:val="single" w:sz="12" w:space="0" w:color="D9D9D9" w:themeColor="background1" w:themeShade="D9"/>
            </w:tcBorders>
          </w:tcPr>
          <w:p w:rsidR="00F52105" w:rsidRPr="004143B7" w:rsidRDefault="00B62F41" w:rsidP="00A900F1">
            <w:pPr>
              <w:rPr>
                <w:rFonts w:ascii="Poppins" w:hAnsi="Poppins" w:hint="eastAsia"/>
                <w:sz w:val="20"/>
                <w:szCs w:val="20"/>
              </w:rPr>
            </w:pPr>
            <w:r>
              <w:rPr>
                <w:rFonts w:ascii="Poppins" w:hAnsi="Poppins"/>
                <w:sz w:val="20"/>
                <w:szCs w:val="20"/>
                <w:lang w:eastAsia="ko-KR"/>
              </w:rPr>
              <w:t>Initial</w:t>
            </w:r>
            <w:r w:rsidR="00DC6C2A" w:rsidRPr="004143B7">
              <w:rPr>
                <w:rFonts w:ascii="Poppins" w:hAnsi="Poppins"/>
                <w:sz w:val="20"/>
                <w:szCs w:val="20"/>
                <w:lang w:eastAsia="ko-KR"/>
              </w:rPr>
              <w:t xml:space="preserve"> v</w:t>
            </w:r>
            <w:r w:rsidR="003A278F" w:rsidRPr="004143B7">
              <w:rPr>
                <w:rFonts w:ascii="Poppins" w:hAnsi="Poppins"/>
                <w:sz w:val="20"/>
                <w:szCs w:val="20"/>
                <w:lang w:eastAsia="ko-KR"/>
              </w:rPr>
              <w:t>ersion</w:t>
            </w:r>
          </w:p>
        </w:tc>
        <w:tc>
          <w:tcPr>
            <w:tcW w:w="1388" w:type="dxa"/>
            <w:tcBorders>
              <w:bottom w:val="single" w:sz="12" w:space="0" w:color="D9D9D9" w:themeColor="background1" w:themeShade="D9"/>
            </w:tcBorders>
          </w:tcPr>
          <w:p w:rsidR="00A900F1" w:rsidRPr="004143B7" w:rsidRDefault="004C4097" w:rsidP="00202F4E">
            <w:pPr>
              <w:jc w:val="center"/>
              <w:rPr>
                <w:rFonts w:ascii="Poppins" w:hAnsi="Poppins" w:hint="eastAsia"/>
                <w:sz w:val="20"/>
                <w:szCs w:val="20"/>
                <w:lang w:eastAsia="ko-KR"/>
              </w:rPr>
            </w:pPr>
            <w:r w:rsidRPr="004143B7">
              <w:rPr>
                <w:rFonts w:ascii="Poppins" w:hAnsi="Poppins"/>
                <w:sz w:val="20"/>
                <w:szCs w:val="20"/>
                <w:lang w:eastAsia="ko-KR"/>
              </w:rPr>
              <w:t>2.32.25</w:t>
            </w:r>
          </w:p>
        </w:tc>
      </w:tr>
      <w:tr w:rsidR="0024038D" w:rsidRPr="004143B7" w:rsidTr="00B41EDF">
        <w:tc>
          <w:tcPr>
            <w:tcW w:w="1167" w:type="dxa"/>
            <w:tcBorders>
              <w:top w:val="single" w:sz="12" w:space="0" w:color="D9D9D9" w:themeColor="background1" w:themeShade="D9"/>
              <w:bottom w:val="single" w:sz="12" w:space="0" w:color="D9D9D9" w:themeColor="background1" w:themeShade="D9"/>
            </w:tcBorders>
          </w:tcPr>
          <w:p w:rsidR="0024038D" w:rsidRPr="004143B7" w:rsidRDefault="00803DE1" w:rsidP="00BE3CDC">
            <w:pPr>
              <w:rPr>
                <w:rFonts w:ascii="Poppins" w:hAnsi="Poppins" w:hint="eastAsia"/>
                <w:sz w:val="20"/>
                <w:szCs w:val="20"/>
                <w:lang w:eastAsia="ko-KR"/>
              </w:rPr>
            </w:pPr>
            <w:r>
              <w:rPr>
                <w:rFonts w:ascii="Poppins" w:hAnsi="Poppins"/>
                <w:sz w:val="20"/>
                <w:szCs w:val="20"/>
                <w:lang w:eastAsia="ko-KR"/>
              </w:rPr>
              <w:t>2.0</w:t>
            </w:r>
          </w:p>
        </w:tc>
        <w:tc>
          <w:tcPr>
            <w:tcW w:w="1668" w:type="dxa"/>
            <w:tcBorders>
              <w:top w:val="single" w:sz="12" w:space="0" w:color="D9D9D9" w:themeColor="background1" w:themeShade="D9"/>
              <w:bottom w:val="single" w:sz="12" w:space="0" w:color="D9D9D9" w:themeColor="background1" w:themeShade="D9"/>
            </w:tcBorders>
          </w:tcPr>
          <w:p w:rsidR="0024038D" w:rsidRPr="00803DE1" w:rsidRDefault="00803DE1" w:rsidP="00803DE1">
            <w:pPr>
              <w:rPr>
                <w:rFonts w:ascii="Poppins" w:hAnsi="Poppins" w:hint="eastAsia"/>
                <w:sz w:val="20"/>
                <w:szCs w:val="20"/>
                <w:lang w:eastAsia="ko-KR"/>
              </w:rPr>
            </w:pPr>
            <w:r w:rsidRPr="004143B7">
              <w:rPr>
                <w:rFonts w:ascii="Poppins" w:hAnsi="Poppins"/>
                <w:sz w:val="20"/>
                <w:szCs w:val="20"/>
                <w:lang w:val="vi-VN" w:eastAsia="ko-KR"/>
              </w:rPr>
              <w:t>2023.0</w:t>
            </w:r>
            <w:r>
              <w:rPr>
                <w:rFonts w:ascii="Poppins" w:hAnsi="Poppins"/>
                <w:sz w:val="20"/>
                <w:szCs w:val="20"/>
                <w:lang w:eastAsia="ko-KR"/>
              </w:rPr>
              <w:t>4</w:t>
            </w:r>
            <w:r w:rsidRPr="004143B7">
              <w:rPr>
                <w:rFonts w:ascii="Poppins" w:hAnsi="Poppins"/>
                <w:sz w:val="20"/>
                <w:szCs w:val="20"/>
                <w:lang w:val="vi-VN" w:eastAsia="ko-KR"/>
              </w:rPr>
              <w:t>.2</w:t>
            </w:r>
            <w:r>
              <w:rPr>
                <w:rFonts w:ascii="Poppins" w:hAnsi="Poppins"/>
                <w:sz w:val="20"/>
                <w:szCs w:val="20"/>
                <w:lang w:eastAsia="ko-KR"/>
              </w:rPr>
              <w:t>5</w:t>
            </w:r>
          </w:p>
        </w:tc>
        <w:tc>
          <w:tcPr>
            <w:tcW w:w="5245" w:type="dxa"/>
            <w:tcBorders>
              <w:top w:val="single" w:sz="12" w:space="0" w:color="D9D9D9" w:themeColor="background1" w:themeShade="D9"/>
              <w:bottom w:val="single" w:sz="12" w:space="0" w:color="D9D9D9" w:themeColor="background1" w:themeShade="D9"/>
            </w:tcBorders>
          </w:tcPr>
          <w:p w:rsidR="0024038D" w:rsidRPr="004143B7" w:rsidRDefault="00B62F41" w:rsidP="00BE3CDC">
            <w:pPr>
              <w:rPr>
                <w:rFonts w:ascii="Poppins" w:hAnsi="Poppins" w:hint="eastAsia"/>
                <w:sz w:val="20"/>
                <w:szCs w:val="20"/>
                <w:lang w:eastAsia="ko-KR"/>
              </w:rPr>
            </w:pPr>
            <w:r>
              <w:rPr>
                <w:rFonts w:ascii="Poppins" w:hAnsi="Poppins"/>
                <w:sz w:val="20"/>
                <w:szCs w:val="20"/>
                <w:lang w:eastAsia="ko-KR"/>
              </w:rPr>
              <w:t>Revised</w:t>
            </w:r>
            <w:r w:rsidR="00803DE1" w:rsidRPr="004143B7">
              <w:rPr>
                <w:rFonts w:ascii="Poppins" w:hAnsi="Poppins"/>
                <w:sz w:val="20"/>
                <w:szCs w:val="20"/>
                <w:lang w:eastAsia="ko-KR"/>
              </w:rPr>
              <w:t xml:space="preserve"> version</w:t>
            </w:r>
          </w:p>
        </w:tc>
        <w:tc>
          <w:tcPr>
            <w:tcW w:w="1388" w:type="dxa"/>
            <w:tcBorders>
              <w:top w:val="single" w:sz="12" w:space="0" w:color="D9D9D9" w:themeColor="background1" w:themeShade="D9"/>
              <w:bottom w:val="single" w:sz="12" w:space="0" w:color="D9D9D9" w:themeColor="background1" w:themeShade="D9"/>
            </w:tcBorders>
          </w:tcPr>
          <w:p w:rsidR="0024038D" w:rsidRPr="004143B7" w:rsidRDefault="00803DE1" w:rsidP="00803DE1">
            <w:pPr>
              <w:jc w:val="center"/>
              <w:rPr>
                <w:rFonts w:ascii="Poppins" w:hAnsi="Poppins" w:hint="eastAsia"/>
                <w:sz w:val="20"/>
                <w:szCs w:val="20"/>
                <w:lang w:eastAsia="ko-KR"/>
              </w:rPr>
            </w:pPr>
            <w:r w:rsidRPr="004143B7">
              <w:rPr>
                <w:rFonts w:ascii="Poppins" w:hAnsi="Poppins"/>
                <w:sz w:val="20"/>
                <w:szCs w:val="20"/>
                <w:lang w:eastAsia="ko-KR"/>
              </w:rPr>
              <w:t>2.32.2</w:t>
            </w:r>
            <w:r>
              <w:rPr>
                <w:rFonts w:ascii="Poppins" w:hAnsi="Poppins"/>
                <w:sz w:val="20"/>
                <w:szCs w:val="20"/>
                <w:lang w:eastAsia="ko-KR"/>
              </w:rPr>
              <w:t>6</w:t>
            </w:r>
          </w:p>
        </w:tc>
      </w:tr>
      <w:tr w:rsidR="0024038D" w:rsidRPr="004143B7" w:rsidTr="00B41EDF">
        <w:tc>
          <w:tcPr>
            <w:tcW w:w="1167" w:type="dxa"/>
            <w:tcBorders>
              <w:top w:val="single" w:sz="12" w:space="0" w:color="D9D9D9" w:themeColor="background1" w:themeShade="D9"/>
              <w:bottom w:val="single" w:sz="12" w:space="0" w:color="D9D9D9" w:themeColor="background1" w:themeShade="D9"/>
            </w:tcBorders>
          </w:tcPr>
          <w:p w:rsidR="0024038D" w:rsidRPr="004143B7" w:rsidRDefault="00B62F41" w:rsidP="00B60392">
            <w:pPr>
              <w:rPr>
                <w:rFonts w:ascii="Poppins" w:hAnsi="Poppins" w:hint="eastAsia"/>
                <w:sz w:val="20"/>
                <w:szCs w:val="20"/>
              </w:rPr>
            </w:pPr>
            <w:r>
              <w:rPr>
                <w:rFonts w:ascii="Poppins" w:hAnsi="Poppins"/>
                <w:sz w:val="20"/>
                <w:szCs w:val="20"/>
              </w:rPr>
              <w:t>2.1</w:t>
            </w:r>
          </w:p>
        </w:tc>
        <w:tc>
          <w:tcPr>
            <w:tcW w:w="1668" w:type="dxa"/>
            <w:tcBorders>
              <w:top w:val="single" w:sz="12" w:space="0" w:color="D9D9D9" w:themeColor="background1" w:themeShade="D9"/>
              <w:bottom w:val="single" w:sz="12" w:space="0" w:color="D9D9D9" w:themeColor="background1" w:themeShade="D9"/>
            </w:tcBorders>
          </w:tcPr>
          <w:p w:rsidR="0024038D" w:rsidRPr="004143B7" w:rsidRDefault="00B62F41" w:rsidP="00B60392">
            <w:pPr>
              <w:rPr>
                <w:rFonts w:ascii="Poppins" w:hAnsi="Poppins" w:hint="eastAsia"/>
                <w:sz w:val="20"/>
                <w:szCs w:val="20"/>
              </w:rPr>
            </w:pPr>
            <w:r>
              <w:rPr>
                <w:rFonts w:ascii="Poppins" w:hAnsi="Poppins"/>
                <w:sz w:val="20"/>
                <w:szCs w:val="20"/>
              </w:rPr>
              <w:t>2023.04.26</w:t>
            </w:r>
          </w:p>
        </w:tc>
        <w:tc>
          <w:tcPr>
            <w:tcW w:w="5245" w:type="dxa"/>
            <w:tcBorders>
              <w:top w:val="single" w:sz="12" w:space="0" w:color="D9D9D9" w:themeColor="background1" w:themeShade="D9"/>
              <w:bottom w:val="single" w:sz="12" w:space="0" w:color="D9D9D9" w:themeColor="background1" w:themeShade="D9"/>
            </w:tcBorders>
          </w:tcPr>
          <w:p w:rsidR="0024038D" w:rsidRPr="004143B7" w:rsidRDefault="00B62F41" w:rsidP="00B60392">
            <w:pPr>
              <w:rPr>
                <w:rFonts w:ascii="Poppins" w:hAnsi="Poppins" w:hint="eastAsia"/>
                <w:sz w:val="20"/>
                <w:szCs w:val="20"/>
              </w:rPr>
            </w:pPr>
            <w:r>
              <w:rPr>
                <w:rFonts w:ascii="Poppins" w:hAnsi="Poppins"/>
                <w:sz w:val="20"/>
                <w:szCs w:val="20"/>
              </w:rPr>
              <w:t>Revised version</w:t>
            </w:r>
          </w:p>
        </w:tc>
        <w:tc>
          <w:tcPr>
            <w:tcW w:w="1388" w:type="dxa"/>
            <w:tcBorders>
              <w:top w:val="single" w:sz="12" w:space="0" w:color="D9D9D9" w:themeColor="background1" w:themeShade="D9"/>
              <w:bottom w:val="single" w:sz="12" w:space="0" w:color="D9D9D9" w:themeColor="background1" w:themeShade="D9"/>
            </w:tcBorders>
          </w:tcPr>
          <w:p w:rsidR="0024038D" w:rsidRPr="004143B7" w:rsidRDefault="00B62F41" w:rsidP="00B41EDF">
            <w:pPr>
              <w:jc w:val="center"/>
              <w:rPr>
                <w:rFonts w:ascii="Poppins" w:hAnsi="Poppins" w:hint="eastAsia"/>
                <w:sz w:val="20"/>
                <w:szCs w:val="20"/>
              </w:rPr>
            </w:pPr>
            <w:r>
              <w:rPr>
                <w:rFonts w:ascii="Poppins" w:hAnsi="Poppins"/>
                <w:sz w:val="20"/>
                <w:szCs w:val="20"/>
              </w:rPr>
              <w:t>2.32.26</w:t>
            </w:r>
          </w:p>
        </w:tc>
      </w:tr>
      <w:tr w:rsidR="00D211B2" w:rsidRPr="004143B7" w:rsidTr="00B41EDF">
        <w:tc>
          <w:tcPr>
            <w:tcW w:w="1167" w:type="dxa"/>
            <w:tcBorders>
              <w:top w:val="single" w:sz="12" w:space="0" w:color="D9D9D9" w:themeColor="background1" w:themeShade="D9"/>
              <w:bottom w:val="single" w:sz="12" w:space="0" w:color="D9D9D9" w:themeColor="background1" w:themeShade="D9"/>
            </w:tcBorders>
          </w:tcPr>
          <w:p w:rsidR="00D211B2" w:rsidRPr="004143B7" w:rsidRDefault="00D211B2" w:rsidP="00B60392">
            <w:pPr>
              <w:rPr>
                <w:rFonts w:ascii="Poppins" w:hAnsi="Poppins" w:hint="eastAsia"/>
                <w:sz w:val="20"/>
                <w:szCs w:val="20"/>
              </w:rPr>
            </w:pPr>
            <w:ins w:id="37" w:author="ptdung" w:date="2023-12-20T17:32:00Z">
              <w:r>
                <w:rPr>
                  <w:rFonts w:ascii="Poppins" w:hAnsi="Poppins"/>
                  <w:sz w:val="20"/>
                  <w:szCs w:val="20"/>
                </w:rPr>
                <w:t>2.2</w:t>
              </w:r>
            </w:ins>
          </w:p>
        </w:tc>
        <w:tc>
          <w:tcPr>
            <w:tcW w:w="1668" w:type="dxa"/>
            <w:tcBorders>
              <w:top w:val="single" w:sz="12" w:space="0" w:color="D9D9D9" w:themeColor="background1" w:themeShade="D9"/>
              <w:bottom w:val="single" w:sz="12" w:space="0" w:color="D9D9D9" w:themeColor="background1" w:themeShade="D9"/>
            </w:tcBorders>
          </w:tcPr>
          <w:p w:rsidR="00D211B2" w:rsidRPr="004143B7" w:rsidRDefault="00D211B2" w:rsidP="00B60392">
            <w:pPr>
              <w:rPr>
                <w:rFonts w:ascii="Poppins" w:hAnsi="Poppins" w:hint="eastAsia"/>
                <w:sz w:val="20"/>
                <w:szCs w:val="20"/>
              </w:rPr>
            </w:pPr>
            <w:ins w:id="38" w:author="ptdung" w:date="2023-12-20T17:32:00Z">
              <w:r>
                <w:rPr>
                  <w:rFonts w:ascii="Poppins" w:hAnsi="Poppins"/>
                  <w:sz w:val="20"/>
                  <w:szCs w:val="20"/>
                </w:rPr>
                <w:t>2023.12.20</w:t>
              </w:r>
            </w:ins>
          </w:p>
        </w:tc>
        <w:tc>
          <w:tcPr>
            <w:tcW w:w="5245" w:type="dxa"/>
            <w:tcBorders>
              <w:top w:val="single" w:sz="12" w:space="0" w:color="D9D9D9" w:themeColor="background1" w:themeShade="D9"/>
              <w:bottom w:val="single" w:sz="12" w:space="0" w:color="D9D9D9" w:themeColor="background1" w:themeShade="D9"/>
            </w:tcBorders>
          </w:tcPr>
          <w:p w:rsidR="00D211B2" w:rsidRPr="004143B7" w:rsidRDefault="00D211B2" w:rsidP="00B60392">
            <w:pPr>
              <w:rPr>
                <w:rFonts w:ascii="Poppins" w:hAnsi="Poppins" w:hint="eastAsia"/>
                <w:sz w:val="20"/>
                <w:szCs w:val="20"/>
              </w:rPr>
            </w:pPr>
            <w:ins w:id="39" w:author="ptdung" w:date="2023-12-20T17:32:00Z">
              <w:r>
                <w:rPr>
                  <w:rFonts w:ascii="Poppins" w:hAnsi="Poppins"/>
                  <w:sz w:val="20"/>
                  <w:szCs w:val="20"/>
                </w:rPr>
                <w:t>Revised version</w:t>
              </w:r>
            </w:ins>
          </w:p>
        </w:tc>
        <w:tc>
          <w:tcPr>
            <w:tcW w:w="1388" w:type="dxa"/>
            <w:tcBorders>
              <w:top w:val="single" w:sz="12" w:space="0" w:color="D9D9D9" w:themeColor="background1" w:themeShade="D9"/>
              <w:bottom w:val="single" w:sz="12" w:space="0" w:color="D9D9D9" w:themeColor="background1" w:themeShade="D9"/>
            </w:tcBorders>
          </w:tcPr>
          <w:p w:rsidR="00D211B2" w:rsidRPr="004143B7" w:rsidRDefault="00D211B2" w:rsidP="00B41EDF">
            <w:pPr>
              <w:jc w:val="center"/>
              <w:rPr>
                <w:rFonts w:ascii="Poppins" w:hAnsi="Poppins" w:hint="eastAsia"/>
                <w:sz w:val="20"/>
                <w:szCs w:val="20"/>
              </w:rPr>
            </w:pPr>
            <w:ins w:id="40" w:author="ptdung" w:date="2023-12-20T17:32:00Z">
              <w:r>
                <w:rPr>
                  <w:rFonts w:ascii="Poppins" w:hAnsi="Poppins"/>
                  <w:sz w:val="20"/>
                  <w:szCs w:val="20"/>
                </w:rPr>
                <w:t>2.32.26</w:t>
              </w:r>
            </w:ins>
          </w:p>
        </w:tc>
      </w:tr>
      <w:tr w:rsidR="00D211B2" w:rsidRPr="004143B7" w:rsidTr="00B41EDF">
        <w:tc>
          <w:tcPr>
            <w:tcW w:w="1167" w:type="dxa"/>
            <w:tcBorders>
              <w:top w:val="single" w:sz="12" w:space="0" w:color="D9D9D9" w:themeColor="background1" w:themeShade="D9"/>
              <w:bottom w:val="single" w:sz="24" w:space="0" w:color="D9D9D9" w:themeColor="background1" w:themeShade="D9"/>
            </w:tcBorders>
          </w:tcPr>
          <w:p w:rsidR="00D211B2" w:rsidRPr="004143B7" w:rsidRDefault="00D211B2" w:rsidP="00B60392">
            <w:pPr>
              <w:rPr>
                <w:rFonts w:ascii="Poppins" w:hAnsi="Poppins" w:hint="eastAsia"/>
                <w:sz w:val="20"/>
                <w:szCs w:val="20"/>
              </w:rPr>
            </w:pPr>
          </w:p>
        </w:tc>
        <w:tc>
          <w:tcPr>
            <w:tcW w:w="1668" w:type="dxa"/>
            <w:tcBorders>
              <w:top w:val="single" w:sz="12" w:space="0" w:color="D9D9D9" w:themeColor="background1" w:themeShade="D9"/>
              <w:bottom w:val="single" w:sz="24" w:space="0" w:color="D9D9D9" w:themeColor="background1" w:themeShade="D9"/>
            </w:tcBorders>
          </w:tcPr>
          <w:p w:rsidR="00D211B2" w:rsidRPr="004143B7" w:rsidRDefault="00D211B2" w:rsidP="00B60392">
            <w:pPr>
              <w:rPr>
                <w:rFonts w:ascii="Poppins" w:hAnsi="Poppins" w:hint="eastAsia"/>
                <w:sz w:val="20"/>
                <w:szCs w:val="20"/>
              </w:rPr>
            </w:pPr>
          </w:p>
        </w:tc>
        <w:tc>
          <w:tcPr>
            <w:tcW w:w="5245" w:type="dxa"/>
            <w:tcBorders>
              <w:top w:val="single" w:sz="12" w:space="0" w:color="D9D9D9" w:themeColor="background1" w:themeShade="D9"/>
              <w:bottom w:val="single" w:sz="24" w:space="0" w:color="D9D9D9" w:themeColor="background1" w:themeShade="D9"/>
            </w:tcBorders>
          </w:tcPr>
          <w:p w:rsidR="00D211B2" w:rsidRPr="004143B7" w:rsidRDefault="00D211B2" w:rsidP="00B60392">
            <w:pPr>
              <w:rPr>
                <w:rFonts w:ascii="Poppins" w:hAnsi="Poppins" w:hint="eastAsia"/>
                <w:sz w:val="20"/>
                <w:szCs w:val="20"/>
              </w:rPr>
            </w:pPr>
          </w:p>
        </w:tc>
        <w:tc>
          <w:tcPr>
            <w:tcW w:w="1388" w:type="dxa"/>
            <w:tcBorders>
              <w:top w:val="single" w:sz="12" w:space="0" w:color="D9D9D9" w:themeColor="background1" w:themeShade="D9"/>
              <w:bottom w:val="single" w:sz="24" w:space="0" w:color="D9D9D9" w:themeColor="background1" w:themeShade="D9"/>
            </w:tcBorders>
          </w:tcPr>
          <w:p w:rsidR="00D211B2" w:rsidRPr="004143B7" w:rsidRDefault="00D211B2" w:rsidP="00B41EDF">
            <w:pPr>
              <w:jc w:val="center"/>
              <w:rPr>
                <w:rFonts w:ascii="Poppins" w:hAnsi="Poppins" w:hint="eastAsia"/>
                <w:sz w:val="20"/>
                <w:szCs w:val="20"/>
              </w:rPr>
            </w:pPr>
          </w:p>
        </w:tc>
      </w:tr>
    </w:tbl>
    <w:p w:rsidR="00B60392" w:rsidRPr="004143B7" w:rsidRDefault="00B60392" w:rsidP="00B60392">
      <w:pPr>
        <w:rPr>
          <w:rFonts w:ascii="Poppins" w:hAnsi="Poppins" w:hint="eastAsia"/>
          <w:sz w:val="20"/>
          <w:szCs w:val="20"/>
        </w:rPr>
      </w:pPr>
    </w:p>
    <w:p w:rsidR="00AD1DE9" w:rsidRPr="004143B7" w:rsidRDefault="00AD1DE9">
      <w:pPr>
        <w:rPr>
          <w:rFonts w:ascii="Poppins" w:hAnsi="Poppins" w:hint="eastAsia"/>
          <w:sz w:val="20"/>
          <w:szCs w:val="20"/>
        </w:rPr>
      </w:pPr>
    </w:p>
    <w:p w:rsidR="00AD1DE9" w:rsidRPr="004143B7" w:rsidRDefault="00AD1DE9">
      <w:pPr>
        <w:rPr>
          <w:rFonts w:ascii="Poppins" w:hAnsi="Poppins" w:hint="eastAsia"/>
          <w:sz w:val="20"/>
          <w:szCs w:val="20"/>
          <w:lang w:eastAsia="ko-KR"/>
        </w:rPr>
      </w:pPr>
    </w:p>
    <w:p w:rsidR="00690597" w:rsidRPr="004143B7" w:rsidRDefault="00690597">
      <w:pPr>
        <w:rPr>
          <w:rFonts w:ascii="Poppins" w:hAnsi="Poppins" w:hint="eastAsia"/>
          <w:sz w:val="20"/>
          <w:szCs w:val="20"/>
          <w:lang w:eastAsia="ko-KR"/>
        </w:rPr>
      </w:pPr>
    </w:p>
    <w:p w:rsidR="00AD1DE9" w:rsidRPr="004143B7" w:rsidRDefault="00AD1DE9">
      <w:pPr>
        <w:rPr>
          <w:rFonts w:ascii="Poppins" w:hAnsi="Poppins" w:hint="eastAsia"/>
          <w:sz w:val="20"/>
          <w:szCs w:val="20"/>
        </w:rPr>
      </w:pPr>
    </w:p>
    <w:p w:rsidR="00AD1DE9" w:rsidRPr="004143B7" w:rsidRDefault="00AD1DE9">
      <w:pPr>
        <w:rPr>
          <w:rFonts w:ascii="Poppins" w:hAnsi="Poppins" w:hint="eastAsia"/>
          <w:sz w:val="20"/>
          <w:szCs w:val="20"/>
        </w:rPr>
      </w:pPr>
    </w:p>
    <w:p w:rsidR="00AD1DE9" w:rsidRPr="004143B7" w:rsidRDefault="00AD1DE9">
      <w:pPr>
        <w:rPr>
          <w:rFonts w:ascii="Poppins" w:hAnsi="Poppins" w:hint="eastAsia"/>
          <w:sz w:val="20"/>
          <w:szCs w:val="20"/>
        </w:rPr>
      </w:pPr>
    </w:p>
    <w:p w:rsidR="00AD1DE9" w:rsidRPr="004143B7" w:rsidRDefault="00AD1DE9">
      <w:pPr>
        <w:rPr>
          <w:rFonts w:ascii="Poppins" w:hAnsi="Poppins" w:hint="eastAsia"/>
          <w:sz w:val="20"/>
          <w:szCs w:val="20"/>
        </w:rPr>
      </w:pPr>
    </w:p>
    <w:p w:rsidR="00AD1DE9" w:rsidRPr="004143B7" w:rsidRDefault="00AD1DE9">
      <w:pPr>
        <w:rPr>
          <w:rFonts w:ascii="Poppins" w:hAnsi="Poppins" w:hint="eastAsia"/>
          <w:sz w:val="20"/>
          <w:szCs w:val="20"/>
        </w:rPr>
      </w:pPr>
    </w:p>
    <w:p w:rsidR="00AD1DE9" w:rsidRPr="004143B7" w:rsidRDefault="00AD1DE9">
      <w:pPr>
        <w:rPr>
          <w:rFonts w:ascii="Poppins" w:hAnsi="Poppins" w:hint="eastAsia"/>
          <w:sz w:val="20"/>
          <w:szCs w:val="20"/>
        </w:rPr>
      </w:pPr>
    </w:p>
    <w:p w:rsidR="00AD1DE9" w:rsidRPr="004143B7" w:rsidRDefault="00AD1DE9">
      <w:pPr>
        <w:rPr>
          <w:rFonts w:ascii="Poppins" w:hAnsi="Poppins" w:hint="eastAsia"/>
          <w:sz w:val="20"/>
          <w:szCs w:val="20"/>
          <w:lang w:eastAsia="ko-KR"/>
        </w:rPr>
      </w:pPr>
    </w:p>
    <w:p w:rsidR="00AD1DE9" w:rsidRPr="004143B7" w:rsidRDefault="00AD1DE9">
      <w:pPr>
        <w:rPr>
          <w:rFonts w:ascii="Poppins" w:hAnsi="Poppins" w:hint="eastAsia"/>
          <w:sz w:val="20"/>
          <w:szCs w:val="20"/>
        </w:rPr>
      </w:pPr>
    </w:p>
    <w:p w:rsidR="00AD1DE9" w:rsidRPr="004143B7" w:rsidRDefault="00AD1DE9">
      <w:pPr>
        <w:rPr>
          <w:rFonts w:ascii="Poppins" w:hAnsi="Poppins" w:hint="eastAsia"/>
          <w:sz w:val="20"/>
          <w:szCs w:val="20"/>
          <w:lang w:eastAsia="ko-KR"/>
        </w:rPr>
      </w:pPr>
    </w:p>
    <w:p w:rsidR="00AD1DE9" w:rsidRPr="004143B7" w:rsidRDefault="00AD1DE9">
      <w:pPr>
        <w:rPr>
          <w:rFonts w:ascii="Poppins" w:hAnsi="Poppins" w:hint="eastAsia"/>
          <w:sz w:val="20"/>
          <w:szCs w:val="20"/>
          <w:lang w:eastAsia="ko-KR"/>
        </w:rPr>
      </w:pPr>
    </w:p>
    <w:p w:rsidR="00AD1DE9" w:rsidRPr="004143B7" w:rsidRDefault="00AD1DE9">
      <w:pPr>
        <w:rPr>
          <w:rFonts w:ascii="Poppins" w:hAnsi="Poppins" w:hint="eastAsia"/>
          <w:sz w:val="20"/>
          <w:szCs w:val="20"/>
        </w:rPr>
      </w:pPr>
    </w:p>
    <w:p w:rsidR="00AD1DE9" w:rsidRPr="004143B7" w:rsidRDefault="00AD1DE9">
      <w:pPr>
        <w:rPr>
          <w:rFonts w:ascii="Poppins" w:hAnsi="Poppins" w:hint="eastAsia"/>
          <w:sz w:val="20"/>
          <w:szCs w:val="20"/>
        </w:rPr>
      </w:pPr>
    </w:p>
    <w:p w:rsidR="00A6479E" w:rsidRPr="004143B7" w:rsidRDefault="00A6479E">
      <w:pPr>
        <w:rPr>
          <w:rFonts w:ascii="Poppins" w:hAnsi="Poppins" w:hint="eastAsia"/>
          <w:sz w:val="20"/>
          <w:szCs w:val="20"/>
        </w:rPr>
      </w:pPr>
    </w:p>
    <w:p w:rsidR="00A6479E" w:rsidRPr="004143B7" w:rsidRDefault="00A6479E">
      <w:pPr>
        <w:rPr>
          <w:rFonts w:ascii="Poppins" w:hAnsi="Poppins" w:hint="eastAsia"/>
          <w:sz w:val="20"/>
          <w:szCs w:val="20"/>
        </w:rPr>
      </w:pPr>
    </w:p>
    <w:p w:rsidR="00A6479E" w:rsidRPr="004143B7" w:rsidRDefault="00A6479E">
      <w:pPr>
        <w:rPr>
          <w:rFonts w:ascii="Poppins" w:hAnsi="Poppins" w:hint="eastAsia"/>
          <w:sz w:val="20"/>
          <w:szCs w:val="20"/>
        </w:rPr>
      </w:pPr>
    </w:p>
    <w:p w:rsidR="00A6479E" w:rsidRPr="004143B7" w:rsidRDefault="00A6479E">
      <w:pPr>
        <w:rPr>
          <w:rFonts w:ascii="Poppins" w:hAnsi="Poppins" w:hint="eastAsia"/>
          <w:sz w:val="20"/>
          <w:szCs w:val="20"/>
        </w:rPr>
      </w:pPr>
    </w:p>
    <w:p w:rsidR="00512BCB" w:rsidRDefault="00512BCB">
      <w:pPr>
        <w:rPr>
          <w:ins w:id="41" w:author="ptdung" w:date="2023-12-20T17:32:00Z"/>
          <w:rFonts w:ascii="Poppins" w:hAnsi="Poppins" w:hint="eastAsia"/>
          <w:sz w:val="20"/>
          <w:szCs w:val="20"/>
        </w:rPr>
      </w:pPr>
    </w:p>
    <w:p w:rsidR="00512BCB" w:rsidRDefault="00512BCB">
      <w:pPr>
        <w:rPr>
          <w:ins w:id="42" w:author="ptdung" w:date="2023-12-20T17:32:00Z"/>
          <w:rFonts w:ascii="Poppins" w:hAnsi="Poppins" w:hint="eastAsia"/>
          <w:sz w:val="20"/>
          <w:szCs w:val="20"/>
        </w:rPr>
      </w:pPr>
    </w:p>
    <w:p w:rsidR="00512BCB" w:rsidRDefault="00512BCB">
      <w:pPr>
        <w:rPr>
          <w:ins w:id="43" w:author="ptdung" w:date="2023-12-20T17:32:00Z"/>
          <w:rFonts w:ascii="Poppins" w:hAnsi="Poppins" w:hint="eastAsia"/>
          <w:sz w:val="20"/>
          <w:szCs w:val="20"/>
        </w:rPr>
      </w:pPr>
    </w:p>
    <w:p w:rsidR="00512BCB" w:rsidRDefault="00512BCB">
      <w:pPr>
        <w:rPr>
          <w:ins w:id="44" w:author="ptdung" w:date="2023-12-20T17:32:00Z"/>
          <w:rFonts w:ascii="Poppins" w:hAnsi="Poppins" w:hint="eastAsia"/>
          <w:sz w:val="20"/>
          <w:szCs w:val="20"/>
        </w:rPr>
      </w:pPr>
    </w:p>
    <w:p w:rsidR="00512BCB" w:rsidRDefault="00512BCB">
      <w:pPr>
        <w:rPr>
          <w:ins w:id="45" w:author="ptdung" w:date="2023-12-20T17:32:00Z"/>
          <w:rFonts w:ascii="Poppins" w:hAnsi="Poppins" w:hint="eastAsia"/>
          <w:sz w:val="20"/>
          <w:szCs w:val="20"/>
        </w:rPr>
      </w:pPr>
    </w:p>
    <w:p w:rsidR="00AD1DE9" w:rsidRPr="004143B7" w:rsidRDefault="00AD1DE9">
      <w:pPr>
        <w:rPr>
          <w:rFonts w:ascii="Poppins" w:hAnsi="Poppins" w:hint="eastAsia"/>
          <w:sz w:val="20"/>
          <w:szCs w:val="20"/>
        </w:rPr>
      </w:pPr>
      <w:r w:rsidRPr="004143B7">
        <w:rPr>
          <w:rFonts w:ascii="Poppins" w:hAnsi="Poppins"/>
          <w:sz w:val="20"/>
          <w:szCs w:val="20"/>
        </w:rPr>
        <w:br/>
      </w:r>
    </w:p>
    <w:p w:rsidR="00AD1DE9" w:rsidRPr="004143B7" w:rsidRDefault="00AD1DE9">
      <w:pPr>
        <w:rPr>
          <w:rFonts w:ascii="Poppins" w:hAnsi="Poppins" w:hint="eastAsia"/>
          <w:sz w:val="20"/>
          <w:szCs w:val="20"/>
        </w:rPr>
      </w:pPr>
    </w:p>
    <w:p w:rsidR="00AD1DE9" w:rsidRPr="004143B7" w:rsidRDefault="004143B7" w:rsidP="00726FE7">
      <w:pPr>
        <w:rPr>
          <w:rFonts w:ascii="Poppins" w:hAnsi="Poppins" w:hint="eastAsia"/>
          <w:b/>
          <w:color w:val="930F15"/>
          <w:sz w:val="20"/>
          <w:szCs w:val="20"/>
        </w:rPr>
      </w:pPr>
      <w:r w:rsidRPr="004143B7">
        <w:rPr>
          <w:rFonts w:ascii="Poppins" w:hAnsi="Poppins"/>
          <w:b/>
          <w:noProof/>
          <w:color w:val="930F15"/>
          <w:sz w:val="20"/>
          <w:szCs w:val="20"/>
        </w:rPr>
        <mc:AlternateContent>
          <mc:Choice Requires="wps">
            <w:drawing>
              <wp:anchor distT="0" distB="0" distL="114300" distR="114300" simplePos="0" relativeHeight="251804672" behindDoc="0" locked="0" layoutInCell="1" allowOverlap="1" wp14:anchorId="6F7FC066" wp14:editId="1304F09C">
                <wp:simplePos x="0" y="0"/>
                <wp:positionH relativeFrom="column">
                  <wp:posOffset>423545</wp:posOffset>
                </wp:positionH>
                <wp:positionV relativeFrom="paragraph">
                  <wp:posOffset>117475</wp:posOffset>
                </wp:positionV>
                <wp:extent cx="5252085" cy="0"/>
                <wp:effectExtent l="0" t="0" r="24765" b="19050"/>
                <wp:wrapNone/>
                <wp:docPr id="27" name="Straight Connector 3">
                  <a:extLst xmlns:a="http://schemas.openxmlformats.org/drawingml/2006/main">
                    <a:ext uri="{FF2B5EF4-FFF2-40B4-BE49-F238E27FC236}">
                      <a16:creationId xmlns:lc="http://schemas.openxmlformats.org/drawingml/2006/lockedCanvas" xmlns:a16="http://schemas.microsoft.com/office/drawing/2014/main" xmlns:p="http://schemas.openxmlformats.org/presentationml/2006/main" xmlns="" xmlns:w="http://schemas.openxmlformats.org/wordprocessingml/2006/main" xmlns:w10="urn:schemas-microsoft-com:office:word" xmlns:v="urn:schemas-microsoft-com:vml" xmlns:o="urn:schemas-microsoft-com:office:office" id="{E07B15BB-DC4E-F34F-ACA1-84652CF2CF8F}"/>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52085" cy="0"/>
                        </a:xfrm>
                        <a:prstGeom prst="line">
                          <a:avLst/>
                        </a:prstGeom>
                        <a:ln w="3175">
                          <a:solidFill>
                            <a:srgbClr val="AC0000"/>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 o:spid="_x0000_s1026" style="position:absolute;z-index:251804672;visibility:visible;mso-wrap-style:square;mso-wrap-distance-left:9pt;mso-wrap-distance-top:0;mso-wrap-distance-right:9pt;mso-wrap-distance-bottom:0;mso-position-horizontal:absolute;mso-position-horizontal-relative:text;mso-position-vertical:absolute;mso-position-vertical-relative:text" from="33.35pt,9.25pt" to="446.9pt,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" strokecolor="#ac0000" strokeweight=".25pt">
                <o:lock v:ext="edit" shapetype="f"/>
              </v:line>
            </w:pict>
          </mc:Fallback>
        </mc:AlternateContent>
      </w:r>
      <w:r w:rsidR="00726FE7" w:rsidRPr="004143B7">
        <w:rPr>
          <w:rFonts w:ascii="Poppins" w:hAnsi="Poppins"/>
          <w:b/>
          <w:color w:val="930F15"/>
          <w:sz w:val="20"/>
          <w:szCs w:val="20"/>
        </w:rPr>
        <w:t>Notice</w:t>
      </w:r>
    </w:p>
    <w:p w:rsidR="00AC0496" w:rsidRPr="004143B7" w:rsidRDefault="00AC0496">
      <w:pPr>
        <w:rPr>
          <w:rFonts w:ascii="Poppins" w:hAnsi="Poppins" w:hint="eastAsia"/>
          <w:sz w:val="20"/>
          <w:szCs w:val="20"/>
        </w:rPr>
      </w:pPr>
    </w:p>
    <w:p w:rsidR="001A4856" w:rsidRPr="00006689" w:rsidRDefault="001A4856" w:rsidP="0069515B">
      <w:pPr>
        <w:jc w:val="both"/>
        <w:rPr>
          <w:rFonts w:ascii="Poppins Light" w:hAnsi="Poppins Light" w:hint="eastAsia"/>
          <w:sz w:val="20"/>
          <w:szCs w:val="20"/>
        </w:rPr>
      </w:pPr>
      <w:r w:rsidRPr="00006689">
        <w:rPr>
          <w:rFonts w:ascii="Poppins Light" w:hAnsi="Poppins Light"/>
          <w:sz w:val="20"/>
          <w:szCs w:val="20"/>
        </w:rPr>
        <w:t xml:space="preserve">The information contained herein is provided solely for the purpose of allowing customers to operate and integrate </w:t>
      </w:r>
      <w:proofErr w:type="spellStart"/>
      <w:r w:rsidRPr="00006689">
        <w:rPr>
          <w:rFonts w:ascii="Poppins Light" w:hAnsi="Poppins Light"/>
          <w:sz w:val="20"/>
          <w:szCs w:val="20"/>
        </w:rPr>
        <w:t>IriTech</w:t>
      </w:r>
      <w:r w:rsidR="008B4695" w:rsidRPr="00006689">
        <w:rPr>
          <w:rFonts w:ascii="Poppins Light" w:hAnsi="Poppins Light"/>
          <w:sz w:val="20"/>
          <w:szCs w:val="20"/>
        </w:rPr>
        <w:t>’s</w:t>
      </w:r>
      <w:proofErr w:type="spellEnd"/>
      <w:r w:rsidRPr="00006689">
        <w:rPr>
          <w:rFonts w:ascii="Poppins Light" w:hAnsi="Poppins Light"/>
          <w:sz w:val="20"/>
          <w:szCs w:val="20"/>
        </w:rPr>
        <w:t xml:space="preserve"> hardware and software and is not to be released, reproduced, or used for any other purpose without written permission of </w:t>
      </w:r>
      <w:proofErr w:type="spellStart"/>
      <w:r w:rsidRPr="00006689">
        <w:rPr>
          <w:rFonts w:ascii="Poppins Light" w:hAnsi="Poppins Light"/>
          <w:sz w:val="20"/>
          <w:szCs w:val="20"/>
        </w:rPr>
        <w:t>IriTech</w:t>
      </w:r>
      <w:proofErr w:type="spellEnd"/>
      <w:r w:rsidRPr="00006689">
        <w:rPr>
          <w:rFonts w:ascii="Poppins Light" w:hAnsi="Poppins Light"/>
          <w:sz w:val="20"/>
          <w:szCs w:val="20"/>
        </w:rPr>
        <w:t>, Inc.</w:t>
      </w:r>
    </w:p>
    <w:p w:rsidR="001A4856" w:rsidRPr="00006689" w:rsidRDefault="001A4856" w:rsidP="001A4856">
      <w:pPr>
        <w:rPr>
          <w:rFonts w:ascii="Poppins Light" w:hAnsi="Poppins Light" w:hint="eastAsia"/>
          <w:sz w:val="20"/>
          <w:szCs w:val="20"/>
        </w:rPr>
      </w:pPr>
    </w:p>
    <w:p w:rsidR="001A4856" w:rsidRPr="00006689" w:rsidRDefault="008B4695" w:rsidP="0069515B">
      <w:pPr>
        <w:jc w:val="both"/>
        <w:rPr>
          <w:rFonts w:ascii="Poppins Light" w:hAnsi="Poppins Light" w:hint="eastAsia"/>
          <w:sz w:val="20"/>
          <w:szCs w:val="20"/>
        </w:rPr>
      </w:pPr>
      <w:proofErr w:type="spellStart"/>
      <w:r w:rsidRPr="00006689">
        <w:rPr>
          <w:rFonts w:ascii="Poppins Light" w:hAnsi="Poppins Light"/>
          <w:sz w:val="20"/>
          <w:szCs w:val="20"/>
        </w:rPr>
        <w:t>IriTech</w:t>
      </w:r>
      <w:proofErr w:type="spellEnd"/>
      <w:r w:rsidRPr="00006689">
        <w:rPr>
          <w:rFonts w:ascii="Poppins Light" w:hAnsi="Poppins Light"/>
          <w:sz w:val="20"/>
          <w:szCs w:val="20"/>
        </w:rPr>
        <w:t xml:space="preserve"> reserves the right to make changes on</w:t>
      </w:r>
      <w:r w:rsidR="00AD1DE9" w:rsidRPr="00006689">
        <w:rPr>
          <w:rFonts w:ascii="Poppins Light" w:hAnsi="Poppins Light"/>
          <w:sz w:val="20"/>
          <w:szCs w:val="20"/>
        </w:rPr>
        <w:t xml:space="preserve"> </w:t>
      </w:r>
      <w:r w:rsidR="0026163E" w:rsidRPr="00006689">
        <w:rPr>
          <w:rFonts w:ascii="Poppins Light" w:hAnsi="Poppins Light"/>
          <w:sz w:val="20"/>
          <w:szCs w:val="20"/>
        </w:rPr>
        <w:t xml:space="preserve">this </w:t>
      </w:r>
      <w:r w:rsidR="00AD1DE9" w:rsidRPr="00006689">
        <w:rPr>
          <w:rFonts w:ascii="Poppins Light" w:hAnsi="Poppins Light"/>
          <w:sz w:val="20"/>
          <w:szCs w:val="20"/>
        </w:rPr>
        <w:t xml:space="preserve">hardware and software </w:t>
      </w:r>
      <w:r w:rsidRPr="00006689">
        <w:rPr>
          <w:rFonts w:ascii="Poppins Light" w:hAnsi="Poppins Light"/>
          <w:sz w:val="20"/>
          <w:szCs w:val="20"/>
        </w:rPr>
        <w:t>with the intent to improve its functionalities</w:t>
      </w:r>
      <w:r w:rsidR="00AD1DE9" w:rsidRPr="00006689">
        <w:rPr>
          <w:rFonts w:ascii="Poppins Light" w:hAnsi="Poppins Light"/>
          <w:sz w:val="20"/>
          <w:szCs w:val="20"/>
        </w:rPr>
        <w:t>. Information and specifications contained in this document are subject</w:t>
      </w:r>
      <w:r w:rsidR="00CC6F4F" w:rsidRPr="00006689">
        <w:rPr>
          <w:rFonts w:ascii="Poppins Light" w:hAnsi="Poppins Light"/>
          <w:sz w:val="20"/>
          <w:szCs w:val="20"/>
        </w:rPr>
        <w:t xml:space="preserve"> to change without prior notice</w:t>
      </w:r>
      <w:r w:rsidR="00AD1DE9" w:rsidRPr="00006689">
        <w:rPr>
          <w:rFonts w:ascii="Poppins Light" w:hAnsi="Poppins Light"/>
          <w:sz w:val="20"/>
          <w:szCs w:val="20"/>
        </w:rPr>
        <w:t xml:space="preserve"> and do not represent a commitment on the part of </w:t>
      </w:r>
      <w:proofErr w:type="spellStart"/>
      <w:r w:rsidR="00AD1DE9" w:rsidRPr="00006689">
        <w:rPr>
          <w:rFonts w:ascii="Poppins Light" w:hAnsi="Poppins Light"/>
          <w:sz w:val="20"/>
          <w:szCs w:val="20"/>
        </w:rPr>
        <w:t>IriTech</w:t>
      </w:r>
      <w:proofErr w:type="spellEnd"/>
      <w:r w:rsidR="00AD1DE9" w:rsidRPr="00006689">
        <w:rPr>
          <w:rFonts w:ascii="Poppins Light" w:hAnsi="Poppins Light"/>
          <w:sz w:val="20"/>
          <w:szCs w:val="20"/>
        </w:rPr>
        <w:t>.</w:t>
      </w:r>
    </w:p>
    <w:p w:rsidR="00AD1DE9" w:rsidRPr="00006689" w:rsidRDefault="00AD1DE9" w:rsidP="001A4856">
      <w:pPr>
        <w:rPr>
          <w:rFonts w:ascii="Poppins Light" w:hAnsi="Poppins Light" w:hint="eastAsia"/>
          <w:sz w:val="20"/>
          <w:szCs w:val="20"/>
        </w:rPr>
      </w:pPr>
    </w:p>
    <w:p w:rsidR="00AD1DE9" w:rsidRPr="00006689" w:rsidRDefault="0004073E" w:rsidP="001A4856">
      <w:pPr>
        <w:rPr>
          <w:rFonts w:ascii="Poppins Light" w:hAnsi="Poppins Light" w:hint="eastAsia"/>
          <w:sz w:val="20"/>
          <w:szCs w:val="20"/>
        </w:rPr>
      </w:pPr>
      <w:proofErr w:type="gramStart"/>
      <w:r w:rsidRPr="00006689">
        <w:rPr>
          <w:rFonts w:ascii="Poppins Light" w:hAnsi="Poppins Light"/>
          <w:sz w:val="20"/>
          <w:szCs w:val="20"/>
        </w:rPr>
        <w:t>© 20</w:t>
      </w:r>
      <w:r w:rsidR="00C44464" w:rsidRPr="00006689">
        <w:rPr>
          <w:rFonts w:ascii="Poppins Light" w:hAnsi="Poppins Light"/>
          <w:sz w:val="20"/>
          <w:szCs w:val="20"/>
          <w:lang w:val="vi-VN"/>
        </w:rPr>
        <w:t>23</w:t>
      </w:r>
      <w:r w:rsidR="00AD1DE9" w:rsidRPr="00006689">
        <w:rPr>
          <w:rFonts w:ascii="Poppins Light" w:hAnsi="Poppins Light"/>
          <w:sz w:val="20"/>
          <w:szCs w:val="20"/>
        </w:rPr>
        <w:t xml:space="preserve"> by </w:t>
      </w:r>
      <w:proofErr w:type="spellStart"/>
      <w:r w:rsidR="00AD1DE9" w:rsidRPr="00006689">
        <w:rPr>
          <w:rFonts w:ascii="Poppins Light" w:hAnsi="Poppins Light"/>
          <w:sz w:val="20"/>
          <w:szCs w:val="20"/>
        </w:rPr>
        <w:t>IriTech</w:t>
      </w:r>
      <w:proofErr w:type="spellEnd"/>
      <w:r w:rsidR="00AD1DE9" w:rsidRPr="00006689">
        <w:rPr>
          <w:rFonts w:ascii="Poppins Light" w:hAnsi="Poppins Light"/>
          <w:sz w:val="20"/>
          <w:szCs w:val="20"/>
        </w:rPr>
        <w:t>, Inc.</w:t>
      </w:r>
      <w:proofErr w:type="gramEnd"/>
      <w:r w:rsidR="00AD1DE9" w:rsidRPr="00006689">
        <w:rPr>
          <w:rFonts w:ascii="Poppins Light" w:hAnsi="Poppins Light"/>
          <w:sz w:val="20"/>
          <w:szCs w:val="20"/>
        </w:rPr>
        <w:t xml:space="preserve"> All rights reserved.</w:t>
      </w:r>
    </w:p>
    <w:p w:rsidR="00AC0496" w:rsidRPr="00006689" w:rsidRDefault="00AC0496">
      <w:pPr>
        <w:rPr>
          <w:rFonts w:ascii="Poppins Light" w:hAnsi="Poppins Light" w:hint="eastAsia"/>
          <w:sz w:val="20"/>
          <w:szCs w:val="20"/>
        </w:rPr>
      </w:pPr>
    </w:p>
    <w:p w:rsidR="00726FE7" w:rsidRPr="004143B7" w:rsidRDefault="001A4856">
      <w:pPr>
        <w:spacing w:after="200" w:line="276" w:lineRule="auto"/>
        <w:rPr>
          <w:rFonts w:ascii="Poppins" w:hAnsi="Poppins" w:hint="eastAsia"/>
          <w:sz w:val="20"/>
          <w:szCs w:val="20"/>
        </w:rPr>
      </w:pPr>
      <w:r w:rsidRPr="004143B7">
        <w:rPr>
          <w:rFonts w:ascii="Poppins" w:hAnsi="Poppins"/>
          <w:sz w:val="20"/>
          <w:szCs w:val="20"/>
        </w:rPr>
        <w:br w:type="page"/>
      </w:r>
    </w:p>
    <w:p w:rsidR="008B4695" w:rsidRPr="00386298" w:rsidRDefault="00726FE7" w:rsidP="00726FE7">
      <w:pPr>
        <w:rPr>
          <w:rFonts w:ascii="Poppins SemiBold" w:hAnsi="Poppins SemiBold" w:hint="eastAsia"/>
          <w:b/>
          <w:color w:val="930F15"/>
          <w:sz w:val="36"/>
          <w:szCs w:val="36"/>
        </w:rPr>
      </w:pPr>
      <w:r w:rsidRPr="00386298">
        <w:rPr>
          <w:rFonts w:ascii="Poppins SemiBold" w:hAnsi="Poppins SemiBold"/>
          <w:b/>
          <w:color w:val="930F15"/>
          <w:sz w:val="36"/>
          <w:szCs w:val="36"/>
        </w:rPr>
        <w:lastRenderedPageBreak/>
        <w:t>Table of Contents</w:t>
      </w:r>
    </w:p>
    <w:sdt>
      <w:sdtPr>
        <w:rPr>
          <w:rFonts w:ascii="Poppins" w:hAnsi="Poppins"/>
          <w:sz w:val="20"/>
          <w:szCs w:val="20"/>
        </w:rPr>
        <w:id w:val="859846"/>
        <w:docPartObj>
          <w:docPartGallery w:val="Table of Contents"/>
          <w:docPartUnique/>
        </w:docPartObj>
      </w:sdtPr>
      <w:sdtEndPr/>
      <w:sdtContent>
        <w:p w:rsidR="00726FE7" w:rsidRPr="004143B7" w:rsidRDefault="00726FE7" w:rsidP="00B41EDF">
          <w:pPr>
            <w:rPr>
              <w:rFonts w:ascii="Poppins" w:hAnsi="Poppins" w:hint="eastAsia"/>
              <w:b/>
              <w:sz w:val="20"/>
              <w:szCs w:val="20"/>
            </w:rPr>
          </w:pPr>
        </w:p>
        <w:p w:rsidR="00D41909" w:rsidRDefault="00E4716B">
          <w:pPr>
            <w:pStyle w:val="TOC1"/>
            <w:rPr>
              <w:ins w:id="46" w:author="ptdung" w:date="2023-12-21T11:31:00Z"/>
              <w:noProof/>
            </w:rPr>
          </w:pPr>
          <w:r w:rsidRPr="004143B7">
            <w:rPr>
              <w:rFonts w:ascii="Poppins" w:hAnsi="Poppins"/>
              <w:sz w:val="20"/>
              <w:szCs w:val="20"/>
            </w:rPr>
            <w:fldChar w:fldCharType="begin"/>
          </w:r>
          <w:r w:rsidR="00726FE7" w:rsidRPr="004143B7">
            <w:rPr>
              <w:rFonts w:ascii="Poppins" w:hAnsi="Poppins"/>
              <w:sz w:val="20"/>
              <w:szCs w:val="20"/>
            </w:rPr>
            <w:instrText xml:space="preserve"> TOC \o "1-3" \h \z \u </w:instrText>
          </w:r>
          <w:r w:rsidRPr="004143B7">
            <w:rPr>
              <w:rFonts w:ascii="Poppins" w:hAnsi="Poppins"/>
              <w:sz w:val="20"/>
              <w:szCs w:val="20"/>
            </w:rPr>
            <w:fldChar w:fldCharType="separate"/>
          </w:r>
          <w:ins w:id="47" w:author="ptdung" w:date="2023-12-21T11:31:00Z">
            <w:r w:rsidR="00D41909" w:rsidRPr="00B80BAB">
              <w:rPr>
                <w:rStyle w:val="Hyperlink"/>
                <w:noProof/>
              </w:rPr>
              <w:fldChar w:fldCharType="begin"/>
            </w:r>
            <w:r w:rsidR="00D41909" w:rsidRPr="00B80BAB">
              <w:rPr>
                <w:rStyle w:val="Hyperlink"/>
                <w:noProof/>
              </w:rPr>
              <w:instrText xml:space="preserve"> </w:instrText>
            </w:r>
            <w:r w:rsidR="00D41909">
              <w:rPr>
                <w:noProof/>
              </w:rPr>
              <w:instrText>HYPERLINK \l "_Toc154050717"</w:instrText>
            </w:r>
            <w:r w:rsidR="00D41909" w:rsidRPr="00B80BAB">
              <w:rPr>
                <w:rStyle w:val="Hyperlink"/>
                <w:noProof/>
              </w:rPr>
              <w:instrText xml:space="preserve"> </w:instrText>
            </w:r>
            <w:r w:rsidR="00D41909" w:rsidRPr="00B80BAB">
              <w:rPr>
                <w:rStyle w:val="Hyperlink"/>
                <w:noProof/>
              </w:rPr>
              <w:fldChar w:fldCharType="separate"/>
            </w:r>
            <w:r w:rsidR="00D41909" w:rsidRPr="00B80BAB">
              <w:rPr>
                <w:rStyle w:val="Hyperlink"/>
                <w:rFonts w:ascii="Poppins SemiBold" w:hAnsi="Poppins SemiBold"/>
                <w:noProof/>
              </w:rPr>
              <w:t>1 Preface</w:t>
            </w:r>
            <w:r w:rsidR="00D41909">
              <w:rPr>
                <w:noProof/>
                <w:webHidden/>
              </w:rPr>
              <w:tab/>
            </w:r>
            <w:r w:rsidR="00D41909">
              <w:rPr>
                <w:noProof/>
                <w:webHidden/>
              </w:rPr>
              <w:fldChar w:fldCharType="begin"/>
            </w:r>
            <w:r w:rsidR="00D41909">
              <w:rPr>
                <w:noProof/>
                <w:webHidden/>
              </w:rPr>
              <w:instrText xml:space="preserve"> PAGEREF _Toc154050717 \h </w:instrText>
            </w:r>
          </w:ins>
          <w:r w:rsidR="00D41909">
            <w:rPr>
              <w:noProof/>
              <w:webHidden/>
            </w:rPr>
          </w:r>
          <w:r w:rsidR="00D41909">
            <w:rPr>
              <w:noProof/>
              <w:webHidden/>
            </w:rPr>
            <w:fldChar w:fldCharType="separate"/>
          </w:r>
          <w:ins w:id="48" w:author="ptdung" w:date="2023-12-21T11:31:00Z">
            <w:r w:rsidR="00D41909">
              <w:rPr>
                <w:noProof/>
                <w:webHidden/>
              </w:rPr>
              <w:t>4</w:t>
            </w:r>
            <w:r w:rsidR="00D41909">
              <w:rPr>
                <w:noProof/>
                <w:webHidden/>
              </w:rPr>
              <w:fldChar w:fldCharType="end"/>
            </w:r>
            <w:r w:rsidR="00D41909" w:rsidRPr="00B80BAB">
              <w:rPr>
                <w:rStyle w:val="Hyperlink"/>
                <w:noProof/>
              </w:rPr>
              <w:fldChar w:fldCharType="end"/>
            </w:r>
          </w:ins>
        </w:p>
        <w:p w:rsidR="00D41909" w:rsidRDefault="00D41909">
          <w:pPr>
            <w:pStyle w:val="TOC2"/>
            <w:tabs>
              <w:tab w:val="right" w:leader="dot" w:pos="9350"/>
            </w:tabs>
            <w:rPr>
              <w:ins w:id="49" w:author="ptdung" w:date="2023-12-21T11:31:00Z"/>
              <w:noProof/>
            </w:rPr>
          </w:pPr>
          <w:ins w:id="50" w:author="ptdung" w:date="2023-12-21T11:31:00Z">
            <w:r w:rsidRPr="00B80BAB">
              <w:rPr>
                <w:rStyle w:val="Hyperlink"/>
                <w:noProof/>
              </w:rPr>
              <w:fldChar w:fldCharType="begin"/>
            </w:r>
            <w:r w:rsidRPr="00B80BAB">
              <w:rPr>
                <w:rStyle w:val="Hyperlink"/>
                <w:noProof/>
              </w:rPr>
              <w:instrText xml:space="preserve"> </w:instrText>
            </w:r>
            <w:r>
              <w:rPr>
                <w:noProof/>
              </w:rPr>
              <w:instrText>HYPERLINK \l "_Toc154050718"</w:instrText>
            </w:r>
            <w:r w:rsidRPr="00B80BAB">
              <w:rPr>
                <w:rStyle w:val="Hyperlink"/>
                <w:noProof/>
              </w:rPr>
              <w:instrText xml:space="preserve"> </w:instrText>
            </w:r>
            <w:r w:rsidRPr="00B80BAB">
              <w:rPr>
                <w:rStyle w:val="Hyperlink"/>
                <w:noProof/>
              </w:rPr>
              <w:fldChar w:fldCharType="separate"/>
            </w:r>
            <w:r w:rsidRPr="00B80BAB">
              <w:rPr>
                <w:rStyle w:val="Hyperlink"/>
                <w:rFonts w:ascii="Poppins Medium" w:hAnsi="Poppins Medium"/>
                <w:noProof/>
              </w:rPr>
              <w:t>1.1 Purpose of this Document</w:t>
            </w:r>
            <w:r>
              <w:rPr>
                <w:noProof/>
                <w:webHidden/>
              </w:rPr>
              <w:tab/>
            </w:r>
            <w:r>
              <w:rPr>
                <w:noProof/>
                <w:webHidden/>
              </w:rPr>
              <w:fldChar w:fldCharType="begin"/>
            </w:r>
            <w:r>
              <w:rPr>
                <w:noProof/>
                <w:webHidden/>
              </w:rPr>
              <w:instrText xml:space="preserve"> PAGEREF _Toc154050718 \h </w:instrText>
            </w:r>
          </w:ins>
          <w:r>
            <w:rPr>
              <w:noProof/>
              <w:webHidden/>
            </w:rPr>
          </w:r>
          <w:r>
            <w:rPr>
              <w:noProof/>
              <w:webHidden/>
            </w:rPr>
            <w:fldChar w:fldCharType="separate"/>
          </w:r>
          <w:ins w:id="51" w:author="ptdung" w:date="2023-12-21T11:31:00Z">
            <w:r>
              <w:rPr>
                <w:noProof/>
                <w:webHidden/>
              </w:rPr>
              <w:t>4</w:t>
            </w:r>
            <w:r>
              <w:rPr>
                <w:noProof/>
                <w:webHidden/>
              </w:rPr>
              <w:fldChar w:fldCharType="end"/>
            </w:r>
            <w:r w:rsidRPr="00B80BAB">
              <w:rPr>
                <w:rStyle w:val="Hyperlink"/>
                <w:noProof/>
              </w:rPr>
              <w:fldChar w:fldCharType="end"/>
            </w:r>
          </w:ins>
        </w:p>
        <w:p w:rsidR="00D41909" w:rsidRDefault="00D41909">
          <w:pPr>
            <w:pStyle w:val="TOC2"/>
            <w:tabs>
              <w:tab w:val="right" w:leader="dot" w:pos="9350"/>
            </w:tabs>
            <w:rPr>
              <w:ins w:id="52" w:author="ptdung" w:date="2023-12-21T11:31:00Z"/>
              <w:noProof/>
            </w:rPr>
          </w:pPr>
          <w:ins w:id="53" w:author="ptdung" w:date="2023-12-21T11:31:00Z">
            <w:r w:rsidRPr="00B80BAB">
              <w:rPr>
                <w:rStyle w:val="Hyperlink"/>
                <w:noProof/>
              </w:rPr>
              <w:fldChar w:fldCharType="begin"/>
            </w:r>
            <w:r w:rsidRPr="00B80BAB">
              <w:rPr>
                <w:rStyle w:val="Hyperlink"/>
                <w:noProof/>
              </w:rPr>
              <w:instrText xml:space="preserve"> </w:instrText>
            </w:r>
            <w:r>
              <w:rPr>
                <w:noProof/>
              </w:rPr>
              <w:instrText>HYPERLINK \l "_Toc154050719"</w:instrText>
            </w:r>
            <w:r w:rsidRPr="00B80BAB">
              <w:rPr>
                <w:rStyle w:val="Hyperlink"/>
                <w:noProof/>
              </w:rPr>
              <w:instrText xml:space="preserve"> </w:instrText>
            </w:r>
            <w:r w:rsidRPr="00B80BAB">
              <w:rPr>
                <w:rStyle w:val="Hyperlink"/>
                <w:noProof/>
              </w:rPr>
              <w:fldChar w:fldCharType="separate"/>
            </w:r>
            <w:r w:rsidRPr="00B80BAB">
              <w:rPr>
                <w:rStyle w:val="Hyperlink"/>
                <w:rFonts w:ascii="Poppins Medium" w:hAnsi="Poppins Medium"/>
                <w:noProof/>
              </w:rPr>
              <w:t>1.2 Intended Reader</w:t>
            </w:r>
            <w:r>
              <w:rPr>
                <w:noProof/>
                <w:webHidden/>
              </w:rPr>
              <w:tab/>
            </w:r>
            <w:r>
              <w:rPr>
                <w:noProof/>
                <w:webHidden/>
              </w:rPr>
              <w:fldChar w:fldCharType="begin"/>
            </w:r>
            <w:r>
              <w:rPr>
                <w:noProof/>
                <w:webHidden/>
              </w:rPr>
              <w:instrText xml:space="preserve"> PAGEREF _Toc154050719 \h </w:instrText>
            </w:r>
          </w:ins>
          <w:r>
            <w:rPr>
              <w:noProof/>
              <w:webHidden/>
            </w:rPr>
          </w:r>
          <w:r>
            <w:rPr>
              <w:noProof/>
              <w:webHidden/>
            </w:rPr>
            <w:fldChar w:fldCharType="separate"/>
          </w:r>
          <w:ins w:id="54" w:author="ptdung" w:date="2023-12-21T11:31:00Z">
            <w:r>
              <w:rPr>
                <w:noProof/>
                <w:webHidden/>
              </w:rPr>
              <w:t>4</w:t>
            </w:r>
            <w:r>
              <w:rPr>
                <w:noProof/>
                <w:webHidden/>
              </w:rPr>
              <w:fldChar w:fldCharType="end"/>
            </w:r>
            <w:r w:rsidRPr="00B80BAB">
              <w:rPr>
                <w:rStyle w:val="Hyperlink"/>
                <w:noProof/>
              </w:rPr>
              <w:fldChar w:fldCharType="end"/>
            </w:r>
          </w:ins>
        </w:p>
        <w:p w:rsidR="00D41909" w:rsidRDefault="00D41909">
          <w:pPr>
            <w:pStyle w:val="TOC2"/>
            <w:tabs>
              <w:tab w:val="right" w:leader="dot" w:pos="9350"/>
            </w:tabs>
            <w:rPr>
              <w:ins w:id="55" w:author="ptdung" w:date="2023-12-21T11:31:00Z"/>
              <w:noProof/>
            </w:rPr>
          </w:pPr>
          <w:ins w:id="56" w:author="ptdung" w:date="2023-12-21T11:31:00Z">
            <w:r w:rsidRPr="00B80BAB">
              <w:rPr>
                <w:rStyle w:val="Hyperlink"/>
                <w:noProof/>
              </w:rPr>
              <w:fldChar w:fldCharType="begin"/>
            </w:r>
            <w:r w:rsidRPr="00B80BAB">
              <w:rPr>
                <w:rStyle w:val="Hyperlink"/>
                <w:noProof/>
              </w:rPr>
              <w:instrText xml:space="preserve"> </w:instrText>
            </w:r>
            <w:r>
              <w:rPr>
                <w:noProof/>
              </w:rPr>
              <w:instrText>HYPERLINK \l "_Toc154050720"</w:instrText>
            </w:r>
            <w:r w:rsidRPr="00B80BAB">
              <w:rPr>
                <w:rStyle w:val="Hyperlink"/>
                <w:noProof/>
              </w:rPr>
              <w:instrText xml:space="preserve"> </w:instrText>
            </w:r>
            <w:r w:rsidRPr="00B80BAB">
              <w:rPr>
                <w:rStyle w:val="Hyperlink"/>
                <w:noProof/>
              </w:rPr>
              <w:fldChar w:fldCharType="separate"/>
            </w:r>
            <w:r w:rsidRPr="00B80BAB">
              <w:rPr>
                <w:rStyle w:val="Hyperlink"/>
                <w:rFonts w:ascii="Poppins Medium" w:hAnsi="Poppins Medium"/>
                <w:noProof/>
              </w:rPr>
              <w:t>1.3 Other Documentation</w:t>
            </w:r>
            <w:r>
              <w:rPr>
                <w:noProof/>
                <w:webHidden/>
              </w:rPr>
              <w:tab/>
            </w:r>
            <w:r>
              <w:rPr>
                <w:noProof/>
                <w:webHidden/>
              </w:rPr>
              <w:fldChar w:fldCharType="begin"/>
            </w:r>
            <w:r>
              <w:rPr>
                <w:noProof/>
                <w:webHidden/>
              </w:rPr>
              <w:instrText xml:space="preserve"> PAGEREF _Toc154050720 \h </w:instrText>
            </w:r>
          </w:ins>
          <w:r>
            <w:rPr>
              <w:noProof/>
              <w:webHidden/>
            </w:rPr>
          </w:r>
          <w:r>
            <w:rPr>
              <w:noProof/>
              <w:webHidden/>
            </w:rPr>
            <w:fldChar w:fldCharType="separate"/>
          </w:r>
          <w:ins w:id="57" w:author="ptdung" w:date="2023-12-21T11:31:00Z">
            <w:r>
              <w:rPr>
                <w:noProof/>
                <w:webHidden/>
              </w:rPr>
              <w:t>4</w:t>
            </w:r>
            <w:r>
              <w:rPr>
                <w:noProof/>
                <w:webHidden/>
              </w:rPr>
              <w:fldChar w:fldCharType="end"/>
            </w:r>
            <w:r w:rsidRPr="00B80BAB">
              <w:rPr>
                <w:rStyle w:val="Hyperlink"/>
                <w:noProof/>
              </w:rPr>
              <w:fldChar w:fldCharType="end"/>
            </w:r>
          </w:ins>
        </w:p>
        <w:p w:rsidR="00D41909" w:rsidRDefault="00D41909">
          <w:pPr>
            <w:pStyle w:val="TOC2"/>
            <w:tabs>
              <w:tab w:val="right" w:leader="dot" w:pos="9350"/>
            </w:tabs>
            <w:rPr>
              <w:ins w:id="58" w:author="ptdung" w:date="2023-12-21T11:31:00Z"/>
              <w:noProof/>
            </w:rPr>
          </w:pPr>
          <w:ins w:id="59" w:author="ptdung" w:date="2023-12-21T11:31:00Z">
            <w:r w:rsidRPr="00B80BAB">
              <w:rPr>
                <w:rStyle w:val="Hyperlink"/>
                <w:noProof/>
              </w:rPr>
              <w:fldChar w:fldCharType="begin"/>
            </w:r>
            <w:r w:rsidRPr="00B80BAB">
              <w:rPr>
                <w:rStyle w:val="Hyperlink"/>
                <w:noProof/>
              </w:rPr>
              <w:instrText xml:space="preserve"> </w:instrText>
            </w:r>
            <w:r>
              <w:rPr>
                <w:noProof/>
              </w:rPr>
              <w:instrText>HYPERLINK \l "_Toc154050721"</w:instrText>
            </w:r>
            <w:r w:rsidRPr="00B80BAB">
              <w:rPr>
                <w:rStyle w:val="Hyperlink"/>
                <w:noProof/>
              </w:rPr>
              <w:instrText xml:space="preserve"> </w:instrText>
            </w:r>
            <w:r w:rsidRPr="00B80BAB">
              <w:rPr>
                <w:rStyle w:val="Hyperlink"/>
                <w:noProof/>
              </w:rPr>
              <w:fldChar w:fldCharType="separate"/>
            </w:r>
            <w:r w:rsidRPr="00B80BAB">
              <w:rPr>
                <w:rStyle w:val="Hyperlink"/>
                <w:rFonts w:ascii="Poppins Medium" w:hAnsi="Poppins Medium"/>
                <w:noProof/>
              </w:rPr>
              <w:t>1.4 Contact Information</w:t>
            </w:r>
            <w:r>
              <w:rPr>
                <w:noProof/>
                <w:webHidden/>
              </w:rPr>
              <w:tab/>
            </w:r>
            <w:r>
              <w:rPr>
                <w:noProof/>
                <w:webHidden/>
              </w:rPr>
              <w:fldChar w:fldCharType="begin"/>
            </w:r>
            <w:r>
              <w:rPr>
                <w:noProof/>
                <w:webHidden/>
              </w:rPr>
              <w:instrText xml:space="preserve"> PAGEREF _Toc154050721 \h </w:instrText>
            </w:r>
          </w:ins>
          <w:r>
            <w:rPr>
              <w:noProof/>
              <w:webHidden/>
            </w:rPr>
          </w:r>
          <w:r>
            <w:rPr>
              <w:noProof/>
              <w:webHidden/>
            </w:rPr>
            <w:fldChar w:fldCharType="separate"/>
          </w:r>
          <w:ins w:id="60" w:author="ptdung" w:date="2023-12-21T11:31:00Z">
            <w:r>
              <w:rPr>
                <w:noProof/>
                <w:webHidden/>
              </w:rPr>
              <w:t>4</w:t>
            </w:r>
            <w:r>
              <w:rPr>
                <w:noProof/>
                <w:webHidden/>
              </w:rPr>
              <w:fldChar w:fldCharType="end"/>
            </w:r>
            <w:r w:rsidRPr="00B80BAB">
              <w:rPr>
                <w:rStyle w:val="Hyperlink"/>
                <w:noProof/>
              </w:rPr>
              <w:fldChar w:fldCharType="end"/>
            </w:r>
          </w:ins>
        </w:p>
        <w:p w:rsidR="00D41909" w:rsidRDefault="00D41909">
          <w:pPr>
            <w:pStyle w:val="TOC1"/>
            <w:rPr>
              <w:ins w:id="61" w:author="ptdung" w:date="2023-12-21T11:31:00Z"/>
              <w:noProof/>
            </w:rPr>
          </w:pPr>
          <w:ins w:id="62" w:author="ptdung" w:date="2023-12-21T11:31:00Z">
            <w:r w:rsidRPr="00B80BAB">
              <w:rPr>
                <w:rStyle w:val="Hyperlink"/>
                <w:noProof/>
              </w:rPr>
              <w:fldChar w:fldCharType="begin"/>
            </w:r>
            <w:r w:rsidRPr="00B80BAB">
              <w:rPr>
                <w:rStyle w:val="Hyperlink"/>
                <w:noProof/>
              </w:rPr>
              <w:instrText xml:space="preserve"> </w:instrText>
            </w:r>
            <w:r>
              <w:rPr>
                <w:noProof/>
              </w:rPr>
              <w:instrText>HYPERLINK \l "_Toc154050722"</w:instrText>
            </w:r>
            <w:r w:rsidRPr="00B80BAB">
              <w:rPr>
                <w:rStyle w:val="Hyperlink"/>
                <w:noProof/>
              </w:rPr>
              <w:instrText xml:space="preserve"> </w:instrText>
            </w:r>
            <w:r w:rsidRPr="00B80BAB">
              <w:rPr>
                <w:rStyle w:val="Hyperlink"/>
                <w:noProof/>
              </w:rPr>
              <w:fldChar w:fldCharType="separate"/>
            </w:r>
            <w:r w:rsidRPr="00B80BAB">
              <w:rPr>
                <w:rStyle w:val="Hyperlink"/>
                <w:rFonts w:ascii="Poppins SemiBold" w:hAnsi="Poppins SemiBold"/>
                <w:noProof/>
              </w:rPr>
              <w:t>2 Introduction</w:t>
            </w:r>
            <w:r>
              <w:rPr>
                <w:noProof/>
                <w:webHidden/>
              </w:rPr>
              <w:tab/>
            </w:r>
            <w:r>
              <w:rPr>
                <w:noProof/>
                <w:webHidden/>
              </w:rPr>
              <w:fldChar w:fldCharType="begin"/>
            </w:r>
            <w:r>
              <w:rPr>
                <w:noProof/>
                <w:webHidden/>
              </w:rPr>
              <w:instrText xml:space="preserve"> PAGEREF _Toc154050722 \h </w:instrText>
            </w:r>
          </w:ins>
          <w:r>
            <w:rPr>
              <w:noProof/>
              <w:webHidden/>
            </w:rPr>
          </w:r>
          <w:r>
            <w:rPr>
              <w:noProof/>
              <w:webHidden/>
            </w:rPr>
            <w:fldChar w:fldCharType="separate"/>
          </w:r>
          <w:ins w:id="63" w:author="ptdung" w:date="2023-12-21T11:31:00Z">
            <w:r>
              <w:rPr>
                <w:noProof/>
                <w:webHidden/>
              </w:rPr>
              <w:t>5</w:t>
            </w:r>
            <w:r>
              <w:rPr>
                <w:noProof/>
                <w:webHidden/>
              </w:rPr>
              <w:fldChar w:fldCharType="end"/>
            </w:r>
            <w:r w:rsidRPr="00B80BAB">
              <w:rPr>
                <w:rStyle w:val="Hyperlink"/>
                <w:noProof/>
              </w:rPr>
              <w:fldChar w:fldCharType="end"/>
            </w:r>
          </w:ins>
        </w:p>
        <w:p w:rsidR="00D41909" w:rsidRDefault="00D41909">
          <w:pPr>
            <w:pStyle w:val="TOC1"/>
            <w:rPr>
              <w:ins w:id="64" w:author="ptdung" w:date="2023-12-21T11:31:00Z"/>
              <w:noProof/>
            </w:rPr>
          </w:pPr>
          <w:ins w:id="65" w:author="ptdung" w:date="2023-12-21T11:31:00Z">
            <w:r w:rsidRPr="00B80BAB">
              <w:rPr>
                <w:rStyle w:val="Hyperlink"/>
                <w:noProof/>
              </w:rPr>
              <w:fldChar w:fldCharType="begin"/>
            </w:r>
            <w:r w:rsidRPr="00B80BAB">
              <w:rPr>
                <w:rStyle w:val="Hyperlink"/>
                <w:noProof/>
              </w:rPr>
              <w:instrText xml:space="preserve"> </w:instrText>
            </w:r>
            <w:r>
              <w:rPr>
                <w:noProof/>
              </w:rPr>
              <w:instrText>HYPERLINK \l "_Toc154050723"</w:instrText>
            </w:r>
            <w:r w:rsidRPr="00B80BAB">
              <w:rPr>
                <w:rStyle w:val="Hyperlink"/>
                <w:noProof/>
              </w:rPr>
              <w:instrText xml:space="preserve"> </w:instrText>
            </w:r>
            <w:r w:rsidRPr="00B80BAB">
              <w:rPr>
                <w:rStyle w:val="Hyperlink"/>
                <w:noProof/>
              </w:rPr>
              <w:fldChar w:fldCharType="separate"/>
            </w:r>
            <w:r w:rsidRPr="00B80BAB">
              <w:rPr>
                <w:rStyle w:val="Hyperlink"/>
                <w:rFonts w:ascii="Poppins SemiBold" w:hAnsi="Poppins SemiBold"/>
                <w:noProof/>
              </w:rPr>
              <w:t>3 Item Inventory</w:t>
            </w:r>
            <w:r>
              <w:rPr>
                <w:noProof/>
                <w:webHidden/>
              </w:rPr>
              <w:tab/>
            </w:r>
            <w:r>
              <w:rPr>
                <w:noProof/>
                <w:webHidden/>
              </w:rPr>
              <w:fldChar w:fldCharType="begin"/>
            </w:r>
            <w:r>
              <w:rPr>
                <w:noProof/>
                <w:webHidden/>
              </w:rPr>
              <w:instrText xml:space="preserve"> PAGEREF _Toc154050723 \h </w:instrText>
            </w:r>
          </w:ins>
          <w:r>
            <w:rPr>
              <w:noProof/>
              <w:webHidden/>
            </w:rPr>
          </w:r>
          <w:r>
            <w:rPr>
              <w:noProof/>
              <w:webHidden/>
            </w:rPr>
            <w:fldChar w:fldCharType="separate"/>
          </w:r>
          <w:ins w:id="66" w:author="ptdung" w:date="2023-12-21T11:31:00Z">
            <w:r>
              <w:rPr>
                <w:noProof/>
                <w:webHidden/>
              </w:rPr>
              <w:t>5</w:t>
            </w:r>
            <w:r>
              <w:rPr>
                <w:noProof/>
                <w:webHidden/>
              </w:rPr>
              <w:fldChar w:fldCharType="end"/>
            </w:r>
            <w:r w:rsidRPr="00B80BAB">
              <w:rPr>
                <w:rStyle w:val="Hyperlink"/>
                <w:noProof/>
              </w:rPr>
              <w:fldChar w:fldCharType="end"/>
            </w:r>
          </w:ins>
        </w:p>
        <w:p w:rsidR="00D41909" w:rsidRDefault="00D41909">
          <w:pPr>
            <w:pStyle w:val="TOC1"/>
            <w:rPr>
              <w:ins w:id="67" w:author="ptdung" w:date="2023-12-21T11:31:00Z"/>
              <w:noProof/>
            </w:rPr>
          </w:pPr>
          <w:ins w:id="68" w:author="ptdung" w:date="2023-12-21T11:31:00Z">
            <w:r w:rsidRPr="00B80BAB">
              <w:rPr>
                <w:rStyle w:val="Hyperlink"/>
                <w:noProof/>
              </w:rPr>
              <w:fldChar w:fldCharType="begin"/>
            </w:r>
            <w:r w:rsidRPr="00B80BAB">
              <w:rPr>
                <w:rStyle w:val="Hyperlink"/>
                <w:noProof/>
              </w:rPr>
              <w:instrText xml:space="preserve"> </w:instrText>
            </w:r>
            <w:r>
              <w:rPr>
                <w:noProof/>
              </w:rPr>
              <w:instrText>HYPERLINK \l "_Toc154050724"</w:instrText>
            </w:r>
            <w:r w:rsidRPr="00B80BAB">
              <w:rPr>
                <w:rStyle w:val="Hyperlink"/>
                <w:noProof/>
              </w:rPr>
              <w:instrText xml:space="preserve"> </w:instrText>
            </w:r>
            <w:r w:rsidRPr="00B80BAB">
              <w:rPr>
                <w:rStyle w:val="Hyperlink"/>
                <w:noProof/>
              </w:rPr>
              <w:fldChar w:fldCharType="separate"/>
            </w:r>
            <w:r w:rsidRPr="00B80BAB">
              <w:rPr>
                <w:rStyle w:val="Hyperlink"/>
                <w:rFonts w:ascii="Poppins SemiBold" w:hAnsi="Poppins SemiBold"/>
                <w:noProof/>
              </w:rPr>
              <w:t>4 Warnings and Precautions</w:t>
            </w:r>
            <w:r>
              <w:rPr>
                <w:noProof/>
                <w:webHidden/>
              </w:rPr>
              <w:tab/>
            </w:r>
            <w:r>
              <w:rPr>
                <w:noProof/>
                <w:webHidden/>
              </w:rPr>
              <w:fldChar w:fldCharType="begin"/>
            </w:r>
            <w:r>
              <w:rPr>
                <w:noProof/>
                <w:webHidden/>
              </w:rPr>
              <w:instrText xml:space="preserve"> PAGEREF _Toc154050724 \h </w:instrText>
            </w:r>
          </w:ins>
          <w:r>
            <w:rPr>
              <w:noProof/>
              <w:webHidden/>
            </w:rPr>
          </w:r>
          <w:r>
            <w:rPr>
              <w:noProof/>
              <w:webHidden/>
            </w:rPr>
            <w:fldChar w:fldCharType="separate"/>
          </w:r>
          <w:ins w:id="69" w:author="ptdung" w:date="2023-12-21T11:31:00Z">
            <w:r>
              <w:rPr>
                <w:noProof/>
                <w:webHidden/>
              </w:rPr>
              <w:t>5</w:t>
            </w:r>
            <w:r>
              <w:rPr>
                <w:noProof/>
                <w:webHidden/>
              </w:rPr>
              <w:fldChar w:fldCharType="end"/>
            </w:r>
            <w:r w:rsidRPr="00B80BAB">
              <w:rPr>
                <w:rStyle w:val="Hyperlink"/>
                <w:noProof/>
              </w:rPr>
              <w:fldChar w:fldCharType="end"/>
            </w:r>
          </w:ins>
        </w:p>
        <w:p w:rsidR="00D41909" w:rsidRDefault="00D41909">
          <w:pPr>
            <w:pStyle w:val="TOC1"/>
            <w:tabs>
              <w:tab w:val="left" w:pos="440"/>
            </w:tabs>
            <w:rPr>
              <w:ins w:id="70" w:author="ptdung" w:date="2023-12-21T11:31:00Z"/>
              <w:noProof/>
            </w:rPr>
          </w:pPr>
          <w:ins w:id="71" w:author="ptdung" w:date="2023-12-21T11:31:00Z">
            <w:r w:rsidRPr="00B80BAB">
              <w:rPr>
                <w:rStyle w:val="Hyperlink"/>
                <w:noProof/>
              </w:rPr>
              <w:fldChar w:fldCharType="begin"/>
            </w:r>
            <w:r w:rsidRPr="00B80BAB">
              <w:rPr>
                <w:rStyle w:val="Hyperlink"/>
                <w:noProof/>
              </w:rPr>
              <w:instrText xml:space="preserve"> </w:instrText>
            </w:r>
            <w:r>
              <w:rPr>
                <w:noProof/>
              </w:rPr>
              <w:instrText>HYPERLINK \l "_Toc154050725"</w:instrText>
            </w:r>
            <w:r w:rsidRPr="00B80BAB">
              <w:rPr>
                <w:rStyle w:val="Hyperlink"/>
                <w:noProof/>
              </w:rPr>
              <w:instrText xml:space="preserve"> </w:instrText>
            </w:r>
            <w:r w:rsidRPr="00B80BAB">
              <w:rPr>
                <w:rStyle w:val="Hyperlink"/>
                <w:noProof/>
              </w:rPr>
              <w:fldChar w:fldCharType="separate"/>
            </w:r>
            <w:r w:rsidRPr="00B80BAB">
              <w:rPr>
                <w:rStyle w:val="Hyperlink"/>
                <w:rFonts w:ascii="Poppins SemiBold" w:hAnsi="Poppins SemiBold"/>
                <w:noProof/>
              </w:rPr>
              <w:t>6</w:t>
            </w:r>
            <w:r>
              <w:rPr>
                <w:noProof/>
              </w:rPr>
              <w:tab/>
            </w:r>
            <w:r w:rsidRPr="00B80BAB">
              <w:rPr>
                <w:rStyle w:val="Hyperlink"/>
                <w:rFonts w:ascii="Poppins SemiBold" w:hAnsi="Poppins SemiBold"/>
                <w:noProof/>
              </w:rPr>
              <w:t>Getting Started</w:t>
            </w:r>
            <w:r>
              <w:rPr>
                <w:noProof/>
                <w:webHidden/>
              </w:rPr>
              <w:tab/>
            </w:r>
            <w:r>
              <w:rPr>
                <w:noProof/>
                <w:webHidden/>
              </w:rPr>
              <w:fldChar w:fldCharType="begin"/>
            </w:r>
            <w:r>
              <w:rPr>
                <w:noProof/>
                <w:webHidden/>
              </w:rPr>
              <w:instrText xml:space="preserve"> PAGEREF _Toc154050725 \h </w:instrText>
            </w:r>
          </w:ins>
          <w:r>
            <w:rPr>
              <w:noProof/>
              <w:webHidden/>
            </w:rPr>
          </w:r>
          <w:r>
            <w:rPr>
              <w:noProof/>
              <w:webHidden/>
            </w:rPr>
            <w:fldChar w:fldCharType="separate"/>
          </w:r>
          <w:ins w:id="72" w:author="ptdung" w:date="2023-12-21T11:31:00Z">
            <w:r>
              <w:rPr>
                <w:noProof/>
                <w:webHidden/>
              </w:rPr>
              <w:t>8</w:t>
            </w:r>
            <w:r>
              <w:rPr>
                <w:noProof/>
                <w:webHidden/>
              </w:rPr>
              <w:fldChar w:fldCharType="end"/>
            </w:r>
            <w:r w:rsidRPr="00B80BAB">
              <w:rPr>
                <w:rStyle w:val="Hyperlink"/>
                <w:noProof/>
              </w:rPr>
              <w:fldChar w:fldCharType="end"/>
            </w:r>
          </w:ins>
        </w:p>
        <w:p w:rsidR="00D41909" w:rsidRDefault="00D41909">
          <w:pPr>
            <w:pStyle w:val="TOC2"/>
            <w:tabs>
              <w:tab w:val="left" w:pos="880"/>
              <w:tab w:val="right" w:leader="dot" w:pos="9350"/>
            </w:tabs>
            <w:rPr>
              <w:ins w:id="73" w:author="ptdung" w:date="2023-12-21T11:31:00Z"/>
              <w:noProof/>
            </w:rPr>
          </w:pPr>
          <w:ins w:id="74" w:author="ptdung" w:date="2023-12-21T11:31:00Z">
            <w:r w:rsidRPr="00B80BAB">
              <w:rPr>
                <w:rStyle w:val="Hyperlink"/>
                <w:noProof/>
              </w:rPr>
              <w:fldChar w:fldCharType="begin"/>
            </w:r>
            <w:r w:rsidRPr="00B80BAB">
              <w:rPr>
                <w:rStyle w:val="Hyperlink"/>
                <w:noProof/>
              </w:rPr>
              <w:instrText xml:space="preserve"> </w:instrText>
            </w:r>
            <w:r>
              <w:rPr>
                <w:noProof/>
              </w:rPr>
              <w:instrText>HYPERLINK \l "_Toc154050726"</w:instrText>
            </w:r>
            <w:r w:rsidRPr="00B80BAB">
              <w:rPr>
                <w:rStyle w:val="Hyperlink"/>
                <w:noProof/>
              </w:rPr>
              <w:instrText xml:space="preserve"> </w:instrText>
            </w:r>
            <w:r w:rsidRPr="00B80BAB">
              <w:rPr>
                <w:rStyle w:val="Hyperlink"/>
                <w:noProof/>
              </w:rPr>
              <w:fldChar w:fldCharType="separate"/>
            </w:r>
            <w:r w:rsidRPr="00B80BAB">
              <w:rPr>
                <w:rStyle w:val="Hyperlink"/>
                <w:rFonts w:ascii="Poppins Medium" w:hAnsi="Poppins Medium"/>
                <w:noProof/>
              </w:rPr>
              <w:t>6.1</w:t>
            </w:r>
            <w:r>
              <w:rPr>
                <w:noProof/>
              </w:rPr>
              <w:tab/>
            </w:r>
            <w:r w:rsidRPr="00B80BAB">
              <w:rPr>
                <w:rStyle w:val="Hyperlink"/>
                <w:rFonts w:ascii="Poppins Medium" w:hAnsi="Poppins Medium"/>
                <w:noProof/>
              </w:rPr>
              <w:t>Hardware Setup</w:t>
            </w:r>
            <w:r>
              <w:rPr>
                <w:noProof/>
                <w:webHidden/>
              </w:rPr>
              <w:tab/>
            </w:r>
            <w:r>
              <w:rPr>
                <w:noProof/>
                <w:webHidden/>
              </w:rPr>
              <w:fldChar w:fldCharType="begin"/>
            </w:r>
            <w:r>
              <w:rPr>
                <w:noProof/>
                <w:webHidden/>
              </w:rPr>
              <w:instrText xml:space="preserve"> PAGEREF _Toc154050726 \h </w:instrText>
            </w:r>
          </w:ins>
          <w:r>
            <w:rPr>
              <w:noProof/>
              <w:webHidden/>
            </w:rPr>
          </w:r>
          <w:r>
            <w:rPr>
              <w:noProof/>
              <w:webHidden/>
            </w:rPr>
            <w:fldChar w:fldCharType="separate"/>
          </w:r>
          <w:ins w:id="75" w:author="ptdung" w:date="2023-12-21T11:31:00Z">
            <w:r>
              <w:rPr>
                <w:noProof/>
                <w:webHidden/>
              </w:rPr>
              <w:t>8</w:t>
            </w:r>
            <w:r>
              <w:rPr>
                <w:noProof/>
                <w:webHidden/>
              </w:rPr>
              <w:fldChar w:fldCharType="end"/>
            </w:r>
            <w:r w:rsidRPr="00B80BAB">
              <w:rPr>
                <w:rStyle w:val="Hyperlink"/>
                <w:noProof/>
              </w:rPr>
              <w:fldChar w:fldCharType="end"/>
            </w:r>
          </w:ins>
        </w:p>
        <w:p w:rsidR="00D41909" w:rsidRDefault="00D41909">
          <w:pPr>
            <w:pStyle w:val="TOC2"/>
            <w:tabs>
              <w:tab w:val="left" w:pos="880"/>
              <w:tab w:val="right" w:leader="dot" w:pos="9350"/>
            </w:tabs>
            <w:rPr>
              <w:ins w:id="76" w:author="ptdung" w:date="2023-12-21T11:31:00Z"/>
              <w:noProof/>
            </w:rPr>
          </w:pPr>
          <w:ins w:id="77" w:author="ptdung" w:date="2023-12-21T11:31:00Z">
            <w:r w:rsidRPr="00B80BAB">
              <w:rPr>
                <w:rStyle w:val="Hyperlink"/>
                <w:noProof/>
              </w:rPr>
              <w:fldChar w:fldCharType="begin"/>
            </w:r>
            <w:r w:rsidRPr="00B80BAB">
              <w:rPr>
                <w:rStyle w:val="Hyperlink"/>
                <w:noProof/>
              </w:rPr>
              <w:instrText xml:space="preserve"> </w:instrText>
            </w:r>
            <w:r>
              <w:rPr>
                <w:noProof/>
              </w:rPr>
              <w:instrText>HYPERLINK \l "_Toc154050727"</w:instrText>
            </w:r>
            <w:r w:rsidRPr="00B80BAB">
              <w:rPr>
                <w:rStyle w:val="Hyperlink"/>
                <w:noProof/>
              </w:rPr>
              <w:instrText xml:space="preserve"> </w:instrText>
            </w:r>
            <w:r w:rsidRPr="00B80BAB">
              <w:rPr>
                <w:rStyle w:val="Hyperlink"/>
                <w:noProof/>
              </w:rPr>
              <w:fldChar w:fldCharType="separate"/>
            </w:r>
            <w:r w:rsidRPr="00B80BAB">
              <w:rPr>
                <w:rStyle w:val="Hyperlink"/>
                <w:rFonts w:ascii="Poppins Medium" w:hAnsi="Poppins Medium"/>
                <w:noProof/>
              </w:rPr>
              <w:t>6.2</w:t>
            </w:r>
            <w:r>
              <w:rPr>
                <w:noProof/>
              </w:rPr>
              <w:tab/>
            </w:r>
            <w:r w:rsidRPr="00B80BAB">
              <w:rPr>
                <w:rStyle w:val="Hyperlink"/>
                <w:rFonts w:ascii="Poppins Medium" w:hAnsi="Poppins Medium"/>
                <w:noProof/>
              </w:rPr>
              <w:t>Demo Software (IriEnvoy-MK Iris Capture Demo) Installation</w:t>
            </w:r>
            <w:r>
              <w:rPr>
                <w:noProof/>
                <w:webHidden/>
              </w:rPr>
              <w:tab/>
            </w:r>
            <w:r>
              <w:rPr>
                <w:noProof/>
                <w:webHidden/>
              </w:rPr>
              <w:fldChar w:fldCharType="begin"/>
            </w:r>
            <w:r>
              <w:rPr>
                <w:noProof/>
                <w:webHidden/>
              </w:rPr>
              <w:instrText xml:space="preserve"> PAGEREF _Toc154050727 \h </w:instrText>
            </w:r>
          </w:ins>
          <w:r>
            <w:rPr>
              <w:noProof/>
              <w:webHidden/>
            </w:rPr>
          </w:r>
          <w:r>
            <w:rPr>
              <w:noProof/>
              <w:webHidden/>
            </w:rPr>
            <w:fldChar w:fldCharType="separate"/>
          </w:r>
          <w:ins w:id="78" w:author="ptdung" w:date="2023-12-21T11:31:00Z">
            <w:r>
              <w:rPr>
                <w:noProof/>
                <w:webHidden/>
              </w:rPr>
              <w:t>8</w:t>
            </w:r>
            <w:r>
              <w:rPr>
                <w:noProof/>
                <w:webHidden/>
              </w:rPr>
              <w:fldChar w:fldCharType="end"/>
            </w:r>
            <w:r w:rsidRPr="00B80BAB">
              <w:rPr>
                <w:rStyle w:val="Hyperlink"/>
                <w:noProof/>
              </w:rPr>
              <w:fldChar w:fldCharType="end"/>
            </w:r>
          </w:ins>
        </w:p>
        <w:p w:rsidR="00D41909" w:rsidRDefault="00D41909">
          <w:pPr>
            <w:pStyle w:val="TOC3"/>
            <w:tabs>
              <w:tab w:val="left" w:pos="1320"/>
              <w:tab w:val="right" w:leader="dot" w:pos="9350"/>
            </w:tabs>
            <w:rPr>
              <w:ins w:id="79" w:author="ptdung" w:date="2023-12-21T11:31:00Z"/>
              <w:noProof/>
            </w:rPr>
          </w:pPr>
          <w:ins w:id="80" w:author="ptdung" w:date="2023-12-21T11:31:00Z">
            <w:r w:rsidRPr="00B80BAB">
              <w:rPr>
                <w:rStyle w:val="Hyperlink"/>
                <w:noProof/>
              </w:rPr>
              <w:fldChar w:fldCharType="begin"/>
            </w:r>
            <w:r w:rsidRPr="00B80BAB">
              <w:rPr>
                <w:rStyle w:val="Hyperlink"/>
                <w:noProof/>
              </w:rPr>
              <w:instrText xml:space="preserve"> </w:instrText>
            </w:r>
            <w:r>
              <w:rPr>
                <w:noProof/>
              </w:rPr>
              <w:instrText>HYPERLINK \l "_Toc154050728"</w:instrText>
            </w:r>
            <w:r w:rsidRPr="00B80BAB">
              <w:rPr>
                <w:rStyle w:val="Hyperlink"/>
                <w:noProof/>
              </w:rPr>
              <w:instrText xml:space="preserve"> </w:instrText>
            </w:r>
            <w:r w:rsidRPr="00B80BAB">
              <w:rPr>
                <w:rStyle w:val="Hyperlink"/>
                <w:noProof/>
              </w:rPr>
              <w:fldChar w:fldCharType="separate"/>
            </w:r>
            <w:r w:rsidRPr="00B80BAB">
              <w:rPr>
                <w:rStyle w:val="Hyperlink"/>
                <w:rFonts w:ascii="Poppins" w:hAnsi="Poppins"/>
                <w:noProof/>
                <w:lang w:eastAsia="ko-KR"/>
              </w:rPr>
              <w:t>6.2.1</w:t>
            </w:r>
            <w:r>
              <w:rPr>
                <w:noProof/>
              </w:rPr>
              <w:tab/>
            </w:r>
            <w:r w:rsidRPr="00B80BAB">
              <w:rPr>
                <w:rStyle w:val="Hyperlink"/>
                <w:rFonts w:ascii="Poppins" w:hAnsi="Poppins"/>
                <w:noProof/>
                <w:lang w:eastAsia="ko-KR"/>
              </w:rPr>
              <w:t xml:space="preserve">Installations in Windows </w:t>
            </w:r>
            <w:r w:rsidRPr="00B80BAB">
              <w:rPr>
                <w:rStyle w:val="Hyperlink"/>
                <w:rFonts w:ascii="Poppins" w:hAnsi="Poppins"/>
                <w:noProof/>
                <w:lang w:val="vi-VN" w:eastAsia="ko-KR"/>
              </w:rPr>
              <w:t>10</w:t>
            </w:r>
            <w:r>
              <w:rPr>
                <w:noProof/>
                <w:webHidden/>
              </w:rPr>
              <w:tab/>
            </w:r>
            <w:r>
              <w:rPr>
                <w:noProof/>
                <w:webHidden/>
              </w:rPr>
              <w:fldChar w:fldCharType="begin"/>
            </w:r>
            <w:r>
              <w:rPr>
                <w:noProof/>
                <w:webHidden/>
              </w:rPr>
              <w:instrText xml:space="preserve"> PAGEREF _Toc154050728 \h </w:instrText>
            </w:r>
          </w:ins>
          <w:r>
            <w:rPr>
              <w:noProof/>
              <w:webHidden/>
            </w:rPr>
          </w:r>
          <w:r>
            <w:rPr>
              <w:noProof/>
              <w:webHidden/>
            </w:rPr>
            <w:fldChar w:fldCharType="separate"/>
          </w:r>
          <w:ins w:id="81" w:author="ptdung" w:date="2023-12-21T11:31:00Z">
            <w:r>
              <w:rPr>
                <w:noProof/>
                <w:webHidden/>
              </w:rPr>
              <w:t>8</w:t>
            </w:r>
            <w:r>
              <w:rPr>
                <w:noProof/>
                <w:webHidden/>
              </w:rPr>
              <w:fldChar w:fldCharType="end"/>
            </w:r>
            <w:r w:rsidRPr="00B80BAB">
              <w:rPr>
                <w:rStyle w:val="Hyperlink"/>
                <w:noProof/>
              </w:rPr>
              <w:fldChar w:fldCharType="end"/>
            </w:r>
          </w:ins>
        </w:p>
        <w:p w:rsidR="00D41909" w:rsidRDefault="00D41909">
          <w:pPr>
            <w:pStyle w:val="TOC1"/>
            <w:tabs>
              <w:tab w:val="left" w:pos="440"/>
            </w:tabs>
            <w:rPr>
              <w:ins w:id="82" w:author="ptdung" w:date="2023-12-21T11:31:00Z"/>
              <w:noProof/>
            </w:rPr>
          </w:pPr>
          <w:ins w:id="83" w:author="ptdung" w:date="2023-12-21T11:31:00Z">
            <w:r w:rsidRPr="00B80BAB">
              <w:rPr>
                <w:rStyle w:val="Hyperlink"/>
                <w:noProof/>
              </w:rPr>
              <w:fldChar w:fldCharType="begin"/>
            </w:r>
            <w:r w:rsidRPr="00B80BAB">
              <w:rPr>
                <w:rStyle w:val="Hyperlink"/>
                <w:noProof/>
              </w:rPr>
              <w:instrText xml:space="preserve"> </w:instrText>
            </w:r>
            <w:r>
              <w:rPr>
                <w:noProof/>
              </w:rPr>
              <w:instrText>HYPERLINK \l "_Toc154050729"</w:instrText>
            </w:r>
            <w:r w:rsidRPr="00B80BAB">
              <w:rPr>
                <w:rStyle w:val="Hyperlink"/>
                <w:noProof/>
              </w:rPr>
              <w:instrText xml:space="preserve"> </w:instrText>
            </w:r>
            <w:r w:rsidRPr="00B80BAB">
              <w:rPr>
                <w:rStyle w:val="Hyperlink"/>
                <w:noProof/>
              </w:rPr>
              <w:fldChar w:fldCharType="separate"/>
            </w:r>
            <w:r w:rsidRPr="00B80BAB">
              <w:rPr>
                <w:rStyle w:val="Hyperlink"/>
                <w:rFonts w:ascii="Poppins SemiBold" w:hAnsi="Poppins SemiBold"/>
                <w:noProof/>
              </w:rPr>
              <w:t>7</w:t>
            </w:r>
            <w:r>
              <w:rPr>
                <w:noProof/>
              </w:rPr>
              <w:tab/>
            </w:r>
            <w:r w:rsidRPr="00B80BAB">
              <w:rPr>
                <w:rStyle w:val="Hyperlink"/>
                <w:rFonts w:ascii="Poppins SemiBold" w:hAnsi="Poppins SemiBold"/>
                <w:noProof/>
              </w:rPr>
              <w:t>Conditions for Using USB</w:t>
            </w:r>
            <w:r>
              <w:rPr>
                <w:noProof/>
                <w:webHidden/>
              </w:rPr>
              <w:tab/>
            </w:r>
            <w:r>
              <w:rPr>
                <w:noProof/>
                <w:webHidden/>
              </w:rPr>
              <w:fldChar w:fldCharType="begin"/>
            </w:r>
            <w:r>
              <w:rPr>
                <w:noProof/>
                <w:webHidden/>
              </w:rPr>
              <w:instrText xml:space="preserve"> PAGEREF _Toc154050729 \h </w:instrText>
            </w:r>
          </w:ins>
          <w:r>
            <w:rPr>
              <w:noProof/>
              <w:webHidden/>
            </w:rPr>
          </w:r>
          <w:r>
            <w:rPr>
              <w:noProof/>
              <w:webHidden/>
            </w:rPr>
            <w:fldChar w:fldCharType="separate"/>
          </w:r>
          <w:ins w:id="84" w:author="ptdung" w:date="2023-12-21T11:31:00Z">
            <w:r>
              <w:rPr>
                <w:noProof/>
                <w:webHidden/>
              </w:rPr>
              <w:t>14</w:t>
            </w:r>
            <w:r>
              <w:rPr>
                <w:noProof/>
                <w:webHidden/>
              </w:rPr>
              <w:fldChar w:fldCharType="end"/>
            </w:r>
            <w:r w:rsidRPr="00B80BAB">
              <w:rPr>
                <w:rStyle w:val="Hyperlink"/>
                <w:noProof/>
              </w:rPr>
              <w:fldChar w:fldCharType="end"/>
            </w:r>
          </w:ins>
        </w:p>
        <w:p w:rsidR="00D41909" w:rsidRDefault="00D41909">
          <w:pPr>
            <w:pStyle w:val="TOC2"/>
            <w:tabs>
              <w:tab w:val="right" w:leader="dot" w:pos="9350"/>
            </w:tabs>
            <w:rPr>
              <w:ins w:id="85" w:author="ptdung" w:date="2023-12-21T11:31:00Z"/>
              <w:noProof/>
            </w:rPr>
          </w:pPr>
          <w:ins w:id="86" w:author="ptdung" w:date="2023-12-21T11:31:00Z">
            <w:r w:rsidRPr="00B80BAB">
              <w:rPr>
                <w:rStyle w:val="Hyperlink"/>
                <w:noProof/>
              </w:rPr>
              <w:fldChar w:fldCharType="begin"/>
            </w:r>
            <w:r w:rsidRPr="00B80BAB">
              <w:rPr>
                <w:rStyle w:val="Hyperlink"/>
                <w:noProof/>
              </w:rPr>
              <w:instrText xml:space="preserve"> </w:instrText>
            </w:r>
            <w:r>
              <w:rPr>
                <w:noProof/>
              </w:rPr>
              <w:instrText>HYPERLINK \l "_Toc154050730"</w:instrText>
            </w:r>
            <w:r w:rsidRPr="00B80BAB">
              <w:rPr>
                <w:rStyle w:val="Hyperlink"/>
                <w:noProof/>
              </w:rPr>
              <w:instrText xml:space="preserve"> </w:instrText>
            </w:r>
            <w:r w:rsidRPr="00B80BAB">
              <w:rPr>
                <w:rStyle w:val="Hyperlink"/>
                <w:noProof/>
              </w:rPr>
              <w:fldChar w:fldCharType="separate"/>
            </w:r>
            <w:r w:rsidRPr="00B80BAB">
              <w:rPr>
                <w:rStyle w:val="Hyperlink"/>
                <w:rFonts w:ascii="Poppins Medium" w:hAnsi="Poppins Medium"/>
                <w:noProof/>
              </w:rPr>
              <w:t>7.1 Using USB 2.0</w:t>
            </w:r>
            <w:r>
              <w:rPr>
                <w:noProof/>
                <w:webHidden/>
              </w:rPr>
              <w:tab/>
            </w:r>
            <w:r>
              <w:rPr>
                <w:noProof/>
                <w:webHidden/>
              </w:rPr>
              <w:fldChar w:fldCharType="begin"/>
            </w:r>
            <w:r>
              <w:rPr>
                <w:noProof/>
                <w:webHidden/>
              </w:rPr>
              <w:instrText xml:space="preserve"> PAGEREF _Toc154050730 \h </w:instrText>
            </w:r>
          </w:ins>
          <w:r>
            <w:rPr>
              <w:noProof/>
              <w:webHidden/>
            </w:rPr>
          </w:r>
          <w:r>
            <w:rPr>
              <w:noProof/>
              <w:webHidden/>
            </w:rPr>
            <w:fldChar w:fldCharType="separate"/>
          </w:r>
          <w:ins w:id="87" w:author="ptdung" w:date="2023-12-21T11:31:00Z">
            <w:r>
              <w:rPr>
                <w:noProof/>
                <w:webHidden/>
              </w:rPr>
              <w:t>14</w:t>
            </w:r>
            <w:r>
              <w:rPr>
                <w:noProof/>
                <w:webHidden/>
              </w:rPr>
              <w:fldChar w:fldCharType="end"/>
            </w:r>
            <w:r w:rsidRPr="00B80BAB">
              <w:rPr>
                <w:rStyle w:val="Hyperlink"/>
                <w:noProof/>
              </w:rPr>
              <w:fldChar w:fldCharType="end"/>
            </w:r>
          </w:ins>
        </w:p>
        <w:p w:rsidR="00D41909" w:rsidRDefault="00D41909">
          <w:pPr>
            <w:pStyle w:val="TOC1"/>
            <w:tabs>
              <w:tab w:val="left" w:pos="440"/>
            </w:tabs>
            <w:rPr>
              <w:ins w:id="88" w:author="ptdung" w:date="2023-12-21T11:31:00Z"/>
              <w:noProof/>
            </w:rPr>
          </w:pPr>
          <w:ins w:id="89" w:author="ptdung" w:date="2023-12-21T11:31:00Z">
            <w:r w:rsidRPr="00B80BAB">
              <w:rPr>
                <w:rStyle w:val="Hyperlink"/>
                <w:noProof/>
              </w:rPr>
              <w:fldChar w:fldCharType="begin"/>
            </w:r>
            <w:r w:rsidRPr="00B80BAB">
              <w:rPr>
                <w:rStyle w:val="Hyperlink"/>
                <w:noProof/>
              </w:rPr>
              <w:instrText xml:space="preserve"> </w:instrText>
            </w:r>
            <w:r>
              <w:rPr>
                <w:noProof/>
              </w:rPr>
              <w:instrText>HYPERLINK \l "_Toc154050731"</w:instrText>
            </w:r>
            <w:r w:rsidRPr="00B80BAB">
              <w:rPr>
                <w:rStyle w:val="Hyperlink"/>
                <w:noProof/>
              </w:rPr>
              <w:instrText xml:space="preserve"> </w:instrText>
            </w:r>
            <w:r w:rsidRPr="00B80BAB">
              <w:rPr>
                <w:rStyle w:val="Hyperlink"/>
                <w:noProof/>
              </w:rPr>
              <w:fldChar w:fldCharType="separate"/>
            </w:r>
            <w:r w:rsidRPr="00B80BAB">
              <w:rPr>
                <w:rStyle w:val="Hyperlink"/>
                <w:rFonts w:ascii="Poppins SemiBold" w:hAnsi="Poppins SemiBold"/>
                <w:noProof/>
              </w:rPr>
              <w:t>8</w:t>
            </w:r>
            <w:r>
              <w:rPr>
                <w:noProof/>
              </w:rPr>
              <w:tab/>
            </w:r>
            <w:r w:rsidRPr="00B80BAB">
              <w:rPr>
                <w:rStyle w:val="Hyperlink"/>
                <w:rFonts w:ascii="Poppins SemiBold" w:hAnsi="Poppins SemiBold"/>
                <w:noProof/>
              </w:rPr>
              <w:t>Camera System Operation</w:t>
            </w:r>
            <w:r>
              <w:rPr>
                <w:noProof/>
                <w:webHidden/>
              </w:rPr>
              <w:tab/>
            </w:r>
            <w:r>
              <w:rPr>
                <w:noProof/>
                <w:webHidden/>
              </w:rPr>
              <w:fldChar w:fldCharType="begin"/>
            </w:r>
            <w:r>
              <w:rPr>
                <w:noProof/>
                <w:webHidden/>
              </w:rPr>
              <w:instrText xml:space="preserve"> PAGEREF _Toc154050731 \h </w:instrText>
            </w:r>
          </w:ins>
          <w:r>
            <w:rPr>
              <w:noProof/>
              <w:webHidden/>
            </w:rPr>
          </w:r>
          <w:r>
            <w:rPr>
              <w:noProof/>
              <w:webHidden/>
            </w:rPr>
            <w:fldChar w:fldCharType="separate"/>
          </w:r>
          <w:ins w:id="90" w:author="ptdung" w:date="2023-12-21T11:31:00Z">
            <w:r>
              <w:rPr>
                <w:noProof/>
                <w:webHidden/>
              </w:rPr>
              <w:t>15</w:t>
            </w:r>
            <w:r>
              <w:rPr>
                <w:noProof/>
                <w:webHidden/>
              </w:rPr>
              <w:fldChar w:fldCharType="end"/>
            </w:r>
            <w:r w:rsidRPr="00B80BAB">
              <w:rPr>
                <w:rStyle w:val="Hyperlink"/>
                <w:noProof/>
              </w:rPr>
              <w:fldChar w:fldCharType="end"/>
            </w:r>
          </w:ins>
        </w:p>
        <w:p w:rsidR="00D41909" w:rsidRDefault="00D41909">
          <w:pPr>
            <w:pStyle w:val="TOC2"/>
            <w:tabs>
              <w:tab w:val="right" w:leader="dot" w:pos="9350"/>
            </w:tabs>
            <w:rPr>
              <w:ins w:id="91" w:author="ptdung" w:date="2023-12-21T11:31:00Z"/>
              <w:noProof/>
            </w:rPr>
          </w:pPr>
          <w:ins w:id="92" w:author="ptdung" w:date="2023-12-21T11:31:00Z">
            <w:r w:rsidRPr="00B80BAB">
              <w:rPr>
                <w:rStyle w:val="Hyperlink"/>
                <w:noProof/>
              </w:rPr>
              <w:fldChar w:fldCharType="begin"/>
            </w:r>
            <w:r w:rsidRPr="00B80BAB">
              <w:rPr>
                <w:rStyle w:val="Hyperlink"/>
                <w:noProof/>
              </w:rPr>
              <w:instrText xml:space="preserve"> </w:instrText>
            </w:r>
            <w:r>
              <w:rPr>
                <w:noProof/>
              </w:rPr>
              <w:instrText>HYPERLINK \l "_Toc154050732"</w:instrText>
            </w:r>
            <w:r w:rsidRPr="00B80BAB">
              <w:rPr>
                <w:rStyle w:val="Hyperlink"/>
                <w:noProof/>
              </w:rPr>
              <w:instrText xml:space="preserve"> </w:instrText>
            </w:r>
            <w:r w:rsidRPr="00B80BAB">
              <w:rPr>
                <w:rStyle w:val="Hyperlink"/>
                <w:noProof/>
              </w:rPr>
              <w:fldChar w:fldCharType="separate"/>
            </w:r>
            <w:r w:rsidRPr="00B80BAB">
              <w:rPr>
                <w:rStyle w:val="Hyperlink"/>
                <w:rFonts w:ascii="Poppins Medium" w:hAnsi="Poppins Medium"/>
                <w:noProof/>
              </w:rPr>
              <w:t>8.1 Possible Problems with USB Connection</w:t>
            </w:r>
            <w:r>
              <w:rPr>
                <w:noProof/>
                <w:webHidden/>
              </w:rPr>
              <w:tab/>
            </w:r>
            <w:r>
              <w:rPr>
                <w:noProof/>
                <w:webHidden/>
              </w:rPr>
              <w:fldChar w:fldCharType="begin"/>
            </w:r>
            <w:r>
              <w:rPr>
                <w:noProof/>
                <w:webHidden/>
              </w:rPr>
              <w:instrText xml:space="preserve"> PAGEREF _Toc154050732 \h </w:instrText>
            </w:r>
          </w:ins>
          <w:r>
            <w:rPr>
              <w:noProof/>
              <w:webHidden/>
            </w:rPr>
          </w:r>
          <w:r>
            <w:rPr>
              <w:noProof/>
              <w:webHidden/>
            </w:rPr>
            <w:fldChar w:fldCharType="separate"/>
          </w:r>
          <w:ins w:id="93" w:author="ptdung" w:date="2023-12-21T11:31:00Z">
            <w:r>
              <w:rPr>
                <w:noProof/>
                <w:webHidden/>
              </w:rPr>
              <w:t>15</w:t>
            </w:r>
            <w:r>
              <w:rPr>
                <w:noProof/>
                <w:webHidden/>
              </w:rPr>
              <w:fldChar w:fldCharType="end"/>
            </w:r>
            <w:r w:rsidRPr="00B80BAB">
              <w:rPr>
                <w:rStyle w:val="Hyperlink"/>
                <w:noProof/>
              </w:rPr>
              <w:fldChar w:fldCharType="end"/>
            </w:r>
          </w:ins>
        </w:p>
        <w:p w:rsidR="00D41909" w:rsidRDefault="00D41909">
          <w:pPr>
            <w:pStyle w:val="TOC2"/>
            <w:tabs>
              <w:tab w:val="right" w:leader="dot" w:pos="9350"/>
            </w:tabs>
            <w:rPr>
              <w:ins w:id="94" w:author="ptdung" w:date="2023-12-21T11:31:00Z"/>
              <w:noProof/>
            </w:rPr>
          </w:pPr>
          <w:ins w:id="95" w:author="ptdung" w:date="2023-12-21T11:31:00Z">
            <w:r w:rsidRPr="00B80BAB">
              <w:rPr>
                <w:rStyle w:val="Hyperlink"/>
                <w:noProof/>
              </w:rPr>
              <w:fldChar w:fldCharType="begin"/>
            </w:r>
            <w:r w:rsidRPr="00B80BAB">
              <w:rPr>
                <w:rStyle w:val="Hyperlink"/>
                <w:noProof/>
              </w:rPr>
              <w:instrText xml:space="preserve"> </w:instrText>
            </w:r>
            <w:r>
              <w:rPr>
                <w:noProof/>
              </w:rPr>
              <w:instrText>HYPERLINK \l "_Toc154050733"</w:instrText>
            </w:r>
            <w:r w:rsidRPr="00B80BAB">
              <w:rPr>
                <w:rStyle w:val="Hyperlink"/>
                <w:noProof/>
              </w:rPr>
              <w:instrText xml:space="preserve"> </w:instrText>
            </w:r>
            <w:r w:rsidRPr="00B80BAB">
              <w:rPr>
                <w:rStyle w:val="Hyperlink"/>
                <w:noProof/>
              </w:rPr>
              <w:fldChar w:fldCharType="separate"/>
            </w:r>
            <w:r w:rsidRPr="00B80BAB">
              <w:rPr>
                <w:rStyle w:val="Hyperlink"/>
                <w:rFonts w:ascii="Poppins" w:hAnsi="Poppins"/>
                <w:noProof/>
                <w:lang w:eastAsia="ko-KR"/>
              </w:rPr>
              <w:t>8</w:t>
            </w:r>
            <w:r w:rsidRPr="00B80BAB">
              <w:rPr>
                <w:rStyle w:val="Hyperlink"/>
                <w:rFonts w:ascii="Poppins" w:hAnsi="Poppins"/>
                <w:noProof/>
              </w:rPr>
              <w:t>.</w:t>
            </w:r>
            <w:r w:rsidRPr="00B80BAB">
              <w:rPr>
                <w:rStyle w:val="Hyperlink"/>
                <w:rFonts w:ascii="Poppins" w:hAnsi="Poppins"/>
                <w:noProof/>
                <w:lang w:eastAsia="ko-KR"/>
              </w:rPr>
              <w:t>2</w:t>
            </w:r>
            <w:r w:rsidRPr="00B80BAB">
              <w:rPr>
                <w:rStyle w:val="Hyperlink"/>
                <w:rFonts w:ascii="Poppins" w:hAnsi="Poppins"/>
                <w:noProof/>
              </w:rPr>
              <w:t xml:space="preserve"> </w:t>
            </w:r>
            <w:r w:rsidRPr="00B80BAB">
              <w:rPr>
                <w:rStyle w:val="Hyperlink"/>
                <w:rFonts w:ascii="Poppins Medium" w:hAnsi="Poppins Medium"/>
                <w:noProof/>
              </w:rPr>
              <w:t>Proper Orientation of the User</w:t>
            </w:r>
            <w:r>
              <w:rPr>
                <w:noProof/>
                <w:webHidden/>
              </w:rPr>
              <w:tab/>
            </w:r>
            <w:r>
              <w:rPr>
                <w:noProof/>
                <w:webHidden/>
              </w:rPr>
              <w:fldChar w:fldCharType="begin"/>
            </w:r>
            <w:r>
              <w:rPr>
                <w:noProof/>
                <w:webHidden/>
              </w:rPr>
              <w:instrText xml:space="preserve"> PAGEREF _Toc154050733 \h </w:instrText>
            </w:r>
          </w:ins>
          <w:r>
            <w:rPr>
              <w:noProof/>
              <w:webHidden/>
            </w:rPr>
          </w:r>
          <w:r>
            <w:rPr>
              <w:noProof/>
              <w:webHidden/>
            </w:rPr>
            <w:fldChar w:fldCharType="separate"/>
          </w:r>
          <w:ins w:id="96" w:author="ptdung" w:date="2023-12-21T11:31:00Z">
            <w:r>
              <w:rPr>
                <w:noProof/>
                <w:webHidden/>
              </w:rPr>
              <w:t>16</w:t>
            </w:r>
            <w:r>
              <w:rPr>
                <w:noProof/>
                <w:webHidden/>
              </w:rPr>
              <w:fldChar w:fldCharType="end"/>
            </w:r>
            <w:r w:rsidRPr="00B80BAB">
              <w:rPr>
                <w:rStyle w:val="Hyperlink"/>
                <w:noProof/>
              </w:rPr>
              <w:fldChar w:fldCharType="end"/>
            </w:r>
          </w:ins>
        </w:p>
        <w:p w:rsidR="00D41909" w:rsidRDefault="00D41909">
          <w:pPr>
            <w:pStyle w:val="TOC1"/>
            <w:tabs>
              <w:tab w:val="left" w:pos="440"/>
            </w:tabs>
            <w:rPr>
              <w:ins w:id="97" w:author="ptdung" w:date="2023-12-21T11:31:00Z"/>
              <w:noProof/>
            </w:rPr>
          </w:pPr>
          <w:ins w:id="98" w:author="ptdung" w:date="2023-12-21T11:31:00Z">
            <w:r w:rsidRPr="00B80BAB">
              <w:rPr>
                <w:rStyle w:val="Hyperlink"/>
                <w:noProof/>
              </w:rPr>
              <w:fldChar w:fldCharType="begin"/>
            </w:r>
            <w:r w:rsidRPr="00B80BAB">
              <w:rPr>
                <w:rStyle w:val="Hyperlink"/>
                <w:noProof/>
              </w:rPr>
              <w:instrText xml:space="preserve"> </w:instrText>
            </w:r>
            <w:r>
              <w:rPr>
                <w:noProof/>
              </w:rPr>
              <w:instrText>HYPERLINK \l "_Toc154050734"</w:instrText>
            </w:r>
            <w:r w:rsidRPr="00B80BAB">
              <w:rPr>
                <w:rStyle w:val="Hyperlink"/>
                <w:noProof/>
              </w:rPr>
              <w:instrText xml:space="preserve"> </w:instrText>
            </w:r>
            <w:r w:rsidRPr="00B80BAB">
              <w:rPr>
                <w:rStyle w:val="Hyperlink"/>
                <w:noProof/>
              </w:rPr>
              <w:fldChar w:fldCharType="separate"/>
            </w:r>
            <w:r w:rsidRPr="00B80BAB">
              <w:rPr>
                <w:rStyle w:val="Hyperlink"/>
                <w:rFonts w:ascii="Poppins SemiBold" w:hAnsi="Poppins SemiBold"/>
                <w:noProof/>
              </w:rPr>
              <w:t>9</w:t>
            </w:r>
            <w:r>
              <w:rPr>
                <w:noProof/>
              </w:rPr>
              <w:tab/>
            </w:r>
            <w:r w:rsidRPr="00B80BAB">
              <w:rPr>
                <w:rStyle w:val="Hyperlink"/>
                <w:rFonts w:ascii="Poppins SemiBold" w:hAnsi="Poppins SemiBold"/>
                <w:noProof/>
              </w:rPr>
              <w:t>Using “IriEnvoy-MK Iris Capture Demo” demonstration software</w:t>
            </w:r>
            <w:r>
              <w:rPr>
                <w:noProof/>
                <w:webHidden/>
              </w:rPr>
              <w:tab/>
            </w:r>
            <w:r>
              <w:rPr>
                <w:noProof/>
                <w:webHidden/>
              </w:rPr>
              <w:fldChar w:fldCharType="begin"/>
            </w:r>
            <w:r>
              <w:rPr>
                <w:noProof/>
                <w:webHidden/>
              </w:rPr>
              <w:instrText xml:space="preserve"> PAGEREF _Toc154050734 \h </w:instrText>
            </w:r>
          </w:ins>
          <w:r>
            <w:rPr>
              <w:noProof/>
              <w:webHidden/>
            </w:rPr>
          </w:r>
          <w:r>
            <w:rPr>
              <w:noProof/>
              <w:webHidden/>
            </w:rPr>
            <w:fldChar w:fldCharType="separate"/>
          </w:r>
          <w:ins w:id="99" w:author="ptdung" w:date="2023-12-21T11:31:00Z">
            <w:r>
              <w:rPr>
                <w:noProof/>
                <w:webHidden/>
              </w:rPr>
              <w:t>18</w:t>
            </w:r>
            <w:r>
              <w:rPr>
                <w:noProof/>
                <w:webHidden/>
              </w:rPr>
              <w:fldChar w:fldCharType="end"/>
            </w:r>
            <w:r w:rsidRPr="00B80BAB">
              <w:rPr>
                <w:rStyle w:val="Hyperlink"/>
                <w:noProof/>
              </w:rPr>
              <w:fldChar w:fldCharType="end"/>
            </w:r>
          </w:ins>
        </w:p>
        <w:p w:rsidR="00D41909" w:rsidRDefault="00D41909">
          <w:pPr>
            <w:pStyle w:val="TOC2"/>
            <w:tabs>
              <w:tab w:val="left" w:pos="880"/>
              <w:tab w:val="right" w:leader="dot" w:pos="9350"/>
            </w:tabs>
            <w:rPr>
              <w:ins w:id="100" w:author="ptdung" w:date="2023-12-21T11:31:00Z"/>
              <w:noProof/>
            </w:rPr>
          </w:pPr>
          <w:ins w:id="101" w:author="ptdung" w:date="2023-12-21T11:31:00Z">
            <w:r w:rsidRPr="00B80BAB">
              <w:rPr>
                <w:rStyle w:val="Hyperlink"/>
                <w:noProof/>
              </w:rPr>
              <w:fldChar w:fldCharType="begin"/>
            </w:r>
            <w:r w:rsidRPr="00B80BAB">
              <w:rPr>
                <w:rStyle w:val="Hyperlink"/>
                <w:noProof/>
              </w:rPr>
              <w:instrText xml:space="preserve"> </w:instrText>
            </w:r>
            <w:r>
              <w:rPr>
                <w:noProof/>
              </w:rPr>
              <w:instrText>HYPERLINK \l "_Toc154050735"</w:instrText>
            </w:r>
            <w:r w:rsidRPr="00B80BAB">
              <w:rPr>
                <w:rStyle w:val="Hyperlink"/>
                <w:noProof/>
              </w:rPr>
              <w:instrText xml:space="preserve"> </w:instrText>
            </w:r>
            <w:r w:rsidRPr="00B80BAB">
              <w:rPr>
                <w:rStyle w:val="Hyperlink"/>
                <w:noProof/>
              </w:rPr>
              <w:fldChar w:fldCharType="separate"/>
            </w:r>
            <w:r w:rsidRPr="00B80BAB">
              <w:rPr>
                <w:rStyle w:val="Hyperlink"/>
                <w:rFonts w:ascii="Poppins Medium" w:hAnsi="Poppins Medium"/>
                <w:noProof/>
              </w:rPr>
              <w:t>9.1</w:t>
            </w:r>
            <w:r>
              <w:rPr>
                <w:noProof/>
              </w:rPr>
              <w:tab/>
            </w:r>
            <w:r w:rsidRPr="00B80BAB">
              <w:rPr>
                <w:rStyle w:val="Hyperlink"/>
                <w:rFonts w:ascii="Poppins Medium" w:hAnsi="Poppins Medium"/>
                <w:noProof/>
              </w:rPr>
              <w:t>Device setting</w:t>
            </w:r>
            <w:r>
              <w:rPr>
                <w:noProof/>
                <w:webHidden/>
              </w:rPr>
              <w:tab/>
            </w:r>
            <w:r>
              <w:rPr>
                <w:noProof/>
                <w:webHidden/>
              </w:rPr>
              <w:fldChar w:fldCharType="begin"/>
            </w:r>
            <w:r>
              <w:rPr>
                <w:noProof/>
                <w:webHidden/>
              </w:rPr>
              <w:instrText xml:space="preserve"> PAGEREF _Toc154050735 \h </w:instrText>
            </w:r>
          </w:ins>
          <w:r>
            <w:rPr>
              <w:noProof/>
              <w:webHidden/>
            </w:rPr>
          </w:r>
          <w:r>
            <w:rPr>
              <w:noProof/>
              <w:webHidden/>
            </w:rPr>
            <w:fldChar w:fldCharType="separate"/>
          </w:r>
          <w:ins w:id="102" w:author="ptdung" w:date="2023-12-21T11:31:00Z">
            <w:r>
              <w:rPr>
                <w:noProof/>
                <w:webHidden/>
              </w:rPr>
              <w:t>18</w:t>
            </w:r>
            <w:r>
              <w:rPr>
                <w:noProof/>
                <w:webHidden/>
              </w:rPr>
              <w:fldChar w:fldCharType="end"/>
            </w:r>
            <w:r w:rsidRPr="00B80BAB">
              <w:rPr>
                <w:rStyle w:val="Hyperlink"/>
                <w:noProof/>
              </w:rPr>
              <w:fldChar w:fldCharType="end"/>
            </w:r>
          </w:ins>
        </w:p>
        <w:p w:rsidR="00D41909" w:rsidRDefault="00D41909">
          <w:pPr>
            <w:pStyle w:val="TOC2"/>
            <w:tabs>
              <w:tab w:val="left" w:pos="880"/>
              <w:tab w:val="right" w:leader="dot" w:pos="9350"/>
            </w:tabs>
            <w:rPr>
              <w:ins w:id="103" w:author="ptdung" w:date="2023-12-21T11:31:00Z"/>
              <w:noProof/>
            </w:rPr>
          </w:pPr>
          <w:ins w:id="104" w:author="ptdung" w:date="2023-12-21T11:31:00Z">
            <w:r w:rsidRPr="00B80BAB">
              <w:rPr>
                <w:rStyle w:val="Hyperlink"/>
                <w:noProof/>
              </w:rPr>
              <w:fldChar w:fldCharType="begin"/>
            </w:r>
            <w:r w:rsidRPr="00B80BAB">
              <w:rPr>
                <w:rStyle w:val="Hyperlink"/>
                <w:noProof/>
              </w:rPr>
              <w:instrText xml:space="preserve"> </w:instrText>
            </w:r>
            <w:r>
              <w:rPr>
                <w:noProof/>
              </w:rPr>
              <w:instrText>HYPERLINK \l "_Toc154050736"</w:instrText>
            </w:r>
            <w:r w:rsidRPr="00B80BAB">
              <w:rPr>
                <w:rStyle w:val="Hyperlink"/>
                <w:noProof/>
              </w:rPr>
              <w:instrText xml:space="preserve"> </w:instrText>
            </w:r>
            <w:r w:rsidRPr="00B80BAB">
              <w:rPr>
                <w:rStyle w:val="Hyperlink"/>
                <w:noProof/>
              </w:rPr>
              <w:fldChar w:fldCharType="separate"/>
            </w:r>
            <w:r w:rsidRPr="00B80BAB">
              <w:rPr>
                <w:rStyle w:val="Hyperlink"/>
                <w:rFonts w:ascii="Poppins Medium" w:hAnsi="Poppins Medium"/>
                <w:noProof/>
              </w:rPr>
              <w:t>9.2</w:t>
            </w:r>
            <w:r>
              <w:rPr>
                <w:noProof/>
              </w:rPr>
              <w:tab/>
            </w:r>
            <w:r w:rsidRPr="00B80BAB">
              <w:rPr>
                <w:rStyle w:val="Hyperlink"/>
                <w:rFonts w:ascii="Poppins Medium" w:hAnsi="Poppins Medium"/>
                <w:noProof/>
              </w:rPr>
              <w:t>Iris image capturing</w:t>
            </w:r>
            <w:r>
              <w:rPr>
                <w:noProof/>
                <w:webHidden/>
              </w:rPr>
              <w:tab/>
            </w:r>
            <w:r>
              <w:rPr>
                <w:noProof/>
                <w:webHidden/>
              </w:rPr>
              <w:fldChar w:fldCharType="begin"/>
            </w:r>
            <w:r>
              <w:rPr>
                <w:noProof/>
                <w:webHidden/>
              </w:rPr>
              <w:instrText xml:space="preserve"> PAGEREF _Toc154050736 \h </w:instrText>
            </w:r>
          </w:ins>
          <w:r>
            <w:rPr>
              <w:noProof/>
              <w:webHidden/>
            </w:rPr>
          </w:r>
          <w:r>
            <w:rPr>
              <w:noProof/>
              <w:webHidden/>
            </w:rPr>
            <w:fldChar w:fldCharType="separate"/>
          </w:r>
          <w:ins w:id="105" w:author="ptdung" w:date="2023-12-21T11:31:00Z">
            <w:r>
              <w:rPr>
                <w:noProof/>
                <w:webHidden/>
              </w:rPr>
              <w:t>21</w:t>
            </w:r>
            <w:r>
              <w:rPr>
                <w:noProof/>
                <w:webHidden/>
              </w:rPr>
              <w:fldChar w:fldCharType="end"/>
            </w:r>
            <w:r w:rsidRPr="00B80BAB">
              <w:rPr>
                <w:rStyle w:val="Hyperlink"/>
                <w:noProof/>
              </w:rPr>
              <w:fldChar w:fldCharType="end"/>
            </w:r>
          </w:ins>
        </w:p>
        <w:p w:rsidR="00D41909" w:rsidRDefault="00D41909">
          <w:pPr>
            <w:pStyle w:val="TOC3"/>
            <w:tabs>
              <w:tab w:val="left" w:pos="1320"/>
              <w:tab w:val="right" w:leader="dot" w:pos="9350"/>
            </w:tabs>
            <w:rPr>
              <w:ins w:id="106" w:author="ptdung" w:date="2023-12-21T11:31:00Z"/>
              <w:noProof/>
            </w:rPr>
          </w:pPr>
          <w:ins w:id="107" w:author="ptdung" w:date="2023-12-21T11:31:00Z">
            <w:r w:rsidRPr="00B80BAB">
              <w:rPr>
                <w:rStyle w:val="Hyperlink"/>
                <w:noProof/>
              </w:rPr>
              <w:fldChar w:fldCharType="begin"/>
            </w:r>
            <w:r w:rsidRPr="00B80BAB">
              <w:rPr>
                <w:rStyle w:val="Hyperlink"/>
                <w:noProof/>
              </w:rPr>
              <w:instrText xml:space="preserve"> </w:instrText>
            </w:r>
            <w:r>
              <w:rPr>
                <w:noProof/>
              </w:rPr>
              <w:instrText>HYPERLINK \l "_Toc154050737"</w:instrText>
            </w:r>
            <w:r w:rsidRPr="00B80BAB">
              <w:rPr>
                <w:rStyle w:val="Hyperlink"/>
                <w:noProof/>
              </w:rPr>
              <w:instrText xml:space="preserve"> </w:instrText>
            </w:r>
            <w:r w:rsidRPr="00B80BAB">
              <w:rPr>
                <w:rStyle w:val="Hyperlink"/>
                <w:noProof/>
              </w:rPr>
              <w:fldChar w:fldCharType="separate"/>
            </w:r>
            <w:r w:rsidRPr="00B80BAB">
              <w:rPr>
                <w:rStyle w:val="Hyperlink"/>
                <w:rFonts w:ascii="Poppins" w:hAnsi="Poppins"/>
                <w:noProof/>
                <w:lang w:eastAsia="ko-KR"/>
              </w:rPr>
              <w:t>9.2.1</w:t>
            </w:r>
            <w:r>
              <w:rPr>
                <w:noProof/>
              </w:rPr>
              <w:tab/>
            </w:r>
            <w:r w:rsidRPr="00B80BAB">
              <w:rPr>
                <w:rStyle w:val="Hyperlink"/>
                <w:rFonts w:ascii="Poppins" w:hAnsi="Poppins"/>
                <w:noProof/>
                <w:lang w:eastAsia="ko-KR"/>
              </w:rPr>
              <w:t>Auto Capture Mode</w:t>
            </w:r>
            <w:r>
              <w:rPr>
                <w:noProof/>
                <w:webHidden/>
              </w:rPr>
              <w:tab/>
            </w:r>
            <w:r>
              <w:rPr>
                <w:noProof/>
                <w:webHidden/>
              </w:rPr>
              <w:fldChar w:fldCharType="begin"/>
            </w:r>
            <w:r>
              <w:rPr>
                <w:noProof/>
                <w:webHidden/>
              </w:rPr>
              <w:instrText xml:space="preserve"> PAGEREF _Toc154050737 \h </w:instrText>
            </w:r>
          </w:ins>
          <w:r>
            <w:rPr>
              <w:noProof/>
              <w:webHidden/>
            </w:rPr>
          </w:r>
          <w:r>
            <w:rPr>
              <w:noProof/>
              <w:webHidden/>
            </w:rPr>
            <w:fldChar w:fldCharType="separate"/>
          </w:r>
          <w:ins w:id="108" w:author="ptdung" w:date="2023-12-21T11:31:00Z">
            <w:r>
              <w:rPr>
                <w:noProof/>
                <w:webHidden/>
              </w:rPr>
              <w:t>21</w:t>
            </w:r>
            <w:r>
              <w:rPr>
                <w:noProof/>
                <w:webHidden/>
              </w:rPr>
              <w:fldChar w:fldCharType="end"/>
            </w:r>
            <w:r w:rsidRPr="00B80BAB">
              <w:rPr>
                <w:rStyle w:val="Hyperlink"/>
                <w:noProof/>
              </w:rPr>
              <w:fldChar w:fldCharType="end"/>
            </w:r>
          </w:ins>
        </w:p>
        <w:p w:rsidR="00D41909" w:rsidRDefault="00D41909">
          <w:pPr>
            <w:pStyle w:val="TOC3"/>
            <w:tabs>
              <w:tab w:val="left" w:pos="1320"/>
              <w:tab w:val="right" w:leader="dot" w:pos="9350"/>
            </w:tabs>
            <w:rPr>
              <w:ins w:id="109" w:author="ptdung" w:date="2023-12-21T11:31:00Z"/>
              <w:noProof/>
            </w:rPr>
          </w:pPr>
          <w:ins w:id="110" w:author="ptdung" w:date="2023-12-21T11:31:00Z">
            <w:r w:rsidRPr="00B80BAB">
              <w:rPr>
                <w:rStyle w:val="Hyperlink"/>
                <w:noProof/>
              </w:rPr>
              <w:fldChar w:fldCharType="begin"/>
            </w:r>
            <w:r w:rsidRPr="00B80BAB">
              <w:rPr>
                <w:rStyle w:val="Hyperlink"/>
                <w:noProof/>
              </w:rPr>
              <w:instrText xml:space="preserve"> </w:instrText>
            </w:r>
            <w:r>
              <w:rPr>
                <w:noProof/>
              </w:rPr>
              <w:instrText>HYPERLINK \l "_Toc154050738"</w:instrText>
            </w:r>
            <w:r w:rsidRPr="00B80BAB">
              <w:rPr>
                <w:rStyle w:val="Hyperlink"/>
                <w:noProof/>
              </w:rPr>
              <w:instrText xml:space="preserve"> </w:instrText>
            </w:r>
            <w:r w:rsidRPr="00B80BAB">
              <w:rPr>
                <w:rStyle w:val="Hyperlink"/>
                <w:noProof/>
              </w:rPr>
              <w:fldChar w:fldCharType="separate"/>
            </w:r>
            <w:r w:rsidRPr="00B80BAB">
              <w:rPr>
                <w:rStyle w:val="Hyperlink"/>
                <w:rFonts w:ascii="Poppins" w:hAnsi="Poppins"/>
                <w:noProof/>
                <w:lang w:eastAsia="ko-KR"/>
              </w:rPr>
              <w:t>9.2.2</w:t>
            </w:r>
            <w:r>
              <w:rPr>
                <w:noProof/>
              </w:rPr>
              <w:tab/>
            </w:r>
            <w:r w:rsidRPr="00B80BAB">
              <w:rPr>
                <w:rStyle w:val="Hyperlink"/>
                <w:rFonts w:ascii="Poppins" w:hAnsi="Poppins"/>
                <w:noProof/>
                <w:lang w:eastAsia="ko-KR"/>
              </w:rPr>
              <w:t>Operator Capture Mode</w:t>
            </w:r>
            <w:r>
              <w:rPr>
                <w:noProof/>
                <w:webHidden/>
              </w:rPr>
              <w:tab/>
            </w:r>
            <w:r>
              <w:rPr>
                <w:noProof/>
                <w:webHidden/>
              </w:rPr>
              <w:fldChar w:fldCharType="begin"/>
            </w:r>
            <w:r>
              <w:rPr>
                <w:noProof/>
                <w:webHidden/>
              </w:rPr>
              <w:instrText xml:space="preserve"> PAGEREF _Toc154050738 \h </w:instrText>
            </w:r>
          </w:ins>
          <w:r>
            <w:rPr>
              <w:noProof/>
              <w:webHidden/>
            </w:rPr>
          </w:r>
          <w:r>
            <w:rPr>
              <w:noProof/>
              <w:webHidden/>
            </w:rPr>
            <w:fldChar w:fldCharType="separate"/>
          </w:r>
          <w:ins w:id="111" w:author="ptdung" w:date="2023-12-21T11:31:00Z">
            <w:r>
              <w:rPr>
                <w:noProof/>
                <w:webHidden/>
              </w:rPr>
              <w:t>22</w:t>
            </w:r>
            <w:r>
              <w:rPr>
                <w:noProof/>
                <w:webHidden/>
              </w:rPr>
              <w:fldChar w:fldCharType="end"/>
            </w:r>
            <w:r w:rsidRPr="00B80BAB">
              <w:rPr>
                <w:rStyle w:val="Hyperlink"/>
                <w:noProof/>
              </w:rPr>
              <w:fldChar w:fldCharType="end"/>
            </w:r>
          </w:ins>
        </w:p>
        <w:p w:rsidR="00D41909" w:rsidRDefault="00D41909">
          <w:pPr>
            <w:pStyle w:val="TOC2"/>
            <w:tabs>
              <w:tab w:val="left" w:pos="880"/>
              <w:tab w:val="right" w:leader="dot" w:pos="9350"/>
            </w:tabs>
            <w:rPr>
              <w:ins w:id="112" w:author="ptdung" w:date="2023-12-21T11:31:00Z"/>
              <w:noProof/>
            </w:rPr>
          </w:pPr>
          <w:ins w:id="113" w:author="ptdung" w:date="2023-12-21T11:31:00Z">
            <w:r w:rsidRPr="00B80BAB">
              <w:rPr>
                <w:rStyle w:val="Hyperlink"/>
                <w:noProof/>
              </w:rPr>
              <w:fldChar w:fldCharType="begin"/>
            </w:r>
            <w:r w:rsidRPr="00B80BAB">
              <w:rPr>
                <w:rStyle w:val="Hyperlink"/>
                <w:noProof/>
              </w:rPr>
              <w:instrText xml:space="preserve"> </w:instrText>
            </w:r>
            <w:r>
              <w:rPr>
                <w:noProof/>
              </w:rPr>
              <w:instrText>HYPERLINK \l "_Toc154050739"</w:instrText>
            </w:r>
            <w:r w:rsidRPr="00B80BAB">
              <w:rPr>
                <w:rStyle w:val="Hyperlink"/>
                <w:noProof/>
              </w:rPr>
              <w:instrText xml:space="preserve"> </w:instrText>
            </w:r>
            <w:r w:rsidRPr="00B80BAB">
              <w:rPr>
                <w:rStyle w:val="Hyperlink"/>
                <w:noProof/>
              </w:rPr>
              <w:fldChar w:fldCharType="separate"/>
            </w:r>
            <w:r w:rsidRPr="00B80BAB">
              <w:rPr>
                <w:rStyle w:val="Hyperlink"/>
                <w:rFonts w:ascii="Poppins Medium" w:hAnsi="Poppins Medium"/>
                <w:noProof/>
              </w:rPr>
              <w:t>9.3</w:t>
            </w:r>
            <w:r>
              <w:rPr>
                <w:noProof/>
              </w:rPr>
              <w:tab/>
            </w:r>
            <w:r w:rsidRPr="00B80BAB">
              <w:rPr>
                <w:rStyle w:val="Hyperlink"/>
                <w:rFonts w:ascii="Poppins Medium" w:hAnsi="Poppins Medium"/>
                <w:noProof/>
              </w:rPr>
              <w:t>How to change capture setting</w:t>
            </w:r>
            <w:r>
              <w:rPr>
                <w:noProof/>
                <w:webHidden/>
              </w:rPr>
              <w:tab/>
            </w:r>
            <w:r>
              <w:rPr>
                <w:noProof/>
                <w:webHidden/>
              </w:rPr>
              <w:fldChar w:fldCharType="begin"/>
            </w:r>
            <w:r>
              <w:rPr>
                <w:noProof/>
                <w:webHidden/>
              </w:rPr>
              <w:instrText xml:space="preserve"> PAGEREF _Toc154050739 \h </w:instrText>
            </w:r>
          </w:ins>
          <w:r>
            <w:rPr>
              <w:noProof/>
              <w:webHidden/>
            </w:rPr>
          </w:r>
          <w:r>
            <w:rPr>
              <w:noProof/>
              <w:webHidden/>
            </w:rPr>
            <w:fldChar w:fldCharType="separate"/>
          </w:r>
          <w:ins w:id="114" w:author="ptdung" w:date="2023-12-21T11:31:00Z">
            <w:r>
              <w:rPr>
                <w:noProof/>
                <w:webHidden/>
              </w:rPr>
              <w:t>23</w:t>
            </w:r>
            <w:r>
              <w:rPr>
                <w:noProof/>
                <w:webHidden/>
              </w:rPr>
              <w:fldChar w:fldCharType="end"/>
            </w:r>
            <w:r w:rsidRPr="00B80BAB">
              <w:rPr>
                <w:rStyle w:val="Hyperlink"/>
                <w:noProof/>
              </w:rPr>
              <w:fldChar w:fldCharType="end"/>
            </w:r>
          </w:ins>
        </w:p>
        <w:p w:rsidR="00D41909" w:rsidRDefault="00D41909">
          <w:pPr>
            <w:pStyle w:val="TOC3"/>
            <w:tabs>
              <w:tab w:val="left" w:pos="1320"/>
              <w:tab w:val="right" w:leader="dot" w:pos="9350"/>
            </w:tabs>
            <w:rPr>
              <w:ins w:id="115" w:author="ptdung" w:date="2023-12-21T11:31:00Z"/>
              <w:noProof/>
            </w:rPr>
          </w:pPr>
          <w:ins w:id="116" w:author="ptdung" w:date="2023-12-21T11:31:00Z">
            <w:r w:rsidRPr="00B80BAB">
              <w:rPr>
                <w:rStyle w:val="Hyperlink"/>
                <w:noProof/>
              </w:rPr>
              <w:fldChar w:fldCharType="begin"/>
            </w:r>
            <w:r w:rsidRPr="00B80BAB">
              <w:rPr>
                <w:rStyle w:val="Hyperlink"/>
                <w:noProof/>
              </w:rPr>
              <w:instrText xml:space="preserve"> </w:instrText>
            </w:r>
            <w:r>
              <w:rPr>
                <w:noProof/>
              </w:rPr>
              <w:instrText>HYPERLINK \l "_Toc154050744"</w:instrText>
            </w:r>
            <w:r w:rsidRPr="00B80BAB">
              <w:rPr>
                <w:rStyle w:val="Hyperlink"/>
                <w:noProof/>
              </w:rPr>
              <w:instrText xml:space="preserve"> </w:instrText>
            </w:r>
            <w:r w:rsidRPr="00B80BAB">
              <w:rPr>
                <w:rStyle w:val="Hyperlink"/>
                <w:noProof/>
              </w:rPr>
              <w:fldChar w:fldCharType="separate"/>
            </w:r>
            <w:r w:rsidRPr="00B80BAB">
              <w:rPr>
                <w:rStyle w:val="Hyperlink"/>
                <w:rFonts w:ascii="Poppins" w:hAnsi="Poppins"/>
                <w:noProof/>
                <w:lang w:eastAsia="ko-KR"/>
              </w:rPr>
              <w:t>9.3.1</w:t>
            </w:r>
            <w:r>
              <w:rPr>
                <w:noProof/>
              </w:rPr>
              <w:tab/>
            </w:r>
            <w:r w:rsidRPr="00B80BAB">
              <w:rPr>
                <w:rStyle w:val="Hyperlink"/>
                <w:rFonts w:ascii="Poppins" w:hAnsi="Poppins"/>
                <w:noProof/>
                <w:lang w:eastAsia="ko-KR"/>
              </w:rPr>
              <w:t>Capture Mode (Time-Based vs Frame-Based)</w:t>
            </w:r>
            <w:r>
              <w:rPr>
                <w:noProof/>
                <w:webHidden/>
              </w:rPr>
              <w:tab/>
            </w:r>
            <w:r>
              <w:rPr>
                <w:noProof/>
                <w:webHidden/>
              </w:rPr>
              <w:fldChar w:fldCharType="begin"/>
            </w:r>
            <w:r>
              <w:rPr>
                <w:noProof/>
                <w:webHidden/>
              </w:rPr>
              <w:instrText xml:space="preserve"> PAGEREF _Toc154050744 \h </w:instrText>
            </w:r>
          </w:ins>
          <w:r>
            <w:rPr>
              <w:noProof/>
              <w:webHidden/>
            </w:rPr>
          </w:r>
          <w:r>
            <w:rPr>
              <w:noProof/>
              <w:webHidden/>
            </w:rPr>
            <w:fldChar w:fldCharType="separate"/>
          </w:r>
          <w:ins w:id="117" w:author="ptdung" w:date="2023-12-21T11:31:00Z">
            <w:r>
              <w:rPr>
                <w:noProof/>
                <w:webHidden/>
              </w:rPr>
              <w:t>23</w:t>
            </w:r>
            <w:r>
              <w:rPr>
                <w:noProof/>
                <w:webHidden/>
              </w:rPr>
              <w:fldChar w:fldCharType="end"/>
            </w:r>
            <w:r w:rsidRPr="00B80BAB">
              <w:rPr>
                <w:rStyle w:val="Hyperlink"/>
                <w:noProof/>
              </w:rPr>
              <w:fldChar w:fldCharType="end"/>
            </w:r>
          </w:ins>
        </w:p>
        <w:p w:rsidR="00D41909" w:rsidRDefault="00D41909">
          <w:pPr>
            <w:pStyle w:val="TOC3"/>
            <w:tabs>
              <w:tab w:val="left" w:pos="1320"/>
              <w:tab w:val="right" w:leader="dot" w:pos="9350"/>
            </w:tabs>
            <w:rPr>
              <w:ins w:id="118" w:author="ptdung" w:date="2023-12-21T11:31:00Z"/>
              <w:noProof/>
            </w:rPr>
          </w:pPr>
          <w:ins w:id="119" w:author="ptdung" w:date="2023-12-21T11:31:00Z">
            <w:r w:rsidRPr="00B80BAB">
              <w:rPr>
                <w:rStyle w:val="Hyperlink"/>
                <w:noProof/>
              </w:rPr>
              <w:fldChar w:fldCharType="begin"/>
            </w:r>
            <w:r w:rsidRPr="00B80BAB">
              <w:rPr>
                <w:rStyle w:val="Hyperlink"/>
                <w:noProof/>
              </w:rPr>
              <w:instrText xml:space="preserve"> </w:instrText>
            </w:r>
            <w:r>
              <w:rPr>
                <w:noProof/>
              </w:rPr>
              <w:instrText>HYPERLINK \l "_Toc154050745"</w:instrText>
            </w:r>
            <w:r w:rsidRPr="00B80BAB">
              <w:rPr>
                <w:rStyle w:val="Hyperlink"/>
                <w:noProof/>
              </w:rPr>
              <w:instrText xml:space="preserve"> </w:instrText>
            </w:r>
            <w:r w:rsidRPr="00B80BAB">
              <w:rPr>
                <w:rStyle w:val="Hyperlink"/>
                <w:noProof/>
              </w:rPr>
              <w:fldChar w:fldCharType="separate"/>
            </w:r>
            <w:r w:rsidRPr="00B80BAB">
              <w:rPr>
                <w:rStyle w:val="Hyperlink"/>
                <w:rFonts w:ascii="Poppins" w:hAnsi="Poppins"/>
                <w:noProof/>
                <w:lang w:eastAsia="ko-KR"/>
              </w:rPr>
              <w:t>9.3.2</w:t>
            </w:r>
            <w:r>
              <w:rPr>
                <w:noProof/>
              </w:rPr>
              <w:tab/>
            </w:r>
            <w:r w:rsidRPr="00B80BAB">
              <w:rPr>
                <w:rStyle w:val="Hyperlink"/>
                <w:rFonts w:ascii="Poppins" w:hAnsi="Poppins"/>
                <w:noProof/>
                <w:lang w:eastAsia="ko-KR"/>
              </w:rPr>
              <w:t>Streaming option</w:t>
            </w:r>
            <w:r>
              <w:rPr>
                <w:noProof/>
                <w:webHidden/>
              </w:rPr>
              <w:tab/>
            </w:r>
            <w:r>
              <w:rPr>
                <w:noProof/>
                <w:webHidden/>
              </w:rPr>
              <w:fldChar w:fldCharType="begin"/>
            </w:r>
            <w:r>
              <w:rPr>
                <w:noProof/>
                <w:webHidden/>
              </w:rPr>
              <w:instrText xml:space="preserve"> PAGEREF _Toc154050745 \h </w:instrText>
            </w:r>
          </w:ins>
          <w:r>
            <w:rPr>
              <w:noProof/>
              <w:webHidden/>
            </w:rPr>
          </w:r>
          <w:r>
            <w:rPr>
              <w:noProof/>
              <w:webHidden/>
            </w:rPr>
            <w:fldChar w:fldCharType="separate"/>
          </w:r>
          <w:ins w:id="120" w:author="ptdung" w:date="2023-12-21T11:31:00Z">
            <w:r>
              <w:rPr>
                <w:noProof/>
                <w:webHidden/>
              </w:rPr>
              <w:t>24</w:t>
            </w:r>
            <w:r>
              <w:rPr>
                <w:noProof/>
                <w:webHidden/>
              </w:rPr>
              <w:fldChar w:fldCharType="end"/>
            </w:r>
            <w:r w:rsidRPr="00B80BAB">
              <w:rPr>
                <w:rStyle w:val="Hyperlink"/>
                <w:noProof/>
              </w:rPr>
              <w:fldChar w:fldCharType="end"/>
            </w:r>
          </w:ins>
        </w:p>
        <w:p w:rsidR="00D41909" w:rsidRDefault="00D41909">
          <w:pPr>
            <w:pStyle w:val="TOC3"/>
            <w:tabs>
              <w:tab w:val="right" w:leader="dot" w:pos="9350"/>
            </w:tabs>
            <w:rPr>
              <w:ins w:id="121" w:author="ptdung" w:date="2023-12-21T11:31:00Z"/>
              <w:noProof/>
            </w:rPr>
          </w:pPr>
          <w:ins w:id="122" w:author="ptdung" w:date="2023-12-21T11:31:00Z">
            <w:r w:rsidRPr="00B80BAB">
              <w:rPr>
                <w:rStyle w:val="Hyperlink"/>
                <w:noProof/>
              </w:rPr>
              <w:fldChar w:fldCharType="begin"/>
            </w:r>
            <w:r w:rsidRPr="00B80BAB">
              <w:rPr>
                <w:rStyle w:val="Hyperlink"/>
                <w:noProof/>
              </w:rPr>
              <w:instrText xml:space="preserve"> </w:instrText>
            </w:r>
            <w:r>
              <w:rPr>
                <w:noProof/>
              </w:rPr>
              <w:instrText>HYPERLINK \l "_Toc154050753"</w:instrText>
            </w:r>
            <w:r w:rsidRPr="00B80BAB">
              <w:rPr>
                <w:rStyle w:val="Hyperlink"/>
                <w:noProof/>
              </w:rPr>
              <w:instrText xml:space="preserve"> </w:instrText>
            </w:r>
            <w:r w:rsidRPr="00B80BAB">
              <w:rPr>
                <w:rStyle w:val="Hyperlink"/>
                <w:noProof/>
              </w:rPr>
              <w:fldChar w:fldCharType="separate"/>
            </w:r>
            <w:r w:rsidRPr="00B80BAB">
              <w:rPr>
                <w:rStyle w:val="Hyperlink"/>
                <w:rFonts w:ascii="Poppins" w:hAnsi="Poppins"/>
                <w:noProof/>
                <w:lang w:eastAsia="ko-KR"/>
              </w:rPr>
              <w:t>9.3.2.1 Streaming scale</w:t>
            </w:r>
            <w:r>
              <w:rPr>
                <w:noProof/>
                <w:webHidden/>
              </w:rPr>
              <w:tab/>
            </w:r>
            <w:r>
              <w:rPr>
                <w:noProof/>
                <w:webHidden/>
              </w:rPr>
              <w:fldChar w:fldCharType="begin"/>
            </w:r>
            <w:r>
              <w:rPr>
                <w:noProof/>
                <w:webHidden/>
              </w:rPr>
              <w:instrText xml:space="preserve"> PAGEREF _Toc154050753 \h </w:instrText>
            </w:r>
          </w:ins>
          <w:r>
            <w:rPr>
              <w:noProof/>
              <w:webHidden/>
            </w:rPr>
          </w:r>
          <w:r>
            <w:rPr>
              <w:noProof/>
              <w:webHidden/>
            </w:rPr>
            <w:fldChar w:fldCharType="separate"/>
          </w:r>
          <w:ins w:id="123" w:author="ptdung" w:date="2023-12-21T11:31:00Z">
            <w:r>
              <w:rPr>
                <w:noProof/>
                <w:webHidden/>
              </w:rPr>
              <w:t>24</w:t>
            </w:r>
            <w:r>
              <w:rPr>
                <w:noProof/>
                <w:webHidden/>
              </w:rPr>
              <w:fldChar w:fldCharType="end"/>
            </w:r>
            <w:r w:rsidRPr="00B80BAB">
              <w:rPr>
                <w:rStyle w:val="Hyperlink"/>
                <w:noProof/>
              </w:rPr>
              <w:fldChar w:fldCharType="end"/>
            </w:r>
          </w:ins>
        </w:p>
        <w:p w:rsidR="00D41909" w:rsidRDefault="00D41909">
          <w:pPr>
            <w:pStyle w:val="TOC3"/>
            <w:tabs>
              <w:tab w:val="left" w:pos="1320"/>
              <w:tab w:val="right" w:leader="dot" w:pos="9350"/>
            </w:tabs>
            <w:rPr>
              <w:ins w:id="124" w:author="ptdung" w:date="2023-12-21T11:31:00Z"/>
              <w:noProof/>
            </w:rPr>
          </w:pPr>
          <w:ins w:id="125" w:author="ptdung" w:date="2023-12-21T11:31:00Z">
            <w:r w:rsidRPr="00B80BAB">
              <w:rPr>
                <w:rStyle w:val="Hyperlink"/>
                <w:noProof/>
              </w:rPr>
              <w:fldChar w:fldCharType="begin"/>
            </w:r>
            <w:r w:rsidRPr="00B80BAB">
              <w:rPr>
                <w:rStyle w:val="Hyperlink"/>
                <w:noProof/>
              </w:rPr>
              <w:instrText xml:space="preserve"> </w:instrText>
            </w:r>
            <w:r>
              <w:rPr>
                <w:noProof/>
              </w:rPr>
              <w:instrText>HYPERLINK \l "_Toc154050763"</w:instrText>
            </w:r>
            <w:r w:rsidRPr="00B80BAB">
              <w:rPr>
                <w:rStyle w:val="Hyperlink"/>
                <w:noProof/>
              </w:rPr>
              <w:instrText xml:space="preserve"> </w:instrText>
            </w:r>
            <w:r w:rsidRPr="00B80BAB">
              <w:rPr>
                <w:rStyle w:val="Hyperlink"/>
                <w:noProof/>
              </w:rPr>
              <w:fldChar w:fldCharType="separate"/>
            </w:r>
            <w:r w:rsidRPr="00B80BAB">
              <w:rPr>
                <w:rStyle w:val="Hyperlink"/>
                <w:rFonts w:ascii="Poppins" w:hAnsi="Poppins"/>
                <w:noProof/>
                <w:lang w:eastAsia="ko-KR"/>
              </w:rPr>
              <w:t>9.3.2.2</w:t>
            </w:r>
            <w:r>
              <w:rPr>
                <w:noProof/>
              </w:rPr>
              <w:tab/>
            </w:r>
            <w:r w:rsidRPr="00B80BAB">
              <w:rPr>
                <w:rStyle w:val="Hyperlink"/>
                <w:rFonts w:ascii="Poppins" w:hAnsi="Poppins"/>
                <w:noProof/>
                <w:lang w:eastAsia="ko-KR"/>
              </w:rPr>
              <w:t>Streaming image format</w:t>
            </w:r>
            <w:r>
              <w:rPr>
                <w:noProof/>
                <w:webHidden/>
              </w:rPr>
              <w:tab/>
            </w:r>
            <w:r>
              <w:rPr>
                <w:noProof/>
                <w:webHidden/>
              </w:rPr>
              <w:fldChar w:fldCharType="begin"/>
            </w:r>
            <w:r>
              <w:rPr>
                <w:noProof/>
                <w:webHidden/>
              </w:rPr>
              <w:instrText xml:space="preserve"> PAGEREF _Toc154050763 \h </w:instrText>
            </w:r>
          </w:ins>
          <w:r>
            <w:rPr>
              <w:noProof/>
              <w:webHidden/>
            </w:rPr>
          </w:r>
          <w:r>
            <w:rPr>
              <w:noProof/>
              <w:webHidden/>
            </w:rPr>
            <w:fldChar w:fldCharType="separate"/>
          </w:r>
          <w:ins w:id="126" w:author="ptdung" w:date="2023-12-21T11:31:00Z">
            <w:r>
              <w:rPr>
                <w:noProof/>
                <w:webHidden/>
              </w:rPr>
              <w:t>25</w:t>
            </w:r>
            <w:r>
              <w:rPr>
                <w:noProof/>
                <w:webHidden/>
              </w:rPr>
              <w:fldChar w:fldCharType="end"/>
            </w:r>
            <w:r w:rsidRPr="00B80BAB">
              <w:rPr>
                <w:rStyle w:val="Hyperlink"/>
                <w:noProof/>
              </w:rPr>
              <w:fldChar w:fldCharType="end"/>
            </w:r>
          </w:ins>
        </w:p>
        <w:p w:rsidR="00D41909" w:rsidRDefault="00D41909">
          <w:pPr>
            <w:pStyle w:val="TOC3"/>
            <w:tabs>
              <w:tab w:val="left" w:pos="1320"/>
              <w:tab w:val="right" w:leader="dot" w:pos="9350"/>
            </w:tabs>
            <w:rPr>
              <w:ins w:id="127" w:author="ptdung" w:date="2023-12-21T11:31:00Z"/>
              <w:noProof/>
            </w:rPr>
          </w:pPr>
          <w:ins w:id="128" w:author="ptdung" w:date="2023-12-21T11:31:00Z">
            <w:r w:rsidRPr="00B80BAB">
              <w:rPr>
                <w:rStyle w:val="Hyperlink"/>
                <w:noProof/>
              </w:rPr>
              <w:fldChar w:fldCharType="begin"/>
            </w:r>
            <w:r w:rsidRPr="00B80BAB">
              <w:rPr>
                <w:rStyle w:val="Hyperlink"/>
                <w:noProof/>
              </w:rPr>
              <w:instrText xml:space="preserve"> </w:instrText>
            </w:r>
            <w:r>
              <w:rPr>
                <w:noProof/>
              </w:rPr>
              <w:instrText>HYPERLINK \l "_Toc154050764"</w:instrText>
            </w:r>
            <w:r w:rsidRPr="00B80BAB">
              <w:rPr>
                <w:rStyle w:val="Hyperlink"/>
                <w:noProof/>
              </w:rPr>
              <w:instrText xml:space="preserve"> </w:instrText>
            </w:r>
            <w:r w:rsidRPr="00B80BAB">
              <w:rPr>
                <w:rStyle w:val="Hyperlink"/>
                <w:noProof/>
              </w:rPr>
              <w:fldChar w:fldCharType="separate"/>
            </w:r>
            <w:r w:rsidRPr="00B80BAB">
              <w:rPr>
                <w:rStyle w:val="Hyperlink"/>
                <w:rFonts w:ascii="Poppins" w:hAnsi="Poppins"/>
                <w:noProof/>
                <w:lang w:eastAsia="ko-KR"/>
              </w:rPr>
              <w:t>9.3.3</w:t>
            </w:r>
            <w:r>
              <w:rPr>
                <w:noProof/>
              </w:rPr>
              <w:tab/>
            </w:r>
            <w:r w:rsidRPr="00B80BAB">
              <w:rPr>
                <w:rStyle w:val="Hyperlink"/>
                <w:rFonts w:ascii="Poppins" w:hAnsi="Poppins"/>
                <w:noProof/>
                <w:lang w:eastAsia="ko-KR"/>
              </w:rPr>
              <w:t>Result image option</w:t>
            </w:r>
            <w:r>
              <w:rPr>
                <w:noProof/>
                <w:webHidden/>
              </w:rPr>
              <w:tab/>
            </w:r>
            <w:r>
              <w:rPr>
                <w:noProof/>
                <w:webHidden/>
              </w:rPr>
              <w:fldChar w:fldCharType="begin"/>
            </w:r>
            <w:r>
              <w:rPr>
                <w:noProof/>
                <w:webHidden/>
              </w:rPr>
              <w:instrText xml:space="preserve"> PAGEREF _Toc154050764 \h </w:instrText>
            </w:r>
          </w:ins>
          <w:r>
            <w:rPr>
              <w:noProof/>
              <w:webHidden/>
            </w:rPr>
          </w:r>
          <w:r>
            <w:rPr>
              <w:noProof/>
              <w:webHidden/>
            </w:rPr>
            <w:fldChar w:fldCharType="separate"/>
          </w:r>
          <w:ins w:id="129" w:author="ptdung" w:date="2023-12-21T11:31:00Z">
            <w:r>
              <w:rPr>
                <w:noProof/>
                <w:webHidden/>
              </w:rPr>
              <w:t>25</w:t>
            </w:r>
            <w:r>
              <w:rPr>
                <w:noProof/>
                <w:webHidden/>
              </w:rPr>
              <w:fldChar w:fldCharType="end"/>
            </w:r>
            <w:r w:rsidRPr="00B80BAB">
              <w:rPr>
                <w:rStyle w:val="Hyperlink"/>
                <w:noProof/>
              </w:rPr>
              <w:fldChar w:fldCharType="end"/>
            </w:r>
          </w:ins>
        </w:p>
        <w:p w:rsidR="00D41909" w:rsidRDefault="00D41909">
          <w:pPr>
            <w:pStyle w:val="TOC3"/>
            <w:tabs>
              <w:tab w:val="left" w:pos="1320"/>
              <w:tab w:val="right" w:leader="dot" w:pos="9350"/>
            </w:tabs>
            <w:rPr>
              <w:ins w:id="130" w:author="ptdung" w:date="2023-12-21T11:31:00Z"/>
              <w:noProof/>
            </w:rPr>
          </w:pPr>
          <w:ins w:id="131" w:author="ptdung" w:date="2023-12-21T11:31:00Z">
            <w:r w:rsidRPr="00B80BAB">
              <w:rPr>
                <w:rStyle w:val="Hyperlink"/>
                <w:noProof/>
              </w:rPr>
              <w:fldChar w:fldCharType="begin"/>
            </w:r>
            <w:r w:rsidRPr="00B80BAB">
              <w:rPr>
                <w:rStyle w:val="Hyperlink"/>
                <w:noProof/>
              </w:rPr>
              <w:instrText xml:space="preserve"> </w:instrText>
            </w:r>
            <w:r>
              <w:rPr>
                <w:noProof/>
              </w:rPr>
              <w:instrText>HYPERLINK \l "_Toc154050765"</w:instrText>
            </w:r>
            <w:r w:rsidRPr="00B80BAB">
              <w:rPr>
                <w:rStyle w:val="Hyperlink"/>
                <w:noProof/>
              </w:rPr>
              <w:instrText xml:space="preserve"> </w:instrText>
            </w:r>
            <w:r w:rsidRPr="00B80BAB">
              <w:rPr>
                <w:rStyle w:val="Hyperlink"/>
                <w:noProof/>
              </w:rPr>
              <w:fldChar w:fldCharType="separate"/>
            </w:r>
            <w:r w:rsidRPr="00B80BAB">
              <w:rPr>
                <w:rStyle w:val="Hyperlink"/>
                <w:rFonts w:ascii="Poppins" w:hAnsi="Poppins"/>
                <w:noProof/>
                <w:lang w:eastAsia="ko-KR"/>
              </w:rPr>
              <w:t>9.3.3.2</w:t>
            </w:r>
            <w:r>
              <w:rPr>
                <w:noProof/>
              </w:rPr>
              <w:tab/>
            </w:r>
            <w:r w:rsidRPr="00B80BAB">
              <w:rPr>
                <w:rStyle w:val="Hyperlink"/>
                <w:rFonts w:ascii="Poppins" w:hAnsi="Poppins"/>
                <w:noProof/>
                <w:lang w:eastAsia="ko-KR"/>
              </w:rPr>
              <w:t>Image kind</w:t>
            </w:r>
            <w:r>
              <w:rPr>
                <w:noProof/>
                <w:webHidden/>
              </w:rPr>
              <w:tab/>
            </w:r>
            <w:r>
              <w:rPr>
                <w:noProof/>
                <w:webHidden/>
              </w:rPr>
              <w:fldChar w:fldCharType="begin"/>
            </w:r>
            <w:r>
              <w:rPr>
                <w:noProof/>
                <w:webHidden/>
              </w:rPr>
              <w:instrText xml:space="preserve"> PAGEREF _Toc154050765 \h </w:instrText>
            </w:r>
          </w:ins>
          <w:r>
            <w:rPr>
              <w:noProof/>
              <w:webHidden/>
            </w:rPr>
          </w:r>
          <w:r>
            <w:rPr>
              <w:noProof/>
              <w:webHidden/>
            </w:rPr>
            <w:fldChar w:fldCharType="separate"/>
          </w:r>
          <w:ins w:id="132" w:author="ptdung" w:date="2023-12-21T11:31:00Z">
            <w:r>
              <w:rPr>
                <w:noProof/>
                <w:webHidden/>
              </w:rPr>
              <w:t>25</w:t>
            </w:r>
            <w:r>
              <w:rPr>
                <w:noProof/>
                <w:webHidden/>
              </w:rPr>
              <w:fldChar w:fldCharType="end"/>
            </w:r>
            <w:r w:rsidRPr="00B80BAB">
              <w:rPr>
                <w:rStyle w:val="Hyperlink"/>
                <w:noProof/>
              </w:rPr>
              <w:fldChar w:fldCharType="end"/>
            </w:r>
          </w:ins>
        </w:p>
        <w:p w:rsidR="00D41909" w:rsidRDefault="00D41909">
          <w:pPr>
            <w:pStyle w:val="TOC3"/>
            <w:tabs>
              <w:tab w:val="left" w:pos="1320"/>
              <w:tab w:val="right" w:leader="dot" w:pos="9350"/>
            </w:tabs>
            <w:rPr>
              <w:ins w:id="133" w:author="ptdung" w:date="2023-12-21T11:31:00Z"/>
              <w:noProof/>
            </w:rPr>
          </w:pPr>
          <w:ins w:id="134" w:author="ptdung" w:date="2023-12-21T11:31:00Z">
            <w:r w:rsidRPr="00B80BAB">
              <w:rPr>
                <w:rStyle w:val="Hyperlink"/>
                <w:noProof/>
              </w:rPr>
              <w:fldChar w:fldCharType="begin"/>
            </w:r>
            <w:r w:rsidRPr="00B80BAB">
              <w:rPr>
                <w:rStyle w:val="Hyperlink"/>
                <w:noProof/>
              </w:rPr>
              <w:instrText xml:space="preserve"> </w:instrText>
            </w:r>
            <w:r>
              <w:rPr>
                <w:noProof/>
              </w:rPr>
              <w:instrText>HYPERLINK \l "_Toc154050766"</w:instrText>
            </w:r>
            <w:r w:rsidRPr="00B80BAB">
              <w:rPr>
                <w:rStyle w:val="Hyperlink"/>
                <w:noProof/>
              </w:rPr>
              <w:instrText xml:space="preserve"> </w:instrText>
            </w:r>
            <w:r w:rsidRPr="00B80BAB">
              <w:rPr>
                <w:rStyle w:val="Hyperlink"/>
                <w:noProof/>
              </w:rPr>
              <w:fldChar w:fldCharType="separate"/>
            </w:r>
            <w:r w:rsidRPr="00B80BAB">
              <w:rPr>
                <w:rStyle w:val="Hyperlink"/>
                <w:rFonts w:ascii="Poppins" w:hAnsi="Poppins"/>
                <w:noProof/>
                <w:lang w:eastAsia="ko-KR"/>
              </w:rPr>
              <w:t>9.3.3.3</w:t>
            </w:r>
            <w:r>
              <w:rPr>
                <w:noProof/>
              </w:rPr>
              <w:tab/>
            </w:r>
            <w:r w:rsidRPr="00B80BAB">
              <w:rPr>
                <w:rStyle w:val="Hyperlink"/>
                <w:rFonts w:ascii="Poppins" w:hAnsi="Poppins"/>
                <w:noProof/>
                <w:lang w:eastAsia="ko-KR"/>
              </w:rPr>
              <w:t>Image format</w:t>
            </w:r>
            <w:r>
              <w:rPr>
                <w:noProof/>
                <w:webHidden/>
              </w:rPr>
              <w:tab/>
            </w:r>
            <w:r>
              <w:rPr>
                <w:noProof/>
                <w:webHidden/>
              </w:rPr>
              <w:fldChar w:fldCharType="begin"/>
            </w:r>
            <w:r>
              <w:rPr>
                <w:noProof/>
                <w:webHidden/>
              </w:rPr>
              <w:instrText xml:space="preserve"> PAGEREF _Toc154050766 \h </w:instrText>
            </w:r>
          </w:ins>
          <w:r>
            <w:rPr>
              <w:noProof/>
              <w:webHidden/>
            </w:rPr>
          </w:r>
          <w:r>
            <w:rPr>
              <w:noProof/>
              <w:webHidden/>
            </w:rPr>
            <w:fldChar w:fldCharType="separate"/>
          </w:r>
          <w:ins w:id="135" w:author="ptdung" w:date="2023-12-21T11:31:00Z">
            <w:r>
              <w:rPr>
                <w:noProof/>
                <w:webHidden/>
              </w:rPr>
              <w:t>26</w:t>
            </w:r>
            <w:r>
              <w:rPr>
                <w:noProof/>
                <w:webHidden/>
              </w:rPr>
              <w:fldChar w:fldCharType="end"/>
            </w:r>
            <w:r w:rsidRPr="00B80BAB">
              <w:rPr>
                <w:rStyle w:val="Hyperlink"/>
                <w:noProof/>
              </w:rPr>
              <w:fldChar w:fldCharType="end"/>
            </w:r>
          </w:ins>
        </w:p>
        <w:p w:rsidR="00D41909" w:rsidRDefault="00D41909">
          <w:pPr>
            <w:pStyle w:val="TOC1"/>
            <w:tabs>
              <w:tab w:val="left" w:pos="660"/>
            </w:tabs>
            <w:rPr>
              <w:ins w:id="136" w:author="ptdung" w:date="2023-12-21T11:31:00Z"/>
              <w:noProof/>
            </w:rPr>
          </w:pPr>
          <w:ins w:id="137" w:author="ptdung" w:date="2023-12-21T11:31:00Z">
            <w:r w:rsidRPr="00B80BAB">
              <w:rPr>
                <w:rStyle w:val="Hyperlink"/>
                <w:noProof/>
              </w:rPr>
              <w:fldChar w:fldCharType="begin"/>
            </w:r>
            <w:r w:rsidRPr="00B80BAB">
              <w:rPr>
                <w:rStyle w:val="Hyperlink"/>
                <w:noProof/>
              </w:rPr>
              <w:instrText xml:space="preserve"> </w:instrText>
            </w:r>
            <w:r>
              <w:rPr>
                <w:noProof/>
              </w:rPr>
              <w:instrText>HYPERLINK \l "_Toc154050767"</w:instrText>
            </w:r>
            <w:r w:rsidRPr="00B80BAB">
              <w:rPr>
                <w:rStyle w:val="Hyperlink"/>
                <w:noProof/>
              </w:rPr>
              <w:instrText xml:space="preserve"> </w:instrText>
            </w:r>
            <w:r w:rsidRPr="00B80BAB">
              <w:rPr>
                <w:rStyle w:val="Hyperlink"/>
                <w:noProof/>
              </w:rPr>
              <w:fldChar w:fldCharType="separate"/>
            </w:r>
            <w:r w:rsidRPr="00B80BAB">
              <w:rPr>
                <w:rStyle w:val="Hyperlink"/>
                <w:rFonts w:ascii="Poppins SemiBold" w:hAnsi="Poppins SemiBold"/>
                <w:noProof/>
              </w:rPr>
              <w:t>10.</w:t>
            </w:r>
            <w:r>
              <w:rPr>
                <w:noProof/>
              </w:rPr>
              <w:tab/>
            </w:r>
            <w:r w:rsidRPr="00B80BAB">
              <w:rPr>
                <w:rStyle w:val="Hyperlink"/>
                <w:rFonts w:ascii="Poppins SemiBold" w:hAnsi="Poppins SemiBold"/>
                <w:noProof/>
              </w:rPr>
              <w:t>Troubleshooting</w:t>
            </w:r>
            <w:r>
              <w:rPr>
                <w:noProof/>
                <w:webHidden/>
              </w:rPr>
              <w:tab/>
            </w:r>
            <w:r>
              <w:rPr>
                <w:noProof/>
                <w:webHidden/>
              </w:rPr>
              <w:fldChar w:fldCharType="begin"/>
            </w:r>
            <w:r>
              <w:rPr>
                <w:noProof/>
                <w:webHidden/>
              </w:rPr>
              <w:instrText xml:space="preserve"> PAGEREF _Toc154050767 \h </w:instrText>
            </w:r>
          </w:ins>
          <w:r>
            <w:rPr>
              <w:noProof/>
              <w:webHidden/>
            </w:rPr>
          </w:r>
          <w:r>
            <w:rPr>
              <w:noProof/>
              <w:webHidden/>
            </w:rPr>
            <w:fldChar w:fldCharType="separate"/>
          </w:r>
          <w:ins w:id="138" w:author="ptdung" w:date="2023-12-21T11:31:00Z">
            <w:r>
              <w:rPr>
                <w:noProof/>
                <w:webHidden/>
              </w:rPr>
              <w:t>28</w:t>
            </w:r>
            <w:r>
              <w:rPr>
                <w:noProof/>
                <w:webHidden/>
              </w:rPr>
              <w:fldChar w:fldCharType="end"/>
            </w:r>
            <w:r w:rsidRPr="00B80BAB">
              <w:rPr>
                <w:rStyle w:val="Hyperlink"/>
                <w:noProof/>
              </w:rPr>
              <w:fldChar w:fldCharType="end"/>
            </w:r>
          </w:ins>
        </w:p>
        <w:p w:rsidR="00D41909" w:rsidRDefault="00D41909">
          <w:pPr>
            <w:pStyle w:val="TOC2"/>
            <w:tabs>
              <w:tab w:val="right" w:leader="dot" w:pos="9350"/>
            </w:tabs>
            <w:rPr>
              <w:ins w:id="139" w:author="ptdung" w:date="2023-12-21T11:31:00Z"/>
              <w:noProof/>
            </w:rPr>
          </w:pPr>
          <w:ins w:id="140" w:author="ptdung" w:date="2023-12-21T11:31:00Z">
            <w:r w:rsidRPr="00B80BAB">
              <w:rPr>
                <w:rStyle w:val="Hyperlink"/>
                <w:noProof/>
              </w:rPr>
              <w:fldChar w:fldCharType="begin"/>
            </w:r>
            <w:r w:rsidRPr="00B80BAB">
              <w:rPr>
                <w:rStyle w:val="Hyperlink"/>
                <w:noProof/>
              </w:rPr>
              <w:instrText xml:space="preserve"> </w:instrText>
            </w:r>
            <w:r>
              <w:rPr>
                <w:noProof/>
              </w:rPr>
              <w:instrText>HYPERLINK \l "_Toc154050768"</w:instrText>
            </w:r>
            <w:r w:rsidRPr="00B80BAB">
              <w:rPr>
                <w:rStyle w:val="Hyperlink"/>
                <w:noProof/>
              </w:rPr>
              <w:instrText xml:space="preserve"> </w:instrText>
            </w:r>
            <w:r w:rsidRPr="00B80BAB">
              <w:rPr>
                <w:rStyle w:val="Hyperlink"/>
                <w:noProof/>
              </w:rPr>
              <w:fldChar w:fldCharType="separate"/>
            </w:r>
            <w:r w:rsidRPr="00B80BAB">
              <w:rPr>
                <w:rStyle w:val="Hyperlink"/>
                <w:rFonts w:ascii="Poppins Medium" w:hAnsi="Poppins Medium"/>
                <w:noProof/>
              </w:rPr>
              <w:t>10.1 Preventing Dark, Mismatching, or Blurry Images</w:t>
            </w:r>
            <w:r>
              <w:rPr>
                <w:noProof/>
                <w:webHidden/>
              </w:rPr>
              <w:tab/>
            </w:r>
            <w:r>
              <w:rPr>
                <w:noProof/>
                <w:webHidden/>
              </w:rPr>
              <w:fldChar w:fldCharType="begin"/>
            </w:r>
            <w:r>
              <w:rPr>
                <w:noProof/>
                <w:webHidden/>
              </w:rPr>
              <w:instrText xml:space="preserve"> PAGEREF _Toc154050768 \h </w:instrText>
            </w:r>
          </w:ins>
          <w:r>
            <w:rPr>
              <w:noProof/>
              <w:webHidden/>
            </w:rPr>
          </w:r>
          <w:r>
            <w:rPr>
              <w:noProof/>
              <w:webHidden/>
            </w:rPr>
            <w:fldChar w:fldCharType="separate"/>
          </w:r>
          <w:ins w:id="141" w:author="ptdung" w:date="2023-12-21T11:31:00Z">
            <w:r>
              <w:rPr>
                <w:noProof/>
                <w:webHidden/>
              </w:rPr>
              <w:t>28</w:t>
            </w:r>
            <w:r>
              <w:rPr>
                <w:noProof/>
                <w:webHidden/>
              </w:rPr>
              <w:fldChar w:fldCharType="end"/>
            </w:r>
            <w:r w:rsidRPr="00B80BAB">
              <w:rPr>
                <w:rStyle w:val="Hyperlink"/>
                <w:noProof/>
              </w:rPr>
              <w:fldChar w:fldCharType="end"/>
            </w:r>
          </w:ins>
        </w:p>
        <w:p w:rsidR="00D41909" w:rsidRDefault="00D41909">
          <w:pPr>
            <w:pStyle w:val="TOC2"/>
            <w:tabs>
              <w:tab w:val="right" w:leader="dot" w:pos="9350"/>
            </w:tabs>
            <w:rPr>
              <w:ins w:id="142" w:author="ptdung" w:date="2023-12-21T11:31:00Z"/>
              <w:noProof/>
            </w:rPr>
          </w:pPr>
          <w:ins w:id="143" w:author="ptdung" w:date="2023-12-21T11:31:00Z">
            <w:r w:rsidRPr="00B80BAB">
              <w:rPr>
                <w:rStyle w:val="Hyperlink"/>
                <w:noProof/>
              </w:rPr>
              <w:fldChar w:fldCharType="begin"/>
            </w:r>
            <w:r w:rsidRPr="00B80BAB">
              <w:rPr>
                <w:rStyle w:val="Hyperlink"/>
                <w:noProof/>
              </w:rPr>
              <w:instrText xml:space="preserve"> </w:instrText>
            </w:r>
            <w:r>
              <w:rPr>
                <w:noProof/>
              </w:rPr>
              <w:instrText>HYPERLINK \l "_Toc154050769"</w:instrText>
            </w:r>
            <w:r w:rsidRPr="00B80BAB">
              <w:rPr>
                <w:rStyle w:val="Hyperlink"/>
                <w:noProof/>
              </w:rPr>
              <w:instrText xml:space="preserve"> </w:instrText>
            </w:r>
            <w:r w:rsidRPr="00B80BAB">
              <w:rPr>
                <w:rStyle w:val="Hyperlink"/>
                <w:noProof/>
              </w:rPr>
              <w:fldChar w:fldCharType="separate"/>
            </w:r>
            <w:r w:rsidRPr="00B80BAB">
              <w:rPr>
                <w:rStyle w:val="Hyperlink"/>
                <w:rFonts w:ascii="Poppins" w:hAnsi="Poppins"/>
                <w:noProof/>
              </w:rPr>
              <w:t>10.2 Preventing Occlusion</w:t>
            </w:r>
            <w:r>
              <w:rPr>
                <w:noProof/>
                <w:webHidden/>
              </w:rPr>
              <w:tab/>
            </w:r>
            <w:r>
              <w:rPr>
                <w:noProof/>
                <w:webHidden/>
              </w:rPr>
              <w:fldChar w:fldCharType="begin"/>
            </w:r>
            <w:r>
              <w:rPr>
                <w:noProof/>
                <w:webHidden/>
              </w:rPr>
              <w:instrText xml:space="preserve"> PAGEREF _Toc154050769 \h </w:instrText>
            </w:r>
          </w:ins>
          <w:r>
            <w:rPr>
              <w:noProof/>
              <w:webHidden/>
            </w:rPr>
          </w:r>
          <w:r>
            <w:rPr>
              <w:noProof/>
              <w:webHidden/>
            </w:rPr>
            <w:fldChar w:fldCharType="separate"/>
          </w:r>
          <w:ins w:id="144" w:author="ptdung" w:date="2023-12-21T11:31:00Z">
            <w:r>
              <w:rPr>
                <w:noProof/>
                <w:webHidden/>
              </w:rPr>
              <w:t>28</w:t>
            </w:r>
            <w:r>
              <w:rPr>
                <w:noProof/>
                <w:webHidden/>
              </w:rPr>
              <w:fldChar w:fldCharType="end"/>
            </w:r>
            <w:r w:rsidRPr="00B80BAB">
              <w:rPr>
                <w:rStyle w:val="Hyperlink"/>
                <w:noProof/>
              </w:rPr>
              <w:fldChar w:fldCharType="end"/>
            </w:r>
          </w:ins>
        </w:p>
        <w:p w:rsidR="00D41909" w:rsidRDefault="00D41909">
          <w:pPr>
            <w:pStyle w:val="TOC2"/>
            <w:tabs>
              <w:tab w:val="right" w:leader="dot" w:pos="9350"/>
            </w:tabs>
            <w:rPr>
              <w:ins w:id="145" w:author="ptdung" w:date="2023-12-21T11:31:00Z"/>
              <w:noProof/>
            </w:rPr>
          </w:pPr>
          <w:ins w:id="146" w:author="ptdung" w:date="2023-12-21T11:31:00Z">
            <w:r w:rsidRPr="00B80BAB">
              <w:rPr>
                <w:rStyle w:val="Hyperlink"/>
                <w:noProof/>
              </w:rPr>
              <w:lastRenderedPageBreak/>
              <w:fldChar w:fldCharType="begin"/>
            </w:r>
            <w:r w:rsidRPr="00B80BAB">
              <w:rPr>
                <w:rStyle w:val="Hyperlink"/>
                <w:noProof/>
              </w:rPr>
              <w:instrText xml:space="preserve"> </w:instrText>
            </w:r>
            <w:r>
              <w:rPr>
                <w:noProof/>
              </w:rPr>
              <w:instrText>HYPERLINK \l "_Toc154050770"</w:instrText>
            </w:r>
            <w:r w:rsidRPr="00B80BAB">
              <w:rPr>
                <w:rStyle w:val="Hyperlink"/>
                <w:noProof/>
              </w:rPr>
              <w:instrText xml:space="preserve"> </w:instrText>
            </w:r>
            <w:r w:rsidRPr="00B80BAB">
              <w:rPr>
                <w:rStyle w:val="Hyperlink"/>
                <w:noProof/>
              </w:rPr>
              <w:fldChar w:fldCharType="separate"/>
            </w:r>
            <w:r w:rsidRPr="00B80BAB">
              <w:rPr>
                <w:rStyle w:val="Hyperlink"/>
                <w:rFonts w:ascii="Poppins Medium" w:hAnsi="Poppins Medium"/>
                <w:noProof/>
              </w:rPr>
              <w:t>10.3 Preventing Side Gazing &amp; Partial Iris</w:t>
            </w:r>
            <w:r>
              <w:rPr>
                <w:noProof/>
                <w:webHidden/>
              </w:rPr>
              <w:tab/>
            </w:r>
            <w:r>
              <w:rPr>
                <w:noProof/>
                <w:webHidden/>
              </w:rPr>
              <w:fldChar w:fldCharType="begin"/>
            </w:r>
            <w:r>
              <w:rPr>
                <w:noProof/>
                <w:webHidden/>
              </w:rPr>
              <w:instrText xml:space="preserve"> PAGEREF _Toc154050770 \h </w:instrText>
            </w:r>
          </w:ins>
          <w:r>
            <w:rPr>
              <w:noProof/>
              <w:webHidden/>
            </w:rPr>
          </w:r>
          <w:r>
            <w:rPr>
              <w:noProof/>
              <w:webHidden/>
            </w:rPr>
            <w:fldChar w:fldCharType="separate"/>
          </w:r>
          <w:ins w:id="147" w:author="ptdung" w:date="2023-12-21T11:31:00Z">
            <w:r>
              <w:rPr>
                <w:noProof/>
                <w:webHidden/>
              </w:rPr>
              <w:t>29</w:t>
            </w:r>
            <w:r>
              <w:rPr>
                <w:noProof/>
                <w:webHidden/>
              </w:rPr>
              <w:fldChar w:fldCharType="end"/>
            </w:r>
            <w:r w:rsidRPr="00B80BAB">
              <w:rPr>
                <w:rStyle w:val="Hyperlink"/>
                <w:noProof/>
              </w:rPr>
              <w:fldChar w:fldCharType="end"/>
            </w:r>
          </w:ins>
        </w:p>
        <w:p w:rsidR="00D41909" w:rsidRDefault="00D41909">
          <w:pPr>
            <w:pStyle w:val="TOC2"/>
            <w:tabs>
              <w:tab w:val="right" w:leader="dot" w:pos="9350"/>
            </w:tabs>
            <w:rPr>
              <w:ins w:id="148" w:author="ptdung" w:date="2023-12-21T11:31:00Z"/>
              <w:noProof/>
            </w:rPr>
          </w:pPr>
          <w:ins w:id="149" w:author="ptdung" w:date="2023-12-21T11:31:00Z">
            <w:r w:rsidRPr="00B80BAB">
              <w:rPr>
                <w:rStyle w:val="Hyperlink"/>
                <w:noProof/>
              </w:rPr>
              <w:fldChar w:fldCharType="begin"/>
            </w:r>
            <w:r w:rsidRPr="00B80BAB">
              <w:rPr>
                <w:rStyle w:val="Hyperlink"/>
                <w:noProof/>
              </w:rPr>
              <w:instrText xml:space="preserve"> </w:instrText>
            </w:r>
            <w:r>
              <w:rPr>
                <w:noProof/>
              </w:rPr>
              <w:instrText>HYPERLINK \l "_Toc154050771"</w:instrText>
            </w:r>
            <w:r w:rsidRPr="00B80BAB">
              <w:rPr>
                <w:rStyle w:val="Hyperlink"/>
                <w:noProof/>
              </w:rPr>
              <w:instrText xml:space="preserve"> </w:instrText>
            </w:r>
            <w:r w:rsidRPr="00B80BAB">
              <w:rPr>
                <w:rStyle w:val="Hyperlink"/>
                <w:noProof/>
              </w:rPr>
              <w:fldChar w:fldCharType="separate"/>
            </w:r>
            <w:r w:rsidRPr="00B80BAB">
              <w:rPr>
                <w:rStyle w:val="Hyperlink"/>
                <w:rFonts w:ascii="Poppins Medium" w:hAnsi="Poppins Medium"/>
                <w:noProof/>
              </w:rPr>
              <w:t>10.4 Preventing Reflection on Glasses</w:t>
            </w:r>
            <w:r>
              <w:rPr>
                <w:noProof/>
                <w:webHidden/>
              </w:rPr>
              <w:tab/>
            </w:r>
            <w:r>
              <w:rPr>
                <w:noProof/>
                <w:webHidden/>
              </w:rPr>
              <w:fldChar w:fldCharType="begin"/>
            </w:r>
            <w:r>
              <w:rPr>
                <w:noProof/>
                <w:webHidden/>
              </w:rPr>
              <w:instrText xml:space="preserve"> PAGEREF _Toc154050771 \h </w:instrText>
            </w:r>
          </w:ins>
          <w:r>
            <w:rPr>
              <w:noProof/>
              <w:webHidden/>
            </w:rPr>
          </w:r>
          <w:r>
            <w:rPr>
              <w:noProof/>
              <w:webHidden/>
            </w:rPr>
            <w:fldChar w:fldCharType="separate"/>
          </w:r>
          <w:ins w:id="150" w:author="ptdung" w:date="2023-12-21T11:31:00Z">
            <w:r>
              <w:rPr>
                <w:noProof/>
                <w:webHidden/>
              </w:rPr>
              <w:t>29</w:t>
            </w:r>
            <w:r>
              <w:rPr>
                <w:noProof/>
                <w:webHidden/>
              </w:rPr>
              <w:fldChar w:fldCharType="end"/>
            </w:r>
            <w:r w:rsidRPr="00B80BAB">
              <w:rPr>
                <w:rStyle w:val="Hyperlink"/>
                <w:noProof/>
              </w:rPr>
              <w:fldChar w:fldCharType="end"/>
            </w:r>
          </w:ins>
        </w:p>
        <w:p w:rsidR="00D41909" w:rsidRDefault="00D41909">
          <w:pPr>
            <w:pStyle w:val="TOC1"/>
            <w:rPr>
              <w:ins w:id="151" w:author="ptdung" w:date="2023-12-21T11:31:00Z"/>
              <w:noProof/>
            </w:rPr>
          </w:pPr>
          <w:ins w:id="152" w:author="ptdung" w:date="2023-12-21T11:31:00Z">
            <w:r w:rsidRPr="00B80BAB">
              <w:rPr>
                <w:rStyle w:val="Hyperlink"/>
                <w:noProof/>
              </w:rPr>
              <w:fldChar w:fldCharType="begin"/>
            </w:r>
            <w:r w:rsidRPr="00B80BAB">
              <w:rPr>
                <w:rStyle w:val="Hyperlink"/>
                <w:noProof/>
              </w:rPr>
              <w:instrText xml:space="preserve"> </w:instrText>
            </w:r>
            <w:r>
              <w:rPr>
                <w:noProof/>
              </w:rPr>
              <w:instrText>HYPERLINK \l "_Toc154050772"</w:instrText>
            </w:r>
            <w:r w:rsidRPr="00B80BAB">
              <w:rPr>
                <w:rStyle w:val="Hyperlink"/>
                <w:noProof/>
              </w:rPr>
              <w:instrText xml:space="preserve"> </w:instrText>
            </w:r>
            <w:r w:rsidRPr="00B80BAB">
              <w:rPr>
                <w:rStyle w:val="Hyperlink"/>
                <w:noProof/>
              </w:rPr>
              <w:fldChar w:fldCharType="separate"/>
            </w:r>
            <w:r w:rsidRPr="00B80BAB">
              <w:rPr>
                <w:rStyle w:val="Hyperlink"/>
                <w:rFonts w:ascii="Poppins SemiBold" w:hAnsi="Poppins SemiBold"/>
                <w:noProof/>
                <w:lang w:eastAsia="ko-KR"/>
              </w:rPr>
              <w:t>11</w:t>
            </w:r>
            <w:r w:rsidRPr="00B80BAB">
              <w:rPr>
                <w:rStyle w:val="Hyperlink"/>
                <w:rFonts w:ascii="Poppins SemiBold" w:hAnsi="Poppins SemiBold"/>
                <w:noProof/>
              </w:rPr>
              <w:t xml:space="preserve"> FAQ</w:t>
            </w:r>
            <w:r>
              <w:rPr>
                <w:noProof/>
                <w:webHidden/>
              </w:rPr>
              <w:tab/>
            </w:r>
            <w:r>
              <w:rPr>
                <w:noProof/>
                <w:webHidden/>
              </w:rPr>
              <w:fldChar w:fldCharType="begin"/>
            </w:r>
            <w:r>
              <w:rPr>
                <w:noProof/>
                <w:webHidden/>
              </w:rPr>
              <w:instrText xml:space="preserve"> PAGEREF _Toc154050772 \h </w:instrText>
            </w:r>
          </w:ins>
          <w:r>
            <w:rPr>
              <w:noProof/>
              <w:webHidden/>
            </w:rPr>
          </w:r>
          <w:r>
            <w:rPr>
              <w:noProof/>
              <w:webHidden/>
            </w:rPr>
            <w:fldChar w:fldCharType="separate"/>
          </w:r>
          <w:ins w:id="153" w:author="ptdung" w:date="2023-12-21T11:31:00Z">
            <w:r>
              <w:rPr>
                <w:noProof/>
                <w:webHidden/>
              </w:rPr>
              <w:t>31</w:t>
            </w:r>
            <w:r>
              <w:rPr>
                <w:noProof/>
                <w:webHidden/>
              </w:rPr>
              <w:fldChar w:fldCharType="end"/>
            </w:r>
            <w:r w:rsidRPr="00B80BAB">
              <w:rPr>
                <w:rStyle w:val="Hyperlink"/>
                <w:noProof/>
              </w:rPr>
              <w:fldChar w:fldCharType="end"/>
            </w:r>
          </w:ins>
        </w:p>
        <w:p w:rsidR="00D41909" w:rsidRDefault="00D41909">
          <w:pPr>
            <w:pStyle w:val="TOC2"/>
            <w:tabs>
              <w:tab w:val="right" w:leader="dot" w:pos="9350"/>
            </w:tabs>
            <w:rPr>
              <w:ins w:id="154" w:author="ptdung" w:date="2023-12-21T11:31:00Z"/>
              <w:noProof/>
            </w:rPr>
          </w:pPr>
          <w:ins w:id="155" w:author="ptdung" w:date="2023-12-21T11:31:00Z">
            <w:r w:rsidRPr="00B80BAB">
              <w:rPr>
                <w:rStyle w:val="Hyperlink"/>
                <w:noProof/>
              </w:rPr>
              <w:fldChar w:fldCharType="begin"/>
            </w:r>
            <w:r w:rsidRPr="00B80BAB">
              <w:rPr>
                <w:rStyle w:val="Hyperlink"/>
                <w:noProof/>
              </w:rPr>
              <w:instrText xml:space="preserve"> </w:instrText>
            </w:r>
            <w:r>
              <w:rPr>
                <w:noProof/>
              </w:rPr>
              <w:instrText>HYPERLINK \l "_Toc154050773"</w:instrText>
            </w:r>
            <w:r w:rsidRPr="00B80BAB">
              <w:rPr>
                <w:rStyle w:val="Hyperlink"/>
                <w:noProof/>
              </w:rPr>
              <w:instrText xml:space="preserve"> </w:instrText>
            </w:r>
            <w:r w:rsidRPr="00B80BAB">
              <w:rPr>
                <w:rStyle w:val="Hyperlink"/>
                <w:noProof/>
              </w:rPr>
              <w:fldChar w:fldCharType="separate"/>
            </w:r>
            <w:r w:rsidRPr="00B80BAB">
              <w:rPr>
                <w:rStyle w:val="Hyperlink"/>
                <w:rFonts w:ascii="Poppins Medium" w:hAnsi="Poppins Medium"/>
                <w:noProof/>
                <w:lang w:eastAsia="ko-KR"/>
              </w:rPr>
              <w:t>11.1 Questions about the Camera Hardware</w:t>
            </w:r>
            <w:r>
              <w:rPr>
                <w:noProof/>
                <w:webHidden/>
              </w:rPr>
              <w:tab/>
            </w:r>
            <w:r>
              <w:rPr>
                <w:noProof/>
                <w:webHidden/>
              </w:rPr>
              <w:fldChar w:fldCharType="begin"/>
            </w:r>
            <w:r>
              <w:rPr>
                <w:noProof/>
                <w:webHidden/>
              </w:rPr>
              <w:instrText xml:space="preserve"> PAGEREF _Toc154050773 \h </w:instrText>
            </w:r>
          </w:ins>
          <w:r>
            <w:rPr>
              <w:noProof/>
              <w:webHidden/>
            </w:rPr>
          </w:r>
          <w:r>
            <w:rPr>
              <w:noProof/>
              <w:webHidden/>
            </w:rPr>
            <w:fldChar w:fldCharType="separate"/>
          </w:r>
          <w:ins w:id="156" w:author="ptdung" w:date="2023-12-21T11:31:00Z">
            <w:r>
              <w:rPr>
                <w:noProof/>
                <w:webHidden/>
              </w:rPr>
              <w:t>31</w:t>
            </w:r>
            <w:r>
              <w:rPr>
                <w:noProof/>
                <w:webHidden/>
              </w:rPr>
              <w:fldChar w:fldCharType="end"/>
            </w:r>
            <w:r w:rsidRPr="00B80BAB">
              <w:rPr>
                <w:rStyle w:val="Hyperlink"/>
                <w:noProof/>
              </w:rPr>
              <w:fldChar w:fldCharType="end"/>
            </w:r>
          </w:ins>
        </w:p>
        <w:p w:rsidR="00D41909" w:rsidRDefault="00D41909">
          <w:pPr>
            <w:pStyle w:val="TOC2"/>
            <w:tabs>
              <w:tab w:val="right" w:leader="dot" w:pos="9350"/>
            </w:tabs>
            <w:rPr>
              <w:ins w:id="157" w:author="ptdung" w:date="2023-12-21T11:31:00Z"/>
              <w:noProof/>
            </w:rPr>
          </w:pPr>
          <w:ins w:id="158" w:author="ptdung" w:date="2023-12-21T11:31:00Z">
            <w:r w:rsidRPr="00B80BAB">
              <w:rPr>
                <w:rStyle w:val="Hyperlink"/>
                <w:noProof/>
              </w:rPr>
              <w:fldChar w:fldCharType="begin"/>
            </w:r>
            <w:r w:rsidRPr="00B80BAB">
              <w:rPr>
                <w:rStyle w:val="Hyperlink"/>
                <w:noProof/>
              </w:rPr>
              <w:instrText xml:space="preserve"> </w:instrText>
            </w:r>
            <w:r>
              <w:rPr>
                <w:noProof/>
              </w:rPr>
              <w:instrText>HYPERLINK \l "_Toc154050774"</w:instrText>
            </w:r>
            <w:r w:rsidRPr="00B80BAB">
              <w:rPr>
                <w:rStyle w:val="Hyperlink"/>
                <w:noProof/>
              </w:rPr>
              <w:instrText xml:space="preserve"> </w:instrText>
            </w:r>
            <w:r w:rsidRPr="00B80BAB">
              <w:rPr>
                <w:rStyle w:val="Hyperlink"/>
                <w:noProof/>
              </w:rPr>
              <w:fldChar w:fldCharType="separate"/>
            </w:r>
            <w:r w:rsidRPr="00B80BAB">
              <w:rPr>
                <w:rStyle w:val="Hyperlink"/>
                <w:rFonts w:ascii="Poppins Medium" w:hAnsi="Poppins Medium"/>
                <w:noProof/>
                <w:lang w:eastAsia="ko-KR"/>
              </w:rPr>
              <w:t>11.2 Questions about Software Installation</w:t>
            </w:r>
            <w:r>
              <w:rPr>
                <w:noProof/>
                <w:webHidden/>
              </w:rPr>
              <w:tab/>
            </w:r>
            <w:r>
              <w:rPr>
                <w:noProof/>
                <w:webHidden/>
              </w:rPr>
              <w:fldChar w:fldCharType="begin"/>
            </w:r>
            <w:r>
              <w:rPr>
                <w:noProof/>
                <w:webHidden/>
              </w:rPr>
              <w:instrText xml:space="preserve"> PAGEREF _Toc154050774 \h </w:instrText>
            </w:r>
          </w:ins>
          <w:r>
            <w:rPr>
              <w:noProof/>
              <w:webHidden/>
            </w:rPr>
          </w:r>
          <w:r>
            <w:rPr>
              <w:noProof/>
              <w:webHidden/>
            </w:rPr>
            <w:fldChar w:fldCharType="separate"/>
          </w:r>
          <w:ins w:id="159" w:author="ptdung" w:date="2023-12-21T11:31:00Z">
            <w:r>
              <w:rPr>
                <w:noProof/>
                <w:webHidden/>
              </w:rPr>
              <w:t>31</w:t>
            </w:r>
            <w:r>
              <w:rPr>
                <w:noProof/>
                <w:webHidden/>
              </w:rPr>
              <w:fldChar w:fldCharType="end"/>
            </w:r>
            <w:r w:rsidRPr="00B80BAB">
              <w:rPr>
                <w:rStyle w:val="Hyperlink"/>
                <w:noProof/>
              </w:rPr>
              <w:fldChar w:fldCharType="end"/>
            </w:r>
          </w:ins>
        </w:p>
        <w:p w:rsidR="00D41909" w:rsidRDefault="00D41909">
          <w:pPr>
            <w:pStyle w:val="TOC2"/>
            <w:tabs>
              <w:tab w:val="right" w:leader="dot" w:pos="9350"/>
            </w:tabs>
            <w:rPr>
              <w:ins w:id="160" w:author="ptdung" w:date="2023-12-21T11:31:00Z"/>
              <w:noProof/>
            </w:rPr>
          </w:pPr>
          <w:ins w:id="161" w:author="ptdung" w:date="2023-12-21T11:31:00Z">
            <w:r w:rsidRPr="00B80BAB">
              <w:rPr>
                <w:rStyle w:val="Hyperlink"/>
                <w:noProof/>
              </w:rPr>
              <w:fldChar w:fldCharType="begin"/>
            </w:r>
            <w:r w:rsidRPr="00B80BAB">
              <w:rPr>
                <w:rStyle w:val="Hyperlink"/>
                <w:noProof/>
              </w:rPr>
              <w:instrText xml:space="preserve"> </w:instrText>
            </w:r>
            <w:r>
              <w:rPr>
                <w:noProof/>
              </w:rPr>
              <w:instrText>HYPERLINK \l "_Toc154050775"</w:instrText>
            </w:r>
            <w:r w:rsidRPr="00B80BAB">
              <w:rPr>
                <w:rStyle w:val="Hyperlink"/>
                <w:noProof/>
              </w:rPr>
              <w:instrText xml:space="preserve"> </w:instrText>
            </w:r>
            <w:r w:rsidRPr="00B80BAB">
              <w:rPr>
                <w:rStyle w:val="Hyperlink"/>
                <w:noProof/>
              </w:rPr>
              <w:fldChar w:fldCharType="separate"/>
            </w:r>
            <w:r w:rsidRPr="00B80BAB">
              <w:rPr>
                <w:rStyle w:val="Hyperlink"/>
                <w:rFonts w:ascii="Poppins Medium" w:hAnsi="Poppins Medium"/>
                <w:noProof/>
                <w:lang w:eastAsia="ko-KR"/>
              </w:rPr>
              <w:t>11.3 Questions about Image Files</w:t>
            </w:r>
            <w:r>
              <w:rPr>
                <w:noProof/>
                <w:webHidden/>
              </w:rPr>
              <w:tab/>
            </w:r>
            <w:r>
              <w:rPr>
                <w:noProof/>
                <w:webHidden/>
              </w:rPr>
              <w:fldChar w:fldCharType="begin"/>
            </w:r>
            <w:r>
              <w:rPr>
                <w:noProof/>
                <w:webHidden/>
              </w:rPr>
              <w:instrText xml:space="preserve"> PAGEREF _Toc154050775 \h </w:instrText>
            </w:r>
          </w:ins>
          <w:r>
            <w:rPr>
              <w:noProof/>
              <w:webHidden/>
            </w:rPr>
          </w:r>
          <w:r>
            <w:rPr>
              <w:noProof/>
              <w:webHidden/>
            </w:rPr>
            <w:fldChar w:fldCharType="separate"/>
          </w:r>
          <w:ins w:id="162" w:author="ptdung" w:date="2023-12-21T11:31:00Z">
            <w:r>
              <w:rPr>
                <w:noProof/>
                <w:webHidden/>
              </w:rPr>
              <w:t>32</w:t>
            </w:r>
            <w:r>
              <w:rPr>
                <w:noProof/>
                <w:webHidden/>
              </w:rPr>
              <w:fldChar w:fldCharType="end"/>
            </w:r>
            <w:r w:rsidRPr="00B80BAB">
              <w:rPr>
                <w:rStyle w:val="Hyperlink"/>
                <w:noProof/>
              </w:rPr>
              <w:fldChar w:fldCharType="end"/>
            </w:r>
          </w:ins>
        </w:p>
        <w:p w:rsidR="00D41909" w:rsidRDefault="00D41909">
          <w:pPr>
            <w:pStyle w:val="TOC2"/>
            <w:tabs>
              <w:tab w:val="right" w:leader="dot" w:pos="9350"/>
            </w:tabs>
            <w:rPr>
              <w:ins w:id="163" w:author="ptdung" w:date="2023-12-21T11:31:00Z"/>
              <w:noProof/>
            </w:rPr>
          </w:pPr>
          <w:ins w:id="164" w:author="ptdung" w:date="2023-12-21T11:31:00Z">
            <w:r w:rsidRPr="00B80BAB">
              <w:rPr>
                <w:rStyle w:val="Hyperlink"/>
                <w:noProof/>
              </w:rPr>
              <w:fldChar w:fldCharType="begin"/>
            </w:r>
            <w:r w:rsidRPr="00B80BAB">
              <w:rPr>
                <w:rStyle w:val="Hyperlink"/>
                <w:noProof/>
              </w:rPr>
              <w:instrText xml:space="preserve"> </w:instrText>
            </w:r>
            <w:r>
              <w:rPr>
                <w:noProof/>
              </w:rPr>
              <w:instrText>HYPERLINK \l "_Toc154050776"</w:instrText>
            </w:r>
            <w:r w:rsidRPr="00B80BAB">
              <w:rPr>
                <w:rStyle w:val="Hyperlink"/>
                <w:noProof/>
              </w:rPr>
              <w:instrText xml:space="preserve"> </w:instrText>
            </w:r>
            <w:r w:rsidRPr="00B80BAB">
              <w:rPr>
                <w:rStyle w:val="Hyperlink"/>
                <w:noProof/>
              </w:rPr>
              <w:fldChar w:fldCharType="separate"/>
            </w:r>
            <w:r w:rsidRPr="00B80BAB">
              <w:rPr>
                <w:rStyle w:val="Hyperlink"/>
                <w:rFonts w:ascii="Poppins Medium" w:hAnsi="Poppins Medium"/>
                <w:noProof/>
                <w:lang w:eastAsia="ko-KR"/>
              </w:rPr>
              <w:t>11.4 Questions about the Image Capture Process</w:t>
            </w:r>
            <w:r>
              <w:rPr>
                <w:noProof/>
                <w:webHidden/>
              </w:rPr>
              <w:tab/>
            </w:r>
            <w:r>
              <w:rPr>
                <w:noProof/>
                <w:webHidden/>
              </w:rPr>
              <w:fldChar w:fldCharType="begin"/>
            </w:r>
            <w:r>
              <w:rPr>
                <w:noProof/>
                <w:webHidden/>
              </w:rPr>
              <w:instrText xml:space="preserve"> PAGEREF _Toc154050776 \h </w:instrText>
            </w:r>
          </w:ins>
          <w:r>
            <w:rPr>
              <w:noProof/>
              <w:webHidden/>
            </w:rPr>
          </w:r>
          <w:r>
            <w:rPr>
              <w:noProof/>
              <w:webHidden/>
            </w:rPr>
            <w:fldChar w:fldCharType="separate"/>
          </w:r>
          <w:ins w:id="165" w:author="ptdung" w:date="2023-12-21T11:31:00Z">
            <w:r>
              <w:rPr>
                <w:noProof/>
                <w:webHidden/>
              </w:rPr>
              <w:t>32</w:t>
            </w:r>
            <w:r>
              <w:rPr>
                <w:noProof/>
                <w:webHidden/>
              </w:rPr>
              <w:fldChar w:fldCharType="end"/>
            </w:r>
            <w:r w:rsidRPr="00B80BAB">
              <w:rPr>
                <w:rStyle w:val="Hyperlink"/>
                <w:noProof/>
              </w:rPr>
              <w:fldChar w:fldCharType="end"/>
            </w:r>
          </w:ins>
        </w:p>
        <w:p w:rsidR="00D41909" w:rsidRDefault="00D41909">
          <w:pPr>
            <w:pStyle w:val="TOC1"/>
            <w:rPr>
              <w:ins w:id="166" w:author="ptdung" w:date="2023-12-21T11:31:00Z"/>
              <w:noProof/>
            </w:rPr>
          </w:pPr>
          <w:ins w:id="167" w:author="ptdung" w:date="2023-12-21T11:31:00Z">
            <w:r w:rsidRPr="00B80BAB">
              <w:rPr>
                <w:rStyle w:val="Hyperlink"/>
                <w:noProof/>
              </w:rPr>
              <w:fldChar w:fldCharType="begin"/>
            </w:r>
            <w:r w:rsidRPr="00B80BAB">
              <w:rPr>
                <w:rStyle w:val="Hyperlink"/>
                <w:noProof/>
              </w:rPr>
              <w:instrText xml:space="preserve"> </w:instrText>
            </w:r>
            <w:r>
              <w:rPr>
                <w:noProof/>
              </w:rPr>
              <w:instrText>HYPERLINK \l "_Toc154050777"</w:instrText>
            </w:r>
            <w:r w:rsidRPr="00B80BAB">
              <w:rPr>
                <w:rStyle w:val="Hyperlink"/>
                <w:noProof/>
              </w:rPr>
              <w:instrText xml:space="preserve"> </w:instrText>
            </w:r>
            <w:r w:rsidRPr="00B80BAB">
              <w:rPr>
                <w:rStyle w:val="Hyperlink"/>
                <w:noProof/>
              </w:rPr>
              <w:fldChar w:fldCharType="separate"/>
            </w:r>
            <w:r w:rsidRPr="00B80BAB">
              <w:rPr>
                <w:rStyle w:val="Hyperlink"/>
                <w:rFonts w:ascii="Poppins SemiBold" w:hAnsi="Poppins SemiBold"/>
                <w:noProof/>
                <w:lang w:eastAsia="ko-KR"/>
              </w:rPr>
              <w:t>12</w:t>
            </w:r>
            <w:r w:rsidRPr="00B80BAB">
              <w:rPr>
                <w:rStyle w:val="Hyperlink"/>
                <w:rFonts w:ascii="Poppins SemiBold" w:hAnsi="Poppins SemiBold"/>
                <w:noProof/>
              </w:rPr>
              <w:t xml:space="preserve"> Legal</w:t>
            </w:r>
            <w:r w:rsidRPr="00B80BAB">
              <w:rPr>
                <w:rStyle w:val="Hyperlink"/>
                <w:rFonts w:ascii="Poppins SemiBold" w:hAnsi="Poppins SemiBold"/>
                <w:noProof/>
                <w:lang w:eastAsia="ko-KR"/>
              </w:rPr>
              <w:t xml:space="preserve"> Notice</w:t>
            </w:r>
            <w:r>
              <w:rPr>
                <w:noProof/>
                <w:webHidden/>
              </w:rPr>
              <w:tab/>
            </w:r>
            <w:r>
              <w:rPr>
                <w:noProof/>
                <w:webHidden/>
              </w:rPr>
              <w:fldChar w:fldCharType="begin"/>
            </w:r>
            <w:r>
              <w:rPr>
                <w:noProof/>
                <w:webHidden/>
              </w:rPr>
              <w:instrText xml:space="preserve"> PAGEREF _Toc154050777 \h </w:instrText>
            </w:r>
          </w:ins>
          <w:r>
            <w:rPr>
              <w:noProof/>
              <w:webHidden/>
            </w:rPr>
          </w:r>
          <w:r>
            <w:rPr>
              <w:noProof/>
              <w:webHidden/>
            </w:rPr>
            <w:fldChar w:fldCharType="separate"/>
          </w:r>
          <w:ins w:id="168" w:author="ptdung" w:date="2023-12-21T11:31:00Z">
            <w:r>
              <w:rPr>
                <w:noProof/>
                <w:webHidden/>
              </w:rPr>
              <w:t>34</w:t>
            </w:r>
            <w:r>
              <w:rPr>
                <w:noProof/>
                <w:webHidden/>
              </w:rPr>
              <w:fldChar w:fldCharType="end"/>
            </w:r>
            <w:r w:rsidRPr="00B80BAB">
              <w:rPr>
                <w:rStyle w:val="Hyperlink"/>
                <w:noProof/>
              </w:rPr>
              <w:fldChar w:fldCharType="end"/>
            </w:r>
          </w:ins>
        </w:p>
        <w:p w:rsidR="00D41909" w:rsidRDefault="00D41909">
          <w:pPr>
            <w:pStyle w:val="TOC2"/>
            <w:tabs>
              <w:tab w:val="right" w:leader="dot" w:pos="9350"/>
            </w:tabs>
            <w:rPr>
              <w:ins w:id="169" w:author="ptdung" w:date="2023-12-21T11:31:00Z"/>
              <w:noProof/>
            </w:rPr>
          </w:pPr>
          <w:ins w:id="170" w:author="ptdung" w:date="2023-12-21T11:31:00Z">
            <w:r w:rsidRPr="00B80BAB">
              <w:rPr>
                <w:rStyle w:val="Hyperlink"/>
                <w:noProof/>
              </w:rPr>
              <w:fldChar w:fldCharType="begin"/>
            </w:r>
            <w:r w:rsidRPr="00B80BAB">
              <w:rPr>
                <w:rStyle w:val="Hyperlink"/>
                <w:noProof/>
              </w:rPr>
              <w:instrText xml:space="preserve"> </w:instrText>
            </w:r>
            <w:r>
              <w:rPr>
                <w:noProof/>
              </w:rPr>
              <w:instrText>HYPERLINK \l "_Toc154050778"</w:instrText>
            </w:r>
            <w:r w:rsidRPr="00B80BAB">
              <w:rPr>
                <w:rStyle w:val="Hyperlink"/>
                <w:noProof/>
              </w:rPr>
              <w:instrText xml:space="preserve"> </w:instrText>
            </w:r>
            <w:r w:rsidRPr="00B80BAB">
              <w:rPr>
                <w:rStyle w:val="Hyperlink"/>
                <w:noProof/>
              </w:rPr>
              <w:fldChar w:fldCharType="separate"/>
            </w:r>
            <w:r w:rsidRPr="00B80BAB">
              <w:rPr>
                <w:rStyle w:val="Hyperlink"/>
                <w:rFonts w:ascii="Poppins Medium" w:hAnsi="Poppins Medium"/>
                <w:noProof/>
                <w:lang w:eastAsia="ko-KR"/>
              </w:rPr>
              <w:t>12</w:t>
            </w:r>
            <w:r w:rsidRPr="00B80BAB">
              <w:rPr>
                <w:rStyle w:val="Hyperlink"/>
                <w:rFonts w:ascii="Poppins Medium" w:hAnsi="Poppins Medium"/>
                <w:noProof/>
              </w:rPr>
              <w:t xml:space="preserve">.1 </w:t>
            </w:r>
            <w:r w:rsidRPr="00B80BAB">
              <w:rPr>
                <w:rStyle w:val="Hyperlink"/>
                <w:rFonts w:ascii="Poppins Medium" w:hAnsi="Poppins Medium"/>
                <w:noProof/>
                <w:lang w:eastAsia="ko-KR"/>
              </w:rPr>
              <w:t>Warranty Agreement</w:t>
            </w:r>
            <w:r>
              <w:rPr>
                <w:noProof/>
                <w:webHidden/>
              </w:rPr>
              <w:tab/>
            </w:r>
            <w:r>
              <w:rPr>
                <w:noProof/>
                <w:webHidden/>
              </w:rPr>
              <w:fldChar w:fldCharType="begin"/>
            </w:r>
            <w:r>
              <w:rPr>
                <w:noProof/>
                <w:webHidden/>
              </w:rPr>
              <w:instrText xml:space="preserve"> PAGEREF _Toc154050778 \h </w:instrText>
            </w:r>
          </w:ins>
          <w:r>
            <w:rPr>
              <w:noProof/>
              <w:webHidden/>
            </w:rPr>
          </w:r>
          <w:r>
            <w:rPr>
              <w:noProof/>
              <w:webHidden/>
            </w:rPr>
            <w:fldChar w:fldCharType="separate"/>
          </w:r>
          <w:ins w:id="171" w:author="ptdung" w:date="2023-12-21T11:31:00Z">
            <w:r>
              <w:rPr>
                <w:noProof/>
                <w:webHidden/>
              </w:rPr>
              <w:t>34</w:t>
            </w:r>
            <w:r>
              <w:rPr>
                <w:noProof/>
                <w:webHidden/>
              </w:rPr>
              <w:fldChar w:fldCharType="end"/>
            </w:r>
            <w:r w:rsidRPr="00B80BAB">
              <w:rPr>
                <w:rStyle w:val="Hyperlink"/>
                <w:noProof/>
              </w:rPr>
              <w:fldChar w:fldCharType="end"/>
            </w:r>
          </w:ins>
        </w:p>
        <w:p w:rsidR="00D41909" w:rsidRDefault="00D41909">
          <w:pPr>
            <w:pStyle w:val="TOC2"/>
            <w:tabs>
              <w:tab w:val="right" w:leader="dot" w:pos="9350"/>
            </w:tabs>
            <w:rPr>
              <w:ins w:id="172" w:author="ptdung" w:date="2023-12-21T11:31:00Z"/>
              <w:noProof/>
            </w:rPr>
          </w:pPr>
          <w:ins w:id="173" w:author="ptdung" w:date="2023-12-21T11:31:00Z">
            <w:r w:rsidRPr="00B80BAB">
              <w:rPr>
                <w:rStyle w:val="Hyperlink"/>
                <w:noProof/>
              </w:rPr>
              <w:fldChar w:fldCharType="begin"/>
            </w:r>
            <w:r w:rsidRPr="00B80BAB">
              <w:rPr>
                <w:rStyle w:val="Hyperlink"/>
                <w:noProof/>
              </w:rPr>
              <w:instrText xml:space="preserve"> </w:instrText>
            </w:r>
            <w:r>
              <w:rPr>
                <w:noProof/>
              </w:rPr>
              <w:instrText>HYPERLINK \l "_Toc154050779"</w:instrText>
            </w:r>
            <w:r w:rsidRPr="00B80BAB">
              <w:rPr>
                <w:rStyle w:val="Hyperlink"/>
                <w:noProof/>
              </w:rPr>
              <w:instrText xml:space="preserve"> </w:instrText>
            </w:r>
            <w:r w:rsidRPr="00B80BAB">
              <w:rPr>
                <w:rStyle w:val="Hyperlink"/>
                <w:noProof/>
              </w:rPr>
              <w:fldChar w:fldCharType="separate"/>
            </w:r>
            <w:r w:rsidRPr="00B80BAB">
              <w:rPr>
                <w:rStyle w:val="Hyperlink"/>
                <w:rFonts w:ascii="Poppins Medium" w:hAnsi="Poppins Medium"/>
                <w:noProof/>
                <w:lang w:eastAsia="ko-KR"/>
              </w:rPr>
              <w:t>12.2 End-User License Agreement</w:t>
            </w:r>
            <w:r>
              <w:rPr>
                <w:noProof/>
                <w:webHidden/>
              </w:rPr>
              <w:tab/>
            </w:r>
            <w:r>
              <w:rPr>
                <w:noProof/>
                <w:webHidden/>
              </w:rPr>
              <w:fldChar w:fldCharType="begin"/>
            </w:r>
            <w:r>
              <w:rPr>
                <w:noProof/>
                <w:webHidden/>
              </w:rPr>
              <w:instrText xml:space="preserve"> PAGEREF _Toc154050779 \h </w:instrText>
            </w:r>
          </w:ins>
          <w:r>
            <w:rPr>
              <w:noProof/>
              <w:webHidden/>
            </w:rPr>
          </w:r>
          <w:r>
            <w:rPr>
              <w:noProof/>
              <w:webHidden/>
            </w:rPr>
            <w:fldChar w:fldCharType="separate"/>
          </w:r>
          <w:ins w:id="174" w:author="ptdung" w:date="2023-12-21T11:31:00Z">
            <w:r>
              <w:rPr>
                <w:noProof/>
                <w:webHidden/>
              </w:rPr>
              <w:t>38</w:t>
            </w:r>
            <w:r>
              <w:rPr>
                <w:noProof/>
                <w:webHidden/>
              </w:rPr>
              <w:fldChar w:fldCharType="end"/>
            </w:r>
            <w:r w:rsidRPr="00B80BAB">
              <w:rPr>
                <w:rStyle w:val="Hyperlink"/>
                <w:noProof/>
              </w:rPr>
              <w:fldChar w:fldCharType="end"/>
            </w:r>
          </w:ins>
        </w:p>
        <w:p w:rsidR="00C03487" w:rsidDel="00A7395B" w:rsidRDefault="00C03487">
          <w:pPr>
            <w:pStyle w:val="TOC1"/>
            <w:rPr>
              <w:del w:id="175" w:author="ptdung" w:date="2023-12-21T11:30:00Z"/>
              <w:noProof/>
            </w:rPr>
          </w:pPr>
          <w:del w:id="176" w:author="ptdung" w:date="2023-12-21T11:30:00Z">
            <w:r w:rsidRPr="00A7395B" w:rsidDel="00A7395B">
              <w:rPr>
                <w:rFonts w:hint="eastAsia"/>
                <w:rPrChange w:id="177" w:author="ptdung" w:date="2023-12-21T11:30:00Z">
                  <w:rPr>
                    <w:rStyle w:val="Hyperlink"/>
                    <w:rFonts w:ascii="Poppins SemiBold" w:hAnsi="Poppins SemiBold" w:hint="eastAsia"/>
                    <w:noProof/>
                  </w:rPr>
                </w:rPrChange>
              </w:rPr>
              <w:delText>1 Preface</w:delText>
            </w:r>
            <w:r w:rsidDel="00A7395B">
              <w:rPr>
                <w:noProof/>
                <w:webHidden/>
              </w:rPr>
              <w:tab/>
            </w:r>
            <w:r w:rsidR="007B21DB" w:rsidDel="00A7395B">
              <w:rPr>
                <w:noProof/>
                <w:webHidden/>
              </w:rPr>
              <w:delText>4</w:delText>
            </w:r>
          </w:del>
        </w:p>
        <w:p w:rsidR="00C03487" w:rsidDel="00A7395B" w:rsidRDefault="00C03487">
          <w:pPr>
            <w:pStyle w:val="TOC2"/>
            <w:tabs>
              <w:tab w:val="right" w:leader="dot" w:pos="9350"/>
            </w:tabs>
            <w:rPr>
              <w:del w:id="178" w:author="ptdung" w:date="2023-12-21T11:30:00Z"/>
              <w:noProof/>
            </w:rPr>
          </w:pPr>
          <w:del w:id="179" w:author="ptdung" w:date="2023-12-21T11:30:00Z">
            <w:r w:rsidRPr="00A7395B" w:rsidDel="00A7395B">
              <w:rPr>
                <w:rFonts w:hint="eastAsia"/>
                <w:rPrChange w:id="180" w:author="ptdung" w:date="2023-12-21T11:30:00Z">
                  <w:rPr>
                    <w:rStyle w:val="Hyperlink"/>
                    <w:rFonts w:ascii="Poppins Medium" w:hAnsi="Poppins Medium" w:hint="eastAsia"/>
                    <w:noProof/>
                  </w:rPr>
                </w:rPrChange>
              </w:rPr>
              <w:delText>1.1 Purpose of this Document</w:delText>
            </w:r>
            <w:r w:rsidDel="00A7395B">
              <w:rPr>
                <w:noProof/>
                <w:webHidden/>
              </w:rPr>
              <w:tab/>
            </w:r>
            <w:r w:rsidR="007B21DB" w:rsidDel="00A7395B">
              <w:rPr>
                <w:noProof/>
                <w:webHidden/>
              </w:rPr>
              <w:delText>4</w:delText>
            </w:r>
          </w:del>
        </w:p>
        <w:p w:rsidR="00C03487" w:rsidDel="00A7395B" w:rsidRDefault="00C03487">
          <w:pPr>
            <w:pStyle w:val="TOC2"/>
            <w:tabs>
              <w:tab w:val="right" w:leader="dot" w:pos="9350"/>
            </w:tabs>
            <w:rPr>
              <w:del w:id="181" w:author="ptdung" w:date="2023-12-21T11:30:00Z"/>
              <w:noProof/>
            </w:rPr>
          </w:pPr>
          <w:del w:id="182" w:author="ptdung" w:date="2023-12-21T11:30:00Z">
            <w:r w:rsidRPr="00A7395B" w:rsidDel="00A7395B">
              <w:rPr>
                <w:rFonts w:hint="eastAsia"/>
                <w:rPrChange w:id="183" w:author="ptdung" w:date="2023-12-21T11:30:00Z">
                  <w:rPr>
                    <w:rStyle w:val="Hyperlink"/>
                    <w:rFonts w:ascii="Poppins Medium" w:hAnsi="Poppins Medium" w:hint="eastAsia"/>
                    <w:noProof/>
                  </w:rPr>
                </w:rPrChange>
              </w:rPr>
              <w:delText>1.2 Intended Reader</w:delText>
            </w:r>
            <w:r w:rsidDel="00A7395B">
              <w:rPr>
                <w:noProof/>
                <w:webHidden/>
              </w:rPr>
              <w:tab/>
            </w:r>
            <w:r w:rsidR="007B21DB" w:rsidDel="00A7395B">
              <w:rPr>
                <w:noProof/>
                <w:webHidden/>
              </w:rPr>
              <w:delText>4</w:delText>
            </w:r>
          </w:del>
        </w:p>
        <w:p w:rsidR="00C03487" w:rsidDel="00A7395B" w:rsidRDefault="00C03487">
          <w:pPr>
            <w:pStyle w:val="TOC2"/>
            <w:tabs>
              <w:tab w:val="right" w:leader="dot" w:pos="9350"/>
            </w:tabs>
            <w:rPr>
              <w:del w:id="184" w:author="ptdung" w:date="2023-12-21T11:30:00Z"/>
              <w:noProof/>
            </w:rPr>
          </w:pPr>
          <w:del w:id="185" w:author="ptdung" w:date="2023-12-21T11:30:00Z">
            <w:r w:rsidRPr="00A7395B" w:rsidDel="00A7395B">
              <w:rPr>
                <w:rFonts w:hint="eastAsia"/>
                <w:rPrChange w:id="186" w:author="ptdung" w:date="2023-12-21T11:30:00Z">
                  <w:rPr>
                    <w:rStyle w:val="Hyperlink"/>
                    <w:rFonts w:ascii="Poppins Medium" w:hAnsi="Poppins Medium" w:hint="eastAsia"/>
                    <w:noProof/>
                  </w:rPr>
                </w:rPrChange>
              </w:rPr>
              <w:delText>1.3 Other Documentation</w:delText>
            </w:r>
            <w:r w:rsidDel="00A7395B">
              <w:rPr>
                <w:noProof/>
                <w:webHidden/>
              </w:rPr>
              <w:tab/>
            </w:r>
            <w:r w:rsidR="007B21DB" w:rsidDel="00A7395B">
              <w:rPr>
                <w:noProof/>
                <w:webHidden/>
              </w:rPr>
              <w:delText>4</w:delText>
            </w:r>
          </w:del>
        </w:p>
        <w:p w:rsidR="00C03487" w:rsidDel="00A7395B" w:rsidRDefault="00C03487">
          <w:pPr>
            <w:pStyle w:val="TOC2"/>
            <w:tabs>
              <w:tab w:val="right" w:leader="dot" w:pos="9350"/>
            </w:tabs>
            <w:rPr>
              <w:del w:id="187" w:author="ptdung" w:date="2023-12-21T11:30:00Z"/>
              <w:noProof/>
            </w:rPr>
          </w:pPr>
          <w:del w:id="188" w:author="ptdung" w:date="2023-12-21T11:30:00Z">
            <w:r w:rsidRPr="00A7395B" w:rsidDel="00A7395B">
              <w:rPr>
                <w:rFonts w:hint="eastAsia"/>
                <w:rPrChange w:id="189" w:author="ptdung" w:date="2023-12-21T11:30:00Z">
                  <w:rPr>
                    <w:rStyle w:val="Hyperlink"/>
                    <w:rFonts w:ascii="Poppins Medium" w:hAnsi="Poppins Medium" w:hint="eastAsia"/>
                    <w:noProof/>
                  </w:rPr>
                </w:rPrChange>
              </w:rPr>
              <w:delText>1.4 Contact Information</w:delText>
            </w:r>
            <w:r w:rsidDel="00A7395B">
              <w:rPr>
                <w:noProof/>
                <w:webHidden/>
              </w:rPr>
              <w:tab/>
            </w:r>
            <w:r w:rsidR="007B21DB" w:rsidDel="00A7395B">
              <w:rPr>
                <w:noProof/>
                <w:webHidden/>
              </w:rPr>
              <w:delText>4</w:delText>
            </w:r>
          </w:del>
        </w:p>
        <w:p w:rsidR="00C03487" w:rsidDel="00A7395B" w:rsidRDefault="00C03487">
          <w:pPr>
            <w:pStyle w:val="TOC1"/>
            <w:rPr>
              <w:del w:id="190" w:author="ptdung" w:date="2023-12-21T11:30:00Z"/>
              <w:noProof/>
            </w:rPr>
          </w:pPr>
          <w:del w:id="191" w:author="ptdung" w:date="2023-12-21T11:30:00Z">
            <w:r w:rsidRPr="00A7395B" w:rsidDel="00A7395B">
              <w:rPr>
                <w:rFonts w:hint="eastAsia"/>
                <w:rPrChange w:id="192" w:author="ptdung" w:date="2023-12-21T11:30:00Z">
                  <w:rPr>
                    <w:rStyle w:val="Hyperlink"/>
                    <w:rFonts w:ascii="Poppins SemiBold" w:hAnsi="Poppins SemiBold" w:hint="eastAsia"/>
                    <w:noProof/>
                  </w:rPr>
                </w:rPrChange>
              </w:rPr>
              <w:delText>2 Introduction</w:delText>
            </w:r>
            <w:r w:rsidDel="00A7395B">
              <w:rPr>
                <w:noProof/>
                <w:webHidden/>
              </w:rPr>
              <w:tab/>
            </w:r>
            <w:r w:rsidR="007B21DB" w:rsidDel="00A7395B">
              <w:rPr>
                <w:noProof/>
                <w:webHidden/>
              </w:rPr>
              <w:delText>5</w:delText>
            </w:r>
          </w:del>
        </w:p>
        <w:p w:rsidR="00C03487" w:rsidDel="00A7395B" w:rsidRDefault="00C03487">
          <w:pPr>
            <w:pStyle w:val="TOC1"/>
            <w:rPr>
              <w:del w:id="193" w:author="ptdung" w:date="2023-12-21T11:30:00Z"/>
              <w:noProof/>
            </w:rPr>
          </w:pPr>
          <w:del w:id="194" w:author="ptdung" w:date="2023-12-21T11:30:00Z">
            <w:r w:rsidRPr="00A7395B" w:rsidDel="00A7395B">
              <w:rPr>
                <w:rFonts w:hint="eastAsia"/>
                <w:rPrChange w:id="195" w:author="ptdung" w:date="2023-12-21T11:30:00Z">
                  <w:rPr>
                    <w:rStyle w:val="Hyperlink"/>
                    <w:rFonts w:ascii="Poppins SemiBold" w:hAnsi="Poppins SemiBold" w:hint="eastAsia"/>
                    <w:noProof/>
                  </w:rPr>
                </w:rPrChange>
              </w:rPr>
              <w:delText>3 Item Inventory</w:delText>
            </w:r>
            <w:r w:rsidDel="00A7395B">
              <w:rPr>
                <w:noProof/>
                <w:webHidden/>
              </w:rPr>
              <w:tab/>
            </w:r>
            <w:r w:rsidR="007B21DB" w:rsidDel="00A7395B">
              <w:rPr>
                <w:noProof/>
                <w:webHidden/>
              </w:rPr>
              <w:delText>5</w:delText>
            </w:r>
          </w:del>
        </w:p>
        <w:p w:rsidR="00C03487" w:rsidDel="00A7395B" w:rsidRDefault="00C03487">
          <w:pPr>
            <w:pStyle w:val="TOC1"/>
            <w:rPr>
              <w:del w:id="196" w:author="ptdung" w:date="2023-12-21T11:30:00Z"/>
              <w:noProof/>
            </w:rPr>
          </w:pPr>
          <w:del w:id="197" w:author="ptdung" w:date="2023-12-21T11:30:00Z">
            <w:r w:rsidRPr="00A7395B" w:rsidDel="00A7395B">
              <w:rPr>
                <w:rFonts w:hint="eastAsia"/>
                <w:rPrChange w:id="198" w:author="ptdung" w:date="2023-12-21T11:30:00Z">
                  <w:rPr>
                    <w:rStyle w:val="Hyperlink"/>
                    <w:rFonts w:ascii="Poppins SemiBold" w:hAnsi="Poppins SemiBold" w:hint="eastAsia"/>
                    <w:noProof/>
                  </w:rPr>
                </w:rPrChange>
              </w:rPr>
              <w:delText>4 Warnings and Precautions</w:delText>
            </w:r>
            <w:r w:rsidDel="00A7395B">
              <w:rPr>
                <w:noProof/>
                <w:webHidden/>
              </w:rPr>
              <w:tab/>
            </w:r>
            <w:r w:rsidR="007B21DB" w:rsidDel="00A7395B">
              <w:rPr>
                <w:noProof/>
                <w:webHidden/>
              </w:rPr>
              <w:delText>5</w:delText>
            </w:r>
          </w:del>
        </w:p>
        <w:p w:rsidR="00C03487" w:rsidDel="00A7395B" w:rsidRDefault="00C03487">
          <w:pPr>
            <w:pStyle w:val="TOC1"/>
            <w:rPr>
              <w:del w:id="199" w:author="ptdung" w:date="2023-12-21T11:30:00Z"/>
              <w:noProof/>
            </w:rPr>
          </w:pPr>
          <w:del w:id="200" w:author="ptdung" w:date="2023-12-21T11:30:00Z">
            <w:r w:rsidRPr="00A7395B" w:rsidDel="00A7395B">
              <w:rPr>
                <w:rFonts w:hint="eastAsia"/>
                <w:rPrChange w:id="201" w:author="ptdung" w:date="2023-12-21T11:30:00Z">
                  <w:rPr>
                    <w:rStyle w:val="Hyperlink"/>
                    <w:rFonts w:ascii="Poppins SemiBold" w:hAnsi="Poppins SemiBold" w:hint="eastAsia"/>
                    <w:noProof/>
                  </w:rPr>
                </w:rPrChange>
              </w:rPr>
              <w:delText>5 Operating Conditions</w:delText>
            </w:r>
            <w:r w:rsidDel="00A7395B">
              <w:rPr>
                <w:noProof/>
                <w:webHidden/>
              </w:rPr>
              <w:tab/>
            </w:r>
            <w:r w:rsidR="007B21DB" w:rsidDel="00A7395B">
              <w:rPr>
                <w:noProof/>
                <w:webHidden/>
              </w:rPr>
              <w:delText>7</w:delText>
            </w:r>
          </w:del>
        </w:p>
        <w:p w:rsidR="00C03487" w:rsidDel="00A7395B" w:rsidRDefault="00C03487">
          <w:pPr>
            <w:pStyle w:val="TOC1"/>
            <w:tabs>
              <w:tab w:val="left" w:pos="440"/>
            </w:tabs>
            <w:rPr>
              <w:del w:id="202" w:author="ptdung" w:date="2023-12-21T11:30:00Z"/>
              <w:noProof/>
            </w:rPr>
          </w:pPr>
          <w:del w:id="203" w:author="ptdung" w:date="2023-12-21T11:30:00Z">
            <w:r w:rsidRPr="00A7395B" w:rsidDel="00A7395B">
              <w:rPr>
                <w:rFonts w:hint="eastAsia"/>
                <w:rPrChange w:id="204" w:author="ptdung" w:date="2023-12-21T11:30:00Z">
                  <w:rPr>
                    <w:rStyle w:val="Hyperlink"/>
                    <w:rFonts w:ascii="Poppins SemiBold" w:hAnsi="Poppins SemiBold" w:hint="eastAsia"/>
                    <w:noProof/>
                  </w:rPr>
                </w:rPrChange>
              </w:rPr>
              <w:delText>6</w:delText>
            </w:r>
            <w:r w:rsidDel="00A7395B">
              <w:rPr>
                <w:noProof/>
              </w:rPr>
              <w:tab/>
            </w:r>
            <w:r w:rsidRPr="00A7395B" w:rsidDel="00A7395B">
              <w:rPr>
                <w:rFonts w:hint="eastAsia"/>
                <w:rPrChange w:id="205" w:author="ptdung" w:date="2023-12-21T11:30:00Z">
                  <w:rPr>
                    <w:rStyle w:val="Hyperlink"/>
                    <w:rFonts w:ascii="Poppins SemiBold" w:hAnsi="Poppins SemiBold" w:hint="eastAsia"/>
                    <w:noProof/>
                  </w:rPr>
                </w:rPrChange>
              </w:rPr>
              <w:delText>Getting Started</w:delText>
            </w:r>
            <w:r w:rsidDel="00A7395B">
              <w:rPr>
                <w:noProof/>
                <w:webHidden/>
              </w:rPr>
              <w:tab/>
            </w:r>
            <w:r w:rsidR="007B21DB" w:rsidDel="00A7395B">
              <w:rPr>
                <w:noProof/>
                <w:webHidden/>
              </w:rPr>
              <w:delText>9</w:delText>
            </w:r>
          </w:del>
        </w:p>
        <w:p w:rsidR="00C03487" w:rsidDel="00A7395B" w:rsidRDefault="00C03487">
          <w:pPr>
            <w:pStyle w:val="TOC2"/>
            <w:tabs>
              <w:tab w:val="left" w:pos="880"/>
              <w:tab w:val="right" w:leader="dot" w:pos="9350"/>
            </w:tabs>
            <w:rPr>
              <w:del w:id="206" w:author="ptdung" w:date="2023-12-21T11:30:00Z"/>
              <w:noProof/>
            </w:rPr>
          </w:pPr>
          <w:del w:id="207" w:author="ptdung" w:date="2023-12-21T11:30:00Z">
            <w:r w:rsidRPr="00A7395B" w:rsidDel="00A7395B">
              <w:rPr>
                <w:rFonts w:hint="eastAsia"/>
                <w:rPrChange w:id="208" w:author="ptdung" w:date="2023-12-21T11:30:00Z">
                  <w:rPr>
                    <w:rStyle w:val="Hyperlink"/>
                    <w:rFonts w:ascii="Poppins Medium" w:hAnsi="Poppins Medium" w:hint="eastAsia"/>
                    <w:noProof/>
                  </w:rPr>
                </w:rPrChange>
              </w:rPr>
              <w:delText>6.1</w:delText>
            </w:r>
            <w:r w:rsidDel="00A7395B">
              <w:rPr>
                <w:noProof/>
              </w:rPr>
              <w:tab/>
            </w:r>
            <w:r w:rsidRPr="00A7395B" w:rsidDel="00A7395B">
              <w:rPr>
                <w:rFonts w:hint="eastAsia"/>
                <w:rPrChange w:id="209" w:author="ptdung" w:date="2023-12-21T11:30:00Z">
                  <w:rPr>
                    <w:rStyle w:val="Hyperlink"/>
                    <w:rFonts w:ascii="Poppins Medium" w:hAnsi="Poppins Medium" w:hint="eastAsia"/>
                    <w:noProof/>
                  </w:rPr>
                </w:rPrChange>
              </w:rPr>
              <w:delText>Hardware Setup</w:delText>
            </w:r>
            <w:r w:rsidDel="00A7395B">
              <w:rPr>
                <w:noProof/>
                <w:webHidden/>
              </w:rPr>
              <w:tab/>
            </w:r>
            <w:r w:rsidR="007B21DB" w:rsidDel="00A7395B">
              <w:rPr>
                <w:noProof/>
                <w:webHidden/>
              </w:rPr>
              <w:delText>9</w:delText>
            </w:r>
          </w:del>
        </w:p>
        <w:p w:rsidR="00C03487" w:rsidDel="00A7395B" w:rsidRDefault="00C03487">
          <w:pPr>
            <w:pStyle w:val="TOC2"/>
            <w:tabs>
              <w:tab w:val="left" w:pos="880"/>
              <w:tab w:val="right" w:leader="dot" w:pos="9350"/>
            </w:tabs>
            <w:rPr>
              <w:del w:id="210" w:author="ptdung" w:date="2023-12-21T11:30:00Z"/>
              <w:noProof/>
            </w:rPr>
          </w:pPr>
          <w:del w:id="211" w:author="ptdung" w:date="2023-12-21T11:30:00Z">
            <w:r w:rsidRPr="00A7395B" w:rsidDel="00A7395B">
              <w:rPr>
                <w:rFonts w:hint="eastAsia"/>
                <w:rPrChange w:id="212" w:author="ptdung" w:date="2023-12-21T11:30:00Z">
                  <w:rPr>
                    <w:rStyle w:val="Hyperlink"/>
                    <w:rFonts w:ascii="Poppins Medium" w:hAnsi="Poppins Medium" w:hint="eastAsia"/>
                    <w:noProof/>
                  </w:rPr>
                </w:rPrChange>
              </w:rPr>
              <w:delText>6.2</w:delText>
            </w:r>
            <w:r w:rsidDel="00A7395B">
              <w:rPr>
                <w:noProof/>
              </w:rPr>
              <w:tab/>
            </w:r>
            <w:r w:rsidRPr="00A7395B" w:rsidDel="00A7395B">
              <w:rPr>
                <w:rFonts w:hint="eastAsia"/>
                <w:rPrChange w:id="213" w:author="ptdung" w:date="2023-12-21T11:30:00Z">
                  <w:rPr>
                    <w:rStyle w:val="Hyperlink"/>
                    <w:rFonts w:ascii="Poppins Medium" w:hAnsi="Poppins Medium" w:hint="eastAsia"/>
                    <w:noProof/>
                  </w:rPr>
                </w:rPrChange>
              </w:rPr>
              <w:delText>Demo Software (IriEnvoy-MK Iris Capture Demo) Installation</w:delText>
            </w:r>
            <w:r w:rsidDel="00A7395B">
              <w:rPr>
                <w:noProof/>
                <w:webHidden/>
              </w:rPr>
              <w:tab/>
            </w:r>
            <w:r w:rsidR="007B21DB" w:rsidDel="00A7395B">
              <w:rPr>
                <w:noProof/>
                <w:webHidden/>
              </w:rPr>
              <w:delText>9</w:delText>
            </w:r>
          </w:del>
        </w:p>
        <w:p w:rsidR="00C03487" w:rsidDel="00A7395B" w:rsidRDefault="00C03487">
          <w:pPr>
            <w:pStyle w:val="TOC3"/>
            <w:tabs>
              <w:tab w:val="left" w:pos="1320"/>
              <w:tab w:val="right" w:leader="dot" w:pos="9350"/>
            </w:tabs>
            <w:rPr>
              <w:del w:id="214" w:author="ptdung" w:date="2023-12-21T11:30:00Z"/>
              <w:noProof/>
            </w:rPr>
          </w:pPr>
          <w:del w:id="215" w:author="ptdung" w:date="2023-12-21T11:30:00Z">
            <w:r w:rsidRPr="00A7395B" w:rsidDel="00A7395B">
              <w:rPr>
                <w:rFonts w:hint="eastAsia"/>
                <w:rPrChange w:id="216" w:author="ptdung" w:date="2023-12-21T11:30:00Z">
                  <w:rPr>
                    <w:rStyle w:val="Hyperlink"/>
                    <w:rFonts w:ascii="Poppins" w:hAnsi="Poppins" w:hint="eastAsia"/>
                    <w:noProof/>
                    <w:lang w:eastAsia="ko-KR"/>
                  </w:rPr>
                </w:rPrChange>
              </w:rPr>
              <w:delText>6.2.1</w:delText>
            </w:r>
            <w:r w:rsidDel="00A7395B">
              <w:rPr>
                <w:noProof/>
              </w:rPr>
              <w:tab/>
            </w:r>
            <w:r w:rsidRPr="00A7395B" w:rsidDel="00A7395B">
              <w:rPr>
                <w:rFonts w:hint="eastAsia"/>
                <w:rPrChange w:id="217" w:author="ptdung" w:date="2023-12-21T11:30:00Z">
                  <w:rPr>
                    <w:rStyle w:val="Hyperlink"/>
                    <w:rFonts w:ascii="Poppins" w:hAnsi="Poppins" w:hint="eastAsia"/>
                    <w:noProof/>
                    <w:lang w:eastAsia="ko-KR"/>
                  </w:rPr>
                </w:rPrChange>
              </w:rPr>
              <w:delText>Installations in Windows 10</w:delText>
            </w:r>
            <w:r w:rsidDel="00A7395B">
              <w:rPr>
                <w:noProof/>
                <w:webHidden/>
              </w:rPr>
              <w:tab/>
            </w:r>
            <w:r w:rsidR="007B21DB" w:rsidDel="00A7395B">
              <w:rPr>
                <w:noProof/>
                <w:webHidden/>
              </w:rPr>
              <w:delText>9</w:delText>
            </w:r>
          </w:del>
        </w:p>
        <w:p w:rsidR="00C03487" w:rsidDel="00A7395B" w:rsidRDefault="00C03487">
          <w:pPr>
            <w:pStyle w:val="TOC1"/>
            <w:tabs>
              <w:tab w:val="left" w:pos="440"/>
            </w:tabs>
            <w:rPr>
              <w:del w:id="218" w:author="ptdung" w:date="2023-12-21T11:30:00Z"/>
              <w:noProof/>
            </w:rPr>
          </w:pPr>
          <w:del w:id="219" w:author="ptdung" w:date="2023-12-21T11:30:00Z">
            <w:r w:rsidRPr="00A7395B" w:rsidDel="00A7395B">
              <w:rPr>
                <w:rFonts w:hint="eastAsia"/>
                <w:rPrChange w:id="220" w:author="ptdung" w:date="2023-12-21T11:30:00Z">
                  <w:rPr>
                    <w:rStyle w:val="Hyperlink"/>
                    <w:rFonts w:ascii="Poppins SemiBold" w:hAnsi="Poppins SemiBold" w:hint="eastAsia"/>
                    <w:noProof/>
                  </w:rPr>
                </w:rPrChange>
              </w:rPr>
              <w:delText>7</w:delText>
            </w:r>
            <w:r w:rsidDel="00A7395B">
              <w:rPr>
                <w:noProof/>
              </w:rPr>
              <w:tab/>
            </w:r>
            <w:r w:rsidRPr="00A7395B" w:rsidDel="00A7395B">
              <w:rPr>
                <w:rFonts w:hint="eastAsia"/>
                <w:rPrChange w:id="221" w:author="ptdung" w:date="2023-12-21T11:30:00Z">
                  <w:rPr>
                    <w:rStyle w:val="Hyperlink"/>
                    <w:rFonts w:ascii="Poppins SemiBold" w:hAnsi="Poppins SemiBold" w:hint="eastAsia"/>
                    <w:noProof/>
                  </w:rPr>
                </w:rPrChange>
              </w:rPr>
              <w:delText>Conditions for Using USB</w:delText>
            </w:r>
            <w:r w:rsidDel="00A7395B">
              <w:rPr>
                <w:noProof/>
                <w:webHidden/>
              </w:rPr>
              <w:tab/>
            </w:r>
            <w:r w:rsidR="007B21DB" w:rsidDel="00A7395B">
              <w:rPr>
                <w:noProof/>
                <w:webHidden/>
              </w:rPr>
              <w:delText>15</w:delText>
            </w:r>
          </w:del>
        </w:p>
        <w:p w:rsidR="00C03487" w:rsidDel="00A7395B" w:rsidRDefault="00C03487">
          <w:pPr>
            <w:pStyle w:val="TOC2"/>
            <w:tabs>
              <w:tab w:val="right" w:leader="dot" w:pos="9350"/>
            </w:tabs>
            <w:rPr>
              <w:del w:id="222" w:author="ptdung" w:date="2023-12-21T11:30:00Z"/>
              <w:noProof/>
            </w:rPr>
          </w:pPr>
          <w:del w:id="223" w:author="ptdung" w:date="2023-12-21T11:30:00Z">
            <w:r w:rsidRPr="00A7395B" w:rsidDel="00A7395B">
              <w:rPr>
                <w:rFonts w:hint="eastAsia"/>
                <w:rPrChange w:id="224" w:author="ptdung" w:date="2023-12-21T11:30:00Z">
                  <w:rPr>
                    <w:rStyle w:val="Hyperlink"/>
                    <w:rFonts w:ascii="Poppins Medium" w:hAnsi="Poppins Medium" w:hint="eastAsia"/>
                    <w:noProof/>
                  </w:rPr>
                </w:rPrChange>
              </w:rPr>
              <w:delText>7.1 Using USB 2.0</w:delText>
            </w:r>
            <w:r w:rsidDel="00A7395B">
              <w:rPr>
                <w:noProof/>
                <w:webHidden/>
              </w:rPr>
              <w:tab/>
            </w:r>
            <w:r w:rsidR="007B21DB" w:rsidDel="00A7395B">
              <w:rPr>
                <w:noProof/>
                <w:webHidden/>
              </w:rPr>
              <w:delText>15</w:delText>
            </w:r>
          </w:del>
        </w:p>
        <w:p w:rsidR="00C03487" w:rsidDel="00A7395B" w:rsidRDefault="00C03487">
          <w:pPr>
            <w:pStyle w:val="TOC1"/>
            <w:tabs>
              <w:tab w:val="left" w:pos="440"/>
            </w:tabs>
            <w:rPr>
              <w:del w:id="225" w:author="ptdung" w:date="2023-12-21T11:30:00Z"/>
              <w:noProof/>
            </w:rPr>
          </w:pPr>
          <w:del w:id="226" w:author="ptdung" w:date="2023-12-21T11:30:00Z">
            <w:r w:rsidRPr="00A7395B" w:rsidDel="00A7395B">
              <w:rPr>
                <w:rFonts w:hint="eastAsia"/>
                <w:rPrChange w:id="227" w:author="ptdung" w:date="2023-12-21T11:30:00Z">
                  <w:rPr>
                    <w:rStyle w:val="Hyperlink"/>
                    <w:rFonts w:ascii="Poppins SemiBold" w:hAnsi="Poppins SemiBold" w:hint="eastAsia"/>
                    <w:noProof/>
                  </w:rPr>
                </w:rPrChange>
              </w:rPr>
              <w:delText>8</w:delText>
            </w:r>
            <w:r w:rsidDel="00A7395B">
              <w:rPr>
                <w:noProof/>
              </w:rPr>
              <w:tab/>
            </w:r>
            <w:r w:rsidRPr="00A7395B" w:rsidDel="00A7395B">
              <w:rPr>
                <w:rFonts w:hint="eastAsia"/>
                <w:rPrChange w:id="228" w:author="ptdung" w:date="2023-12-21T11:30:00Z">
                  <w:rPr>
                    <w:rStyle w:val="Hyperlink"/>
                    <w:rFonts w:ascii="Poppins SemiBold" w:hAnsi="Poppins SemiBold" w:hint="eastAsia"/>
                    <w:noProof/>
                  </w:rPr>
                </w:rPrChange>
              </w:rPr>
              <w:delText>Camera System Operation</w:delText>
            </w:r>
            <w:r w:rsidDel="00A7395B">
              <w:rPr>
                <w:noProof/>
                <w:webHidden/>
              </w:rPr>
              <w:tab/>
            </w:r>
            <w:r w:rsidR="007B21DB" w:rsidDel="00A7395B">
              <w:rPr>
                <w:noProof/>
                <w:webHidden/>
              </w:rPr>
              <w:delText>16</w:delText>
            </w:r>
          </w:del>
        </w:p>
        <w:p w:rsidR="00C03487" w:rsidDel="00A7395B" w:rsidRDefault="00C03487">
          <w:pPr>
            <w:pStyle w:val="TOC2"/>
            <w:tabs>
              <w:tab w:val="right" w:leader="dot" w:pos="9350"/>
            </w:tabs>
            <w:rPr>
              <w:del w:id="229" w:author="ptdung" w:date="2023-12-21T11:30:00Z"/>
              <w:noProof/>
            </w:rPr>
          </w:pPr>
          <w:del w:id="230" w:author="ptdung" w:date="2023-12-21T11:30:00Z">
            <w:r w:rsidRPr="00A7395B" w:rsidDel="00A7395B">
              <w:rPr>
                <w:rFonts w:hint="eastAsia"/>
                <w:rPrChange w:id="231" w:author="ptdung" w:date="2023-12-21T11:30:00Z">
                  <w:rPr>
                    <w:rStyle w:val="Hyperlink"/>
                    <w:rFonts w:ascii="Poppins Medium" w:hAnsi="Poppins Medium" w:hint="eastAsia"/>
                    <w:noProof/>
                  </w:rPr>
                </w:rPrChange>
              </w:rPr>
              <w:delText>8.1 Possible Problems with USB Connection</w:delText>
            </w:r>
            <w:r w:rsidDel="00A7395B">
              <w:rPr>
                <w:noProof/>
                <w:webHidden/>
              </w:rPr>
              <w:tab/>
            </w:r>
            <w:r w:rsidR="007B21DB" w:rsidDel="00A7395B">
              <w:rPr>
                <w:noProof/>
                <w:webHidden/>
              </w:rPr>
              <w:delText>16</w:delText>
            </w:r>
          </w:del>
        </w:p>
        <w:p w:rsidR="00C03487" w:rsidDel="00A7395B" w:rsidRDefault="00C03487">
          <w:pPr>
            <w:pStyle w:val="TOC2"/>
            <w:tabs>
              <w:tab w:val="right" w:leader="dot" w:pos="9350"/>
            </w:tabs>
            <w:rPr>
              <w:del w:id="232" w:author="ptdung" w:date="2023-12-21T11:30:00Z"/>
              <w:noProof/>
            </w:rPr>
          </w:pPr>
          <w:del w:id="233" w:author="ptdung" w:date="2023-12-21T11:30:00Z">
            <w:r w:rsidRPr="00A7395B" w:rsidDel="00A7395B">
              <w:rPr>
                <w:rFonts w:hint="eastAsia"/>
                <w:rPrChange w:id="234" w:author="ptdung" w:date="2023-12-21T11:30:00Z">
                  <w:rPr>
                    <w:rStyle w:val="Hyperlink"/>
                    <w:rFonts w:ascii="Poppins" w:hAnsi="Poppins" w:hint="eastAsia"/>
                    <w:noProof/>
                    <w:lang w:eastAsia="ko-KR"/>
                  </w:rPr>
                </w:rPrChange>
              </w:rPr>
              <w:delText>8.2 Proper Orientation of the User</w:delText>
            </w:r>
            <w:r w:rsidDel="00A7395B">
              <w:rPr>
                <w:noProof/>
                <w:webHidden/>
              </w:rPr>
              <w:tab/>
            </w:r>
            <w:r w:rsidR="007B21DB" w:rsidDel="00A7395B">
              <w:rPr>
                <w:noProof/>
                <w:webHidden/>
              </w:rPr>
              <w:delText>18</w:delText>
            </w:r>
          </w:del>
        </w:p>
        <w:p w:rsidR="00C03487" w:rsidDel="00A7395B" w:rsidRDefault="00C03487">
          <w:pPr>
            <w:pStyle w:val="TOC1"/>
            <w:tabs>
              <w:tab w:val="left" w:pos="440"/>
            </w:tabs>
            <w:rPr>
              <w:del w:id="235" w:author="ptdung" w:date="2023-12-21T11:30:00Z"/>
              <w:noProof/>
            </w:rPr>
          </w:pPr>
          <w:del w:id="236" w:author="ptdung" w:date="2023-12-21T11:30:00Z">
            <w:r w:rsidRPr="00A7395B" w:rsidDel="00A7395B">
              <w:rPr>
                <w:rFonts w:hint="eastAsia"/>
                <w:rPrChange w:id="237" w:author="ptdung" w:date="2023-12-21T11:30:00Z">
                  <w:rPr>
                    <w:rStyle w:val="Hyperlink"/>
                    <w:rFonts w:ascii="Poppins SemiBold" w:hAnsi="Poppins SemiBold" w:hint="eastAsia"/>
                    <w:noProof/>
                  </w:rPr>
                </w:rPrChange>
              </w:rPr>
              <w:delText>9</w:delText>
            </w:r>
            <w:r w:rsidDel="00A7395B">
              <w:rPr>
                <w:noProof/>
              </w:rPr>
              <w:tab/>
            </w:r>
            <w:r w:rsidRPr="00A7395B" w:rsidDel="00A7395B">
              <w:rPr>
                <w:rFonts w:hint="eastAsia"/>
                <w:rPrChange w:id="238" w:author="ptdung" w:date="2023-12-21T11:30:00Z">
                  <w:rPr>
                    <w:rStyle w:val="Hyperlink"/>
                    <w:rFonts w:ascii="Poppins SemiBold" w:hAnsi="Poppins SemiBold" w:hint="eastAsia"/>
                    <w:noProof/>
                  </w:rPr>
                </w:rPrChange>
              </w:rPr>
              <w:delText xml:space="preserve">Using </w:delText>
            </w:r>
            <w:r w:rsidRPr="00A7395B" w:rsidDel="00A7395B">
              <w:rPr>
                <w:rFonts w:hint="eastAsia"/>
                <w:rPrChange w:id="239" w:author="ptdung" w:date="2023-12-21T11:30:00Z">
                  <w:rPr>
                    <w:rStyle w:val="Hyperlink"/>
                    <w:rFonts w:ascii="Poppins SemiBold" w:hAnsi="Poppins SemiBold" w:hint="eastAsia"/>
                    <w:noProof/>
                  </w:rPr>
                </w:rPrChange>
              </w:rPr>
              <w:delText>“</w:delText>
            </w:r>
            <w:r w:rsidRPr="00A7395B" w:rsidDel="00A7395B">
              <w:rPr>
                <w:rFonts w:hint="eastAsia"/>
                <w:rPrChange w:id="240" w:author="ptdung" w:date="2023-12-21T11:30:00Z">
                  <w:rPr>
                    <w:rStyle w:val="Hyperlink"/>
                    <w:rFonts w:ascii="Poppins SemiBold" w:hAnsi="Poppins SemiBold" w:hint="eastAsia"/>
                    <w:noProof/>
                  </w:rPr>
                </w:rPrChange>
              </w:rPr>
              <w:delText>IriEnvoy-MK Iris Capture Demo</w:delText>
            </w:r>
            <w:r w:rsidRPr="00A7395B" w:rsidDel="00A7395B">
              <w:rPr>
                <w:rFonts w:hint="eastAsia"/>
                <w:rPrChange w:id="241" w:author="ptdung" w:date="2023-12-21T11:30:00Z">
                  <w:rPr>
                    <w:rStyle w:val="Hyperlink"/>
                    <w:rFonts w:ascii="Poppins SemiBold" w:hAnsi="Poppins SemiBold" w:hint="eastAsia"/>
                    <w:noProof/>
                  </w:rPr>
                </w:rPrChange>
              </w:rPr>
              <w:delText>”</w:delText>
            </w:r>
            <w:r w:rsidRPr="00A7395B" w:rsidDel="00A7395B">
              <w:rPr>
                <w:rFonts w:hint="eastAsia"/>
                <w:rPrChange w:id="242" w:author="ptdung" w:date="2023-12-21T11:30:00Z">
                  <w:rPr>
                    <w:rStyle w:val="Hyperlink"/>
                    <w:rFonts w:ascii="Poppins SemiBold" w:hAnsi="Poppins SemiBold" w:hint="eastAsia"/>
                    <w:noProof/>
                  </w:rPr>
                </w:rPrChange>
              </w:rPr>
              <w:delText xml:space="preserve"> demonstration software</w:delText>
            </w:r>
            <w:r w:rsidDel="00A7395B">
              <w:rPr>
                <w:noProof/>
                <w:webHidden/>
              </w:rPr>
              <w:tab/>
            </w:r>
            <w:r w:rsidR="007B21DB" w:rsidDel="00A7395B">
              <w:rPr>
                <w:noProof/>
                <w:webHidden/>
              </w:rPr>
              <w:delText>19</w:delText>
            </w:r>
          </w:del>
        </w:p>
        <w:p w:rsidR="00C03487" w:rsidDel="00A7395B" w:rsidRDefault="00C03487">
          <w:pPr>
            <w:pStyle w:val="TOC2"/>
            <w:tabs>
              <w:tab w:val="left" w:pos="880"/>
              <w:tab w:val="right" w:leader="dot" w:pos="9350"/>
            </w:tabs>
            <w:rPr>
              <w:del w:id="243" w:author="ptdung" w:date="2023-12-21T11:30:00Z"/>
              <w:noProof/>
            </w:rPr>
          </w:pPr>
          <w:del w:id="244" w:author="ptdung" w:date="2023-12-21T11:30:00Z">
            <w:r w:rsidRPr="00A7395B" w:rsidDel="00A7395B">
              <w:rPr>
                <w:rFonts w:hint="eastAsia"/>
                <w:rPrChange w:id="245" w:author="ptdung" w:date="2023-12-21T11:30:00Z">
                  <w:rPr>
                    <w:rStyle w:val="Hyperlink"/>
                    <w:rFonts w:ascii="Poppins Medium" w:hAnsi="Poppins Medium" w:hint="eastAsia"/>
                    <w:noProof/>
                  </w:rPr>
                </w:rPrChange>
              </w:rPr>
              <w:delText>9.1</w:delText>
            </w:r>
            <w:r w:rsidDel="00A7395B">
              <w:rPr>
                <w:noProof/>
              </w:rPr>
              <w:tab/>
            </w:r>
            <w:r w:rsidRPr="00A7395B" w:rsidDel="00A7395B">
              <w:rPr>
                <w:rFonts w:hint="eastAsia"/>
                <w:rPrChange w:id="246" w:author="ptdung" w:date="2023-12-21T11:30:00Z">
                  <w:rPr>
                    <w:rStyle w:val="Hyperlink"/>
                    <w:rFonts w:ascii="Poppins Medium" w:hAnsi="Poppins Medium" w:hint="eastAsia"/>
                    <w:noProof/>
                  </w:rPr>
                </w:rPrChange>
              </w:rPr>
              <w:delText>Device setting</w:delText>
            </w:r>
            <w:r w:rsidDel="00A7395B">
              <w:rPr>
                <w:noProof/>
                <w:webHidden/>
              </w:rPr>
              <w:tab/>
            </w:r>
            <w:r w:rsidR="007B21DB" w:rsidDel="00A7395B">
              <w:rPr>
                <w:noProof/>
                <w:webHidden/>
              </w:rPr>
              <w:delText>19</w:delText>
            </w:r>
          </w:del>
        </w:p>
        <w:p w:rsidR="00C03487" w:rsidDel="00A7395B" w:rsidRDefault="00C03487">
          <w:pPr>
            <w:pStyle w:val="TOC2"/>
            <w:tabs>
              <w:tab w:val="left" w:pos="880"/>
              <w:tab w:val="right" w:leader="dot" w:pos="9350"/>
            </w:tabs>
            <w:rPr>
              <w:del w:id="247" w:author="ptdung" w:date="2023-12-21T11:30:00Z"/>
              <w:noProof/>
            </w:rPr>
          </w:pPr>
          <w:del w:id="248" w:author="ptdung" w:date="2023-12-21T11:30:00Z">
            <w:r w:rsidRPr="00A7395B" w:rsidDel="00A7395B">
              <w:rPr>
                <w:rFonts w:hint="eastAsia"/>
                <w:rPrChange w:id="249" w:author="ptdung" w:date="2023-12-21T11:30:00Z">
                  <w:rPr>
                    <w:rStyle w:val="Hyperlink"/>
                    <w:rFonts w:ascii="Poppins Medium" w:hAnsi="Poppins Medium" w:hint="eastAsia"/>
                    <w:noProof/>
                  </w:rPr>
                </w:rPrChange>
              </w:rPr>
              <w:delText>9.2</w:delText>
            </w:r>
            <w:r w:rsidDel="00A7395B">
              <w:rPr>
                <w:noProof/>
              </w:rPr>
              <w:tab/>
            </w:r>
            <w:r w:rsidRPr="00A7395B" w:rsidDel="00A7395B">
              <w:rPr>
                <w:rFonts w:hint="eastAsia"/>
                <w:rPrChange w:id="250" w:author="ptdung" w:date="2023-12-21T11:30:00Z">
                  <w:rPr>
                    <w:rStyle w:val="Hyperlink"/>
                    <w:rFonts w:ascii="Poppins Medium" w:hAnsi="Poppins Medium" w:hint="eastAsia"/>
                    <w:noProof/>
                  </w:rPr>
                </w:rPrChange>
              </w:rPr>
              <w:delText>Iris image capturing</w:delText>
            </w:r>
            <w:r w:rsidDel="00A7395B">
              <w:rPr>
                <w:noProof/>
                <w:webHidden/>
              </w:rPr>
              <w:tab/>
            </w:r>
            <w:r w:rsidR="007B21DB" w:rsidDel="00A7395B">
              <w:rPr>
                <w:noProof/>
                <w:webHidden/>
              </w:rPr>
              <w:delText>22</w:delText>
            </w:r>
          </w:del>
        </w:p>
        <w:p w:rsidR="00C03487" w:rsidDel="00A7395B" w:rsidRDefault="00C03487">
          <w:pPr>
            <w:pStyle w:val="TOC3"/>
            <w:tabs>
              <w:tab w:val="left" w:pos="1320"/>
              <w:tab w:val="right" w:leader="dot" w:pos="9350"/>
            </w:tabs>
            <w:rPr>
              <w:del w:id="251" w:author="ptdung" w:date="2023-12-21T11:30:00Z"/>
              <w:noProof/>
            </w:rPr>
          </w:pPr>
          <w:del w:id="252" w:author="ptdung" w:date="2023-12-21T11:30:00Z">
            <w:r w:rsidRPr="00A7395B" w:rsidDel="00A7395B">
              <w:rPr>
                <w:rFonts w:hint="eastAsia"/>
                <w:rPrChange w:id="253" w:author="ptdung" w:date="2023-12-21T11:30:00Z">
                  <w:rPr>
                    <w:rStyle w:val="Hyperlink"/>
                    <w:rFonts w:ascii="Poppins" w:hAnsi="Poppins" w:hint="eastAsia"/>
                    <w:noProof/>
                    <w:lang w:eastAsia="ko-KR"/>
                  </w:rPr>
                </w:rPrChange>
              </w:rPr>
              <w:delText>9.2.1</w:delText>
            </w:r>
            <w:r w:rsidDel="00A7395B">
              <w:rPr>
                <w:noProof/>
              </w:rPr>
              <w:tab/>
            </w:r>
            <w:r w:rsidRPr="00A7395B" w:rsidDel="00A7395B">
              <w:rPr>
                <w:rFonts w:hint="eastAsia"/>
                <w:rPrChange w:id="254" w:author="ptdung" w:date="2023-12-21T11:30:00Z">
                  <w:rPr>
                    <w:rStyle w:val="Hyperlink"/>
                    <w:rFonts w:ascii="Poppins" w:hAnsi="Poppins" w:hint="eastAsia"/>
                    <w:noProof/>
                    <w:lang w:eastAsia="ko-KR"/>
                  </w:rPr>
                </w:rPrChange>
              </w:rPr>
              <w:delText>Auto Capture Mode</w:delText>
            </w:r>
            <w:r w:rsidDel="00A7395B">
              <w:rPr>
                <w:noProof/>
                <w:webHidden/>
              </w:rPr>
              <w:tab/>
            </w:r>
            <w:r w:rsidR="007B21DB" w:rsidDel="00A7395B">
              <w:rPr>
                <w:noProof/>
                <w:webHidden/>
              </w:rPr>
              <w:delText>22</w:delText>
            </w:r>
          </w:del>
        </w:p>
        <w:p w:rsidR="00C03487" w:rsidDel="00A7395B" w:rsidRDefault="00C03487">
          <w:pPr>
            <w:pStyle w:val="TOC3"/>
            <w:tabs>
              <w:tab w:val="left" w:pos="1320"/>
              <w:tab w:val="right" w:leader="dot" w:pos="9350"/>
            </w:tabs>
            <w:rPr>
              <w:del w:id="255" w:author="ptdung" w:date="2023-12-21T11:30:00Z"/>
              <w:noProof/>
            </w:rPr>
          </w:pPr>
          <w:del w:id="256" w:author="ptdung" w:date="2023-12-21T11:30:00Z">
            <w:r w:rsidRPr="00A7395B" w:rsidDel="00A7395B">
              <w:rPr>
                <w:rFonts w:hint="eastAsia"/>
                <w:rPrChange w:id="257" w:author="ptdung" w:date="2023-12-21T11:30:00Z">
                  <w:rPr>
                    <w:rStyle w:val="Hyperlink"/>
                    <w:rFonts w:ascii="Poppins" w:hAnsi="Poppins" w:hint="eastAsia"/>
                    <w:noProof/>
                    <w:lang w:eastAsia="ko-KR"/>
                  </w:rPr>
                </w:rPrChange>
              </w:rPr>
              <w:delText>9.2.2</w:delText>
            </w:r>
            <w:r w:rsidDel="00A7395B">
              <w:rPr>
                <w:noProof/>
              </w:rPr>
              <w:tab/>
            </w:r>
            <w:r w:rsidRPr="00A7395B" w:rsidDel="00A7395B">
              <w:rPr>
                <w:rFonts w:hint="eastAsia"/>
                <w:rPrChange w:id="258" w:author="ptdung" w:date="2023-12-21T11:30:00Z">
                  <w:rPr>
                    <w:rStyle w:val="Hyperlink"/>
                    <w:rFonts w:ascii="Poppins" w:hAnsi="Poppins" w:hint="eastAsia"/>
                    <w:noProof/>
                    <w:lang w:eastAsia="ko-KR"/>
                  </w:rPr>
                </w:rPrChange>
              </w:rPr>
              <w:delText>Operator Capture Mode</w:delText>
            </w:r>
            <w:r w:rsidDel="00A7395B">
              <w:rPr>
                <w:noProof/>
                <w:webHidden/>
              </w:rPr>
              <w:tab/>
            </w:r>
            <w:r w:rsidR="007B21DB" w:rsidDel="00A7395B">
              <w:rPr>
                <w:noProof/>
                <w:webHidden/>
              </w:rPr>
              <w:delText>24</w:delText>
            </w:r>
          </w:del>
        </w:p>
        <w:p w:rsidR="00C03487" w:rsidDel="00A7395B" w:rsidRDefault="00C03487">
          <w:pPr>
            <w:pStyle w:val="TOC2"/>
            <w:tabs>
              <w:tab w:val="left" w:pos="880"/>
              <w:tab w:val="right" w:leader="dot" w:pos="9350"/>
            </w:tabs>
            <w:rPr>
              <w:del w:id="259" w:author="ptdung" w:date="2023-12-21T11:30:00Z"/>
              <w:noProof/>
            </w:rPr>
          </w:pPr>
          <w:del w:id="260" w:author="ptdung" w:date="2023-12-21T11:30:00Z">
            <w:r w:rsidRPr="00A7395B" w:rsidDel="00A7395B">
              <w:rPr>
                <w:rFonts w:hint="eastAsia"/>
                <w:rPrChange w:id="261" w:author="ptdung" w:date="2023-12-21T11:30:00Z">
                  <w:rPr>
                    <w:rStyle w:val="Hyperlink"/>
                    <w:rFonts w:ascii="Poppins Medium" w:hAnsi="Poppins Medium" w:hint="eastAsia"/>
                    <w:noProof/>
                  </w:rPr>
                </w:rPrChange>
              </w:rPr>
              <w:delText>9.3</w:delText>
            </w:r>
            <w:r w:rsidDel="00A7395B">
              <w:rPr>
                <w:noProof/>
              </w:rPr>
              <w:tab/>
            </w:r>
            <w:r w:rsidRPr="00A7395B" w:rsidDel="00A7395B">
              <w:rPr>
                <w:rFonts w:hint="eastAsia"/>
                <w:rPrChange w:id="262" w:author="ptdung" w:date="2023-12-21T11:30:00Z">
                  <w:rPr>
                    <w:rStyle w:val="Hyperlink"/>
                    <w:rFonts w:ascii="Poppins Medium" w:hAnsi="Poppins Medium" w:hint="eastAsia"/>
                    <w:noProof/>
                  </w:rPr>
                </w:rPrChange>
              </w:rPr>
              <w:delText>How to change capture setting</w:delText>
            </w:r>
            <w:r w:rsidDel="00A7395B">
              <w:rPr>
                <w:noProof/>
                <w:webHidden/>
              </w:rPr>
              <w:tab/>
            </w:r>
            <w:r w:rsidR="007B21DB" w:rsidDel="00A7395B">
              <w:rPr>
                <w:noProof/>
                <w:webHidden/>
              </w:rPr>
              <w:delText>25</w:delText>
            </w:r>
          </w:del>
        </w:p>
        <w:p w:rsidR="00C03487" w:rsidDel="00A7395B" w:rsidRDefault="00C03487">
          <w:pPr>
            <w:pStyle w:val="TOC3"/>
            <w:tabs>
              <w:tab w:val="left" w:pos="1320"/>
              <w:tab w:val="right" w:leader="dot" w:pos="9350"/>
            </w:tabs>
            <w:rPr>
              <w:del w:id="263" w:author="ptdung" w:date="2023-12-21T11:30:00Z"/>
              <w:noProof/>
            </w:rPr>
          </w:pPr>
          <w:del w:id="264" w:author="ptdung" w:date="2023-12-21T11:30:00Z">
            <w:r w:rsidRPr="00A7395B" w:rsidDel="00A7395B">
              <w:rPr>
                <w:rFonts w:hint="eastAsia"/>
                <w:rPrChange w:id="265" w:author="ptdung" w:date="2023-12-21T11:30:00Z">
                  <w:rPr>
                    <w:rStyle w:val="Hyperlink"/>
                    <w:rFonts w:ascii="Poppins" w:hAnsi="Poppins" w:hint="eastAsia"/>
                    <w:noProof/>
                    <w:lang w:eastAsia="ko-KR"/>
                  </w:rPr>
                </w:rPrChange>
              </w:rPr>
              <w:delText>9.3.1</w:delText>
            </w:r>
            <w:r w:rsidDel="00A7395B">
              <w:rPr>
                <w:noProof/>
              </w:rPr>
              <w:tab/>
            </w:r>
            <w:r w:rsidRPr="00A7395B" w:rsidDel="00A7395B">
              <w:rPr>
                <w:rFonts w:hint="eastAsia"/>
                <w:rPrChange w:id="266" w:author="ptdung" w:date="2023-12-21T11:30:00Z">
                  <w:rPr>
                    <w:rStyle w:val="Hyperlink"/>
                    <w:rFonts w:ascii="Poppins" w:hAnsi="Poppins" w:hint="eastAsia"/>
                    <w:noProof/>
                    <w:lang w:eastAsia="ko-KR"/>
                  </w:rPr>
                </w:rPrChange>
              </w:rPr>
              <w:delText>Capture Mode (Time-Based vs Frame-Based)</w:delText>
            </w:r>
            <w:r w:rsidDel="00A7395B">
              <w:rPr>
                <w:noProof/>
                <w:webHidden/>
              </w:rPr>
              <w:tab/>
            </w:r>
            <w:r w:rsidR="007B21DB" w:rsidDel="00A7395B">
              <w:rPr>
                <w:noProof/>
                <w:webHidden/>
              </w:rPr>
              <w:delText>25</w:delText>
            </w:r>
          </w:del>
        </w:p>
        <w:p w:rsidR="00C03487" w:rsidDel="00A7395B" w:rsidRDefault="00C03487">
          <w:pPr>
            <w:pStyle w:val="TOC3"/>
            <w:tabs>
              <w:tab w:val="left" w:pos="1320"/>
              <w:tab w:val="right" w:leader="dot" w:pos="9350"/>
            </w:tabs>
            <w:rPr>
              <w:del w:id="267" w:author="ptdung" w:date="2023-12-21T11:30:00Z"/>
              <w:noProof/>
            </w:rPr>
          </w:pPr>
          <w:del w:id="268" w:author="ptdung" w:date="2023-12-21T11:30:00Z">
            <w:r w:rsidRPr="00A7395B" w:rsidDel="00A7395B">
              <w:rPr>
                <w:rFonts w:hint="eastAsia"/>
                <w:rPrChange w:id="269" w:author="ptdung" w:date="2023-12-21T11:30:00Z">
                  <w:rPr>
                    <w:rStyle w:val="Hyperlink"/>
                    <w:rFonts w:ascii="Poppins" w:hAnsi="Poppins" w:hint="eastAsia"/>
                    <w:noProof/>
                    <w:lang w:eastAsia="ko-KR"/>
                  </w:rPr>
                </w:rPrChange>
              </w:rPr>
              <w:delText>9.3.2</w:delText>
            </w:r>
            <w:r w:rsidDel="00A7395B">
              <w:rPr>
                <w:noProof/>
              </w:rPr>
              <w:tab/>
            </w:r>
            <w:r w:rsidRPr="00A7395B" w:rsidDel="00A7395B">
              <w:rPr>
                <w:rFonts w:hint="eastAsia"/>
                <w:rPrChange w:id="270" w:author="ptdung" w:date="2023-12-21T11:30:00Z">
                  <w:rPr>
                    <w:rStyle w:val="Hyperlink"/>
                    <w:rFonts w:ascii="Poppins" w:hAnsi="Poppins" w:hint="eastAsia"/>
                    <w:noProof/>
                    <w:lang w:eastAsia="ko-KR"/>
                  </w:rPr>
                </w:rPrChange>
              </w:rPr>
              <w:delText>Streaming option</w:delText>
            </w:r>
            <w:r w:rsidDel="00A7395B">
              <w:rPr>
                <w:noProof/>
                <w:webHidden/>
              </w:rPr>
              <w:tab/>
            </w:r>
            <w:r w:rsidR="007B21DB" w:rsidDel="00A7395B">
              <w:rPr>
                <w:noProof/>
                <w:webHidden/>
              </w:rPr>
              <w:delText>26</w:delText>
            </w:r>
          </w:del>
        </w:p>
        <w:p w:rsidR="00C03487" w:rsidDel="00A7395B" w:rsidRDefault="00C03487">
          <w:pPr>
            <w:pStyle w:val="TOC3"/>
            <w:tabs>
              <w:tab w:val="right" w:leader="dot" w:pos="9350"/>
            </w:tabs>
            <w:rPr>
              <w:del w:id="271" w:author="ptdung" w:date="2023-12-21T11:30:00Z"/>
              <w:noProof/>
            </w:rPr>
          </w:pPr>
          <w:del w:id="272" w:author="ptdung" w:date="2023-12-21T11:30:00Z">
            <w:r w:rsidRPr="00A7395B" w:rsidDel="00A7395B">
              <w:rPr>
                <w:rFonts w:hint="eastAsia"/>
                <w:rPrChange w:id="273" w:author="ptdung" w:date="2023-12-21T11:30:00Z">
                  <w:rPr>
                    <w:rStyle w:val="Hyperlink"/>
                    <w:rFonts w:ascii="Poppins" w:hAnsi="Poppins" w:hint="eastAsia"/>
                    <w:noProof/>
                    <w:lang w:eastAsia="ko-KR"/>
                  </w:rPr>
                </w:rPrChange>
              </w:rPr>
              <w:delText>9.3.2.1 Streaming scale</w:delText>
            </w:r>
            <w:r w:rsidDel="00A7395B">
              <w:rPr>
                <w:noProof/>
                <w:webHidden/>
              </w:rPr>
              <w:tab/>
            </w:r>
            <w:r w:rsidR="007B21DB" w:rsidDel="00A7395B">
              <w:rPr>
                <w:noProof/>
                <w:webHidden/>
              </w:rPr>
              <w:delText>26</w:delText>
            </w:r>
          </w:del>
        </w:p>
        <w:p w:rsidR="00C03487" w:rsidDel="00A7395B" w:rsidRDefault="00C03487">
          <w:pPr>
            <w:pStyle w:val="TOC3"/>
            <w:tabs>
              <w:tab w:val="left" w:pos="1320"/>
              <w:tab w:val="right" w:leader="dot" w:pos="9350"/>
            </w:tabs>
            <w:rPr>
              <w:del w:id="274" w:author="ptdung" w:date="2023-12-21T11:30:00Z"/>
              <w:noProof/>
            </w:rPr>
          </w:pPr>
          <w:del w:id="275" w:author="ptdung" w:date="2023-12-21T11:30:00Z">
            <w:r w:rsidRPr="00A7395B" w:rsidDel="00A7395B">
              <w:rPr>
                <w:rFonts w:hint="eastAsia"/>
                <w:rPrChange w:id="276" w:author="ptdung" w:date="2023-12-21T11:30:00Z">
                  <w:rPr>
                    <w:rStyle w:val="Hyperlink"/>
                    <w:rFonts w:ascii="Poppins" w:hAnsi="Poppins" w:hint="eastAsia"/>
                    <w:noProof/>
                    <w:lang w:eastAsia="ko-KR"/>
                  </w:rPr>
                </w:rPrChange>
              </w:rPr>
              <w:delText>9.3.2.2</w:delText>
            </w:r>
            <w:r w:rsidDel="00A7395B">
              <w:rPr>
                <w:noProof/>
              </w:rPr>
              <w:tab/>
            </w:r>
            <w:r w:rsidRPr="00A7395B" w:rsidDel="00A7395B">
              <w:rPr>
                <w:rFonts w:hint="eastAsia"/>
                <w:rPrChange w:id="277" w:author="ptdung" w:date="2023-12-21T11:30:00Z">
                  <w:rPr>
                    <w:rStyle w:val="Hyperlink"/>
                    <w:rFonts w:ascii="Poppins" w:hAnsi="Poppins" w:hint="eastAsia"/>
                    <w:noProof/>
                    <w:lang w:eastAsia="ko-KR"/>
                  </w:rPr>
                </w:rPrChange>
              </w:rPr>
              <w:delText>Streaming image format</w:delText>
            </w:r>
            <w:r w:rsidDel="00A7395B">
              <w:rPr>
                <w:noProof/>
                <w:webHidden/>
              </w:rPr>
              <w:tab/>
            </w:r>
            <w:r w:rsidR="007B21DB" w:rsidDel="00A7395B">
              <w:rPr>
                <w:noProof/>
                <w:webHidden/>
              </w:rPr>
              <w:delText>27</w:delText>
            </w:r>
          </w:del>
        </w:p>
        <w:p w:rsidR="00C03487" w:rsidDel="00A7395B" w:rsidRDefault="00C03487">
          <w:pPr>
            <w:pStyle w:val="TOC3"/>
            <w:tabs>
              <w:tab w:val="left" w:pos="1320"/>
              <w:tab w:val="right" w:leader="dot" w:pos="9350"/>
            </w:tabs>
            <w:rPr>
              <w:del w:id="278" w:author="ptdung" w:date="2023-12-21T11:30:00Z"/>
              <w:noProof/>
            </w:rPr>
          </w:pPr>
          <w:del w:id="279" w:author="ptdung" w:date="2023-12-21T11:30:00Z">
            <w:r w:rsidRPr="00A7395B" w:rsidDel="00A7395B">
              <w:rPr>
                <w:rFonts w:hint="eastAsia"/>
                <w:rPrChange w:id="280" w:author="ptdung" w:date="2023-12-21T11:30:00Z">
                  <w:rPr>
                    <w:rStyle w:val="Hyperlink"/>
                    <w:rFonts w:ascii="Poppins" w:hAnsi="Poppins" w:hint="eastAsia"/>
                    <w:noProof/>
                    <w:lang w:eastAsia="ko-KR"/>
                  </w:rPr>
                </w:rPrChange>
              </w:rPr>
              <w:delText>9.3.3</w:delText>
            </w:r>
            <w:r w:rsidDel="00A7395B">
              <w:rPr>
                <w:noProof/>
              </w:rPr>
              <w:tab/>
            </w:r>
            <w:r w:rsidRPr="00A7395B" w:rsidDel="00A7395B">
              <w:rPr>
                <w:rFonts w:hint="eastAsia"/>
                <w:rPrChange w:id="281" w:author="ptdung" w:date="2023-12-21T11:30:00Z">
                  <w:rPr>
                    <w:rStyle w:val="Hyperlink"/>
                    <w:rFonts w:ascii="Poppins" w:hAnsi="Poppins" w:hint="eastAsia"/>
                    <w:noProof/>
                    <w:lang w:eastAsia="ko-KR"/>
                  </w:rPr>
                </w:rPrChange>
              </w:rPr>
              <w:delText>Result image option</w:delText>
            </w:r>
            <w:r w:rsidDel="00A7395B">
              <w:rPr>
                <w:noProof/>
                <w:webHidden/>
              </w:rPr>
              <w:tab/>
            </w:r>
            <w:r w:rsidR="007B21DB" w:rsidDel="00A7395B">
              <w:rPr>
                <w:noProof/>
                <w:webHidden/>
              </w:rPr>
              <w:delText>27</w:delText>
            </w:r>
          </w:del>
        </w:p>
        <w:p w:rsidR="00C03487" w:rsidDel="00A7395B" w:rsidRDefault="00C03487">
          <w:pPr>
            <w:pStyle w:val="TOC3"/>
            <w:tabs>
              <w:tab w:val="left" w:pos="1320"/>
              <w:tab w:val="right" w:leader="dot" w:pos="9350"/>
            </w:tabs>
            <w:rPr>
              <w:del w:id="282" w:author="ptdung" w:date="2023-12-21T11:30:00Z"/>
              <w:noProof/>
            </w:rPr>
          </w:pPr>
          <w:del w:id="283" w:author="ptdung" w:date="2023-12-21T11:30:00Z">
            <w:r w:rsidRPr="00A7395B" w:rsidDel="00A7395B">
              <w:rPr>
                <w:rFonts w:hint="eastAsia"/>
                <w:rPrChange w:id="284" w:author="ptdung" w:date="2023-12-21T11:30:00Z">
                  <w:rPr>
                    <w:rStyle w:val="Hyperlink"/>
                    <w:rFonts w:ascii="Poppins" w:hAnsi="Poppins" w:hint="eastAsia"/>
                    <w:noProof/>
                    <w:lang w:eastAsia="ko-KR"/>
                  </w:rPr>
                </w:rPrChange>
              </w:rPr>
              <w:delText>9.3.3.2</w:delText>
            </w:r>
            <w:r w:rsidDel="00A7395B">
              <w:rPr>
                <w:noProof/>
              </w:rPr>
              <w:tab/>
            </w:r>
            <w:r w:rsidRPr="00A7395B" w:rsidDel="00A7395B">
              <w:rPr>
                <w:rFonts w:hint="eastAsia"/>
                <w:rPrChange w:id="285" w:author="ptdung" w:date="2023-12-21T11:30:00Z">
                  <w:rPr>
                    <w:rStyle w:val="Hyperlink"/>
                    <w:rFonts w:ascii="Poppins" w:hAnsi="Poppins" w:hint="eastAsia"/>
                    <w:noProof/>
                    <w:lang w:eastAsia="ko-KR"/>
                  </w:rPr>
                </w:rPrChange>
              </w:rPr>
              <w:delText>Image kind</w:delText>
            </w:r>
            <w:r w:rsidDel="00A7395B">
              <w:rPr>
                <w:noProof/>
                <w:webHidden/>
              </w:rPr>
              <w:tab/>
            </w:r>
            <w:r w:rsidR="007B21DB" w:rsidDel="00A7395B">
              <w:rPr>
                <w:noProof/>
                <w:webHidden/>
              </w:rPr>
              <w:delText>27</w:delText>
            </w:r>
          </w:del>
        </w:p>
        <w:p w:rsidR="00C03487" w:rsidDel="00A7395B" w:rsidRDefault="00C03487">
          <w:pPr>
            <w:pStyle w:val="TOC3"/>
            <w:tabs>
              <w:tab w:val="left" w:pos="1320"/>
              <w:tab w:val="right" w:leader="dot" w:pos="9350"/>
            </w:tabs>
            <w:rPr>
              <w:del w:id="286" w:author="ptdung" w:date="2023-12-21T11:30:00Z"/>
              <w:noProof/>
            </w:rPr>
          </w:pPr>
          <w:del w:id="287" w:author="ptdung" w:date="2023-12-21T11:30:00Z">
            <w:r w:rsidRPr="00A7395B" w:rsidDel="00A7395B">
              <w:rPr>
                <w:rFonts w:hint="eastAsia"/>
                <w:rPrChange w:id="288" w:author="ptdung" w:date="2023-12-21T11:30:00Z">
                  <w:rPr>
                    <w:rStyle w:val="Hyperlink"/>
                    <w:rFonts w:ascii="Poppins" w:hAnsi="Poppins" w:hint="eastAsia"/>
                    <w:noProof/>
                    <w:lang w:eastAsia="ko-KR"/>
                  </w:rPr>
                </w:rPrChange>
              </w:rPr>
              <w:delText>9.3.3.3</w:delText>
            </w:r>
            <w:r w:rsidDel="00A7395B">
              <w:rPr>
                <w:noProof/>
              </w:rPr>
              <w:tab/>
            </w:r>
            <w:r w:rsidRPr="00A7395B" w:rsidDel="00A7395B">
              <w:rPr>
                <w:rFonts w:hint="eastAsia"/>
                <w:rPrChange w:id="289" w:author="ptdung" w:date="2023-12-21T11:30:00Z">
                  <w:rPr>
                    <w:rStyle w:val="Hyperlink"/>
                    <w:rFonts w:ascii="Poppins" w:hAnsi="Poppins" w:hint="eastAsia"/>
                    <w:noProof/>
                    <w:lang w:eastAsia="ko-KR"/>
                  </w:rPr>
                </w:rPrChange>
              </w:rPr>
              <w:delText>Image format</w:delText>
            </w:r>
            <w:r w:rsidDel="00A7395B">
              <w:rPr>
                <w:noProof/>
                <w:webHidden/>
              </w:rPr>
              <w:tab/>
            </w:r>
            <w:r w:rsidR="007B21DB" w:rsidDel="00A7395B">
              <w:rPr>
                <w:noProof/>
                <w:webHidden/>
              </w:rPr>
              <w:delText>28</w:delText>
            </w:r>
          </w:del>
        </w:p>
        <w:p w:rsidR="00C03487" w:rsidDel="00A7395B" w:rsidRDefault="00C03487">
          <w:pPr>
            <w:pStyle w:val="TOC1"/>
            <w:tabs>
              <w:tab w:val="left" w:pos="660"/>
            </w:tabs>
            <w:rPr>
              <w:del w:id="290" w:author="ptdung" w:date="2023-12-21T11:30:00Z"/>
              <w:noProof/>
            </w:rPr>
          </w:pPr>
          <w:del w:id="291" w:author="ptdung" w:date="2023-12-21T11:30:00Z">
            <w:r w:rsidRPr="00A7395B" w:rsidDel="00A7395B">
              <w:rPr>
                <w:rFonts w:hint="eastAsia"/>
                <w:rPrChange w:id="292" w:author="ptdung" w:date="2023-12-21T11:30:00Z">
                  <w:rPr>
                    <w:rStyle w:val="Hyperlink"/>
                    <w:rFonts w:ascii="Poppins SemiBold" w:hAnsi="Poppins SemiBold" w:hint="eastAsia"/>
                    <w:noProof/>
                  </w:rPr>
                </w:rPrChange>
              </w:rPr>
              <w:delText>10.</w:delText>
            </w:r>
            <w:r w:rsidDel="00A7395B">
              <w:rPr>
                <w:noProof/>
              </w:rPr>
              <w:tab/>
            </w:r>
            <w:r w:rsidRPr="00A7395B" w:rsidDel="00A7395B">
              <w:rPr>
                <w:rFonts w:hint="eastAsia"/>
                <w:rPrChange w:id="293" w:author="ptdung" w:date="2023-12-21T11:30:00Z">
                  <w:rPr>
                    <w:rStyle w:val="Hyperlink"/>
                    <w:rFonts w:ascii="Poppins SemiBold" w:hAnsi="Poppins SemiBold" w:hint="eastAsia"/>
                    <w:noProof/>
                  </w:rPr>
                </w:rPrChange>
              </w:rPr>
              <w:delText>Troubleshooting</w:delText>
            </w:r>
            <w:r w:rsidDel="00A7395B">
              <w:rPr>
                <w:noProof/>
                <w:webHidden/>
              </w:rPr>
              <w:tab/>
            </w:r>
            <w:r w:rsidR="007B21DB" w:rsidDel="00A7395B">
              <w:rPr>
                <w:noProof/>
                <w:webHidden/>
              </w:rPr>
              <w:delText>30</w:delText>
            </w:r>
          </w:del>
        </w:p>
        <w:p w:rsidR="00C03487" w:rsidDel="00A7395B" w:rsidRDefault="00C03487">
          <w:pPr>
            <w:pStyle w:val="TOC2"/>
            <w:tabs>
              <w:tab w:val="right" w:leader="dot" w:pos="9350"/>
            </w:tabs>
            <w:rPr>
              <w:del w:id="294" w:author="ptdung" w:date="2023-12-21T11:30:00Z"/>
              <w:noProof/>
            </w:rPr>
          </w:pPr>
          <w:del w:id="295" w:author="ptdung" w:date="2023-12-21T11:30:00Z">
            <w:r w:rsidRPr="00A7395B" w:rsidDel="00A7395B">
              <w:rPr>
                <w:rFonts w:hint="eastAsia"/>
                <w:rPrChange w:id="296" w:author="ptdung" w:date="2023-12-21T11:30:00Z">
                  <w:rPr>
                    <w:rStyle w:val="Hyperlink"/>
                    <w:rFonts w:ascii="Poppins Medium" w:hAnsi="Poppins Medium" w:hint="eastAsia"/>
                    <w:noProof/>
                  </w:rPr>
                </w:rPrChange>
              </w:rPr>
              <w:delText>10.1 Preventing Dark, Mismatching, or Blurry Images</w:delText>
            </w:r>
            <w:r w:rsidDel="00A7395B">
              <w:rPr>
                <w:noProof/>
                <w:webHidden/>
              </w:rPr>
              <w:tab/>
            </w:r>
            <w:r w:rsidR="007B21DB" w:rsidDel="00A7395B">
              <w:rPr>
                <w:noProof/>
                <w:webHidden/>
              </w:rPr>
              <w:delText>30</w:delText>
            </w:r>
          </w:del>
        </w:p>
        <w:p w:rsidR="00C03487" w:rsidDel="00A7395B" w:rsidRDefault="00C03487">
          <w:pPr>
            <w:pStyle w:val="TOC2"/>
            <w:tabs>
              <w:tab w:val="right" w:leader="dot" w:pos="9350"/>
            </w:tabs>
            <w:rPr>
              <w:del w:id="297" w:author="ptdung" w:date="2023-12-21T11:30:00Z"/>
              <w:noProof/>
            </w:rPr>
          </w:pPr>
          <w:del w:id="298" w:author="ptdung" w:date="2023-12-21T11:30:00Z">
            <w:r w:rsidRPr="00A7395B" w:rsidDel="00A7395B">
              <w:rPr>
                <w:rFonts w:hint="eastAsia"/>
                <w:rPrChange w:id="299" w:author="ptdung" w:date="2023-12-21T11:30:00Z">
                  <w:rPr>
                    <w:rStyle w:val="Hyperlink"/>
                    <w:rFonts w:ascii="Poppins" w:hAnsi="Poppins" w:hint="eastAsia"/>
                    <w:noProof/>
                  </w:rPr>
                </w:rPrChange>
              </w:rPr>
              <w:delText>10.2 Preventing Occlusion</w:delText>
            </w:r>
            <w:r w:rsidDel="00A7395B">
              <w:rPr>
                <w:noProof/>
                <w:webHidden/>
              </w:rPr>
              <w:tab/>
            </w:r>
            <w:r w:rsidR="007B21DB" w:rsidDel="00A7395B">
              <w:rPr>
                <w:noProof/>
                <w:webHidden/>
              </w:rPr>
              <w:delText>30</w:delText>
            </w:r>
          </w:del>
        </w:p>
        <w:p w:rsidR="00C03487" w:rsidDel="00A7395B" w:rsidRDefault="00C03487">
          <w:pPr>
            <w:pStyle w:val="TOC2"/>
            <w:tabs>
              <w:tab w:val="right" w:leader="dot" w:pos="9350"/>
            </w:tabs>
            <w:rPr>
              <w:del w:id="300" w:author="ptdung" w:date="2023-12-21T11:30:00Z"/>
              <w:noProof/>
            </w:rPr>
          </w:pPr>
          <w:del w:id="301" w:author="ptdung" w:date="2023-12-21T11:30:00Z">
            <w:r w:rsidRPr="00A7395B" w:rsidDel="00A7395B">
              <w:rPr>
                <w:rFonts w:hint="eastAsia"/>
                <w:rPrChange w:id="302" w:author="ptdung" w:date="2023-12-21T11:30:00Z">
                  <w:rPr>
                    <w:rStyle w:val="Hyperlink"/>
                    <w:rFonts w:ascii="Poppins Medium" w:hAnsi="Poppins Medium" w:hint="eastAsia"/>
                    <w:noProof/>
                  </w:rPr>
                </w:rPrChange>
              </w:rPr>
              <w:delText>10.3 Preventing Side Gazing &amp; Partial Iris</w:delText>
            </w:r>
            <w:r w:rsidDel="00A7395B">
              <w:rPr>
                <w:noProof/>
                <w:webHidden/>
              </w:rPr>
              <w:tab/>
            </w:r>
            <w:r w:rsidR="007B21DB" w:rsidDel="00A7395B">
              <w:rPr>
                <w:noProof/>
                <w:webHidden/>
              </w:rPr>
              <w:delText>31</w:delText>
            </w:r>
          </w:del>
        </w:p>
        <w:p w:rsidR="00C03487" w:rsidDel="00A7395B" w:rsidRDefault="00C03487">
          <w:pPr>
            <w:pStyle w:val="TOC2"/>
            <w:tabs>
              <w:tab w:val="right" w:leader="dot" w:pos="9350"/>
            </w:tabs>
            <w:rPr>
              <w:del w:id="303" w:author="ptdung" w:date="2023-12-21T11:30:00Z"/>
              <w:noProof/>
            </w:rPr>
          </w:pPr>
          <w:del w:id="304" w:author="ptdung" w:date="2023-12-21T11:30:00Z">
            <w:r w:rsidRPr="00A7395B" w:rsidDel="00A7395B">
              <w:rPr>
                <w:rFonts w:hint="eastAsia"/>
                <w:rPrChange w:id="305" w:author="ptdung" w:date="2023-12-21T11:30:00Z">
                  <w:rPr>
                    <w:rStyle w:val="Hyperlink"/>
                    <w:rFonts w:ascii="Poppins Medium" w:hAnsi="Poppins Medium" w:hint="eastAsia"/>
                    <w:noProof/>
                  </w:rPr>
                </w:rPrChange>
              </w:rPr>
              <w:delText>10.4 Preventing Reflection on Glasses</w:delText>
            </w:r>
            <w:r w:rsidDel="00A7395B">
              <w:rPr>
                <w:noProof/>
                <w:webHidden/>
              </w:rPr>
              <w:tab/>
            </w:r>
            <w:r w:rsidR="007B21DB" w:rsidDel="00A7395B">
              <w:rPr>
                <w:noProof/>
                <w:webHidden/>
              </w:rPr>
              <w:delText>31</w:delText>
            </w:r>
          </w:del>
        </w:p>
        <w:p w:rsidR="00C03487" w:rsidDel="00A7395B" w:rsidRDefault="00C03487">
          <w:pPr>
            <w:pStyle w:val="TOC1"/>
            <w:rPr>
              <w:del w:id="306" w:author="ptdung" w:date="2023-12-21T11:30:00Z"/>
              <w:noProof/>
            </w:rPr>
          </w:pPr>
          <w:del w:id="307" w:author="ptdung" w:date="2023-12-21T11:30:00Z">
            <w:r w:rsidRPr="00A7395B" w:rsidDel="00A7395B">
              <w:rPr>
                <w:rFonts w:hint="eastAsia"/>
                <w:rPrChange w:id="308" w:author="ptdung" w:date="2023-12-21T11:30:00Z">
                  <w:rPr>
                    <w:rStyle w:val="Hyperlink"/>
                    <w:rFonts w:ascii="Poppins SemiBold" w:hAnsi="Poppins SemiBold" w:hint="eastAsia"/>
                    <w:noProof/>
                    <w:lang w:eastAsia="ko-KR"/>
                  </w:rPr>
                </w:rPrChange>
              </w:rPr>
              <w:delText>11 FAQ</w:delText>
            </w:r>
            <w:r w:rsidDel="00A7395B">
              <w:rPr>
                <w:noProof/>
                <w:webHidden/>
              </w:rPr>
              <w:tab/>
            </w:r>
            <w:r w:rsidR="007B21DB" w:rsidDel="00A7395B">
              <w:rPr>
                <w:noProof/>
                <w:webHidden/>
              </w:rPr>
              <w:delText>33</w:delText>
            </w:r>
          </w:del>
        </w:p>
        <w:p w:rsidR="00C03487" w:rsidDel="00A7395B" w:rsidRDefault="00C03487">
          <w:pPr>
            <w:pStyle w:val="TOC2"/>
            <w:tabs>
              <w:tab w:val="right" w:leader="dot" w:pos="9350"/>
            </w:tabs>
            <w:rPr>
              <w:del w:id="309" w:author="ptdung" w:date="2023-12-21T11:30:00Z"/>
              <w:noProof/>
            </w:rPr>
          </w:pPr>
          <w:del w:id="310" w:author="ptdung" w:date="2023-12-21T11:30:00Z">
            <w:r w:rsidRPr="00A7395B" w:rsidDel="00A7395B">
              <w:rPr>
                <w:rFonts w:hint="eastAsia"/>
                <w:rPrChange w:id="311" w:author="ptdung" w:date="2023-12-21T11:30:00Z">
                  <w:rPr>
                    <w:rStyle w:val="Hyperlink"/>
                    <w:rFonts w:ascii="Poppins Medium" w:hAnsi="Poppins Medium" w:hint="eastAsia"/>
                    <w:noProof/>
                    <w:lang w:eastAsia="ko-KR"/>
                  </w:rPr>
                </w:rPrChange>
              </w:rPr>
              <w:delText>11.1 Questions about the Camera Hardware</w:delText>
            </w:r>
            <w:r w:rsidDel="00A7395B">
              <w:rPr>
                <w:noProof/>
                <w:webHidden/>
              </w:rPr>
              <w:tab/>
            </w:r>
            <w:r w:rsidR="007B21DB" w:rsidDel="00A7395B">
              <w:rPr>
                <w:noProof/>
                <w:webHidden/>
              </w:rPr>
              <w:delText>33</w:delText>
            </w:r>
          </w:del>
        </w:p>
        <w:p w:rsidR="00C03487" w:rsidDel="00A7395B" w:rsidRDefault="00C03487">
          <w:pPr>
            <w:pStyle w:val="TOC2"/>
            <w:tabs>
              <w:tab w:val="right" w:leader="dot" w:pos="9350"/>
            </w:tabs>
            <w:rPr>
              <w:del w:id="312" w:author="ptdung" w:date="2023-12-21T11:30:00Z"/>
              <w:noProof/>
            </w:rPr>
          </w:pPr>
          <w:del w:id="313" w:author="ptdung" w:date="2023-12-21T11:30:00Z">
            <w:r w:rsidRPr="00A7395B" w:rsidDel="00A7395B">
              <w:rPr>
                <w:rFonts w:hint="eastAsia"/>
                <w:rPrChange w:id="314" w:author="ptdung" w:date="2023-12-21T11:30:00Z">
                  <w:rPr>
                    <w:rStyle w:val="Hyperlink"/>
                    <w:rFonts w:ascii="Poppins Medium" w:hAnsi="Poppins Medium" w:hint="eastAsia"/>
                    <w:noProof/>
                    <w:lang w:eastAsia="ko-KR"/>
                  </w:rPr>
                </w:rPrChange>
              </w:rPr>
              <w:delText>11.2 Questions about Software Installation</w:delText>
            </w:r>
            <w:r w:rsidDel="00A7395B">
              <w:rPr>
                <w:noProof/>
                <w:webHidden/>
              </w:rPr>
              <w:tab/>
            </w:r>
            <w:r w:rsidR="007B21DB" w:rsidDel="00A7395B">
              <w:rPr>
                <w:noProof/>
                <w:webHidden/>
              </w:rPr>
              <w:delText>33</w:delText>
            </w:r>
          </w:del>
        </w:p>
        <w:p w:rsidR="00C03487" w:rsidDel="00A7395B" w:rsidRDefault="00C03487">
          <w:pPr>
            <w:pStyle w:val="TOC2"/>
            <w:tabs>
              <w:tab w:val="right" w:leader="dot" w:pos="9350"/>
            </w:tabs>
            <w:rPr>
              <w:del w:id="315" w:author="ptdung" w:date="2023-12-21T11:30:00Z"/>
              <w:noProof/>
            </w:rPr>
          </w:pPr>
          <w:del w:id="316" w:author="ptdung" w:date="2023-12-21T11:30:00Z">
            <w:r w:rsidRPr="00A7395B" w:rsidDel="00A7395B">
              <w:rPr>
                <w:rFonts w:hint="eastAsia"/>
                <w:rPrChange w:id="317" w:author="ptdung" w:date="2023-12-21T11:30:00Z">
                  <w:rPr>
                    <w:rStyle w:val="Hyperlink"/>
                    <w:rFonts w:ascii="Poppins Medium" w:hAnsi="Poppins Medium" w:hint="eastAsia"/>
                    <w:noProof/>
                    <w:lang w:eastAsia="ko-KR"/>
                  </w:rPr>
                </w:rPrChange>
              </w:rPr>
              <w:delText>11.3 Questions about Image Files</w:delText>
            </w:r>
            <w:r w:rsidDel="00A7395B">
              <w:rPr>
                <w:noProof/>
                <w:webHidden/>
              </w:rPr>
              <w:tab/>
            </w:r>
            <w:r w:rsidR="007B21DB" w:rsidDel="00A7395B">
              <w:rPr>
                <w:noProof/>
                <w:webHidden/>
              </w:rPr>
              <w:delText>34</w:delText>
            </w:r>
          </w:del>
        </w:p>
        <w:p w:rsidR="00C03487" w:rsidDel="00A7395B" w:rsidRDefault="00C03487">
          <w:pPr>
            <w:pStyle w:val="TOC2"/>
            <w:tabs>
              <w:tab w:val="right" w:leader="dot" w:pos="9350"/>
            </w:tabs>
            <w:rPr>
              <w:del w:id="318" w:author="ptdung" w:date="2023-12-21T11:30:00Z"/>
              <w:noProof/>
            </w:rPr>
          </w:pPr>
          <w:del w:id="319" w:author="ptdung" w:date="2023-12-21T11:30:00Z">
            <w:r w:rsidRPr="00A7395B" w:rsidDel="00A7395B">
              <w:rPr>
                <w:rFonts w:hint="eastAsia"/>
                <w:rPrChange w:id="320" w:author="ptdung" w:date="2023-12-21T11:30:00Z">
                  <w:rPr>
                    <w:rStyle w:val="Hyperlink"/>
                    <w:rFonts w:ascii="Poppins Medium" w:hAnsi="Poppins Medium" w:hint="eastAsia"/>
                    <w:noProof/>
                    <w:lang w:eastAsia="ko-KR"/>
                  </w:rPr>
                </w:rPrChange>
              </w:rPr>
              <w:delText>11.4 Questions about the Image Capture Process</w:delText>
            </w:r>
            <w:r w:rsidDel="00A7395B">
              <w:rPr>
                <w:noProof/>
                <w:webHidden/>
              </w:rPr>
              <w:tab/>
            </w:r>
            <w:r w:rsidR="007B21DB" w:rsidDel="00A7395B">
              <w:rPr>
                <w:noProof/>
                <w:webHidden/>
              </w:rPr>
              <w:delText>34</w:delText>
            </w:r>
          </w:del>
        </w:p>
        <w:p w:rsidR="00C03487" w:rsidDel="00A7395B" w:rsidRDefault="00C03487">
          <w:pPr>
            <w:pStyle w:val="TOC1"/>
            <w:rPr>
              <w:del w:id="321" w:author="ptdung" w:date="2023-12-21T11:30:00Z"/>
              <w:noProof/>
            </w:rPr>
          </w:pPr>
          <w:del w:id="322" w:author="ptdung" w:date="2023-12-21T11:30:00Z">
            <w:r w:rsidRPr="00A7395B" w:rsidDel="00A7395B">
              <w:rPr>
                <w:rFonts w:hint="eastAsia"/>
                <w:rPrChange w:id="323" w:author="ptdung" w:date="2023-12-21T11:30:00Z">
                  <w:rPr>
                    <w:rStyle w:val="Hyperlink"/>
                    <w:rFonts w:ascii="Poppins SemiBold" w:hAnsi="Poppins SemiBold" w:hint="eastAsia"/>
                    <w:noProof/>
                    <w:lang w:eastAsia="ko-KR"/>
                  </w:rPr>
                </w:rPrChange>
              </w:rPr>
              <w:delText>12 Legal Notice</w:delText>
            </w:r>
            <w:r w:rsidDel="00A7395B">
              <w:rPr>
                <w:noProof/>
                <w:webHidden/>
              </w:rPr>
              <w:tab/>
            </w:r>
            <w:r w:rsidR="007B21DB" w:rsidDel="00A7395B">
              <w:rPr>
                <w:noProof/>
                <w:webHidden/>
              </w:rPr>
              <w:delText>36</w:delText>
            </w:r>
          </w:del>
        </w:p>
        <w:p w:rsidR="00C03487" w:rsidDel="00A7395B" w:rsidRDefault="00C03487">
          <w:pPr>
            <w:pStyle w:val="TOC2"/>
            <w:tabs>
              <w:tab w:val="right" w:leader="dot" w:pos="9350"/>
            </w:tabs>
            <w:rPr>
              <w:del w:id="324" w:author="ptdung" w:date="2023-12-21T11:30:00Z"/>
              <w:noProof/>
            </w:rPr>
          </w:pPr>
          <w:del w:id="325" w:author="ptdung" w:date="2023-12-21T11:30:00Z">
            <w:r w:rsidRPr="00A7395B" w:rsidDel="00A7395B">
              <w:rPr>
                <w:rFonts w:hint="eastAsia"/>
                <w:rPrChange w:id="326" w:author="ptdung" w:date="2023-12-21T11:30:00Z">
                  <w:rPr>
                    <w:rStyle w:val="Hyperlink"/>
                    <w:rFonts w:ascii="Poppins Medium" w:hAnsi="Poppins Medium" w:hint="eastAsia"/>
                    <w:noProof/>
                    <w:lang w:eastAsia="ko-KR"/>
                  </w:rPr>
                </w:rPrChange>
              </w:rPr>
              <w:delText>12.1 Warranty Agreement</w:delText>
            </w:r>
            <w:r w:rsidDel="00A7395B">
              <w:rPr>
                <w:noProof/>
                <w:webHidden/>
              </w:rPr>
              <w:tab/>
            </w:r>
            <w:r w:rsidR="007B21DB" w:rsidDel="00A7395B">
              <w:rPr>
                <w:noProof/>
                <w:webHidden/>
              </w:rPr>
              <w:delText>36</w:delText>
            </w:r>
          </w:del>
        </w:p>
        <w:p w:rsidR="00C03487" w:rsidDel="00A7395B" w:rsidRDefault="00C03487">
          <w:pPr>
            <w:pStyle w:val="TOC2"/>
            <w:tabs>
              <w:tab w:val="right" w:leader="dot" w:pos="9350"/>
            </w:tabs>
            <w:rPr>
              <w:del w:id="327" w:author="ptdung" w:date="2023-12-21T11:30:00Z"/>
              <w:noProof/>
            </w:rPr>
          </w:pPr>
          <w:del w:id="328" w:author="ptdung" w:date="2023-12-21T11:30:00Z">
            <w:r w:rsidRPr="00A7395B" w:rsidDel="00A7395B">
              <w:rPr>
                <w:rFonts w:hint="eastAsia"/>
                <w:rPrChange w:id="329" w:author="ptdung" w:date="2023-12-21T11:30:00Z">
                  <w:rPr>
                    <w:rStyle w:val="Hyperlink"/>
                    <w:rFonts w:ascii="Poppins Medium" w:hAnsi="Poppins Medium" w:hint="eastAsia"/>
                    <w:noProof/>
                    <w:lang w:eastAsia="ko-KR"/>
                  </w:rPr>
                </w:rPrChange>
              </w:rPr>
              <w:delText>12.2 End-User License Agreement</w:delText>
            </w:r>
            <w:r w:rsidDel="00A7395B">
              <w:rPr>
                <w:noProof/>
                <w:webHidden/>
              </w:rPr>
              <w:tab/>
            </w:r>
            <w:r w:rsidR="007B21DB" w:rsidDel="00A7395B">
              <w:rPr>
                <w:noProof/>
                <w:webHidden/>
              </w:rPr>
              <w:delText>40</w:delText>
            </w:r>
          </w:del>
        </w:p>
        <w:p w:rsidR="00726FE7" w:rsidRPr="004143B7" w:rsidRDefault="00E4716B" w:rsidP="005971C7">
          <w:pPr>
            <w:spacing w:after="60"/>
            <w:rPr>
              <w:rFonts w:ascii="Poppins" w:hAnsi="Poppins" w:hint="eastAsia"/>
              <w:sz w:val="20"/>
              <w:szCs w:val="20"/>
            </w:rPr>
          </w:pPr>
          <w:r w:rsidRPr="004143B7">
            <w:rPr>
              <w:rFonts w:ascii="Poppins" w:hAnsi="Poppins"/>
              <w:sz w:val="20"/>
              <w:szCs w:val="20"/>
            </w:rPr>
            <w:fldChar w:fldCharType="end"/>
          </w:r>
        </w:p>
      </w:sdtContent>
    </w:sdt>
    <w:p w:rsidR="008B4695" w:rsidRPr="004143B7" w:rsidRDefault="008B4695">
      <w:pPr>
        <w:spacing w:after="200" w:line="276" w:lineRule="auto"/>
        <w:rPr>
          <w:rFonts w:ascii="Poppins" w:hAnsi="Poppins" w:hint="eastAsia"/>
          <w:sz w:val="20"/>
          <w:szCs w:val="20"/>
          <w:lang w:eastAsia="ko-KR"/>
        </w:rPr>
      </w:pPr>
      <w:r w:rsidRPr="004143B7">
        <w:rPr>
          <w:rFonts w:ascii="Poppins" w:hAnsi="Poppins"/>
          <w:sz w:val="20"/>
          <w:szCs w:val="20"/>
        </w:rPr>
        <w:br w:type="page"/>
      </w:r>
    </w:p>
    <w:p w:rsidR="00CB0486" w:rsidRPr="008A4495" w:rsidRDefault="00FE5CDE" w:rsidP="00CB0486">
      <w:pPr>
        <w:pStyle w:val="Heading1"/>
        <w:rPr>
          <w:rFonts w:ascii="Poppins SemiBold" w:hAnsi="Poppins SemiBold" w:hint="eastAsia"/>
          <w:szCs w:val="36"/>
        </w:rPr>
      </w:pPr>
      <w:bookmarkStart w:id="330" w:name="_Toc154050717"/>
      <w:r w:rsidRPr="00BD56F5">
        <w:rPr>
          <w:rFonts w:ascii="Poppins SemiBold" w:hAnsi="Poppins SemiBold"/>
          <w:b w:val="0"/>
          <w:szCs w:val="36"/>
        </w:rPr>
        <w:lastRenderedPageBreak/>
        <w:t>1</w:t>
      </w:r>
      <w:r w:rsidRPr="008A4495">
        <w:rPr>
          <w:rFonts w:ascii="Poppins SemiBold" w:hAnsi="Poppins SemiBold"/>
          <w:szCs w:val="36"/>
        </w:rPr>
        <w:t xml:space="preserve"> </w:t>
      </w:r>
      <w:r w:rsidRPr="00BD56F5">
        <w:rPr>
          <w:rFonts w:ascii="Poppins SemiBold" w:hAnsi="Poppins SemiBold"/>
          <w:b w:val="0"/>
          <w:szCs w:val="36"/>
        </w:rPr>
        <w:t>Preface</w:t>
      </w:r>
      <w:bookmarkEnd w:id="330"/>
    </w:p>
    <w:p w:rsidR="003A59B1" w:rsidRPr="004143B7" w:rsidRDefault="003A59B1" w:rsidP="00CB0486">
      <w:pPr>
        <w:rPr>
          <w:rFonts w:ascii="Poppins" w:hAnsi="Poppins" w:hint="eastAsia"/>
          <w:sz w:val="20"/>
          <w:szCs w:val="20"/>
          <w:lang w:eastAsia="ko-KR"/>
        </w:rPr>
      </w:pPr>
    </w:p>
    <w:p w:rsidR="00CB0486" w:rsidRPr="008A4495" w:rsidRDefault="00FE5CDE" w:rsidP="00CB0486">
      <w:pPr>
        <w:pStyle w:val="Heading2"/>
        <w:rPr>
          <w:rFonts w:ascii="Poppins Medium" w:hAnsi="Poppins Medium" w:hint="eastAsia"/>
          <w:b w:val="0"/>
          <w:i w:val="0"/>
          <w:sz w:val="24"/>
          <w:szCs w:val="24"/>
        </w:rPr>
      </w:pPr>
      <w:bookmarkStart w:id="331" w:name="_Toc255686317"/>
      <w:bookmarkStart w:id="332" w:name="_Toc154050718"/>
      <w:r w:rsidRPr="008A4495">
        <w:rPr>
          <w:rFonts w:ascii="Poppins Medium" w:hAnsi="Poppins Medium"/>
          <w:b w:val="0"/>
          <w:i w:val="0"/>
          <w:sz w:val="24"/>
          <w:szCs w:val="24"/>
        </w:rPr>
        <w:t>1.1 Purpose</w:t>
      </w:r>
      <w:r w:rsidR="00CB0486" w:rsidRPr="008A4495">
        <w:rPr>
          <w:rFonts w:ascii="Poppins Medium" w:hAnsi="Poppins Medium"/>
          <w:b w:val="0"/>
          <w:i w:val="0"/>
          <w:sz w:val="24"/>
          <w:szCs w:val="24"/>
        </w:rPr>
        <w:t xml:space="preserve"> of this Document</w:t>
      </w:r>
      <w:bookmarkEnd w:id="331"/>
      <w:bookmarkEnd w:id="332"/>
    </w:p>
    <w:p w:rsidR="00CB0486" w:rsidRPr="004143B7" w:rsidRDefault="00CB0486" w:rsidP="00CB0486">
      <w:pPr>
        <w:rPr>
          <w:rFonts w:ascii="Poppins" w:hAnsi="Poppins" w:hint="eastAsia"/>
          <w:sz w:val="20"/>
          <w:szCs w:val="20"/>
        </w:rPr>
      </w:pPr>
    </w:p>
    <w:p w:rsidR="00CB0486" w:rsidRPr="004143B7" w:rsidRDefault="00CB0486" w:rsidP="0069515B">
      <w:pPr>
        <w:jc w:val="both"/>
        <w:rPr>
          <w:rFonts w:ascii="Poppins" w:hAnsi="Poppins" w:hint="eastAsia"/>
          <w:sz w:val="20"/>
          <w:szCs w:val="20"/>
        </w:rPr>
      </w:pPr>
      <w:r w:rsidRPr="004143B7">
        <w:rPr>
          <w:rFonts w:ascii="Poppins" w:hAnsi="Poppins"/>
          <w:sz w:val="20"/>
          <w:szCs w:val="20"/>
        </w:rPr>
        <w:t xml:space="preserve">This Basic User’s Guide explains how to conduct simple demonstrations of the </w:t>
      </w:r>
      <w:proofErr w:type="spellStart"/>
      <w:r w:rsidR="00202F4E" w:rsidRPr="004143B7">
        <w:rPr>
          <w:rFonts w:ascii="Poppins" w:hAnsi="Poppins"/>
          <w:sz w:val="20"/>
          <w:szCs w:val="20"/>
        </w:rPr>
        <w:t>Iri</w:t>
      </w:r>
      <w:proofErr w:type="spellEnd"/>
      <w:r w:rsidR="000556FB" w:rsidRPr="004143B7">
        <w:rPr>
          <w:rFonts w:ascii="Poppins" w:hAnsi="Poppins"/>
          <w:sz w:val="20"/>
          <w:szCs w:val="20"/>
          <w:lang w:val="vi-VN"/>
        </w:rPr>
        <w:t>Envoy</w:t>
      </w:r>
      <w:r w:rsidR="00F3255A" w:rsidRPr="004143B7">
        <w:rPr>
          <w:rFonts w:ascii="Poppins" w:hAnsi="Poppins"/>
          <w:sz w:val="20"/>
          <w:szCs w:val="20"/>
        </w:rPr>
        <w:t>-</w:t>
      </w:r>
      <w:r w:rsidR="000556FB" w:rsidRPr="004143B7">
        <w:rPr>
          <w:rFonts w:ascii="Poppins" w:hAnsi="Poppins"/>
          <w:sz w:val="20"/>
          <w:szCs w:val="20"/>
          <w:lang w:val="vi-VN"/>
        </w:rPr>
        <w:t>MK</w:t>
      </w:r>
      <w:r w:rsidRPr="004143B7">
        <w:rPr>
          <w:rFonts w:ascii="Poppins" w:hAnsi="Poppins"/>
          <w:sz w:val="20"/>
          <w:szCs w:val="20"/>
        </w:rPr>
        <w:t xml:space="preserve"> hardware using your PC and the incl</w:t>
      </w:r>
      <w:r w:rsidR="00B4231A">
        <w:rPr>
          <w:rFonts w:ascii="Poppins" w:hAnsi="Poppins"/>
          <w:sz w:val="20"/>
          <w:szCs w:val="20"/>
        </w:rPr>
        <w:t xml:space="preserve">uded demonstration application. </w:t>
      </w:r>
      <w:r w:rsidRPr="004143B7">
        <w:rPr>
          <w:rFonts w:ascii="Poppins" w:hAnsi="Poppins"/>
          <w:sz w:val="20"/>
          <w:szCs w:val="20"/>
        </w:rPr>
        <w:t>It includes guidance on the best way to optimize the equipment, and reviews the capture process, and suggests how to maximize the quality of iris images.</w:t>
      </w:r>
    </w:p>
    <w:p w:rsidR="003A59B1" w:rsidRPr="004143B7" w:rsidRDefault="003A59B1" w:rsidP="00CB0486">
      <w:pPr>
        <w:rPr>
          <w:rFonts w:ascii="Poppins" w:hAnsi="Poppins" w:hint="eastAsia"/>
          <w:sz w:val="20"/>
          <w:szCs w:val="20"/>
          <w:lang w:eastAsia="ko-KR"/>
        </w:rPr>
      </w:pPr>
    </w:p>
    <w:p w:rsidR="00CB0486" w:rsidRPr="008A4495" w:rsidRDefault="00FE5CDE" w:rsidP="00CB0486">
      <w:pPr>
        <w:pStyle w:val="Heading2"/>
        <w:rPr>
          <w:rFonts w:ascii="Poppins Medium" w:hAnsi="Poppins Medium" w:hint="eastAsia"/>
          <w:b w:val="0"/>
          <w:i w:val="0"/>
          <w:sz w:val="24"/>
          <w:szCs w:val="24"/>
        </w:rPr>
      </w:pPr>
      <w:bookmarkStart w:id="333" w:name="_Toc255686318"/>
      <w:bookmarkStart w:id="334" w:name="_Toc154050719"/>
      <w:r w:rsidRPr="008A4495">
        <w:rPr>
          <w:rFonts w:ascii="Poppins Medium" w:hAnsi="Poppins Medium"/>
          <w:b w:val="0"/>
          <w:i w:val="0"/>
          <w:sz w:val="24"/>
          <w:szCs w:val="24"/>
        </w:rPr>
        <w:t>1.2 Intended</w:t>
      </w:r>
      <w:r w:rsidR="00CB0486" w:rsidRPr="008A4495">
        <w:rPr>
          <w:rFonts w:ascii="Poppins Medium" w:hAnsi="Poppins Medium"/>
          <w:b w:val="0"/>
          <w:i w:val="0"/>
          <w:sz w:val="24"/>
          <w:szCs w:val="24"/>
        </w:rPr>
        <w:t xml:space="preserve"> Reader</w:t>
      </w:r>
      <w:bookmarkEnd w:id="333"/>
      <w:bookmarkEnd w:id="334"/>
    </w:p>
    <w:p w:rsidR="00CB0486" w:rsidRPr="004143B7" w:rsidRDefault="00CB0486" w:rsidP="00CB0486">
      <w:pPr>
        <w:rPr>
          <w:rFonts w:ascii="Poppins" w:hAnsi="Poppins" w:hint="eastAsia"/>
          <w:sz w:val="20"/>
          <w:szCs w:val="20"/>
        </w:rPr>
      </w:pPr>
    </w:p>
    <w:p w:rsidR="00CB0486" w:rsidRPr="004143B7" w:rsidRDefault="00CB0486" w:rsidP="0069515B">
      <w:pPr>
        <w:jc w:val="both"/>
        <w:rPr>
          <w:rFonts w:ascii="Poppins" w:hAnsi="Poppins" w:hint="eastAsia"/>
          <w:sz w:val="20"/>
          <w:szCs w:val="20"/>
        </w:rPr>
      </w:pPr>
      <w:r w:rsidRPr="004143B7">
        <w:rPr>
          <w:rFonts w:ascii="Poppins" w:hAnsi="Poppins"/>
          <w:sz w:val="20"/>
          <w:szCs w:val="20"/>
        </w:rPr>
        <w:t>This document is written for</w:t>
      </w:r>
      <w:r w:rsidR="004F7C43" w:rsidRPr="004143B7">
        <w:rPr>
          <w:rFonts w:ascii="Poppins" w:hAnsi="Poppins"/>
          <w:sz w:val="20"/>
          <w:szCs w:val="20"/>
        </w:rPr>
        <w:t xml:space="preserve"> a broad audience, ranging from business managers, to salespeople, to engineers</w:t>
      </w:r>
      <w:r w:rsidRPr="004143B7">
        <w:rPr>
          <w:rFonts w:ascii="Poppins" w:hAnsi="Poppins"/>
          <w:sz w:val="20"/>
          <w:szCs w:val="20"/>
        </w:rPr>
        <w:t xml:space="preserve">. Readers of this manual are assumed to </w:t>
      </w:r>
      <w:r w:rsidR="004F7C43" w:rsidRPr="004143B7">
        <w:rPr>
          <w:rFonts w:ascii="Poppins" w:hAnsi="Poppins"/>
          <w:sz w:val="20"/>
          <w:szCs w:val="20"/>
        </w:rPr>
        <w:t>have little knowledge of electronics or software.</w:t>
      </w:r>
      <w:r w:rsidR="00B4231A">
        <w:rPr>
          <w:rFonts w:ascii="Poppins" w:hAnsi="Poppins"/>
          <w:sz w:val="20"/>
          <w:szCs w:val="20"/>
        </w:rPr>
        <w:t xml:space="preserve"> </w:t>
      </w:r>
      <w:r w:rsidRPr="004143B7">
        <w:rPr>
          <w:rFonts w:ascii="Poppins" w:hAnsi="Poppins"/>
          <w:sz w:val="20"/>
          <w:szCs w:val="20"/>
        </w:rPr>
        <w:t xml:space="preserve">There is no presumed knowledge about any aspect of the </w:t>
      </w:r>
      <w:proofErr w:type="spellStart"/>
      <w:r w:rsidR="000556FB" w:rsidRPr="004143B7">
        <w:rPr>
          <w:rFonts w:ascii="Poppins" w:hAnsi="Poppins"/>
          <w:sz w:val="20"/>
          <w:szCs w:val="20"/>
        </w:rPr>
        <w:t>Iri</w:t>
      </w:r>
      <w:proofErr w:type="spellEnd"/>
      <w:r w:rsidR="000556FB" w:rsidRPr="004143B7">
        <w:rPr>
          <w:rFonts w:ascii="Poppins" w:hAnsi="Poppins"/>
          <w:sz w:val="20"/>
          <w:szCs w:val="20"/>
          <w:lang w:val="vi-VN"/>
        </w:rPr>
        <w:t>Envoy</w:t>
      </w:r>
      <w:r w:rsidR="00F3255A" w:rsidRPr="004143B7">
        <w:rPr>
          <w:rFonts w:ascii="Poppins" w:hAnsi="Poppins"/>
          <w:sz w:val="20"/>
          <w:szCs w:val="20"/>
        </w:rPr>
        <w:t>-</w:t>
      </w:r>
      <w:r w:rsidR="000556FB" w:rsidRPr="004143B7">
        <w:rPr>
          <w:rFonts w:ascii="Poppins" w:hAnsi="Poppins"/>
          <w:sz w:val="20"/>
          <w:szCs w:val="20"/>
          <w:lang w:val="vi-VN"/>
        </w:rPr>
        <w:t>MK</w:t>
      </w:r>
      <w:r w:rsidR="000556FB" w:rsidRPr="004143B7">
        <w:rPr>
          <w:rFonts w:ascii="Poppins" w:hAnsi="Poppins"/>
          <w:sz w:val="20"/>
          <w:szCs w:val="20"/>
        </w:rPr>
        <w:t xml:space="preserve"> </w:t>
      </w:r>
      <w:r w:rsidR="004F7C43" w:rsidRPr="004143B7">
        <w:rPr>
          <w:rFonts w:ascii="Poppins" w:hAnsi="Poppins"/>
          <w:sz w:val="20"/>
          <w:szCs w:val="20"/>
        </w:rPr>
        <w:t>or the field of biometrics</w:t>
      </w:r>
      <w:r w:rsidRPr="004143B7">
        <w:rPr>
          <w:rFonts w:ascii="Poppins" w:hAnsi="Poppins"/>
          <w:sz w:val="20"/>
          <w:szCs w:val="20"/>
        </w:rPr>
        <w:t>.</w:t>
      </w:r>
    </w:p>
    <w:p w:rsidR="00CB0486" w:rsidRPr="004143B7" w:rsidRDefault="00CB0486" w:rsidP="00CB0486">
      <w:pPr>
        <w:rPr>
          <w:rFonts w:ascii="Poppins" w:hAnsi="Poppins" w:hint="eastAsia"/>
          <w:sz w:val="20"/>
          <w:szCs w:val="20"/>
          <w:lang w:eastAsia="ko-KR"/>
        </w:rPr>
      </w:pPr>
    </w:p>
    <w:p w:rsidR="003A59B1" w:rsidRPr="004143B7" w:rsidRDefault="003A59B1" w:rsidP="00CB0486">
      <w:pPr>
        <w:rPr>
          <w:rFonts w:ascii="Poppins" w:hAnsi="Poppins" w:hint="eastAsia"/>
          <w:sz w:val="20"/>
          <w:szCs w:val="20"/>
          <w:lang w:eastAsia="ko-KR"/>
        </w:rPr>
      </w:pPr>
    </w:p>
    <w:p w:rsidR="00CB0486" w:rsidRPr="008A4495" w:rsidRDefault="00FE5CDE" w:rsidP="00CB0486">
      <w:pPr>
        <w:pStyle w:val="Heading2"/>
        <w:rPr>
          <w:rFonts w:ascii="Poppins Medium" w:hAnsi="Poppins Medium" w:hint="eastAsia"/>
          <w:b w:val="0"/>
          <w:i w:val="0"/>
          <w:sz w:val="24"/>
          <w:szCs w:val="24"/>
        </w:rPr>
      </w:pPr>
      <w:bookmarkStart w:id="335" w:name="_Toc255686319"/>
      <w:bookmarkStart w:id="336" w:name="_Toc154050720"/>
      <w:r w:rsidRPr="008A4495">
        <w:rPr>
          <w:rFonts w:ascii="Poppins Medium" w:hAnsi="Poppins Medium"/>
          <w:b w:val="0"/>
          <w:i w:val="0"/>
          <w:sz w:val="24"/>
          <w:szCs w:val="24"/>
        </w:rPr>
        <w:t>1.3 Other</w:t>
      </w:r>
      <w:r w:rsidR="00CB0486" w:rsidRPr="008A4495">
        <w:rPr>
          <w:rFonts w:ascii="Poppins Medium" w:hAnsi="Poppins Medium"/>
          <w:b w:val="0"/>
          <w:i w:val="0"/>
          <w:sz w:val="24"/>
          <w:szCs w:val="24"/>
        </w:rPr>
        <w:t xml:space="preserve"> Documentation</w:t>
      </w:r>
      <w:bookmarkEnd w:id="335"/>
      <w:bookmarkEnd w:id="336"/>
    </w:p>
    <w:p w:rsidR="00CB0486" w:rsidRPr="004143B7" w:rsidRDefault="00CB0486" w:rsidP="00CB0486">
      <w:pPr>
        <w:rPr>
          <w:rFonts w:ascii="Poppins" w:hAnsi="Poppins" w:hint="eastAsia"/>
          <w:sz w:val="20"/>
          <w:szCs w:val="20"/>
        </w:rPr>
      </w:pPr>
    </w:p>
    <w:p w:rsidR="00CB0486" w:rsidRPr="004143B7" w:rsidRDefault="00CB0486" w:rsidP="00CB0486">
      <w:pPr>
        <w:rPr>
          <w:rFonts w:ascii="Poppins" w:hAnsi="Poppins" w:hint="eastAsia"/>
          <w:sz w:val="20"/>
          <w:szCs w:val="20"/>
        </w:rPr>
      </w:pPr>
      <w:r w:rsidRPr="004143B7">
        <w:rPr>
          <w:rFonts w:ascii="Poppins" w:hAnsi="Poppins"/>
          <w:sz w:val="20"/>
          <w:szCs w:val="20"/>
        </w:rPr>
        <w:t>For additional information about this product, see the following documents:</w:t>
      </w:r>
    </w:p>
    <w:p w:rsidR="00CB0486" w:rsidRPr="004143B7" w:rsidRDefault="00CB0486" w:rsidP="00CB0486">
      <w:pPr>
        <w:rPr>
          <w:rFonts w:ascii="Poppins" w:hAnsi="Poppins" w:hint="eastAsia"/>
          <w:sz w:val="20"/>
          <w:szCs w:val="20"/>
        </w:rPr>
      </w:pPr>
    </w:p>
    <w:p w:rsidR="00CB0486" w:rsidRPr="004143B7" w:rsidRDefault="000556FB" w:rsidP="004834E0">
      <w:pPr>
        <w:pStyle w:val="ListParagraph"/>
        <w:numPr>
          <w:ilvl w:val="0"/>
          <w:numId w:val="7"/>
        </w:numPr>
        <w:jc w:val="both"/>
        <w:rPr>
          <w:rFonts w:ascii="Poppins" w:hAnsi="Poppins" w:hint="eastAsia"/>
          <w:sz w:val="20"/>
          <w:szCs w:val="20"/>
        </w:rPr>
      </w:pPr>
      <w:proofErr w:type="spellStart"/>
      <w:r w:rsidRPr="004143B7">
        <w:rPr>
          <w:rFonts w:ascii="Poppins" w:hAnsi="Poppins"/>
          <w:sz w:val="20"/>
          <w:szCs w:val="20"/>
        </w:rPr>
        <w:t>Iri</w:t>
      </w:r>
      <w:proofErr w:type="spellEnd"/>
      <w:r w:rsidRPr="004143B7">
        <w:rPr>
          <w:rFonts w:ascii="Poppins" w:hAnsi="Poppins"/>
          <w:sz w:val="20"/>
          <w:szCs w:val="20"/>
          <w:lang w:val="vi-VN"/>
        </w:rPr>
        <w:t>Envoy</w:t>
      </w:r>
      <w:r w:rsidR="00F3255A" w:rsidRPr="004143B7">
        <w:rPr>
          <w:rFonts w:ascii="Poppins" w:hAnsi="Poppins"/>
          <w:sz w:val="20"/>
          <w:szCs w:val="20"/>
        </w:rPr>
        <w:t>-</w:t>
      </w:r>
      <w:r w:rsidRPr="004143B7">
        <w:rPr>
          <w:rFonts w:ascii="Poppins" w:hAnsi="Poppins"/>
          <w:sz w:val="20"/>
          <w:szCs w:val="20"/>
          <w:lang w:val="vi-VN"/>
        </w:rPr>
        <w:t>MK</w:t>
      </w:r>
      <w:r w:rsidR="00C22EAE" w:rsidRPr="004143B7">
        <w:rPr>
          <w:rFonts w:ascii="Poppins" w:hAnsi="Poppins"/>
          <w:sz w:val="20"/>
          <w:szCs w:val="20"/>
        </w:rPr>
        <w:t xml:space="preserve"> </w:t>
      </w:r>
      <w:r w:rsidR="00CB0486" w:rsidRPr="004143B7">
        <w:rPr>
          <w:rFonts w:ascii="Poppins" w:hAnsi="Poppins"/>
          <w:sz w:val="20"/>
          <w:szCs w:val="20"/>
        </w:rPr>
        <w:t>H</w:t>
      </w:r>
      <w:r w:rsidR="003A59B1" w:rsidRPr="004143B7">
        <w:rPr>
          <w:rFonts w:ascii="Poppins" w:hAnsi="Poppins"/>
          <w:sz w:val="20"/>
          <w:szCs w:val="20"/>
        </w:rPr>
        <w:t xml:space="preserve">W </w:t>
      </w:r>
      <w:r w:rsidR="00CB0486" w:rsidRPr="004143B7">
        <w:rPr>
          <w:rFonts w:ascii="Poppins" w:hAnsi="Poppins"/>
          <w:sz w:val="20"/>
          <w:szCs w:val="20"/>
        </w:rPr>
        <w:t>Developer’s Manual – detailed tec</w:t>
      </w:r>
      <w:r w:rsidR="00097478" w:rsidRPr="004143B7">
        <w:rPr>
          <w:rFonts w:ascii="Poppins" w:hAnsi="Poppins"/>
          <w:sz w:val="20"/>
          <w:szCs w:val="20"/>
        </w:rPr>
        <w:t xml:space="preserve">hnical overview of the hardware </w:t>
      </w:r>
      <w:r w:rsidR="00BD5B41" w:rsidRPr="004143B7">
        <w:rPr>
          <w:rFonts w:ascii="Poppins" w:hAnsi="Poppins"/>
          <w:sz w:val="20"/>
          <w:szCs w:val="20"/>
        </w:rPr>
        <w:t>in order to start integrating as a solution</w:t>
      </w:r>
    </w:p>
    <w:p w:rsidR="00737FA7" w:rsidRPr="004143B7" w:rsidRDefault="00737FA7" w:rsidP="004834E0">
      <w:pPr>
        <w:pStyle w:val="ListParagraph"/>
        <w:numPr>
          <w:ilvl w:val="0"/>
          <w:numId w:val="7"/>
        </w:numPr>
        <w:jc w:val="both"/>
        <w:rPr>
          <w:rFonts w:ascii="Poppins" w:hAnsi="Poppins" w:hint="eastAsia"/>
          <w:sz w:val="20"/>
          <w:szCs w:val="20"/>
        </w:rPr>
      </w:pPr>
      <w:bookmarkStart w:id="337" w:name="_Hlk132716882"/>
      <w:proofErr w:type="spellStart"/>
      <w:r w:rsidRPr="004143B7">
        <w:rPr>
          <w:rFonts w:ascii="Poppins" w:hAnsi="Poppins"/>
          <w:sz w:val="20"/>
          <w:szCs w:val="20"/>
        </w:rPr>
        <w:t>IriEnvoy</w:t>
      </w:r>
      <w:proofErr w:type="spellEnd"/>
      <w:r w:rsidRPr="004143B7">
        <w:rPr>
          <w:rFonts w:ascii="Poppins" w:hAnsi="Poppins"/>
          <w:sz w:val="20"/>
          <w:szCs w:val="20"/>
        </w:rPr>
        <w:t>-MK SW Developer's Manual</w:t>
      </w:r>
      <w:r w:rsidR="00A866EF">
        <w:rPr>
          <w:rFonts w:ascii="Poppins" w:hAnsi="Poppins"/>
          <w:sz w:val="20"/>
          <w:szCs w:val="20"/>
        </w:rPr>
        <w:t xml:space="preserve"> </w:t>
      </w:r>
      <w:r w:rsidRPr="004143B7">
        <w:rPr>
          <w:rFonts w:ascii="Poppins" w:hAnsi="Poppins"/>
          <w:sz w:val="20"/>
          <w:szCs w:val="20"/>
        </w:rPr>
        <w:t xml:space="preserve">– useful tips for </w:t>
      </w:r>
      <w:proofErr w:type="spellStart"/>
      <w:r w:rsidRPr="004143B7">
        <w:rPr>
          <w:rFonts w:ascii="Poppins" w:hAnsi="Poppins"/>
          <w:sz w:val="20"/>
          <w:szCs w:val="20"/>
        </w:rPr>
        <w:t>IriEnvoy</w:t>
      </w:r>
      <w:proofErr w:type="spellEnd"/>
      <w:r w:rsidRPr="004143B7">
        <w:rPr>
          <w:rFonts w:ascii="Poppins" w:hAnsi="Poppins"/>
          <w:sz w:val="20"/>
          <w:szCs w:val="20"/>
        </w:rPr>
        <w:t>-MK SDK</w:t>
      </w:r>
    </w:p>
    <w:p w:rsidR="00CB0486" w:rsidRPr="004143B7" w:rsidRDefault="000556FB" w:rsidP="004834E0">
      <w:pPr>
        <w:pStyle w:val="ListParagraph"/>
        <w:numPr>
          <w:ilvl w:val="0"/>
          <w:numId w:val="7"/>
        </w:numPr>
        <w:jc w:val="both"/>
        <w:rPr>
          <w:rFonts w:ascii="Poppins" w:hAnsi="Poppins" w:hint="eastAsia"/>
          <w:sz w:val="20"/>
          <w:szCs w:val="20"/>
        </w:rPr>
      </w:pPr>
      <w:proofErr w:type="spellStart"/>
      <w:r w:rsidRPr="004143B7">
        <w:rPr>
          <w:rFonts w:ascii="Poppins" w:hAnsi="Poppins"/>
          <w:sz w:val="20"/>
          <w:szCs w:val="20"/>
        </w:rPr>
        <w:t>Iri</w:t>
      </w:r>
      <w:proofErr w:type="spellEnd"/>
      <w:r w:rsidRPr="004143B7">
        <w:rPr>
          <w:rFonts w:ascii="Poppins" w:hAnsi="Poppins"/>
          <w:sz w:val="20"/>
          <w:szCs w:val="20"/>
          <w:lang w:val="vi-VN"/>
        </w:rPr>
        <w:t>Envoy</w:t>
      </w:r>
      <w:r w:rsidR="00F3255A" w:rsidRPr="004143B7">
        <w:rPr>
          <w:rFonts w:ascii="Poppins" w:hAnsi="Poppins"/>
          <w:sz w:val="20"/>
          <w:szCs w:val="20"/>
        </w:rPr>
        <w:t>-</w:t>
      </w:r>
      <w:r w:rsidRPr="004143B7">
        <w:rPr>
          <w:rFonts w:ascii="Poppins" w:hAnsi="Poppins"/>
          <w:sz w:val="20"/>
          <w:szCs w:val="20"/>
          <w:lang w:val="vi-VN"/>
        </w:rPr>
        <w:t>MK</w:t>
      </w:r>
      <w:r w:rsidRPr="004143B7">
        <w:rPr>
          <w:rFonts w:ascii="Poppins" w:hAnsi="Poppins"/>
          <w:sz w:val="20"/>
          <w:szCs w:val="20"/>
        </w:rPr>
        <w:t xml:space="preserve"> </w:t>
      </w:r>
      <w:r w:rsidR="00CB0486" w:rsidRPr="004143B7">
        <w:rPr>
          <w:rFonts w:ascii="Poppins" w:hAnsi="Poppins"/>
          <w:sz w:val="20"/>
          <w:szCs w:val="20"/>
        </w:rPr>
        <w:t>API Reference Manual –</w:t>
      </w:r>
      <w:r w:rsidR="00F51B66" w:rsidRPr="004143B7">
        <w:rPr>
          <w:rFonts w:ascii="Poppins" w:hAnsi="Poppins"/>
          <w:sz w:val="20"/>
          <w:szCs w:val="20"/>
        </w:rPr>
        <w:t xml:space="preserve"> </w:t>
      </w:r>
      <w:r w:rsidR="00CB0486" w:rsidRPr="004143B7">
        <w:rPr>
          <w:rFonts w:ascii="Poppins" w:hAnsi="Poppins"/>
          <w:sz w:val="20"/>
          <w:szCs w:val="20"/>
        </w:rPr>
        <w:t>a detailed listing of the Application Programming Interface (API)</w:t>
      </w:r>
    </w:p>
    <w:bookmarkEnd w:id="337"/>
    <w:p w:rsidR="00CB0486" w:rsidRPr="004143B7" w:rsidRDefault="00CB0486" w:rsidP="00CB0486">
      <w:pPr>
        <w:rPr>
          <w:rFonts w:ascii="Poppins" w:hAnsi="Poppins" w:hint="eastAsia"/>
          <w:sz w:val="20"/>
          <w:szCs w:val="20"/>
        </w:rPr>
      </w:pPr>
    </w:p>
    <w:p w:rsidR="00CB0486" w:rsidRPr="008A4495" w:rsidRDefault="00FE5CDE" w:rsidP="00CB0486">
      <w:pPr>
        <w:pStyle w:val="Heading2"/>
        <w:rPr>
          <w:rFonts w:ascii="Poppins Medium" w:hAnsi="Poppins Medium" w:hint="eastAsia"/>
          <w:b w:val="0"/>
          <w:i w:val="0"/>
          <w:sz w:val="24"/>
          <w:szCs w:val="24"/>
        </w:rPr>
      </w:pPr>
      <w:bookmarkStart w:id="338" w:name="_Toc255686320"/>
      <w:bookmarkStart w:id="339" w:name="_Toc154050721"/>
      <w:r w:rsidRPr="008A4495">
        <w:rPr>
          <w:rFonts w:ascii="Poppins Medium" w:hAnsi="Poppins Medium"/>
          <w:b w:val="0"/>
          <w:i w:val="0"/>
          <w:sz w:val="24"/>
          <w:szCs w:val="24"/>
        </w:rPr>
        <w:t>1.4 Contact</w:t>
      </w:r>
      <w:r w:rsidR="00CB0486" w:rsidRPr="008A4495">
        <w:rPr>
          <w:rFonts w:ascii="Poppins Medium" w:hAnsi="Poppins Medium"/>
          <w:b w:val="0"/>
          <w:i w:val="0"/>
          <w:sz w:val="24"/>
          <w:szCs w:val="24"/>
        </w:rPr>
        <w:t xml:space="preserve"> Information</w:t>
      </w:r>
      <w:bookmarkEnd w:id="338"/>
      <w:bookmarkEnd w:id="339"/>
    </w:p>
    <w:p w:rsidR="00CB0486" w:rsidRPr="004143B7" w:rsidRDefault="00CB0486" w:rsidP="00CB0486">
      <w:pPr>
        <w:rPr>
          <w:rFonts w:ascii="Poppins" w:hAnsi="Poppins" w:hint="eastAsia"/>
          <w:sz w:val="20"/>
          <w:szCs w:val="20"/>
        </w:rPr>
      </w:pPr>
    </w:p>
    <w:p w:rsidR="00CB0486" w:rsidRPr="004143B7" w:rsidRDefault="00CB0486" w:rsidP="00CB0486">
      <w:pPr>
        <w:rPr>
          <w:rFonts w:ascii="Poppins" w:hAnsi="Poppins" w:hint="eastAsia"/>
          <w:sz w:val="20"/>
          <w:szCs w:val="20"/>
        </w:rPr>
      </w:pPr>
      <w:r w:rsidRPr="004143B7">
        <w:rPr>
          <w:rFonts w:ascii="Poppins" w:hAnsi="Poppins"/>
          <w:sz w:val="20"/>
          <w:szCs w:val="20"/>
        </w:rPr>
        <w:t>If you have any questions or experience any problems using this hardware, please contact:</w:t>
      </w:r>
    </w:p>
    <w:p w:rsidR="00CB0486" w:rsidRPr="004143B7" w:rsidRDefault="00CB0486" w:rsidP="00CB0486">
      <w:pPr>
        <w:rPr>
          <w:rFonts w:ascii="Poppins" w:hAnsi="Poppins" w:hint="eastAsia"/>
          <w:sz w:val="20"/>
          <w:szCs w:val="20"/>
        </w:rPr>
      </w:pPr>
    </w:p>
    <w:p w:rsidR="00CB0486" w:rsidRPr="004143B7" w:rsidRDefault="00CB0486" w:rsidP="00CB0486">
      <w:pPr>
        <w:rPr>
          <w:rFonts w:ascii="Poppins" w:hAnsi="Poppins" w:hint="eastAsia"/>
          <w:sz w:val="20"/>
          <w:szCs w:val="20"/>
        </w:rPr>
      </w:pPr>
      <w:r w:rsidRPr="004143B7">
        <w:rPr>
          <w:rFonts w:ascii="Poppins" w:hAnsi="Poppins"/>
          <w:sz w:val="20"/>
          <w:szCs w:val="20"/>
        </w:rPr>
        <w:t>Phone: 1.703.877.2135 (USA)</w:t>
      </w:r>
    </w:p>
    <w:p w:rsidR="00CB0486" w:rsidRPr="004143B7" w:rsidRDefault="00EC3D06" w:rsidP="00EC3D06">
      <w:pPr>
        <w:rPr>
          <w:rFonts w:ascii="Poppins" w:hAnsi="Poppins" w:hint="eastAsia"/>
          <w:sz w:val="20"/>
          <w:szCs w:val="20"/>
        </w:rPr>
      </w:pPr>
      <w:r>
        <w:rPr>
          <w:rFonts w:ascii="Poppins" w:hAnsi="Poppins"/>
          <w:sz w:val="20"/>
          <w:szCs w:val="20"/>
        </w:rPr>
        <w:t xml:space="preserve">            </w:t>
      </w:r>
      <w:r w:rsidR="00CB0486" w:rsidRPr="004143B7">
        <w:rPr>
          <w:rFonts w:ascii="Poppins" w:hAnsi="Poppins"/>
          <w:sz w:val="20"/>
          <w:szCs w:val="20"/>
        </w:rPr>
        <w:t>82.2.872.3812 (South Korea)</w:t>
      </w:r>
    </w:p>
    <w:p w:rsidR="00CB0486" w:rsidRPr="004143B7" w:rsidRDefault="00CB0486" w:rsidP="00CB0486">
      <w:pPr>
        <w:rPr>
          <w:rFonts w:ascii="Poppins" w:hAnsi="Poppins" w:hint="eastAsia"/>
          <w:sz w:val="20"/>
          <w:szCs w:val="20"/>
        </w:rPr>
      </w:pPr>
    </w:p>
    <w:p w:rsidR="00CB0486" w:rsidRPr="004143B7" w:rsidRDefault="00EC3D06" w:rsidP="00CB0486">
      <w:pPr>
        <w:rPr>
          <w:rFonts w:ascii="Poppins" w:hAnsi="Poppins" w:hint="eastAsia"/>
          <w:sz w:val="20"/>
          <w:szCs w:val="20"/>
        </w:rPr>
      </w:pPr>
      <w:r>
        <w:rPr>
          <w:rFonts w:ascii="Poppins" w:hAnsi="Poppins"/>
          <w:sz w:val="20"/>
          <w:szCs w:val="20"/>
        </w:rPr>
        <w:t xml:space="preserve">Email: </w:t>
      </w:r>
      <w:r w:rsidR="00CB0486" w:rsidRPr="004143B7">
        <w:rPr>
          <w:rFonts w:ascii="Poppins" w:hAnsi="Poppins"/>
          <w:sz w:val="20"/>
          <w:szCs w:val="20"/>
        </w:rPr>
        <w:t>collaboration@iritech.com</w:t>
      </w:r>
    </w:p>
    <w:p w:rsidR="00CB0486" w:rsidRPr="004143B7" w:rsidRDefault="00CB0486" w:rsidP="00CB0486">
      <w:pPr>
        <w:rPr>
          <w:rFonts w:ascii="Poppins" w:hAnsi="Poppins" w:hint="eastAsia"/>
          <w:sz w:val="20"/>
          <w:szCs w:val="20"/>
        </w:rPr>
      </w:pPr>
    </w:p>
    <w:p w:rsidR="00CB0486" w:rsidRPr="004143B7" w:rsidRDefault="00CB0486" w:rsidP="0069515B">
      <w:pPr>
        <w:jc w:val="both"/>
        <w:rPr>
          <w:rFonts w:ascii="Poppins" w:hAnsi="Poppins" w:hint="eastAsia"/>
          <w:sz w:val="20"/>
          <w:szCs w:val="20"/>
          <w:lang w:eastAsia="ko-KR"/>
        </w:rPr>
      </w:pPr>
      <w:r w:rsidRPr="004143B7">
        <w:rPr>
          <w:rFonts w:ascii="Poppins" w:hAnsi="Poppins"/>
          <w:sz w:val="20"/>
          <w:szCs w:val="20"/>
        </w:rPr>
        <w:t>Your feedback is important in helping to provide the most accurate and highest quality information. If you have any comments about this documentation, please send us an email. Include the version of this document and the location of the information you are commenting on (for example, a page or section number).</w:t>
      </w:r>
    </w:p>
    <w:p w:rsidR="00CB0486" w:rsidRPr="004143B7" w:rsidRDefault="00CB0486" w:rsidP="00CB0486">
      <w:pPr>
        <w:spacing w:after="200" w:line="276" w:lineRule="auto"/>
        <w:rPr>
          <w:rFonts w:ascii="Poppins" w:eastAsiaTheme="majorEastAsia" w:hAnsi="Poppins" w:cstheme="majorBidi" w:hint="eastAsia"/>
          <w:b/>
          <w:bCs/>
          <w:color w:val="930F15"/>
          <w:sz w:val="20"/>
          <w:szCs w:val="20"/>
        </w:rPr>
      </w:pPr>
      <w:r w:rsidRPr="004143B7">
        <w:rPr>
          <w:rFonts w:ascii="Poppins" w:hAnsi="Poppins"/>
          <w:sz w:val="20"/>
          <w:szCs w:val="20"/>
        </w:rPr>
        <w:br w:type="page"/>
      </w:r>
    </w:p>
    <w:p w:rsidR="00E0189B" w:rsidRPr="00BD56F5" w:rsidRDefault="00FE5CDE" w:rsidP="000D12C8">
      <w:pPr>
        <w:pStyle w:val="Heading1"/>
        <w:rPr>
          <w:rFonts w:ascii="Poppins SemiBold" w:hAnsi="Poppins SemiBold" w:hint="eastAsia"/>
          <w:b w:val="0"/>
          <w:szCs w:val="36"/>
        </w:rPr>
      </w:pPr>
      <w:bookmarkStart w:id="340" w:name="_Toc154050722"/>
      <w:r w:rsidRPr="00BD56F5">
        <w:rPr>
          <w:rFonts w:ascii="Poppins SemiBold" w:hAnsi="Poppins SemiBold"/>
          <w:b w:val="0"/>
          <w:szCs w:val="36"/>
        </w:rPr>
        <w:lastRenderedPageBreak/>
        <w:t>2 Introduction</w:t>
      </w:r>
      <w:bookmarkEnd w:id="340"/>
    </w:p>
    <w:sdt>
      <w:sdtPr>
        <w:rPr>
          <w:rFonts w:ascii="Poppins" w:hAnsi="Poppins"/>
          <w:sz w:val="20"/>
          <w:szCs w:val="20"/>
          <w:lang w:eastAsia="ko-KR"/>
        </w:rPr>
        <w:id w:val="184729699"/>
        <w:docPartObj>
          <w:docPartGallery w:val="Cover Pages"/>
          <w:docPartUnique/>
        </w:docPartObj>
      </w:sdtPr>
      <w:sdtEndPr>
        <w:rPr>
          <w:lang w:eastAsia="en-US"/>
        </w:rPr>
      </w:sdtEndPr>
      <w:sdtContent>
        <w:p w:rsidR="00E0189B" w:rsidRPr="004143B7" w:rsidRDefault="00E0189B" w:rsidP="00E0189B">
          <w:pPr>
            <w:rPr>
              <w:rFonts w:ascii="Poppins" w:hAnsi="Poppins" w:hint="eastAsia"/>
              <w:sz w:val="20"/>
              <w:szCs w:val="20"/>
              <w:lang w:eastAsia="ko-KR"/>
            </w:rPr>
          </w:pPr>
        </w:p>
        <w:p w:rsidR="00E558A0" w:rsidRPr="004143B7" w:rsidRDefault="00E558A0" w:rsidP="00E558A0">
          <w:pPr>
            <w:rPr>
              <w:rFonts w:ascii="Poppins" w:hAnsi="Poppins" w:hint="eastAsia"/>
              <w:sz w:val="20"/>
              <w:szCs w:val="20"/>
              <w:lang w:eastAsia="ko-KR"/>
            </w:rPr>
          </w:pPr>
          <w:bookmarkStart w:id="341" w:name="_Toc248936671"/>
          <w:r w:rsidRPr="004143B7">
            <w:rPr>
              <w:rFonts w:ascii="Poppins" w:hAnsi="Poppins"/>
              <w:sz w:val="20"/>
              <w:szCs w:val="20"/>
              <w:lang w:eastAsia="ko-KR"/>
            </w:rPr>
            <w:t xml:space="preserve">Ready to be used as a portable iris camera for the added protection of superior iris recognition technology, </w:t>
          </w:r>
          <w:proofErr w:type="spellStart"/>
          <w:r w:rsidRPr="004143B7">
            <w:rPr>
              <w:rFonts w:ascii="Poppins" w:hAnsi="Poppins"/>
              <w:sz w:val="20"/>
              <w:szCs w:val="20"/>
            </w:rPr>
            <w:t>IriEnvoy</w:t>
          </w:r>
          <w:proofErr w:type="spellEnd"/>
          <w:r w:rsidRPr="004143B7">
            <w:rPr>
              <w:rFonts w:ascii="Poppins" w:hAnsi="Poppins"/>
              <w:sz w:val="20"/>
              <w:szCs w:val="20"/>
            </w:rPr>
            <w:t xml:space="preserve">-MK </w:t>
          </w:r>
          <w:r w:rsidRPr="004143B7">
            <w:rPr>
              <w:rFonts w:ascii="Poppins" w:hAnsi="Poppins"/>
              <w:sz w:val="20"/>
              <w:szCs w:val="20"/>
              <w:lang w:eastAsia="ko-KR"/>
            </w:rPr>
            <w:t xml:space="preserve">is the perfect choice for security needs when budget is a factor or a huge number of iris cameras </w:t>
          </w:r>
          <w:r w:rsidR="00523453" w:rsidRPr="004143B7">
            <w:rPr>
              <w:rFonts w:ascii="Poppins" w:hAnsi="Poppins"/>
              <w:sz w:val="20"/>
              <w:szCs w:val="20"/>
              <w:lang w:eastAsia="ko-KR"/>
            </w:rPr>
            <w:t>ar</w:t>
          </w:r>
          <w:r w:rsidR="00523453" w:rsidRPr="004143B7">
            <w:rPr>
              <w:rFonts w:ascii="Poppins" w:hAnsi="Poppins" w:hint="eastAsia"/>
              <w:sz w:val="20"/>
              <w:szCs w:val="20"/>
              <w:lang w:eastAsia="ko-KR"/>
            </w:rPr>
            <w:t>e</w:t>
          </w:r>
          <w:r w:rsidRPr="004143B7">
            <w:rPr>
              <w:rFonts w:ascii="Poppins" w:hAnsi="Poppins"/>
              <w:sz w:val="20"/>
              <w:szCs w:val="20"/>
              <w:lang w:eastAsia="ko-KR"/>
            </w:rPr>
            <w:t xml:space="preserve"> required. This monocular device is a revolutionary design that delivers high-quality iris acquisition with unprecedented ease-of-use. </w:t>
          </w:r>
          <w:proofErr w:type="spellStart"/>
          <w:r w:rsidRPr="004143B7">
            <w:rPr>
              <w:rFonts w:ascii="Poppins" w:hAnsi="Poppins"/>
              <w:sz w:val="20"/>
              <w:szCs w:val="20"/>
            </w:rPr>
            <w:t>IriEnvoy</w:t>
          </w:r>
          <w:proofErr w:type="spellEnd"/>
          <w:r w:rsidRPr="004143B7">
            <w:rPr>
              <w:rFonts w:ascii="Poppins" w:hAnsi="Poppins"/>
              <w:sz w:val="20"/>
              <w:szCs w:val="20"/>
            </w:rPr>
            <w:t xml:space="preserve">-MK </w:t>
          </w:r>
          <w:r w:rsidRPr="004143B7">
            <w:rPr>
              <w:rFonts w:ascii="Poppins" w:hAnsi="Poppins"/>
              <w:sz w:val="20"/>
              <w:szCs w:val="20"/>
              <w:lang w:eastAsia="ko-KR"/>
            </w:rPr>
            <w:t xml:space="preserve">provides true contactless, fast, ISO-compliant acquisition in an attractive housing that can be handheld conveniently. With its USB interface, compact hardware design, sophisticated and easy to integrate accompanying software, the </w:t>
          </w:r>
          <w:proofErr w:type="spellStart"/>
          <w:r w:rsidRPr="004143B7">
            <w:rPr>
              <w:rFonts w:ascii="Poppins" w:hAnsi="Poppins"/>
              <w:sz w:val="20"/>
              <w:szCs w:val="20"/>
            </w:rPr>
            <w:t>IriEnvoy</w:t>
          </w:r>
          <w:proofErr w:type="spellEnd"/>
          <w:r w:rsidRPr="004143B7">
            <w:rPr>
              <w:rFonts w:ascii="Poppins" w:hAnsi="Poppins"/>
              <w:sz w:val="20"/>
              <w:szCs w:val="20"/>
            </w:rPr>
            <w:t xml:space="preserve">-MK </w:t>
          </w:r>
          <w:r w:rsidRPr="004143B7">
            <w:rPr>
              <w:rFonts w:ascii="Poppins" w:hAnsi="Poppins"/>
              <w:sz w:val="20"/>
              <w:szCs w:val="20"/>
              <w:lang w:eastAsia="ko-KR"/>
            </w:rPr>
            <w:t>represents incredible value for iris biometric identification.</w:t>
          </w:r>
        </w:p>
        <w:p w:rsidR="00E0189B" w:rsidRPr="004143B7" w:rsidRDefault="00E0189B" w:rsidP="00E0189B">
          <w:pPr>
            <w:rPr>
              <w:rFonts w:ascii="Poppins" w:hAnsi="Poppins" w:hint="eastAsia"/>
              <w:sz w:val="20"/>
              <w:szCs w:val="20"/>
            </w:rPr>
          </w:pPr>
        </w:p>
        <w:p w:rsidR="00E0189B" w:rsidRPr="00BD56F5" w:rsidRDefault="00FE5CDE" w:rsidP="00E0189B">
          <w:pPr>
            <w:pStyle w:val="Heading1"/>
            <w:rPr>
              <w:rFonts w:ascii="Poppins SemiBold" w:hAnsi="Poppins SemiBold" w:hint="eastAsia"/>
              <w:b w:val="0"/>
              <w:szCs w:val="36"/>
            </w:rPr>
          </w:pPr>
          <w:bookmarkStart w:id="342" w:name="_Toc154050723"/>
          <w:r w:rsidRPr="00BD56F5">
            <w:rPr>
              <w:rFonts w:ascii="Poppins SemiBold" w:hAnsi="Poppins SemiBold"/>
              <w:b w:val="0"/>
              <w:szCs w:val="36"/>
            </w:rPr>
            <w:t>3 Item</w:t>
          </w:r>
          <w:r w:rsidR="000D12C8" w:rsidRPr="00BD56F5">
            <w:rPr>
              <w:rFonts w:ascii="Poppins SemiBold" w:hAnsi="Poppins SemiBold"/>
              <w:b w:val="0"/>
              <w:szCs w:val="36"/>
            </w:rPr>
            <w:t xml:space="preserve"> Inventory</w:t>
          </w:r>
          <w:bookmarkEnd w:id="341"/>
          <w:bookmarkEnd w:id="342"/>
        </w:p>
        <w:p w:rsidR="00E0189B" w:rsidRPr="004143B7" w:rsidRDefault="00E0189B" w:rsidP="00E0189B">
          <w:pPr>
            <w:rPr>
              <w:rFonts w:ascii="Poppins" w:hAnsi="Poppins" w:hint="eastAsia"/>
              <w:sz w:val="20"/>
              <w:szCs w:val="20"/>
            </w:rPr>
          </w:pPr>
        </w:p>
        <w:p w:rsidR="00E558A0" w:rsidRPr="004143B7" w:rsidRDefault="00E558A0" w:rsidP="00E558A0">
          <w:pPr>
            <w:rPr>
              <w:rFonts w:ascii="Poppins" w:hAnsi="Poppins" w:cstheme="minorHAnsi" w:hint="eastAsia"/>
              <w:sz w:val="20"/>
              <w:szCs w:val="20"/>
            </w:rPr>
          </w:pPr>
          <w:bookmarkStart w:id="343" w:name="_Toc248936683"/>
          <w:r w:rsidRPr="004143B7">
            <w:rPr>
              <w:rFonts w:ascii="Poppins" w:hAnsi="Poppins" w:cstheme="minorHAnsi"/>
              <w:sz w:val="20"/>
              <w:szCs w:val="20"/>
            </w:rPr>
            <w:t xml:space="preserve">You will need the following items to operate the </w:t>
          </w:r>
          <w:proofErr w:type="spellStart"/>
          <w:r w:rsidRPr="004143B7">
            <w:rPr>
              <w:rFonts w:ascii="Poppins" w:hAnsi="Poppins" w:cstheme="minorHAnsi"/>
              <w:sz w:val="20"/>
              <w:szCs w:val="20"/>
            </w:rPr>
            <w:t>IriEnvoy</w:t>
          </w:r>
          <w:proofErr w:type="spellEnd"/>
          <w:r w:rsidRPr="004143B7">
            <w:rPr>
              <w:rFonts w:ascii="Poppins" w:hAnsi="Poppins" w:cstheme="minorHAnsi"/>
              <w:sz w:val="20"/>
              <w:szCs w:val="20"/>
            </w:rPr>
            <w:t>-MK in demonstration mode:</w:t>
          </w:r>
        </w:p>
        <w:p w:rsidR="00E558A0" w:rsidRPr="004143B7" w:rsidRDefault="00E558A0" w:rsidP="00E558A0">
          <w:pPr>
            <w:rPr>
              <w:rFonts w:ascii="Poppins" w:hAnsi="Poppins" w:cstheme="minorHAnsi" w:hint="eastAsia"/>
              <w:sz w:val="20"/>
              <w:szCs w:val="20"/>
            </w:rPr>
          </w:pPr>
        </w:p>
        <w:p w:rsidR="00E558A0" w:rsidRPr="004143B7" w:rsidRDefault="00E558A0" w:rsidP="00E558A0">
          <w:pPr>
            <w:pStyle w:val="ListParagraph"/>
            <w:numPr>
              <w:ilvl w:val="0"/>
              <w:numId w:val="4"/>
            </w:numPr>
            <w:rPr>
              <w:rFonts w:ascii="Poppins" w:hAnsi="Poppins" w:cstheme="minorHAnsi" w:hint="eastAsia"/>
              <w:sz w:val="20"/>
              <w:szCs w:val="20"/>
            </w:rPr>
          </w:pPr>
          <w:proofErr w:type="spellStart"/>
          <w:r w:rsidRPr="004143B7">
            <w:rPr>
              <w:rFonts w:ascii="Poppins" w:hAnsi="Poppins" w:cstheme="minorHAnsi"/>
              <w:sz w:val="20"/>
              <w:szCs w:val="20"/>
              <w:lang w:eastAsia="en-US"/>
            </w:rPr>
            <w:t>IriEnvoy</w:t>
          </w:r>
          <w:proofErr w:type="spellEnd"/>
          <w:r w:rsidRPr="004143B7">
            <w:rPr>
              <w:rFonts w:ascii="Poppins" w:hAnsi="Poppins" w:cstheme="minorHAnsi"/>
              <w:sz w:val="20"/>
              <w:szCs w:val="20"/>
              <w:lang w:eastAsia="en-US"/>
            </w:rPr>
            <w:t xml:space="preserve">-MK </w:t>
          </w:r>
          <w:r w:rsidRPr="004143B7">
            <w:rPr>
              <w:rFonts w:ascii="Poppins" w:hAnsi="Poppins" w:cstheme="minorHAnsi"/>
              <w:sz w:val="20"/>
              <w:szCs w:val="20"/>
            </w:rPr>
            <w:t>camera</w:t>
          </w:r>
          <w:r w:rsidRPr="004143B7">
            <w:rPr>
              <w:rFonts w:ascii="Poppins" w:hAnsi="Poppins" w:cstheme="minorHAnsi"/>
              <w:sz w:val="20"/>
              <w:szCs w:val="20"/>
              <w:lang w:eastAsia="en-US"/>
            </w:rPr>
            <w:t xml:space="preserve"> unit</w:t>
          </w:r>
        </w:p>
        <w:p w:rsidR="00E558A0" w:rsidRPr="004143B7" w:rsidRDefault="00E558A0" w:rsidP="00E558A0">
          <w:pPr>
            <w:pStyle w:val="ListParagraph"/>
            <w:numPr>
              <w:ilvl w:val="0"/>
              <w:numId w:val="0"/>
            </w:numPr>
            <w:ind w:left="720"/>
            <w:rPr>
              <w:rFonts w:ascii="Poppins" w:hAnsi="Poppins" w:cstheme="minorHAnsi" w:hint="eastAsia"/>
              <w:sz w:val="20"/>
              <w:szCs w:val="20"/>
            </w:rPr>
          </w:pPr>
        </w:p>
        <w:p w:rsidR="00E558A0" w:rsidRPr="004143B7" w:rsidRDefault="00E558A0" w:rsidP="00E558A0">
          <w:pPr>
            <w:pStyle w:val="ListParagraph"/>
            <w:numPr>
              <w:ilvl w:val="0"/>
              <w:numId w:val="4"/>
            </w:numPr>
            <w:rPr>
              <w:rFonts w:ascii="Poppins" w:hAnsi="Poppins" w:cstheme="minorHAnsi" w:hint="eastAsia"/>
              <w:sz w:val="20"/>
              <w:szCs w:val="20"/>
            </w:rPr>
          </w:pPr>
          <w:r w:rsidRPr="004143B7">
            <w:rPr>
              <w:rFonts w:ascii="Poppins" w:hAnsi="Poppins" w:cstheme="minorHAnsi"/>
              <w:sz w:val="20"/>
              <w:szCs w:val="20"/>
            </w:rPr>
            <w:t>Software Package containing:</w:t>
          </w:r>
        </w:p>
        <w:p w:rsidR="00E558A0" w:rsidRPr="004143B7" w:rsidRDefault="00E558A0" w:rsidP="00E558A0">
          <w:pPr>
            <w:pStyle w:val="ListParagraph"/>
            <w:numPr>
              <w:ilvl w:val="1"/>
              <w:numId w:val="4"/>
            </w:numPr>
            <w:rPr>
              <w:rFonts w:ascii="Poppins" w:hAnsi="Poppins" w:hint="eastAsia"/>
              <w:sz w:val="20"/>
              <w:szCs w:val="20"/>
            </w:rPr>
          </w:pPr>
          <w:proofErr w:type="spellStart"/>
          <w:r w:rsidRPr="004143B7">
            <w:rPr>
              <w:rFonts w:ascii="Poppins" w:hAnsi="Poppins"/>
              <w:sz w:val="20"/>
              <w:szCs w:val="20"/>
            </w:rPr>
            <w:t>IriEnvoy</w:t>
          </w:r>
          <w:proofErr w:type="spellEnd"/>
          <w:r w:rsidRPr="004143B7">
            <w:rPr>
              <w:rFonts w:ascii="Poppins" w:hAnsi="Poppins"/>
              <w:sz w:val="20"/>
              <w:szCs w:val="20"/>
            </w:rPr>
            <w:t xml:space="preserve">-MK Iris </w:t>
          </w:r>
          <w:proofErr w:type="spellStart"/>
          <w:r w:rsidRPr="004143B7">
            <w:rPr>
              <w:rFonts w:ascii="Poppins" w:hAnsi="Poppins"/>
              <w:sz w:val="20"/>
              <w:szCs w:val="20"/>
            </w:rPr>
            <w:t>CaptureDemo</w:t>
          </w:r>
          <w:proofErr w:type="spellEnd"/>
          <w:r w:rsidRPr="004143B7">
            <w:rPr>
              <w:rFonts w:ascii="Poppins" w:hAnsi="Poppins"/>
              <w:sz w:val="20"/>
              <w:szCs w:val="20"/>
            </w:rPr>
            <w:t xml:space="preserve"> demonstration application</w:t>
          </w:r>
        </w:p>
        <w:p w:rsidR="00E558A0" w:rsidRPr="004143B7" w:rsidRDefault="00E558A0" w:rsidP="00E558A0">
          <w:pPr>
            <w:pStyle w:val="ListParagraph"/>
            <w:numPr>
              <w:ilvl w:val="1"/>
              <w:numId w:val="4"/>
            </w:numPr>
            <w:rPr>
              <w:rFonts w:ascii="Poppins" w:hAnsi="Poppins" w:hint="eastAsia"/>
              <w:sz w:val="20"/>
              <w:szCs w:val="20"/>
            </w:rPr>
          </w:pPr>
          <w:proofErr w:type="spellStart"/>
          <w:r w:rsidRPr="004143B7">
            <w:rPr>
              <w:rFonts w:ascii="Poppins" w:hAnsi="Poppins"/>
              <w:sz w:val="20"/>
              <w:szCs w:val="20"/>
            </w:rPr>
            <w:t>IriEnvoy</w:t>
          </w:r>
          <w:proofErr w:type="spellEnd"/>
          <w:r w:rsidRPr="004143B7">
            <w:rPr>
              <w:rFonts w:ascii="Poppins" w:hAnsi="Poppins"/>
              <w:sz w:val="20"/>
              <w:szCs w:val="20"/>
            </w:rPr>
            <w:t>-MK C++SDK Software Development Kit</w:t>
          </w:r>
        </w:p>
        <w:p w:rsidR="00E558A0" w:rsidRPr="004143B7" w:rsidRDefault="00E558A0" w:rsidP="00E558A0">
          <w:pPr>
            <w:ind w:leftChars="129" w:left="284"/>
            <w:rPr>
              <w:rFonts w:ascii="Poppins" w:hAnsi="Poppins" w:cstheme="minorHAnsi" w:hint="eastAsia"/>
              <w:sz w:val="20"/>
              <w:szCs w:val="20"/>
            </w:rPr>
          </w:pPr>
          <w:r w:rsidRPr="004143B7">
            <w:rPr>
              <w:rFonts w:ascii="Poppins" w:hAnsi="Poppins" w:cstheme="minorHAnsi"/>
              <w:sz w:val="20"/>
              <w:szCs w:val="20"/>
            </w:rPr>
            <w:t xml:space="preserve">(Please contact </w:t>
          </w:r>
          <w:proofErr w:type="spellStart"/>
          <w:r w:rsidRPr="004143B7">
            <w:rPr>
              <w:rFonts w:ascii="Poppins" w:hAnsi="Poppins" w:cstheme="minorHAnsi"/>
              <w:sz w:val="20"/>
              <w:szCs w:val="20"/>
            </w:rPr>
            <w:t>IriTech</w:t>
          </w:r>
          <w:proofErr w:type="spellEnd"/>
          <w:r w:rsidRPr="004143B7">
            <w:rPr>
              <w:rFonts w:ascii="Poppins" w:hAnsi="Poppins" w:cstheme="minorHAnsi"/>
              <w:sz w:val="20"/>
              <w:szCs w:val="20"/>
            </w:rPr>
            <w:t xml:space="preserve"> &lt;collaboration@iritech.com&gt; to get an account to download all software </w:t>
          </w:r>
          <w:r w:rsidR="00523453" w:rsidRPr="004143B7">
            <w:rPr>
              <w:rFonts w:ascii="Poppins" w:hAnsi="Poppins" w:cstheme="minorHAnsi"/>
              <w:sz w:val="20"/>
              <w:szCs w:val="20"/>
            </w:rPr>
            <w:t>package</w:t>
          </w:r>
          <w:r w:rsidR="00523453" w:rsidRPr="004143B7">
            <w:rPr>
              <w:rFonts w:ascii="Poppins" w:hAnsi="Poppins" w:cstheme="minorHAnsi" w:hint="eastAsia"/>
              <w:sz w:val="20"/>
              <w:szCs w:val="20"/>
            </w:rPr>
            <w:t>s</w:t>
          </w:r>
          <w:r w:rsidRPr="004143B7">
            <w:rPr>
              <w:rFonts w:ascii="Poppins" w:hAnsi="Poppins" w:cstheme="minorHAnsi"/>
              <w:sz w:val="20"/>
              <w:szCs w:val="20"/>
            </w:rPr>
            <w:t xml:space="preserve"> from </w:t>
          </w:r>
          <w:proofErr w:type="spellStart"/>
          <w:r w:rsidRPr="004143B7">
            <w:rPr>
              <w:rFonts w:ascii="Poppins" w:hAnsi="Poppins" w:cstheme="minorHAnsi"/>
              <w:sz w:val="20"/>
              <w:szCs w:val="20"/>
            </w:rPr>
            <w:t>IriTech’s</w:t>
          </w:r>
          <w:proofErr w:type="spellEnd"/>
          <w:r w:rsidRPr="004143B7">
            <w:rPr>
              <w:rFonts w:ascii="Poppins" w:hAnsi="Poppins" w:cstheme="minorHAnsi"/>
              <w:sz w:val="20"/>
              <w:szCs w:val="20"/>
            </w:rPr>
            <w:t xml:space="preserve"> website).</w:t>
          </w:r>
        </w:p>
        <w:p w:rsidR="00E558A0" w:rsidRDefault="00E558A0" w:rsidP="00E558A0">
          <w:pPr>
            <w:ind w:leftChars="129" w:left="284"/>
            <w:rPr>
              <w:ins w:id="344" w:author="ptdung" w:date="2023-12-21T15:31:00Z"/>
              <w:rFonts w:ascii="Poppins" w:hAnsi="Poppins" w:cstheme="minorHAnsi" w:hint="eastAsia"/>
              <w:sz w:val="20"/>
              <w:szCs w:val="20"/>
            </w:rPr>
          </w:pPr>
        </w:p>
        <w:p w:rsidR="00320963" w:rsidRPr="004143B7" w:rsidRDefault="00320963" w:rsidP="00E558A0">
          <w:pPr>
            <w:ind w:leftChars="129" w:left="284"/>
            <w:rPr>
              <w:rFonts w:ascii="Poppins" w:hAnsi="Poppins" w:cstheme="minorHAnsi" w:hint="eastAsia"/>
              <w:sz w:val="20"/>
              <w:szCs w:val="20"/>
            </w:rPr>
          </w:pPr>
          <w:ins w:id="345" w:author="ptdung" w:date="2023-12-21T15:31:00Z">
            <w:r>
              <w:rPr>
                <w:rFonts w:ascii="Poppins" w:hAnsi="Poppins" w:cstheme="minorHAnsi"/>
                <w:noProof/>
                <w:sz w:val="20"/>
                <w:szCs w:val="20"/>
                <w:rPrChange w:id="346">
                  <w:rPr>
                    <w:noProof/>
                  </w:rPr>
                </w:rPrChange>
              </w:rPr>
              <w:drawing>
                <wp:inline distT="0" distB="0" distL="0" distR="0" wp14:anchorId="62836A5F" wp14:editId="6694B845">
                  <wp:extent cx="5932170" cy="23056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2170" cy="2305685"/>
                          </a:xfrm>
                          <a:prstGeom prst="rect">
                            <a:avLst/>
                          </a:prstGeom>
                          <a:noFill/>
                          <a:ln>
                            <a:noFill/>
                          </a:ln>
                        </pic:spPr>
                      </pic:pic>
                    </a:graphicData>
                  </a:graphic>
                </wp:inline>
              </w:drawing>
            </w:r>
          </w:ins>
        </w:p>
        <w:p w:rsidR="00E558A0" w:rsidRPr="004143B7" w:rsidRDefault="00E558A0" w:rsidP="00E558A0">
          <w:pPr>
            <w:ind w:leftChars="129" w:left="284"/>
            <w:rPr>
              <w:rFonts w:ascii="Poppins" w:hAnsi="Poppins" w:cstheme="minorHAnsi" w:hint="eastAsia"/>
              <w:sz w:val="20"/>
              <w:szCs w:val="20"/>
            </w:rPr>
          </w:pPr>
        </w:p>
        <w:p w:rsidR="0053729A" w:rsidRPr="004143B7" w:rsidDel="00320963" w:rsidRDefault="00E558A0">
          <w:pPr>
            <w:spacing w:after="200" w:line="276" w:lineRule="auto"/>
            <w:rPr>
              <w:del w:id="347" w:author="ptdung" w:date="2023-12-21T15:31:00Z"/>
              <w:rFonts w:ascii="Poppins" w:eastAsiaTheme="majorEastAsia" w:hAnsi="Poppins" w:cstheme="majorBidi" w:hint="eastAsia"/>
              <w:b/>
              <w:bCs/>
              <w:color w:val="930F15"/>
              <w:sz w:val="20"/>
              <w:szCs w:val="20"/>
            </w:rPr>
          </w:pPr>
          <w:del w:id="348" w:author="ptdung" w:date="2023-12-21T15:31:00Z">
            <w:r w:rsidRPr="004143B7" w:rsidDel="00320963">
              <w:rPr>
                <w:rFonts w:ascii="Poppins" w:hAnsi="Poppins"/>
                <w:noProof/>
                <w:sz w:val="20"/>
                <w:szCs w:val="20"/>
                <w:rPrChange w:id="349">
                  <w:rPr>
                    <w:noProof/>
                  </w:rPr>
                </w:rPrChange>
              </w:rPr>
              <w:drawing>
                <wp:inline distT="0" distB="0" distL="0" distR="0" wp14:anchorId="726E0F46" wp14:editId="034CD2F7">
                  <wp:extent cx="5943600" cy="2308225"/>
                  <wp:effectExtent l="0" t="0" r="0" b="0"/>
                  <wp:docPr id="738" name="그림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308225"/>
                          </a:xfrm>
                          <a:prstGeom prst="rect">
                            <a:avLst/>
                          </a:prstGeom>
                          <a:noFill/>
                        </pic:spPr>
                      </pic:pic>
                    </a:graphicData>
                  </a:graphic>
                </wp:inline>
              </w:drawing>
            </w:r>
          </w:del>
        </w:p>
        <w:p w:rsidR="00E558A0" w:rsidRPr="004143B7" w:rsidDel="00320963" w:rsidRDefault="00E558A0">
          <w:pPr>
            <w:spacing w:after="200" w:line="276" w:lineRule="auto"/>
            <w:rPr>
              <w:del w:id="350" w:author="ptdung" w:date="2023-12-21T15:32:00Z"/>
              <w:rFonts w:ascii="Poppins" w:eastAsiaTheme="majorEastAsia" w:hAnsi="Poppins" w:cstheme="majorBidi" w:hint="eastAsia"/>
              <w:b/>
              <w:bCs/>
              <w:color w:val="930F15"/>
              <w:sz w:val="20"/>
              <w:szCs w:val="20"/>
            </w:rPr>
          </w:pPr>
        </w:p>
        <w:p w:rsidR="00E558A0" w:rsidRPr="00BD56F5" w:rsidRDefault="004D50CB" w:rsidP="00E558A0">
          <w:pPr>
            <w:pStyle w:val="Heading1"/>
            <w:rPr>
              <w:rFonts w:ascii="Poppins SemiBold" w:hAnsi="Poppins SemiBold" w:hint="eastAsia"/>
              <w:b w:val="0"/>
              <w:szCs w:val="36"/>
            </w:rPr>
          </w:pPr>
          <w:bookmarkStart w:id="351" w:name="_Toc505699374"/>
          <w:bookmarkStart w:id="352" w:name="_Toc154050724"/>
          <w:r w:rsidRPr="00BD56F5">
            <w:rPr>
              <w:rFonts w:ascii="Poppins SemiBold" w:hAnsi="Poppins SemiBold"/>
              <w:b w:val="0"/>
              <w:szCs w:val="36"/>
            </w:rPr>
            <w:t>4 Warnings</w:t>
          </w:r>
          <w:r w:rsidR="00E558A0" w:rsidRPr="00BD56F5">
            <w:rPr>
              <w:rFonts w:ascii="Poppins SemiBold" w:hAnsi="Poppins SemiBold"/>
              <w:b w:val="0"/>
              <w:szCs w:val="36"/>
            </w:rPr>
            <w:t xml:space="preserve"> and Precautions</w:t>
          </w:r>
          <w:bookmarkEnd w:id="351"/>
          <w:bookmarkEnd w:id="352"/>
        </w:p>
        <w:p w:rsidR="00E558A0" w:rsidRPr="004143B7" w:rsidRDefault="00E558A0" w:rsidP="00E558A0">
          <w:pPr>
            <w:rPr>
              <w:rFonts w:ascii="Poppins" w:hAnsi="Poppins" w:hint="eastAsia"/>
              <w:sz w:val="20"/>
              <w:szCs w:val="20"/>
              <w:lang w:eastAsia="ko-KR"/>
            </w:rPr>
          </w:pPr>
        </w:p>
        <w:p w:rsidR="00E558A0" w:rsidRPr="004143B7" w:rsidRDefault="00E558A0" w:rsidP="00E558A0">
          <w:pPr>
            <w:jc w:val="both"/>
            <w:rPr>
              <w:rFonts w:ascii="Poppins" w:hAnsi="Poppins" w:cstheme="minorHAnsi" w:hint="eastAsia"/>
              <w:sz w:val="20"/>
              <w:szCs w:val="20"/>
            </w:rPr>
          </w:pPr>
          <w:bookmarkStart w:id="353" w:name="_Hlk132717929"/>
          <w:proofErr w:type="spellStart"/>
          <w:r w:rsidRPr="004143B7">
            <w:rPr>
              <w:rFonts w:ascii="Poppins" w:hAnsi="Poppins"/>
              <w:sz w:val="20"/>
              <w:szCs w:val="20"/>
            </w:rPr>
            <w:t>IriEnvoy</w:t>
          </w:r>
          <w:proofErr w:type="spellEnd"/>
          <w:r w:rsidRPr="004143B7">
            <w:rPr>
              <w:rFonts w:ascii="Poppins" w:hAnsi="Poppins"/>
              <w:sz w:val="20"/>
              <w:szCs w:val="20"/>
            </w:rPr>
            <w:t xml:space="preserve">-MK </w:t>
          </w:r>
          <w:r w:rsidRPr="004143B7">
            <w:rPr>
              <w:rFonts w:ascii="Poppins" w:hAnsi="Poppins" w:cstheme="minorHAnsi"/>
              <w:sz w:val="20"/>
              <w:szCs w:val="20"/>
            </w:rPr>
            <w:t xml:space="preserve">includes sensitive electronics and optics. It is possible for </w:t>
          </w:r>
          <w:proofErr w:type="spellStart"/>
          <w:r w:rsidRPr="004143B7">
            <w:rPr>
              <w:rFonts w:ascii="Poppins" w:hAnsi="Poppins"/>
              <w:sz w:val="20"/>
              <w:szCs w:val="20"/>
            </w:rPr>
            <w:t>IriEnvoy</w:t>
          </w:r>
          <w:proofErr w:type="spellEnd"/>
          <w:r w:rsidRPr="004143B7">
            <w:rPr>
              <w:rFonts w:ascii="Poppins" w:hAnsi="Poppins"/>
              <w:sz w:val="20"/>
              <w:szCs w:val="20"/>
            </w:rPr>
            <w:t xml:space="preserve">-MK </w:t>
          </w:r>
          <w:r w:rsidRPr="004143B7">
            <w:rPr>
              <w:rFonts w:ascii="Poppins" w:hAnsi="Poppins" w:cstheme="minorHAnsi"/>
              <w:sz w:val="20"/>
              <w:szCs w:val="20"/>
            </w:rPr>
            <w:t xml:space="preserve">device to get these electronics </w:t>
          </w:r>
          <w:r w:rsidRPr="004143B7">
            <w:rPr>
              <w:rFonts w:ascii="Poppins" w:hAnsi="Poppins" w:cstheme="minorHAnsi"/>
              <w:sz w:val="20"/>
              <w:szCs w:val="20"/>
              <w:lang w:eastAsia="ko-KR"/>
            </w:rPr>
            <w:t xml:space="preserve">damaged </w:t>
          </w:r>
          <w:r w:rsidRPr="004143B7">
            <w:rPr>
              <w:rFonts w:ascii="Poppins" w:hAnsi="Poppins" w:cstheme="minorHAnsi"/>
              <w:sz w:val="20"/>
              <w:szCs w:val="20"/>
            </w:rPr>
            <w:t>if you do not follow proper precautions:</w:t>
          </w:r>
        </w:p>
        <w:p w:rsidR="00E558A0" w:rsidRPr="004143B7" w:rsidRDefault="00E558A0" w:rsidP="00E558A0">
          <w:pPr>
            <w:jc w:val="both"/>
            <w:rPr>
              <w:rFonts w:ascii="Poppins" w:hAnsi="Poppins" w:cstheme="minorHAnsi" w:hint="eastAsia"/>
              <w:sz w:val="20"/>
              <w:szCs w:val="20"/>
            </w:rPr>
          </w:pPr>
        </w:p>
        <w:p w:rsidR="00E558A0" w:rsidRPr="004143B7" w:rsidRDefault="00E558A0" w:rsidP="004834E0">
          <w:pPr>
            <w:pStyle w:val="ListParagraph"/>
            <w:numPr>
              <w:ilvl w:val="0"/>
              <w:numId w:val="8"/>
            </w:numPr>
            <w:jc w:val="both"/>
            <w:rPr>
              <w:rFonts w:ascii="Poppins" w:hAnsi="Poppins" w:cstheme="minorHAnsi" w:hint="eastAsia"/>
              <w:sz w:val="20"/>
              <w:szCs w:val="20"/>
            </w:rPr>
          </w:pPr>
          <w:r w:rsidRPr="004143B7">
            <w:rPr>
              <w:rFonts w:ascii="Poppins" w:hAnsi="Poppins" w:cstheme="minorHAnsi"/>
              <w:sz w:val="20"/>
              <w:szCs w:val="20"/>
            </w:rPr>
            <w:t>Clean regularly to remove dust, but do not use any cleaning solutions. Only wipe the device with a smooth cloth or towel. Keep the lens free of dust and dirt, and use a special cloth for optics in order to avoid scratching the optics.</w:t>
          </w:r>
        </w:p>
        <w:p w:rsidR="00E558A0" w:rsidRPr="004143B7" w:rsidRDefault="00E558A0" w:rsidP="004834E0">
          <w:pPr>
            <w:pStyle w:val="ListParagraph"/>
            <w:numPr>
              <w:ilvl w:val="0"/>
              <w:numId w:val="8"/>
            </w:numPr>
            <w:jc w:val="both"/>
            <w:rPr>
              <w:rFonts w:ascii="Poppins" w:hAnsi="Poppins" w:cstheme="minorHAnsi" w:hint="eastAsia"/>
              <w:sz w:val="20"/>
              <w:szCs w:val="20"/>
            </w:rPr>
          </w:pPr>
          <w:r w:rsidRPr="004143B7">
            <w:rPr>
              <w:rFonts w:ascii="Poppins" w:hAnsi="Poppins" w:cstheme="minorHAnsi"/>
              <w:sz w:val="20"/>
              <w:szCs w:val="20"/>
            </w:rPr>
            <w:t>Do not allow water to leak into the device or operate the device in humid conditions where water might condense upon the electronics.</w:t>
          </w:r>
        </w:p>
        <w:p w:rsidR="00E558A0" w:rsidRPr="004143B7" w:rsidRDefault="00E558A0" w:rsidP="004834E0">
          <w:pPr>
            <w:pStyle w:val="ListParagraph"/>
            <w:numPr>
              <w:ilvl w:val="0"/>
              <w:numId w:val="8"/>
            </w:numPr>
            <w:jc w:val="both"/>
            <w:rPr>
              <w:rFonts w:ascii="Poppins" w:hAnsi="Poppins" w:cstheme="minorHAnsi" w:hint="eastAsia"/>
              <w:sz w:val="20"/>
              <w:szCs w:val="20"/>
            </w:rPr>
          </w:pPr>
          <w:r w:rsidRPr="004143B7">
            <w:rPr>
              <w:rFonts w:ascii="Poppins" w:hAnsi="Poppins" w:cstheme="minorHAnsi"/>
              <w:sz w:val="20"/>
              <w:szCs w:val="20"/>
            </w:rPr>
            <w:t>Do not operate device in places where temperature reach extremes beyond the stated range.</w:t>
          </w:r>
        </w:p>
        <w:p w:rsidR="00E558A0" w:rsidRPr="004143B7" w:rsidRDefault="00E558A0" w:rsidP="004834E0">
          <w:pPr>
            <w:pStyle w:val="ListParagraph"/>
            <w:numPr>
              <w:ilvl w:val="0"/>
              <w:numId w:val="8"/>
            </w:numPr>
            <w:jc w:val="both"/>
            <w:rPr>
              <w:rFonts w:ascii="Poppins" w:hAnsi="Poppins" w:cstheme="minorHAnsi" w:hint="eastAsia"/>
              <w:sz w:val="20"/>
              <w:szCs w:val="20"/>
            </w:rPr>
          </w:pPr>
          <w:r w:rsidRPr="004143B7">
            <w:rPr>
              <w:rFonts w:ascii="Poppins" w:hAnsi="Poppins" w:cstheme="minorHAnsi"/>
              <w:sz w:val="20"/>
              <w:szCs w:val="20"/>
            </w:rPr>
            <w:t>Do not place the device next to heating equipment.</w:t>
          </w:r>
        </w:p>
        <w:p w:rsidR="00E558A0" w:rsidRPr="004143B7" w:rsidRDefault="00E558A0" w:rsidP="004834E0">
          <w:pPr>
            <w:pStyle w:val="ListParagraph"/>
            <w:numPr>
              <w:ilvl w:val="0"/>
              <w:numId w:val="8"/>
            </w:numPr>
            <w:jc w:val="both"/>
            <w:rPr>
              <w:rFonts w:ascii="Poppins" w:hAnsi="Poppins" w:cstheme="minorHAnsi" w:hint="eastAsia"/>
              <w:sz w:val="20"/>
              <w:szCs w:val="20"/>
            </w:rPr>
          </w:pPr>
          <w:r w:rsidRPr="004143B7">
            <w:rPr>
              <w:rFonts w:ascii="Poppins" w:hAnsi="Poppins" w:cstheme="minorHAnsi"/>
              <w:sz w:val="20"/>
              <w:szCs w:val="20"/>
            </w:rPr>
            <w:t>Do not place magnets near the device.</w:t>
          </w:r>
        </w:p>
        <w:p w:rsidR="00E558A0" w:rsidRPr="004143B7" w:rsidRDefault="00E558A0" w:rsidP="004834E0">
          <w:pPr>
            <w:pStyle w:val="ListParagraph"/>
            <w:numPr>
              <w:ilvl w:val="0"/>
              <w:numId w:val="8"/>
            </w:numPr>
            <w:jc w:val="both"/>
            <w:rPr>
              <w:rFonts w:ascii="Poppins" w:hAnsi="Poppins" w:cstheme="minorHAnsi" w:hint="eastAsia"/>
              <w:sz w:val="20"/>
              <w:szCs w:val="20"/>
            </w:rPr>
          </w:pPr>
          <w:r w:rsidRPr="004143B7">
            <w:rPr>
              <w:rFonts w:ascii="Poppins" w:hAnsi="Poppins" w:cstheme="minorHAnsi"/>
              <w:sz w:val="20"/>
              <w:szCs w:val="20"/>
            </w:rPr>
            <w:lastRenderedPageBreak/>
            <w:t>Do not apply voltage or current beyond the stated range.</w:t>
          </w:r>
        </w:p>
        <w:p w:rsidR="00E558A0" w:rsidRPr="004143B7" w:rsidRDefault="00E558A0" w:rsidP="004834E0">
          <w:pPr>
            <w:pStyle w:val="ListParagraph"/>
            <w:numPr>
              <w:ilvl w:val="0"/>
              <w:numId w:val="8"/>
            </w:numPr>
            <w:jc w:val="both"/>
            <w:rPr>
              <w:rFonts w:ascii="Poppins" w:hAnsi="Poppins" w:cstheme="minorHAnsi" w:hint="eastAsia"/>
              <w:sz w:val="20"/>
              <w:szCs w:val="20"/>
            </w:rPr>
          </w:pPr>
          <w:r w:rsidRPr="004143B7">
            <w:rPr>
              <w:rFonts w:ascii="Poppins" w:hAnsi="Poppins" w:cstheme="minorHAnsi"/>
              <w:sz w:val="20"/>
              <w:szCs w:val="20"/>
            </w:rPr>
            <w:t>Do not use the device for any purposes beyond those specified.</w:t>
          </w:r>
        </w:p>
        <w:p w:rsidR="00E558A0" w:rsidRPr="004143B7" w:rsidRDefault="00E558A0" w:rsidP="004834E0">
          <w:pPr>
            <w:pStyle w:val="ListParagraph"/>
            <w:numPr>
              <w:ilvl w:val="0"/>
              <w:numId w:val="8"/>
            </w:numPr>
            <w:jc w:val="both"/>
            <w:rPr>
              <w:rFonts w:ascii="Poppins" w:hAnsi="Poppins" w:cstheme="minorHAnsi" w:hint="eastAsia"/>
              <w:sz w:val="20"/>
              <w:szCs w:val="20"/>
            </w:rPr>
          </w:pPr>
          <w:r w:rsidRPr="004143B7">
            <w:rPr>
              <w:rFonts w:ascii="Poppins" w:hAnsi="Poppins" w:cstheme="minorHAnsi"/>
              <w:sz w:val="20"/>
              <w:szCs w:val="20"/>
            </w:rPr>
            <w:t>Do not disassemble components from the boards or alter wiring or board design.</w:t>
          </w:r>
        </w:p>
        <w:p w:rsidR="00E558A0" w:rsidRPr="004143B7" w:rsidRDefault="00E558A0" w:rsidP="004834E0">
          <w:pPr>
            <w:pStyle w:val="ListParagraph"/>
            <w:numPr>
              <w:ilvl w:val="0"/>
              <w:numId w:val="8"/>
            </w:numPr>
            <w:jc w:val="both"/>
            <w:rPr>
              <w:rFonts w:ascii="Poppins" w:hAnsi="Poppins" w:cstheme="minorHAnsi" w:hint="eastAsia"/>
              <w:sz w:val="20"/>
              <w:szCs w:val="20"/>
            </w:rPr>
          </w:pPr>
          <w:r w:rsidRPr="004143B7">
            <w:rPr>
              <w:rFonts w:ascii="Poppins" w:hAnsi="Poppins" w:cstheme="minorHAnsi"/>
              <w:sz w:val="20"/>
              <w:szCs w:val="20"/>
            </w:rPr>
            <w:t>Do not drop the device or submit to sudden impact or mechanical stresses.</w:t>
          </w:r>
        </w:p>
        <w:p w:rsidR="00E558A0" w:rsidRPr="004143B7" w:rsidRDefault="00E558A0" w:rsidP="004834E0">
          <w:pPr>
            <w:pStyle w:val="ListParagraph"/>
            <w:numPr>
              <w:ilvl w:val="0"/>
              <w:numId w:val="8"/>
            </w:numPr>
            <w:jc w:val="both"/>
            <w:rPr>
              <w:rFonts w:ascii="Poppins" w:hAnsi="Poppins" w:cstheme="minorHAnsi" w:hint="eastAsia"/>
              <w:sz w:val="20"/>
              <w:szCs w:val="20"/>
            </w:rPr>
          </w:pPr>
          <w:r w:rsidRPr="004143B7">
            <w:rPr>
              <w:rFonts w:ascii="Poppins" w:hAnsi="Poppins" w:cstheme="minorHAnsi"/>
              <w:sz w:val="20"/>
              <w:szCs w:val="20"/>
            </w:rPr>
            <w:t>Handle the electronics with proper anti-static protection and techniques to prevent shorting any microchips.</w:t>
          </w:r>
        </w:p>
        <w:p w:rsidR="00E558A0" w:rsidRPr="004143B7" w:rsidRDefault="00E558A0" w:rsidP="00E558A0">
          <w:pPr>
            <w:pStyle w:val="ListParagraph"/>
            <w:numPr>
              <w:ilvl w:val="0"/>
              <w:numId w:val="0"/>
            </w:numPr>
            <w:ind w:left="1160"/>
            <w:rPr>
              <w:rFonts w:ascii="Poppins" w:hAnsi="Poppins" w:hint="eastAsia"/>
              <w:sz w:val="20"/>
              <w:szCs w:val="20"/>
            </w:rPr>
          </w:pPr>
        </w:p>
        <w:p w:rsidR="00E558A0" w:rsidRPr="004143B7" w:rsidRDefault="00E558A0" w:rsidP="00E558A0">
          <w:pPr>
            <w:pStyle w:val="ListParagraph"/>
            <w:widowControl w:val="0"/>
            <w:numPr>
              <w:ilvl w:val="0"/>
              <w:numId w:val="0"/>
            </w:numPr>
            <w:autoSpaceDE w:val="0"/>
            <w:autoSpaceDN w:val="0"/>
            <w:adjustRightInd w:val="0"/>
            <w:ind w:left="400"/>
            <w:rPr>
              <w:rFonts w:ascii="Poppins" w:eastAsia="Myriad-Roman" w:hAnsi="Poppins" w:cs="Myriad-Roman" w:hint="eastAsia"/>
              <w:b/>
              <w:color w:val="FF0000"/>
              <w:sz w:val="20"/>
              <w:szCs w:val="20"/>
              <w:u w:val="single"/>
            </w:rPr>
          </w:pPr>
          <w:r w:rsidRPr="004143B7">
            <w:rPr>
              <w:rFonts w:ascii="Poppins" w:hAnsi="Poppins"/>
              <w:b/>
              <w:color w:val="FF0000"/>
              <w:sz w:val="20"/>
              <w:szCs w:val="20"/>
              <w:u w:val="single"/>
            </w:rPr>
            <w:t>Any damage to the device caused by these activities will void the warranty.</w:t>
          </w:r>
        </w:p>
        <w:bookmarkEnd w:id="353"/>
        <w:p w:rsidR="000509B2" w:rsidRDefault="000509B2">
          <w:pPr>
            <w:rPr>
              <w:ins w:id="354" w:author="ptdung" w:date="2023-12-21T11:25:00Z"/>
              <w:rFonts w:ascii="Poppins" w:hAnsi="Poppins" w:hint="eastAsia"/>
              <w:sz w:val="20"/>
              <w:szCs w:val="20"/>
            </w:rPr>
            <w:pPrChange w:id="355" w:author="ptdung" w:date="2023-12-21T11:25:00Z">
              <w:pPr>
                <w:pStyle w:val="Heading1"/>
              </w:pPr>
            </w:pPrChange>
          </w:pPr>
        </w:p>
        <w:p w:rsidR="00BD5B41" w:rsidRPr="004143B7" w:rsidDel="000509B2" w:rsidRDefault="00BD5B41" w:rsidP="00BD5B41">
          <w:pPr>
            <w:rPr>
              <w:del w:id="356" w:author="ptdung" w:date="2023-12-21T11:25:00Z"/>
              <w:rFonts w:ascii="Poppins" w:eastAsiaTheme="majorEastAsia" w:hAnsi="Poppins" w:cstheme="majorBidi" w:hint="eastAsia"/>
              <w:b/>
              <w:bCs/>
              <w:color w:val="930F15"/>
              <w:sz w:val="20"/>
              <w:szCs w:val="20"/>
            </w:rPr>
          </w:pPr>
          <w:del w:id="357" w:author="ptdung" w:date="2023-12-21T11:25:00Z">
            <w:r w:rsidRPr="004143B7" w:rsidDel="000509B2">
              <w:rPr>
                <w:rFonts w:ascii="Poppins" w:hAnsi="Poppins"/>
                <w:sz w:val="20"/>
                <w:szCs w:val="20"/>
              </w:rPr>
              <w:br w:type="page"/>
            </w:r>
          </w:del>
        </w:p>
        <w:bookmarkEnd w:id="343"/>
        <w:p w:rsidR="000D12C8" w:rsidRPr="00BD56F5" w:rsidRDefault="00FE5CDE">
          <w:pPr>
            <w:rPr>
              <w:rFonts w:ascii="Poppins SemiBold" w:hAnsi="Poppins SemiBold" w:hint="eastAsia"/>
              <w:szCs w:val="36"/>
            </w:rPr>
            <w:pPrChange w:id="358" w:author="ptdung" w:date="2023-12-21T11:25:00Z">
              <w:pPr>
                <w:pStyle w:val="Heading1"/>
              </w:pPr>
            </w:pPrChange>
          </w:pPr>
          <w:r w:rsidRPr="00BD56F5">
            <w:rPr>
              <w:rFonts w:ascii="Poppins SemiBold" w:hAnsi="Poppins SemiBold"/>
              <w:b/>
              <w:szCs w:val="36"/>
            </w:rPr>
            <w:t>5 Operating</w:t>
          </w:r>
          <w:r w:rsidR="003A59D2" w:rsidRPr="00BD56F5">
            <w:rPr>
              <w:rFonts w:ascii="Poppins SemiBold" w:hAnsi="Poppins SemiBold"/>
              <w:b/>
              <w:szCs w:val="36"/>
            </w:rPr>
            <w:t xml:space="preserve"> Conditions</w:t>
          </w:r>
        </w:p>
        <w:p w:rsidR="00327E82" w:rsidRPr="004143B7" w:rsidRDefault="00327E82" w:rsidP="007747C3">
          <w:pPr>
            <w:rPr>
              <w:rFonts w:ascii="Poppins" w:hAnsi="Poppins" w:hint="eastAsia"/>
              <w:sz w:val="20"/>
              <w:szCs w:val="20"/>
            </w:rPr>
          </w:pPr>
          <w:bookmarkStart w:id="359" w:name="_Toc248936684"/>
        </w:p>
        <w:p w:rsidR="000D12C8" w:rsidRPr="004D50CB" w:rsidRDefault="00FE5CDE" w:rsidP="008A4495">
          <w:pPr>
            <w:rPr>
              <w:rFonts w:ascii="Poppins Medium" w:hAnsi="Poppins Medium" w:hint="eastAsia"/>
              <w:sz w:val="24"/>
              <w:szCs w:val="24"/>
            </w:rPr>
          </w:pPr>
          <w:r w:rsidRPr="004143B7">
            <w:rPr>
              <w:rFonts w:ascii="Poppins" w:hAnsi="Poppins"/>
              <w:sz w:val="20"/>
              <w:szCs w:val="20"/>
            </w:rPr>
            <w:t xml:space="preserve">5.1 </w:t>
          </w:r>
          <w:r w:rsidRPr="004D50CB">
            <w:rPr>
              <w:rFonts w:ascii="Poppins Medium" w:hAnsi="Poppins Medium"/>
              <w:sz w:val="24"/>
              <w:szCs w:val="24"/>
            </w:rPr>
            <w:t>System</w:t>
          </w:r>
          <w:r w:rsidR="000D12C8" w:rsidRPr="004D50CB">
            <w:rPr>
              <w:rFonts w:ascii="Poppins Medium" w:hAnsi="Poppins Medium"/>
              <w:sz w:val="24"/>
              <w:szCs w:val="24"/>
            </w:rPr>
            <w:t xml:space="preserve"> Requirement</w:t>
          </w:r>
          <w:bookmarkEnd w:id="359"/>
          <w:r w:rsidR="00327E82" w:rsidRPr="004D50CB">
            <w:rPr>
              <w:rFonts w:ascii="Poppins Medium" w:hAnsi="Poppins Medium"/>
              <w:sz w:val="24"/>
              <w:szCs w:val="24"/>
            </w:rPr>
            <w:t>s</w:t>
          </w:r>
        </w:p>
        <w:p w:rsidR="007747C3" w:rsidRPr="004143B7" w:rsidRDefault="007747C3" w:rsidP="007747C3">
          <w:pPr>
            <w:rPr>
              <w:rFonts w:ascii="Poppins" w:hAnsi="Poppins" w:hint="eastAsia"/>
              <w:sz w:val="20"/>
              <w:szCs w:val="20"/>
            </w:rPr>
          </w:pPr>
        </w:p>
        <w:p w:rsidR="00A12B17" w:rsidRPr="004143B7" w:rsidRDefault="00723886" w:rsidP="004834E0">
          <w:pPr>
            <w:pStyle w:val="ListParagraph"/>
            <w:numPr>
              <w:ilvl w:val="0"/>
              <w:numId w:val="16"/>
            </w:numPr>
            <w:rPr>
              <w:rFonts w:ascii="Poppins" w:hAnsi="Poppins" w:hint="eastAsia"/>
              <w:sz w:val="20"/>
              <w:szCs w:val="20"/>
            </w:rPr>
          </w:pPr>
          <w:r w:rsidRPr="004143B7">
            <w:rPr>
              <w:rFonts w:ascii="Poppins" w:hAnsi="Poppins"/>
              <w:sz w:val="20"/>
              <w:szCs w:val="20"/>
            </w:rPr>
            <w:t xml:space="preserve">Window </w:t>
          </w:r>
          <w:r w:rsidR="00ED712A">
            <w:rPr>
              <w:rFonts w:ascii="Poppins" w:hAnsi="Poppins"/>
              <w:sz w:val="20"/>
              <w:szCs w:val="20"/>
            </w:rPr>
            <w:t>10</w:t>
          </w:r>
          <w:r w:rsidR="00577B9D">
            <w:rPr>
              <w:rFonts w:ascii="Poppins" w:hAnsi="Poppins"/>
              <w:sz w:val="20"/>
              <w:szCs w:val="20"/>
            </w:rPr>
            <w:t xml:space="preserve"> </w:t>
          </w:r>
          <w:r w:rsidRPr="004143B7">
            <w:rPr>
              <w:rFonts w:ascii="Poppins" w:hAnsi="Poppins"/>
              <w:sz w:val="20"/>
              <w:szCs w:val="20"/>
            </w:rPr>
            <w:t>(32 bit/ 64bit)</w:t>
          </w:r>
        </w:p>
        <w:p w:rsidR="00A12B17" w:rsidRPr="004143B7" w:rsidRDefault="00723886" w:rsidP="004834E0">
          <w:pPr>
            <w:pStyle w:val="ListParagraph"/>
            <w:numPr>
              <w:ilvl w:val="0"/>
              <w:numId w:val="16"/>
            </w:numPr>
            <w:rPr>
              <w:rFonts w:ascii="Poppins" w:hAnsi="Poppins" w:hint="eastAsia"/>
              <w:sz w:val="20"/>
              <w:szCs w:val="20"/>
            </w:rPr>
          </w:pPr>
          <w:r w:rsidRPr="004143B7">
            <w:rPr>
              <w:rFonts w:ascii="Poppins" w:hAnsi="Poppins"/>
              <w:sz w:val="20"/>
              <w:szCs w:val="20"/>
            </w:rPr>
            <w:t>PC processing speed of 1.6 GHz or higher preferred</w:t>
          </w:r>
        </w:p>
        <w:p w:rsidR="00A12B17" w:rsidRPr="004143B7" w:rsidRDefault="00723886" w:rsidP="004834E0">
          <w:pPr>
            <w:pStyle w:val="ListParagraph"/>
            <w:numPr>
              <w:ilvl w:val="0"/>
              <w:numId w:val="16"/>
            </w:numPr>
            <w:rPr>
              <w:rFonts w:ascii="Poppins" w:hAnsi="Poppins" w:hint="eastAsia"/>
              <w:sz w:val="20"/>
              <w:szCs w:val="20"/>
            </w:rPr>
          </w:pPr>
          <w:r w:rsidRPr="004143B7">
            <w:rPr>
              <w:rFonts w:ascii="Poppins" w:hAnsi="Poppins"/>
              <w:sz w:val="20"/>
              <w:szCs w:val="20"/>
            </w:rPr>
            <w:t>PC support of USB 2.0 preferred for smooth data streaming</w:t>
          </w:r>
        </w:p>
        <w:p w:rsidR="00A12B17" w:rsidRPr="004143B7" w:rsidDel="000509B2" w:rsidRDefault="00A12B17" w:rsidP="00036F96">
          <w:pPr>
            <w:rPr>
              <w:del w:id="360" w:author="ptdung" w:date="2023-12-21T11:25:00Z"/>
              <w:rFonts w:ascii="Poppins" w:hAnsi="Poppins" w:hint="eastAsia"/>
              <w:sz w:val="20"/>
              <w:szCs w:val="20"/>
              <w:lang w:eastAsia="ko-KR"/>
            </w:rPr>
          </w:pPr>
        </w:p>
        <w:p w:rsidR="000D12C8" w:rsidRPr="008A4495" w:rsidRDefault="008137AD" w:rsidP="008A4495">
          <w:pPr>
            <w:rPr>
              <w:rFonts w:ascii="Poppins Medium" w:hAnsi="Poppins Medium" w:hint="eastAsia"/>
              <w:sz w:val="24"/>
              <w:szCs w:val="24"/>
            </w:rPr>
          </w:pPr>
          <w:bookmarkStart w:id="361" w:name="_Toc248936685"/>
          <w:r w:rsidRPr="008A4495">
            <w:rPr>
              <w:rFonts w:ascii="Poppins Medium" w:hAnsi="Poppins Medium"/>
              <w:sz w:val="24"/>
              <w:szCs w:val="24"/>
            </w:rPr>
            <w:t>5.2 Lighting</w:t>
          </w:r>
          <w:r w:rsidR="0053729A" w:rsidRPr="008A4495">
            <w:rPr>
              <w:rFonts w:ascii="Poppins Medium" w:hAnsi="Poppins Medium"/>
              <w:sz w:val="24"/>
              <w:szCs w:val="24"/>
            </w:rPr>
            <w:t xml:space="preserve"> Condition</w:t>
          </w:r>
          <w:bookmarkEnd w:id="361"/>
          <w:r w:rsidR="0053729A" w:rsidRPr="008A4495">
            <w:rPr>
              <w:rFonts w:ascii="Poppins Medium" w:hAnsi="Poppins Medium"/>
              <w:sz w:val="24"/>
              <w:szCs w:val="24"/>
            </w:rPr>
            <w:t>s</w:t>
          </w:r>
        </w:p>
        <w:p w:rsidR="007747C3" w:rsidRPr="004143B7" w:rsidRDefault="007747C3" w:rsidP="007747C3">
          <w:pPr>
            <w:rPr>
              <w:rFonts w:ascii="Poppins" w:hAnsi="Poppins" w:hint="eastAsia"/>
              <w:sz w:val="20"/>
              <w:szCs w:val="20"/>
            </w:rPr>
          </w:pPr>
        </w:p>
        <w:p w:rsidR="007747C3" w:rsidRPr="004143B7" w:rsidRDefault="008F05D1" w:rsidP="007747C3">
          <w:pPr>
            <w:rPr>
              <w:rFonts w:ascii="Poppins" w:hAnsi="Poppins" w:hint="eastAsia"/>
              <w:sz w:val="20"/>
              <w:szCs w:val="20"/>
            </w:rPr>
          </w:pPr>
          <w:r w:rsidRPr="004143B7">
            <w:rPr>
              <w:rFonts w:ascii="Poppins" w:hAnsi="Poppins"/>
              <w:noProof/>
              <w:sz w:val="20"/>
              <w:szCs w:val="20"/>
            </w:rPr>
            <w:drawing>
              <wp:anchor distT="0" distB="0" distL="114300" distR="114300" simplePos="0" relativeHeight="251655680" behindDoc="0" locked="0" layoutInCell="1" allowOverlap="1" wp14:anchorId="3545FBD0" wp14:editId="58DA293D">
                <wp:simplePos x="0" y="0"/>
                <wp:positionH relativeFrom="column">
                  <wp:posOffset>161925</wp:posOffset>
                </wp:positionH>
                <wp:positionV relativeFrom="paragraph">
                  <wp:posOffset>504190</wp:posOffset>
                </wp:positionV>
                <wp:extent cx="5667375" cy="5124450"/>
                <wp:effectExtent l="19050" t="0" r="9525" b="0"/>
                <wp:wrapTopAndBottom/>
                <wp:docPr id="93"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cstate="print"/>
                        <a:srcRect/>
                        <a:stretch>
                          <a:fillRect/>
                        </a:stretch>
                      </pic:blipFill>
                      <pic:spPr bwMode="auto">
                        <a:xfrm>
                          <a:off x="0" y="0"/>
                          <a:ext cx="5667375" cy="5124450"/>
                        </a:xfrm>
                        <a:prstGeom prst="rect">
                          <a:avLst/>
                        </a:prstGeom>
                        <a:noFill/>
                        <a:ln w="9525">
                          <a:noFill/>
                          <a:miter lim="800000"/>
                          <a:headEnd/>
                          <a:tailEnd/>
                        </a:ln>
                      </pic:spPr>
                    </pic:pic>
                  </a:graphicData>
                </a:graphic>
              </wp:anchor>
            </w:drawing>
          </w:r>
          <w:r w:rsidR="00723886" w:rsidRPr="004143B7">
            <w:rPr>
              <w:rFonts w:ascii="Poppins" w:hAnsi="Poppins"/>
              <w:sz w:val="20"/>
              <w:szCs w:val="20"/>
            </w:rPr>
            <w:t xml:space="preserve">The </w:t>
          </w:r>
          <w:r w:rsidR="00E558A0" w:rsidRPr="004143B7">
            <w:rPr>
              <w:rFonts w:ascii="Poppins" w:hAnsi="Poppins"/>
              <w:sz w:val="20"/>
              <w:szCs w:val="20"/>
              <w:lang w:val="vi-VN"/>
            </w:rPr>
            <w:t>IriEnvoy-MK</w:t>
          </w:r>
          <w:r w:rsidR="008137AD" w:rsidRPr="004143B7">
            <w:rPr>
              <w:rFonts w:ascii="Poppins" w:hAnsi="Poppins"/>
              <w:sz w:val="20"/>
              <w:szCs w:val="20"/>
              <w:lang w:val="vi-VN"/>
            </w:rPr>
            <w:t xml:space="preserve"> </w:t>
          </w:r>
          <w:r w:rsidR="008137AD" w:rsidRPr="004143B7">
            <w:rPr>
              <w:rFonts w:ascii="Poppins" w:hAnsi="Poppins"/>
              <w:sz w:val="20"/>
              <w:szCs w:val="20"/>
            </w:rPr>
            <w:t>can</w:t>
          </w:r>
          <w:r w:rsidR="00723886" w:rsidRPr="004143B7">
            <w:rPr>
              <w:rFonts w:ascii="Poppins" w:hAnsi="Poppins"/>
              <w:sz w:val="20"/>
              <w:szCs w:val="20"/>
            </w:rPr>
            <w:t xml:space="preserve"> capture iris</w:t>
          </w:r>
          <w:r w:rsidR="0053729A" w:rsidRPr="004143B7">
            <w:rPr>
              <w:rFonts w:ascii="Poppins" w:hAnsi="Poppins"/>
              <w:sz w:val="20"/>
              <w:szCs w:val="20"/>
            </w:rPr>
            <w:t xml:space="preserve"> images indoors and outdoors, but </w:t>
          </w:r>
          <w:r w:rsidR="00A85FA4" w:rsidRPr="004143B7">
            <w:rPr>
              <w:rFonts w:ascii="Poppins" w:hAnsi="Poppins"/>
              <w:sz w:val="20"/>
              <w:szCs w:val="20"/>
            </w:rPr>
            <w:t>special care must be taken</w:t>
          </w:r>
          <w:r w:rsidR="0053729A" w:rsidRPr="004143B7">
            <w:rPr>
              <w:rFonts w:ascii="Poppins" w:hAnsi="Poppins"/>
              <w:sz w:val="20"/>
              <w:szCs w:val="20"/>
            </w:rPr>
            <w:t xml:space="preserve"> to avoid </w:t>
          </w:r>
          <w:r w:rsidR="005908C5" w:rsidRPr="004143B7">
            <w:rPr>
              <w:rFonts w:ascii="Poppins" w:hAnsi="Poppins"/>
              <w:sz w:val="20"/>
              <w:szCs w:val="20"/>
            </w:rPr>
            <w:t xml:space="preserve">strong sunlight that </w:t>
          </w:r>
          <w:r w:rsidR="00A85FA4" w:rsidRPr="004143B7">
            <w:rPr>
              <w:rFonts w:ascii="Poppins" w:hAnsi="Poppins"/>
              <w:sz w:val="20"/>
              <w:szCs w:val="20"/>
            </w:rPr>
            <w:t>will</w:t>
          </w:r>
          <w:r w:rsidR="0053729A" w:rsidRPr="004143B7">
            <w:rPr>
              <w:rFonts w:ascii="Poppins" w:hAnsi="Poppins"/>
              <w:sz w:val="20"/>
              <w:szCs w:val="20"/>
            </w:rPr>
            <w:t xml:space="preserve"> </w:t>
          </w:r>
          <w:r w:rsidR="005908C5" w:rsidRPr="004143B7">
            <w:rPr>
              <w:rFonts w:ascii="Poppins" w:hAnsi="Poppins"/>
              <w:sz w:val="20"/>
              <w:szCs w:val="20"/>
            </w:rPr>
            <w:t>disturb image quality</w:t>
          </w:r>
          <w:r w:rsidR="00EA09FD" w:rsidRPr="004143B7">
            <w:rPr>
              <w:rFonts w:ascii="Poppins" w:hAnsi="Poppins"/>
              <w:sz w:val="20"/>
              <w:szCs w:val="20"/>
            </w:rPr>
            <w:t>:</w:t>
          </w:r>
        </w:p>
        <w:p w:rsidR="0053729A" w:rsidRPr="004143B7" w:rsidRDefault="0053729A" w:rsidP="007747C3">
          <w:pPr>
            <w:rPr>
              <w:rFonts w:ascii="Poppins" w:hAnsi="Poppins" w:hint="eastAsia"/>
              <w:sz w:val="20"/>
              <w:szCs w:val="20"/>
            </w:rPr>
          </w:pPr>
        </w:p>
        <w:p w:rsidR="00314134" w:rsidRPr="004143B7" w:rsidRDefault="00314134" w:rsidP="007747C3">
          <w:pPr>
            <w:rPr>
              <w:rFonts w:ascii="Poppins" w:hAnsi="Poppins" w:hint="eastAsia"/>
              <w:sz w:val="20"/>
              <w:szCs w:val="20"/>
            </w:rPr>
          </w:pPr>
        </w:p>
        <w:p w:rsidR="000D12C8" w:rsidRPr="004143B7" w:rsidRDefault="00314134" w:rsidP="007747C3">
          <w:pPr>
            <w:rPr>
              <w:rFonts w:ascii="Poppins" w:hAnsi="Poppins" w:hint="eastAsia"/>
              <w:sz w:val="20"/>
              <w:szCs w:val="20"/>
            </w:rPr>
          </w:pPr>
          <w:r w:rsidRPr="004143B7">
            <w:rPr>
              <w:rFonts w:ascii="Poppins" w:hAnsi="Poppins"/>
              <w:sz w:val="20"/>
              <w:szCs w:val="20"/>
            </w:rPr>
            <w:t>The following materials might reflect sunlight onto the camera or user if outdoors:</w:t>
          </w:r>
        </w:p>
        <w:p w:rsidR="000D12C8" w:rsidRPr="004143B7" w:rsidRDefault="000D12C8" w:rsidP="000D12C8">
          <w:pPr>
            <w:rPr>
              <w:rFonts w:ascii="Poppins" w:hAnsi="Poppins" w:cs="Courier New" w:hint="eastAsia"/>
              <w:sz w:val="20"/>
              <w:szCs w:val="20"/>
            </w:rPr>
          </w:pPr>
        </w:p>
        <w:p w:rsidR="00314134" w:rsidRPr="004143B7" w:rsidRDefault="00F27A33" w:rsidP="000D12C8">
          <w:pPr>
            <w:rPr>
              <w:rFonts w:ascii="Poppins" w:hAnsi="Poppins" w:cs="Courier New" w:hint="eastAsia"/>
              <w:sz w:val="20"/>
              <w:szCs w:val="20"/>
              <w:lang w:eastAsia="ko-KR"/>
            </w:rPr>
          </w:pPr>
          <w:r w:rsidRPr="004143B7">
            <w:rPr>
              <w:rFonts w:ascii="Poppins" w:hAnsi="Poppins" w:cs="Courier New"/>
              <w:noProof/>
              <w:sz w:val="20"/>
              <w:szCs w:val="20"/>
            </w:rPr>
            <w:drawing>
              <wp:inline distT="0" distB="0" distL="0" distR="0" wp14:anchorId="446CEF5D" wp14:editId="22279356">
                <wp:extent cx="5943600" cy="2937706"/>
                <wp:effectExtent l="19050" t="0" r="0" b="0"/>
                <wp:docPr id="98"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srcRect/>
                        <a:stretch>
                          <a:fillRect/>
                        </a:stretch>
                      </pic:blipFill>
                      <pic:spPr bwMode="auto">
                        <a:xfrm>
                          <a:off x="0" y="0"/>
                          <a:ext cx="5943600" cy="2937706"/>
                        </a:xfrm>
                        <a:prstGeom prst="rect">
                          <a:avLst/>
                        </a:prstGeom>
                        <a:noFill/>
                        <a:ln w="9525">
                          <a:noFill/>
                          <a:miter lim="800000"/>
                          <a:headEnd/>
                          <a:tailEnd/>
                        </a:ln>
                      </pic:spPr>
                    </pic:pic>
                  </a:graphicData>
                </a:graphic>
              </wp:inline>
            </w:drawing>
          </w:r>
        </w:p>
        <w:p w:rsidR="00C667ED" w:rsidRPr="004143B7" w:rsidRDefault="00C667ED" w:rsidP="000D12C8">
          <w:pPr>
            <w:rPr>
              <w:rFonts w:ascii="Poppins" w:hAnsi="Poppins" w:cs="Courier New" w:hint="eastAsia"/>
              <w:sz w:val="20"/>
              <w:szCs w:val="20"/>
              <w:lang w:eastAsia="ko-KR"/>
            </w:rPr>
          </w:pPr>
        </w:p>
        <w:p w:rsidR="00314134" w:rsidRPr="004143B7" w:rsidRDefault="00314134" w:rsidP="000D12C8">
          <w:pPr>
            <w:rPr>
              <w:rFonts w:ascii="Poppins" w:hAnsi="Poppins" w:cs="Courier New" w:hint="eastAsia"/>
              <w:sz w:val="20"/>
              <w:szCs w:val="20"/>
            </w:rPr>
          </w:pPr>
        </w:p>
        <w:p w:rsidR="00314134" w:rsidRPr="004143B7" w:rsidRDefault="005908C5" w:rsidP="000D12C8">
          <w:pPr>
            <w:rPr>
              <w:rFonts w:ascii="Poppins" w:hAnsi="Poppins" w:cs="Courier New" w:hint="eastAsia"/>
              <w:sz w:val="20"/>
              <w:szCs w:val="20"/>
            </w:rPr>
          </w:pPr>
          <w:r w:rsidRPr="004143B7">
            <w:rPr>
              <w:rFonts w:ascii="Poppins" w:hAnsi="Poppins" w:cs="Courier New"/>
              <w:sz w:val="20"/>
              <w:szCs w:val="20"/>
            </w:rPr>
            <w:t>If sunlight is a problem, shade</w:t>
          </w:r>
          <w:r w:rsidR="00314134" w:rsidRPr="004143B7">
            <w:rPr>
              <w:rFonts w:ascii="Poppins" w:hAnsi="Poppins" w:cs="Courier New"/>
              <w:sz w:val="20"/>
              <w:szCs w:val="20"/>
            </w:rPr>
            <w:t xml:space="preserve"> the user or equipment when implementing the camera outdoors:</w:t>
          </w:r>
        </w:p>
        <w:p w:rsidR="00314134" w:rsidRPr="004143B7" w:rsidRDefault="00314134" w:rsidP="000D12C8">
          <w:pPr>
            <w:rPr>
              <w:rFonts w:ascii="Poppins" w:hAnsi="Poppins" w:cs="Courier New" w:hint="eastAsia"/>
              <w:sz w:val="20"/>
              <w:szCs w:val="20"/>
            </w:rPr>
          </w:pPr>
        </w:p>
        <w:p w:rsidR="00A12B17" w:rsidRPr="004143B7" w:rsidRDefault="00C667ED" w:rsidP="00036F96">
          <w:pPr>
            <w:jc w:val="center"/>
            <w:rPr>
              <w:rFonts w:ascii="Poppins" w:hAnsi="Poppins" w:cs="Courier New" w:hint="eastAsia"/>
              <w:sz w:val="20"/>
              <w:szCs w:val="20"/>
            </w:rPr>
          </w:pPr>
          <w:r w:rsidRPr="004143B7">
            <w:rPr>
              <w:rFonts w:ascii="Poppins" w:hAnsi="Poppins" w:cs="Courier New"/>
              <w:noProof/>
              <w:sz w:val="20"/>
              <w:szCs w:val="20"/>
            </w:rPr>
            <w:drawing>
              <wp:inline distT="0" distB="0" distL="0" distR="0" wp14:anchorId="634C07D5" wp14:editId="76D55C0E">
                <wp:extent cx="5148374" cy="1807535"/>
                <wp:effectExtent l="19050" t="0" r="0" b="0"/>
                <wp:docPr id="5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srcRect/>
                        <a:stretch>
                          <a:fillRect/>
                        </a:stretch>
                      </pic:blipFill>
                      <pic:spPr bwMode="auto">
                        <a:xfrm>
                          <a:off x="0" y="0"/>
                          <a:ext cx="5148374" cy="1807535"/>
                        </a:xfrm>
                        <a:prstGeom prst="rect">
                          <a:avLst/>
                        </a:prstGeom>
                        <a:noFill/>
                        <a:ln w="9525">
                          <a:noFill/>
                          <a:miter lim="800000"/>
                          <a:headEnd/>
                          <a:tailEnd/>
                        </a:ln>
                      </pic:spPr>
                    </pic:pic>
                  </a:graphicData>
                </a:graphic>
              </wp:inline>
            </w:drawing>
          </w:r>
        </w:p>
        <w:p w:rsidR="00314134" w:rsidRPr="004143B7" w:rsidRDefault="00314134" w:rsidP="000D12C8">
          <w:pPr>
            <w:rPr>
              <w:rFonts w:ascii="Poppins" w:hAnsi="Poppins" w:hint="eastAsia"/>
              <w:sz w:val="20"/>
              <w:szCs w:val="20"/>
            </w:rPr>
          </w:pPr>
        </w:p>
        <w:p w:rsidR="00EA09FD" w:rsidRPr="004143B7" w:rsidRDefault="00EA09FD">
          <w:pPr>
            <w:spacing w:after="200" w:line="276" w:lineRule="auto"/>
            <w:rPr>
              <w:rFonts w:ascii="Poppins" w:hAnsi="Poppins" w:hint="eastAsia"/>
              <w:sz w:val="20"/>
              <w:szCs w:val="20"/>
            </w:rPr>
          </w:pPr>
          <w:r w:rsidRPr="004143B7">
            <w:rPr>
              <w:rFonts w:ascii="Poppins" w:hAnsi="Poppins"/>
              <w:sz w:val="20"/>
              <w:szCs w:val="20"/>
            </w:rPr>
            <w:br w:type="page"/>
          </w:r>
        </w:p>
        <w:p w:rsidR="00314134" w:rsidRPr="00BD56F5" w:rsidRDefault="00EA09FD" w:rsidP="004834E0">
          <w:pPr>
            <w:pStyle w:val="Heading1"/>
            <w:numPr>
              <w:ilvl w:val="0"/>
              <w:numId w:val="25"/>
            </w:numPr>
            <w:rPr>
              <w:rFonts w:ascii="Poppins SemiBold" w:hAnsi="Poppins SemiBold" w:hint="eastAsia"/>
              <w:b w:val="0"/>
              <w:szCs w:val="36"/>
            </w:rPr>
          </w:pPr>
          <w:bookmarkStart w:id="362" w:name="_Toc154050725"/>
          <w:r w:rsidRPr="00BD56F5">
            <w:rPr>
              <w:rFonts w:ascii="Poppins SemiBold" w:hAnsi="Poppins SemiBold"/>
              <w:b w:val="0"/>
              <w:szCs w:val="36"/>
            </w:rPr>
            <w:lastRenderedPageBreak/>
            <w:t>Getting Started</w:t>
          </w:r>
          <w:bookmarkEnd w:id="362"/>
        </w:p>
        <w:p w:rsidR="00EA09FD" w:rsidRPr="00517B83" w:rsidRDefault="00EA09FD" w:rsidP="00EA09FD">
          <w:pPr>
            <w:rPr>
              <w:rFonts w:ascii="Poppins Medium" w:hAnsi="Poppins Medium" w:hint="eastAsia"/>
              <w:sz w:val="24"/>
              <w:szCs w:val="24"/>
              <w:lang w:eastAsia="ko-KR"/>
            </w:rPr>
          </w:pPr>
        </w:p>
        <w:p w:rsidR="00BE3CDC" w:rsidRPr="00517B83" w:rsidRDefault="00BE3CDC" w:rsidP="004834E0">
          <w:pPr>
            <w:pStyle w:val="Heading2"/>
            <w:numPr>
              <w:ilvl w:val="1"/>
              <w:numId w:val="25"/>
            </w:numPr>
            <w:rPr>
              <w:rFonts w:ascii="Poppins Medium" w:hAnsi="Poppins Medium" w:hint="eastAsia"/>
              <w:b w:val="0"/>
              <w:i w:val="0"/>
              <w:sz w:val="24"/>
              <w:szCs w:val="24"/>
            </w:rPr>
          </w:pPr>
          <w:r w:rsidRPr="00517B83">
            <w:rPr>
              <w:rFonts w:ascii="Poppins Medium" w:hAnsi="Poppins Medium"/>
              <w:b w:val="0"/>
              <w:i w:val="0"/>
              <w:sz w:val="24"/>
              <w:szCs w:val="24"/>
            </w:rPr>
            <w:t xml:space="preserve"> </w:t>
          </w:r>
          <w:bookmarkStart w:id="363" w:name="_Toc154050726"/>
          <w:r w:rsidR="003A59D2" w:rsidRPr="00517B83">
            <w:rPr>
              <w:rFonts w:ascii="Poppins Medium" w:hAnsi="Poppins Medium"/>
              <w:b w:val="0"/>
              <w:i w:val="0"/>
              <w:sz w:val="24"/>
              <w:szCs w:val="24"/>
            </w:rPr>
            <w:t>Hardware Setup</w:t>
          </w:r>
          <w:bookmarkEnd w:id="363"/>
        </w:p>
        <w:p w:rsidR="003A59D2" w:rsidRPr="004143B7" w:rsidRDefault="003A59D2" w:rsidP="003A59D2">
          <w:pPr>
            <w:rPr>
              <w:rFonts w:ascii="Poppins" w:hAnsi="Poppins" w:hint="eastAsia"/>
              <w:sz w:val="20"/>
              <w:szCs w:val="20"/>
            </w:rPr>
          </w:pPr>
        </w:p>
        <w:p w:rsidR="009A5280" w:rsidRPr="004143B7" w:rsidRDefault="009A5280" w:rsidP="009A5280">
          <w:pPr>
            <w:pStyle w:val="ListParagraph"/>
            <w:numPr>
              <w:ilvl w:val="0"/>
              <w:numId w:val="5"/>
            </w:numPr>
            <w:jc w:val="both"/>
            <w:rPr>
              <w:rFonts w:ascii="Poppins" w:hAnsi="Poppins" w:cstheme="minorHAnsi" w:hint="eastAsia"/>
              <w:sz w:val="20"/>
              <w:szCs w:val="20"/>
            </w:rPr>
          </w:pPr>
          <w:r w:rsidRPr="004143B7">
            <w:rPr>
              <w:rFonts w:ascii="Poppins" w:hAnsi="Poppins" w:cstheme="minorHAnsi"/>
              <w:sz w:val="20"/>
              <w:szCs w:val="20"/>
            </w:rPr>
            <w:t>Plug the other end of the USB cable into the PC’s USB 2.0 port.</w:t>
          </w:r>
        </w:p>
        <w:p w:rsidR="00BE3CDC" w:rsidRPr="004143B7" w:rsidRDefault="009A5280" w:rsidP="007130C9">
          <w:pPr>
            <w:jc w:val="both"/>
            <w:rPr>
              <w:rFonts w:ascii="Poppins" w:hAnsi="Poppins" w:hint="eastAsia"/>
              <w:sz w:val="20"/>
              <w:szCs w:val="20"/>
            </w:rPr>
          </w:pPr>
          <w:r w:rsidRPr="004143B7">
            <w:rPr>
              <w:rFonts w:ascii="Poppins" w:hAnsi="Poppins"/>
              <w:b/>
              <w:sz w:val="20"/>
              <w:szCs w:val="20"/>
            </w:rPr>
            <w:t>NOTE</w:t>
          </w:r>
          <w:r w:rsidRPr="004143B7">
            <w:rPr>
              <w:rFonts w:ascii="Poppins" w:hAnsi="Poppins"/>
              <w:sz w:val="20"/>
              <w:szCs w:val="20"/>
            </w:rPr>
            <w:t xml:space="preserve">: Before software installation, you should have in your PC the </w:t>
          </w:r>
          <w:proofErr w:type="spellStart"/>
          <w:r w:rsidRPr="004143B7">
            <w:rPr>
              <w:rFonts w:ascii="Poppins" w:hAnsi="Poppins"/>
              <w:sz w:val="20"/>
              <w:szCs w:val="20"/>
            </w:rPr>
            <w:t>IriEnvoy</w:t>
          </w:r>
          <w:proofErr w:type="spellEnd"/>
          <w:r w:rsidRPr="004143B7">
            <w:rPr>
              <w:rFonts w:ascii="Poppins" w:hAnsi="Poppins"/>
              <w:sz w:val="20"/>
              <w:szCs w:val="20"/>
            </w:rPr>
            <w:t xml:space="preserve">-MK software package downloaded from </w:t>
          </w:r>
          <w:proofErr w:type="spellStart"/>
          <w:r w:rsidRPr="004143B7">
            <w:rPr>
              <w:rFonts w:ascii="Poppins" w:hAnsi="Poppins"/>
              <w:sz w:val="20"/>
              <w:szCs w:val="20"/>
            </w:rPr>
            <w:t>IriTech’s</w:t>
          </w:r>
          <w:proofErr w:type="spellEnd"/>
          <w:r w:rsidRPr="004143B7">
            <w:rPr>
              <w:rFonts w:ascii="Poppins" w:hAnsi="Poppins"/>
              <w:sz w:val="20"/>
              <w:szCs w:val="20"/>
            </w:rPr>
            <w:t xml:space="preserve"> website.</w:t>
          </w:r>
        </w:p>
        <w:p w:rsidR="007130C9" w:rsidRPr="004143B7" w:rsidRDefault="007130C9" w:rsidP="007130C9">
          <w:pPr>
            <w:jc w:val="both"/>
            <w:rPr>
              <w:rFonts w:ascii="Poppins" w:hAnsi="Poppins" w:hint="eastAsia"/>
              <w:sz w:val="20"/>
              <w:szCs w:val="20"/>
            </w:rPr>
          </w:pPr>
        </w:p>
        <w:p w:rsidR="007130C9" w:rsidRPr="004143B7" w:rsidRDefault="007130C9" w:rsidP="007130C9">
          <w:pPr>
            <w:jc w:val="both"/>
            <w:rPr>
              <w:rFonts w:ascii="Poppins" w:hAnsi="Poppins" w:hint="eastAsia"/>
              <w:sz w:val="20"/>
              <w:szCs w:val="20"/>
            </w:rPr>
          </w:pPr>
        </w:p>
        <w:p w:rsidR="00C22EAE" w:rsidRPr="00517B83" w:rsidRDefault="00BE3CDC" w:rsidP="004834E0">
          <w:pPr>
            <w:pStyle w:val="Heading2"/>
            <w:numPr>
              <w:ilvl w:val="1"/>
              <w:numId w:val="25"/>
            </w:numPr>
            <w:rPr>
              <w:rFonts w:ascii="Poppins Medium" w:hAnsi="Poppins Medium" w:hint="eastAsia"/>
              <w:b w:val="0"/>
              <w:i w:val="0"/>
              <w:sz w:val="24"/>
              <w:szCs w:val="24"/>
            </w:rPr>
          </w:pPr>
          <w:r w:rsidRPr="004143B7">
            <w:rPr>
              <w:rFonts w:ascii="Poppins" w:hAnsi="Poppins"/>
              <w:sz w:val="20"/>
              <w:szCs w:val="20"/>
            </w:rPr>
            <w:t xml:space="preserve"> </w:t>
          </w:r>
          <w:bookmarkStart w:id="364" w:name="_Toc154050727"/>
          <w:r w:rsidR="00C22EAE" w:rsidRPr="00517B83">
            <w:rPr>
              <w:rFonts w:ascii="Poppins Medium" w:hAnsi="Poppins Medium"/>
              <w:b w:val="0"/>
              <w:i w:val="0"/>
              <w:sz w:val="24"/>
              <w:szCs w:val="24"/>
            </w:rPr>
            <w:t>Demo Software (</w:t>
          </w:r>
          <w:proofErr w:type="spellStart"/>
          <w:r w:rsidR="00E558A0" w:rsidRPr="00517B83">
            <w:rPr>
              <w:rFonts w:ascii="Poppins Medium" w:hAnsi="Poppins Medium"/>
              <w:b w:val="0"/>
              <w:i w:val="0"/>
              <w:sz w:val="24"/>
              <w:szCs w:val="24"/>
            </w:rPr>
            <w:t>IriEnvoy</w:t>
          </w:r>
          <w:proofErr w:type="spellEnd"/>
          <w:r w:rsidR="00E558A0" w:rsidRPr="00517B83">
            <w:rPr>
              <w:rFonts w:ascii="Poppins Medium" w:hAnsi="Poppins Medium"/>
              <w:b w:val="0"/>
              <w:i w:val="0"/>
              <w:sz w:val="24"/>
              <w:szCs w:val="24"/>
            </w:rPr>
            <w:t>-MK</w:t>
          </w:r>
          <w:r w:rsidR="00F84813" w:rsidRPr="00517B83">
            <w:rPr>
              <w:rFonts w:ascii="Poppins Medium" w:hAnsi="Poppins Medium"/>
              <w:b w:val="0"/>
              <w:i w:val="0"/>
              <w:sz w:val="24"/>
              <w:szCs w:val="24"/>
            </w:rPr>
            <w:t xml:space="preserve"> Iris </w:t>
          </w:r>
          <w:r w:rsidR="008137AD" w:rsidRPr="00517B83">
            <w:rPr>
              <w:rFonts w:ascii="Poppins Medium" w:hAnsi="Poppins Medium"/>
              <w:b w:val="0"/>
              <w:i w:val="0"/>
              <w:sz w:val="24"/>
              <w:szCs w:val="24"/>
            </w:rPr>
            <w:t>Capture</w:t>
          </w:r>
          <w:r w:rsidR="00F84813" w:rsidRPr="00517B83">
            <w:rPr>
              <w:rFonts w:ascii="Poppins Medium" w:hAnsi="Poppins Medium"/>
              <w:b w:val="0"/>
              <w:i w:val="0"/>
              <w:sz w:val="24"/>
              <w:szCs w:val="24"/>
            </w:rPr>
            <w:t xml:space="preserve"> </w:t>
          </w:r>
          <w:r w:rsidR="008137AD" w:rsidRPr="00517B83">
            <w:rPr>
              <w:rFonts w:ascii="Poppins Medium" w:hAnsi="Poppins Medium"/>
              <w:b w:val="0"/>
              <w:i w:val="0"/>
              <w:sz w:val="24"/>
              <w:szCs w:val="24"/>
            </w:rPr>
            <w:t>Demo</w:t>
          </w:r>
          <w:r w:rsidR="00C22EAE" w:rsidRPr="00517B83">
            <w:rPr>
              <w:rFonts w:ascii="Poppins Medium" w:hAnsi="Poppins Medium"/>
              <w:b w:val="0"/>
              <w:i w:val="0"/>
              <w:sz w:val="24"/>
              <w:szCs w:val="24"/>
            </w:rPr>
            <w:t>) Installation</w:t>
          </w:r>
          <w:bookmarkEnd w:id="364"/>
        </w:p>
        <w:p w:rsidR="00BE3CDC" w:rsidRPr="004143B7" w:rsidRDefault="00BE3CDC" w:rsidP="004834E0">
          <w:pPr>
            <w:pStyle w:val="Heading3"/>
            <w:numPr>
              <w:ilvl w:val="2"/>
              <w:numId w:val="25"/>
            </w:numPr>
            <w:rPr>
              <w:rFonts w:ascii="Poppins" w:hAnsi="Poppins" w:hint="eastAsia"/>
              <w:sz w:val="20"/>
              <w:szCs w:val="20"/>
              <w:lang w:eastAsia="ko-KR"/>
            </w:rPr>
          </w:pPr>
          <w:bookmarkStart w:id="365" w:name="_Toc301376981"/>
          <w:bookmarkStart w:id="366" w:name="_Toc154050728"/>
          <w:bookmarkStart w:id="367" w:name="_Toc248936692"/>
          <w:bookmarkStart w:id="368" w:name="_Toc264705234"/>
          <w:bookmarkStart w:id="369" w:name="_Toc260768527"/>
          <w:bookmarkStart w:id="370" w:name="_Toc261449067"/>
          <w:bookmarkStart w:id="371" w:name="_Toc248936693"/>
          <w:r w:rsidRPr="004143B7">
            <w:rPr>
              <w:rFonts w:ascii="Poppins" w:hAnsi="Poppins"/>
              <w:sz w:val="20"/>
              <w:szCs w:val="20"/>
              <w:lang w:eastAsia="ko-KR"/>
            </w:rPr>
            <w:t xml:space="preserve">Installations in Windows </w:t>
          </w:r>
          <w:bookmarkEnd w:id="365"/>
          <w:r w:rsidR="008137AD" w:rsidRPr="004143B7">
            <w:rPr>
              <w:rFonts w:ascii="Poppins" w:hAnsi="Poppins"/>
              <w:sz w:val="20"/>
              <w:szCs w:val="20"/>
              <w:lang w:val="vi-VN" w:eastAsia="ko-KR"/>
            </w:rPr>
            <w:t>10</w:t>
          </w:r>
          <w:bookmarkEnd w:id="366"/>
        </w:p>
        <w:bookmarkEnd w:id="367"/>
        <w:bookmarkEnd w:id="368"/>
        <w:p w:rsidR="00BE3CDC" w:rsidRPr="004143B7" w:rsidRDefault="00E558A0" w:rsidP="004834E0">
          <w:pPr>
            <w:pStyle w:val="Heading4"/>
            <w:numPr>
              <w:ilvl w:val="0"/>
              <w:numId w:val="26"/>
            </w:numPr>
            <w:rPr>
              <w:rFonts w:ascii="Poppins" w:hAnsi="Poppins" w:hint="eastAsia"/>
              <w:sz w:val="20"/>
              <w:szCs w:val="20"/>
            </w:rPr>
          </w:pPr>
          <w:proofErr w:type="spellStart"/>
          <w:r w:rsidRPr="004143B7">
            <w:rPr>
              <w:rFonts w:ascii="Poppins" w:hAnsi="Poppins"/>
              <w:sz w:val="20"/>
              <w:szCs w:val="20"/>
            </w:rPr>
            <w:t>IriEnvoy</w:t>
          </w:r>
          <w:proofErr w:type="spellEnd"/>
          <w:r w:rsidRPr="004143B7">
            <w:rPr>
              <w:rFonts w:ascii="Poppins" w:hAnsi="Poppins"/>
              <w:sz w:val="20"/>
              <w:szCs w:val="20"/>
            </w:rPr>
            <w:t>-MK</w:t>
          </w:r>
          <w:r w:rsidR="00F84813" w:rsidRPr="004143B7">
            <w:rPr>
              <w:rFonts w:ascii="Poppins" w:hAnsi="Poppins"/>
              <w:sz w:val="20"/>
              <w:szCs w:val="20"/>
            </w:rPr>
            <w:t xml:space="preserve"> Iris </w:t>
          </w:r>
          <w:r w:rsidR="008137AD" w:rsidRPr="004143B7">
            <w:rPr>
              <w:rFonts w:ascii="Poppins" w:hAnsi="Poppins"/>
              <w:sz w:val="20"/>
              <w:szCs w:val="20"/>
            </w:rPr>
            <w:t>Capture</w:t>
          </w:r>
          <w:r w:rsidR="00F84813" w:rsidRPr="004143B7">
            <w:rPr>
              <w:rFonts w:ascii="Poppins" w:hAnsi="Poppins"/>
              <w:sz w:val="20"/>
              <w:szCs w:val="20"/>
            </w:rPr>
            <w:t xml:space="preserve"> </w:t>
          </w:r>
          <w:r w:rsidR="008137AD" w:rsidRPr="004143B7">
            <w:rPr>
              <w:rFonts w:ascii="Poppins" w:hAnsi="Poppins"/>
              <w:sz w:val="20"/>
              <w:szCs w:val="20"/>
            </w:rPr>
            <w:t>Demo</w:t>
          </w:r>
        </w:p>
        <w:p w:rsidR="00BE3CDC" w:rsidRPr="004143B7" w:rsidRDefault="00BE3CDC" w:rsidP="00BE3CDC">
          <w:pPr>
            <w:widowControl w:val="0"/>
            <w:autoSpaceDE w:val="0"/>
            <w:autoSpaceDN w:val="0"/>
            <w:jc w:val="both"/>
            <w:rPr>
              <w:rFonts w:ascii="Poppins" w:hAnsi="Poppins" w:hint="eastAsia"/>
              <w:sz w:val="20"/>
              <w:szCs w:val="20"/>
            </w:rPr>
          </w:pPr>
        </w:p>
        <w:p w:rsidR="00BE3CDC" w:rsidRPr="004143B7" w:rsidRDefault="00BE3CDC" w:rsidP="00BE3CDC">
          <w:pPr>
            <w:widowControl w:val="0"/>
            <w:autoSpaceDE w:val="0"/>
            <w:autoSpaceDN w:val="0"/>
            <w:jc w:val="both"/>
            <w:rPr>
              <w:rFonts w:ascii="Poppins" w:hAnsi="Poppins" w:hint="eastAsia"/>
              <w:sz w:val="20"/>
              <w:szCs w:val="20"/>
              <w:lang w:eastAsia="ko-KR"/>
            </w:rPr>
          </w:pPr>
          <w:r w:rsidRPr="004143B7">
            <w:rPr>
              <w:rFonts w:ascii="Poppins" w:hAnsi="Poppins"/>
              <w:sz w:val="20"/>
              <w:szCs w:val="20"/>
            </w:rPr>
            <w:t xml:space="preserve">The </w:t>
          </w:r>
          <w:proofErr w:type="spellStart"/>
          <w:r w:rsidR="00E558A0" w:rsidRPr="004143B7">
            <w:rPr>
              <w:rFonts w:ascii="Poppins" w:hAnsi="Poppins"/>
              <w:sz w:val="20"/>
              <w:szCs w:val="20"/>
            </w:rPr>
            <w:t>IriEnvoy</w:t>
          </w:r>
          <w:proofErr w:type="spellEnd"/>
          <w:r w:rsidR="00E558A0" w:rsidRPr="004143B7">
            <w:rPr>
              <w:rFonts w:ascii="Poppins" w:hAnsi="Poppins"/>
              <w:sz w:val="20"/>
              <w:szCs w:val="20"/>
            </w:rPr>
            <w:t>-MK</w:t>
          </w:r>
          <w:r w:rsidR="00F84813" w:rsidRPr="004143B7">
            <w:rPr>
              <w:rFonts w:ascii="Poppins" w:hAnsi="Poppins"/>
              <w:sz w:val="20"/>
              <w:szCs w:val="20"/>
            </w:rPr>
            <w:t xml:space="preserve"> Iris </w:t>
          </w:r>
          <w:r w:rsidR="008137AD" w:rsidRPr="004143B7">
            <w:rPr>
              <w:rFonts w:ascii="Poppins" w:hAnsi="Poppins"/>
              <w:sz w:val="20"/>
              <w:szCs w:val="20"/>
            </w:rPr>
            <w:t>Capture</w:t>
          </w:r>
          <w:r w:rsidR="00F84813" w:rsidRPr="004143B7">
            <w:rPr>
              <w:rFonts w:ascii="Poppins" w:hAnsi="Poppins"/>
              <w:sz w:val="20"/>
              <w:szCs w:val="20"/>
            </w:rPr>
            <w:t xml:space="preserve"> </w:t>
          </w:r>
          <w:r w:rsidR="008137AD" w:rsidRPr="004143B7">
            <w:rPr>
              <w:rFonts w:ascii="Poppins" w:hAnsi="Poppins"/>
              <w:sz w:val="20"/>
              <w:szCs w:val="20"/>
            </w:rPr>
            <w:t>Demo</w:t>
          </w:r>
          <w:r w:rsidR="009A5280" w:rsidRPr="004143B7">
            <w:rPr>
              <w:rFonts w:ascii="Poppins" w:hAnsi="Poppins"/>
              <w:sz w:val="20"/>
              <w:szCs w:val="20"/>
            </w:rPr>
            <w:t xml:space="preserve"> </w:t>
          </w:r>
          <w:r w:rsidRPr="004143B7">
            <w:rPr>
              <w:rFonts w:ascii="Poppins" w:hAnsi="Poppins"/>
              <w:sz w:val="20"/>
              <w:szCs w:val="20"/>
            </w:rPr>
            <w:t>application must be installed in or</w:t>
          </w:r>
          <w:r w:rsidR="008137AD" w:rsidRPr="004143B7">
            <w:rPr>
              <w:rFonts w:ascii="Poppins" w:hAnsi="Poppins"/>
              <w:sz w:val="20"/>
              <w:szCs w:val="20"/>
            </w:rPr>
            <w:t>der to demonstrate the camera</w:t>
          </w:r>
          <w:r w:rsidRPr="004143B7">
            <w:rPr>
              <w:rFonts w:ascii="Poppins" w:hAnsi="Poppins"/>
              <w:sz w:val="20"/>
              <w:szCs w:val="20"/>
            </w:rPr>
            <w:t>. Please follow the instructions below to install this software:</w:t>
          </w:r>
        </w:p>
        <w:p w:rsidR="00BE3CDC" w:rsidRPr="004143B7" w:rsidRDefault="00BE3CDC" w:rsidP="00BE3CDC">
          <w:pPr>
            <w:ind w:left="400"/>
            <w:jc w:val="both"/>
            <w:rPr>
              <w:rFonts w:ascii="Poppins" w:hAnsi="Poppins" w:hint="eastAsia"/>
              <w:b/>
              <w:color w:val="C00000"/>
              <w:sz w:val="20"/>
              <w:szCs w:val="20"/>
            </w:rPr>
          </w:pPr>
        </w:p>
        <w:p w:rsidR="00BE3CDC" w:rsidRPr="004143B7" w:rsidRDefault="00BE3CDC" w:rsidP="00BE3CDC">
          <w:pPr>
            <w:jc w:val="both"/>
            <w:rPr>
              <w:rFonts w:ascii="Poppins" w:hAnsi="Poppins" w:hint="eastAsia"/>
              <w:i/>
              <w:sz w:val="20"/>
              <w:szCs w:val="20"/>
            </w:rPr>
          </w:pPr>
          <w:r w:rsidRPr="004143B7">
            <w:rPr>
              <w:rFonts w:ascii="Poppins" w:hAnsi="Poppins"/>
              <w:b/>
              <w:color w:val="C00000"/>
              <w:sz w:val="20"/>
              <w:szCs w:val="20"/>
            </w:rPr>
            <w:t>Note:</w:t>
          </w:r>
          <w:r w:rsidRPr="004143B7">
            <w:rPr>
              <w:rFonts w:ascii="Poppins" w:hAnsi="Poppins"/>
              <w:color w:val="C00000"/>
              <w:sz w:val="20"/>
              <w:szCs w:val="20"/>
            </w:rPr>
            <w:t xml:space="preserve"> The Demonstration Software version in the screen may differ from users since this is an example of how to install the application. Also, the software version is subject to change without notice.</w:t>
          </w:r>
        </w:p>
        <w:p w:rsidR="00BE3CDC" w:rsidRPr="004143B7" w:rsidRDefault="00BE3CDC" w:rsidP="00BE3CDC">
          <w:pPr>
            <w:rPr>
              <w:rFonts w:ascii="Poppins" w:hAnsi="Poppins" w:hint="eastAsia"/>
              <w:sz w:val="20"/>
              <w:szCs w:val="20"/>
              <w:lang w:eastAsia="ko-KR"/>
            </w:rPr>
          </w:pPr>
        </w:p>
        <w:p w:rsidR="00B73363" w:rsidRPr="004143B7" w:rsidRDefault="00B73363" w:rsidP="007B351C">
          <w:pPr>
            <w:pStyle w:val="ListParagraph"/>
            <w:widowControl w:val="0"/>
            <w:numPr>
              <w:ilvl w:val="0"/>
              <w:numId w:val="2"/>
            </w:numPr>
            <w:autoSpaceDE w:val="0"/>
            <w:autoSpaceDN w:val="0"/>
            <w:spacing w:after="0" w:line="240" w:lineRule="auto"/>
            <w:contextualSpacing w:val="0"/>
            <w:rPr>
              <w:rFonts w:ascii="Poppins" w:hAnsi="Poppins" w:hint="eastAsia"/>
              <w:sz w:val="20"/>
              <w:szCs w:val="20"/>
            </w:rPr>
          </w:pPr>
          <w:r w:rsidRPr="004143B7">
            <w:rPr>
              <w:rFonts w:ascii="Poppins" w:hAnsi="Poppins"/>
              <w:sz w:val="20"/>
              <w:szCs w:val="20"/>
            </w:rPr>
            <w:t>Under the “</w:t>
          </w:r>
          <w:proofErr w:type="spellStart"/>
          <w:r w:rsidR="007B351C" w:rsidRPr="004143B7">
            <w:rPr>
              <w:rFonts w:ascii="Poppins" w:hAnsi="Poppins"/>
              <w:sz w:val="20"/>
              <w:szCs w:val="20"/>
            </w:rPr>
            <w:t>capture_demo</w:t>
          </w:r>
          <w:proofErr w:type="spellEnd"/>
          <w:r w:rsidRPr="004143B7">
            <w:rPr>
              <w:rFonts w:ascii="Poppins" w:hAnsi="Poppins"/>
              <w:sz w:val="20"/>
              <w:szCs w:val="20"/>
            </w:rPr>
            <w:t xml:space="preserve">” folder, choose the </w:t>
          </w:r>
          <w:r w:rsidR="007B351C" w:rsidRPr="004143B7">
            <w:rPr>
              <w:rFonts w:ascii="Poppins" w:hAnsi="Poppins"/>
              <w:b/>
              <w:sz w:val="20"/>
              <w:szCs w:val="20"/>
              <w:lang w:val="vi-VN"/>
            </w:rPr>
            <w:t xml:space="preserve">Version </w:t>
          </w:r>
          <w:r w:rsidR="00CE5A3A" w:rsidRPr="004143B7">
            <w:rPr>
              <w:rFonts w:ascii="Poppins" w:hAnsi="Poppins"/>
              <w:sz w:val="20"/>
              <w:szCs w:val="20"/>
            </w:rPr>
            <w:t>folder</w:t>
          </w:r>
          <w:r w:rsidR="00BE3CDC" w:rsidRPr="004143B7">
            <w:rPr>
              <w:rFonts w:ascii="Poppins" w:hAnsi="Poppins"/>
              <w:sz w:val="20"/>
              <w:szCs w:val="20"/>
            </w:rPr>
            <w:t xml:space="preserve"> and then “</w:t>
          </w:r>
          <w:r w:rsidR="007B351C" w:rsidRPr="004143B7">
            <w:rPr>
              <w:rFonts w:ascii="Poppins" w:hAnsi="Poppins"/>
              <w:b/>
              <w:sz w:val="20"/>
              <w:szCs w:val="20"/>
              <w:lang w:val="vi-VN"/>
            </w:rPr>
            <w:t>Release</w:t>
          </w:r>
          <w:r w:rsidR="00BE3CDC" w:rsidRPr="004143B7">
            <w:rPr>
              <w:rFonts w:ascii="Poppins" w:hAnsi="Poppins"/>
              <w:sz w:val="20"/>
              <w:szCs w:val="20"/>
            </w:rPr>
            <w:t>” folder</w:t>
          </w:r>
          <w:r w:rsidRPr="004143B7">
            <w:rPr>
              <w:rFonts w:ascii="Poppins" w:hAnsi="Poppins"/>
              <w:sz w:val="20"/>
              <w:szCs w:val="20"/>
            </w:rPr>
            <w:t>.</w:t>
          </w:r>
          <w:r w:rsidR="00CE5A3A" w:rsidRPr="004143B7">
            <w:rPr>
              <w:rFonts w:ascii="Poppins" w:hAnsi="Poppins"/>
              <w:sz w:val="20"/>
              <w:szCs w:val="20"/>
            </w:rPr>
            <w:t xml:space="preserve"> Double</w:t>
          </w:r>
          <w:r w:rsidRPr="004143B7">
            <w:rPr>
              <w:rFonts w:ascii="Poppins" w:hAnsi="Poppins"/>
              <w:sz w:val="20"/>
              <w:szCs w:val="20"/>
            </w:rPr>
            <w:t xml:space="preserve"> Click the “</w:t>
          </w:r>
          <w:r w:rsidRPr="004143B7">
            <w:rPr>
              <w:rFonts w:ascii="Poppins" w:hAnsi="Poppins"/>
              <w:b/>
              <w:sz w:val="20"/>
              <w:szCs w:val="20"/>
            </w:rPr>
            <w:t>setup.exe</w:t>
          </w:r>
          <w:r w:rsidRPr="004143B7">
            <w:rPr>
              <w:rFonts w:ascii="Poppins" w:hAnsi="Poppins"/>
              <w:sz w:val="20"/>
              <w:szCs w:val="20"/>
            </w:rPr>
            <w:t xml:space="preserve">” file. </w:t>
          </w:r>
        </w:p>
        <w:p w:rsidR="00BE3CDC" w:rsidRPr="004143B7" w:rsidRDefault="00BE3CDC" w:rsidP="004143B7">
          <w:pPr>
            <w:widowControl w:val="0"/>
            <w:autoSpaceDE w:val="0"/>
            <w:autoSpaceDN w:val="0"/>
            <w:ind w:left="400" w:firstLineChars="140" w:firstLine="280"/>
            <w:rPr>
              <w:rFonts w:ascii="Poppins" w:hAnsi="Poppins" w:hint="eastAsia"/>
              <w:sz w:val="20"/>
              <w:szCs w:val="20"/>
            </w:rPr>
          </w:pPr>
          <w:r w:rsidRPr="004143B7">
            <w:rPr>
              <w:rFonts w:ascii="Poppins" w:hAnsi="Poppins"/>
              <w:sz w:val="20"/>
              <w:szCs w:val="20"/>
            </w:rPr>
            <w:t>(</w:t>
          </w:r>
          <w:r w:rsidR="00846638" w:rsidRPr="00846638">
            <w:rPr>
              <w:rFonts w:ascii="Poppins" w:hAnsi="Poppins"/>
              <w:sz w:val="20"/>
              <w:szCs w:val="20"/>
            </w:rPr>
            <w:t>F:\</w:t>
          </w:r>
          <w:proofErr w:type="spellStart"/>
          <w:r w:rsidR="00846638" w:rsidRPr="00846638">
            <w:rPr>
              <w:rFonts w:ascii="Poppins" w:hAnsi="Poppins"/>
              <w:sz w:val="20"/>
              <w:szCs w:val="20"/>
            </w:rPr>
            <w:t>capture_demo</w:t>
          </w:r>
          <w:proofErr w:type="spellEnd"/>
          <w:r w:rsidR="00846638" w:rsidRPr="00846638">
            <w:rPr>
              <w:rFonts w:ascii="Poppins" w:hAnsi="Poppins"/>
              <w:sz w:val="20"/>
              <w:szCs w:val="20"/>
            </w:rPr>
            <w:t>\2.32.26</w:t>
          </w:r>
          <w:r w:rsidRPr="004143B7">
            <w:rPr>
              <w:rFonts w:ascii="Poppins" w:hAnsi="Poppins"/>
              <w:sz w:val="20"/>
              <w:szCs w:val="20"/>
            </w:rPr>
            <w:t>)</w:t>
          </w:r>
        </w:p>
        <w:p w:rsidR="00BE3CDC" w:rsidRPr="004143B7" w:rsidRDefault="00BE3CDC" w:rsidP="00BE3CDC">
          <w:pPr>
            <w:widowControl w:val="0"/>
            <w:autoSpaceDE w:val="0"/>
            <w:autoSpaceDN w:val="0"/>
            <w:rPr>
              <w:rFonts w:ascii="Poppins" w:hAnsi="Poppins" w:hint="eastAsia"/>
              <w:sz w:val="20"/>
              <w:szCs w:val="20"/>
            </w:rPr>
          </w:pPr>
        </w:p>
        <w:p w:rsidR="00B73363" w:rsidRPr="004143B7" w:rsidRDefault="00B73363" w:rsidP="00B73363">
          <w:pPr>
            <w:pStyle w:val="ListParagraph"/>
            <w:widowControl w:val="0"/>
            <w:numPr>
              <w:ilvl w:val="0"/>
              <w:numId w:val="0"/>
            </w:numPr>
            <w:autoSpaceDE w:val="0"/>
            <w:autoSpaceDN w:val="0"/>
            <w:spacing w:after="0" w:line="240" w:lineRule="auto"/>
            <w:contextualSpacing w:val="0"/>
            <w:rPr>
              <w:rFonts w:ascii="Poppins" w:hAnsi="Poppins" w:hint="eastAsia"/>
              <w:sz w:val="20"/>
              <w:szCs w:val="20"/>
            </w:rPr>
          </w:pPr>
        </w:p>
        <w:p w:rsidR="00B73363" w:rsidRPr="004143B7" w:rsidRDefault="00846638" w:rsidP="00B73363">
          <w:pPr>
            <w:pStyle w:val="ListParagraph"/>
            <w:numPr>
              <w:ilvl w:val="0"/>
              <w:numId w:val="0"/>
            </w:numPr>
            <w:spacing w:after="0" w:line="240" w:lineRule="auto"/>
            <w:jc w:val="center"/>
            <w:rPr>
              <w:rFonts w:ascii="Poppins" w:hAnsi="Poppins" w:hint="eastAsia"/>
              <w:sz w:val="20"/>
              <w:szCs w:val="20"/>
            </w:rPr>
          </w:pPr>
          <w:r>
            <w:rPr>
              <w:noProof/>
              <w:lang w:eastAsia="en-US"/>
            </w:rPr>
            <w:drawing>
              <wp:inline distT="0" distB="0" distL="0" distR="0" wp14:anchorId="72397194" wp14:editId="20C73B92">
                <wp:extent cx="3558540" cy="136398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558540" cy="1363980"/>
                        </a:xfrm>
                        <a:prstGeom prst="rect">
                          <a:avLst/>
                        </a:prstGeom>
                      </pic:spPr>
                    </pic:pic>
                  </a:graphicData>
                </a:graphic>
              </wp:inline>
            </w:drawing>
          </w:r>
        </w:p>
        <w:p w:rsidR="007130C9" w:rsidRPr="004143B7" w:rsidRDefault="007130C9" w:rsidP="009672F6">
          <w:pPr>
            <w:tabs>
              <w:tab w:val="left" w:pos="8296"/>
            </w:tabs>
            <w:spacing w:after="200" w:line="276" w:lineRule="auto"/>
            <w:rPr>
              <w:rFonts w:ascii="Poppins" w:hAnsi="Poppins" w:hint="eastAsia"/>
              <w:sz w:val="20"/>
              <w:szCs w:val="20"/>
            </w:rPr>
          </w:pPr>
        </w:p>
        <w:p w:rsidR="007130C9" w:rsidRPr="004143B7" w:rsidRDefault="007130C9" w:rsidP="009672F6">
          <w:pPr>
            <w:tabs>
              <w:tab w:val="left" w:pos="8296"/>
            </w:tabs>
            <w:spacing w:after="200" w:line="276" w:lineRule="auto"/>
            <w:rPr>
              <w:rFonts w:ascii="Poppins" w:hAnsi="Poppins" w:hint="eastAsia"/>
              <w:sz w:val="20"/>
              <w:szCs w:val="20"/>
            </w:rPr>
          </w:pPr>
        </w:p>
        <w:p w:rsidR="007130C9" w:rsidRPr="004143B7" w:rsidRDefault="007130C9" w:rsidP="009672F6">
          <w:pPr>
            <w:tabs>
              <w:tab w:val="left" w:pos="8296"/>
            </w:tabs>
            <w:spacing w:after="200" w:line="276" w:lineRule="auto"/>
            <w:rPr>
              <w:rFonts w:ascii="Poppins" w:hAnsi="Poppins" w:hint="eastAsia"/>
              <w:sz w:val="20"/>
              <w:szCs w:val="20"/>
            </w:rPr>
          </w:pPr>
        </w:p>
        <w:p w:rsidR="007130C9" w:rsidRPr="004143B7" w:rsidRDefault="007130C9" w:rsidP="009672F6">
          <w:pPr>
            <w:tabs>
              <w:tab w:val="left" w:pos="8296"/>
            </w:tabs>
            <w:spacing w:after="200" w:line="276" w:lineRule="auto"/>
            <w:rPr>
              <w:rFonts w:ascii="Poppins" w:hAnsi="Poppins" w:hint="eastAsia"/>
              <w:sz w:val="20"/>
              <w:szCs w:val="20"/>
            </w:rPr>
          </w:pPr>
        </w:p>
        <w:p w:rsidR="007130C9" w:rsidRPr="004143B7" w:rsidRDefault="007130C9" w:rsidP="009672F6">
          <w:pPr>
            <w:tabs>
              <w:tab w:val="left" w:pos="8296"/>
            </w:tabs>
            <w:spacing w:after="200" w:line="276" w:lineRule="auto"/>
            <w:rPr>
              <w:rFonts w:ascii="Poppins" w:hAnsi="Poppins" w:hint="eastAsia"/>
              <w:sz w:val="20"/>
              <w:szCs w:val="20"/>
            </w:rPr>
          </w:pPr>
        </w:p>
        <w:p w:rsidR="007130C9" w:rsidRPr="004143B7" w:rsidRDefault="007130C9" w:rsidP="009672F6">
          <w:pPr>
            <w:tabs>
              <w:tab w:val="left" w:pos="8296"/>
            </w:tabs>
            <w:spacing w:after="200" w:line="276" w:lineRule="auto"/>
            <w:rPr>
              <w:rFonts w:ascii="Poppins" w:hAnsi="Poppins" w:hint="eastAsia"/>
              <w:sz w:val="20"/>
              <w:szCs w:val="20"/>
            </w:rPr>
          </w:pPr>
        </w:p>
        <w:p w:rsidR="00B73363" w:rsidRPr="004143B7" w:rsidRDefault="000F393E" w:rsidP="009672F6">
          <w:pPr>
            <w:tabs>
              <w:tab w:val="left" w:pos="8296"/>
            </w:tabs>
            <w:spacing w:after="200" w:line="276" w:lineRule="auto"/>
            <w:rPr>
              <w:rFonts w:ascii="Poppins" w:hAnsi="Poppins" w:hint="eastAsia"/>
              <w:sz w:val="20"/>
              <w:szCs w:val="20"/>
              <w:lang w:val="vi-VN" w:eastAsia="ko-KR"/>
            </w:rPr>
          </w:pPr>
          <w:r w:rsidRPr="004143B7">
            <w:rPr>
              <w:rFonts w:ascii="Poppins" w:hAnsi="Poppins"/>
              <w:sz w:val="20"/>
              <w:szCs w:val="20"/>
            </w:rPr>
            <w:tab/>
          </w:r>
          <w:r w:rsidRPr="004143B7">
            <w:rPr>
              <w:rFonts w:ascii="Poppins" w:hAnsi="Poppins"/>
              <w:sz w:val="20"/>
              <w:szCs w:val="20"/>
            </w:rPr>
            <w:tab/>
          </w:r>
        </w:p>
        <w:p w:rsidR="00B73363" w:rsidRPr="004143B7" w:rsidRDefault="00B73363" w:rsidP="004036DE">
          <w:pPr>
            <w:pStyle w:val="ListParagraph"/>
            <w:widowControl w:val="0"/>
            <w:numPr>
              <w:ilvl w:val="0"/>
              <w:numId w:val="2"/>
            </w:numPr>
            <w:autoSpaceDE w:val="0"/>
            <w:autoSpaceDN w:val="0"/>
            <w:spacing w:after="0" w:line="240" w:lineRule="auto"/>
            <w:ind w:left="360"/>
            <w:contextualSpacing w:val="0"/>
            <w:rPr>
              <w:rFonts w:ascii="Poppins" w:hAnsi="Poppins" w:hint="eastAsia"/>
              <w:sz w:val="20"/>
              <w:szCs w:val="20"/>
            </w:rPr>
          </w:pPr>
          <w:r w:rsidRPr="004143B7">
            <w:rPr>
              <w:rFonts w:ascii="Poppins" w:hAnsi="Poppins"/>
              <w:sz w:val="20"/>
              <w:szCs w:val="20"/>
            </w:rPr>
            <w:t xml:space="preserve">Then </w:t>
          </w:r>
          <w:r w:rsidR="007E621A" w:rsidRPr="004143B7">
            <w:rPr>
              <w:rFonts w:ascii="Poppins" w:hAnsi="Poppins"/>
              <w:sz w:val="20"/>
              <w:szCs w:val="20"/>
            </w:rPr>
            <w:t xml:space="preserve">the </w:t>
          </w:r>
          <w:r w:rsidR="001C0068" w:rsidRPr="004143B7">
            <w:rPr>
              <w:rFonts w:ascii="Poppins" w:hAnsi="Poppins"/>
              <w:sz w:val="20"/>
              <w:szCs w:val="20"/>
            </w:rPr>
            <w:t>S</w:t>
          </w:r>
          <w:r w:rsidRPr="004143B7">
            <w:rPr>
              <w:rFonts w:ascii="Poppins" w:hAnsi="Poppins"/>
              <w:sz w:val="20"/>
              <w:szCs w:val="20"/>
            </w:rPr>
            <w:t>etup Wizard will appear. Click “</w:t>
          </w:r>
          <w:r w:rsidRPr="004143B7">
            <w:rPr>
              <w:rFonts w:ascii="Poppins" w:hAnsi="Poppins"/>
              <w:b/>
              <w:sz w:val="20"/>
              <w:szCs w:val="20"/>
            </w:rPr>
            <w:t>Next</w:t>
          </w:r>
          <w:r w:rsidRPr="004143B7">
            <w:rPr>
              <w:rFonts w:ascii="Poppins" w:hAnsi="Poppins"/>
              <w:sz w:val="20"/>
              <w:szCs w:val="20"/>
            </w:rPr>
            <w:t>” for setup.</w:t>
          </w:r>
        </w:p>
        <w:p w:rsidR="00B73363" w:rsidRPr="004143B7" w:rsidRDefault="00B73363" w:rsidP="00B73363">
          <w:pPr>
            <w:pStyle w:val="ListParagraph"/>
            <w:numPr>
              <w:ilvl w:val="0"/>
              <w:numId w:val="0"/>
            </w:numPr>
            <w:spacing w:after="0" w:line="240" w:lineRule="auto"/>
            <w:rPr>
              <w:rFonts w:ascii="Poppins" w:hAnsi="Poppins" w:hint="eastAsia"/>
              <w:sz w:val="20"/>
              <w:szCs w:val="20"/>
            </w:rPr>
          </w:pPr>
        </w:p>
        <w:p w:rsidR="00B73363" w:rsidRPr="004143B7" w:rsidRDefault="00523453" w:rsidP="00B73363">
          <w:pPr>
            <w:pStyle w:val="ListParagraph"/>
            <w:numPr>
              <w:ilvl w:val="0"/>
              <w:numId w:val="0"/>
            </w:numPr>
            <w:spacing w:after="0" w:line="240" w:lineRule="auto"/>
            <w:jc w:val="center"/>
            <w:rPr>
              <w:rFonts w:ascii="Poppins" w:hAnsi="Poppins" w:hint="eastAsia"/>
              <w:sz w:val="20"/>
              <w:szCs w:val="20"/>
            </w:rPr>
          </w:pPr>
          <w:r>
            <w:rPr>
              <w:noProof/>
              <w:lang w:eastAsia="en-US"/>
            </w:rPr>
            <w:lastRenderedPageBreak/>
            <w:drawing>
              <wp:inline distT="0" distB="0" distL="0" distR="0" wp14:anchorId="16450CCF" wp14:editId="72092096">
                <wp:extent cx="4739640" cy="3939540"/>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739640" cy="3939540"/>
                        </a:xfrm>
                        <a:prstGeom prst="rect">
                          <a:avLst/>
                        </a:prstGeom>
                      </pic:spPr>
                    </pic:pic>
                  </a:graphicData>
                </a:graphic>
              </wp:inline>
            </w:drawing>
          </w:r>
        </w:p>
        <w:p w:rsidR="001C0068" w:rsidRPr="004143B7" w:rsidRDefault="001C0068" w:rsidP="00B73363">
          <w:pPr>
            <w:pStyle w:val="ListParagraph"/>
            <w:numPr>
              <w:ilvl w:val="0"/>
              <w:numId w:val="0"/>
            </w:numPr>
            <w:spacing w:after="0" w:line="240" w:lineRule="auto"/>
            <w:jc w:val="center"/>
            <w:rPr>
              <w:rFonts w:ascii="Poppins" w:hAnsi="Poppins" w:hint="eastAsia"/>
              <w:sz w:val="20"/>
              <w:szCs w:val="20"/>
            </w:rPr>
          </w:pPr>
        </w:p>
        <w:p w:rsidR="00B73363" w:rsidRPr="004143B7" w:rsidRDefault="00B73363" w:rsidP="004036DE">
          <w:pPr>
            <w:pStyle w:val="ListParagraph"/>
            <w:widowControl w:val="0"/>
            <w:numPr>
              <w:ilvl w:val="0"/>
              <w:numId w:val="2"/>
            </w:numPr>
            <w:autoSpaceDE w:val="0"/>
            <w:autoSpaceDN w:val="0"/>
            <w:spacing w:after="0" w:line="240" w:lineRule="auto"/>
            <w:ind w:left="360"/>
            <w:contextualSpacing w:val="0"/>
            <w:rPr>
              <w:rFonts w:ascii="Poppins" w:hAnsi="Poppins" w:hint="eastAsia"/>
              <w:sz w:val="20"/>
              <w:szCs w:val="20"/>
            </w:rPr>
          </w:pPr>
          <w:r w:rsidRPr="004143B7">
            <w:rPr>
              <w:rFonts w:ascii="Poppins" w:hAnsi="Poppins"/>
              <w:sz w:val="20"/>
              <w:szCs w:val="20"/>
            </w:rPr>
            <w:t>If you want to install this program in a different folder, click “</w:t>
          </w:r>
          <w:r w:rsidRPr="004143B7">
            <w:rPr>
              <w:rFonts w:ascii="Poppins" w:hAnsi="Poppins"/>
              <w:b/>
              <w:sz w:val="20"/>
              <w:szCs w:val="20"/>
            </w:rPr>
            <w:t>Browse</w:t>
          </w:r>
          <w:r w:rsidRPr="004143B7">
            <w:rPr>
              <w:rFonts w:ascii="Poppins" w:hAnsi="Poppins"/>
              <w:sz w:val="20"/>
              <w:szCs w:val="20"/>
            </w:rPr>
            <w:t>” and specify the desired folder. If not, then just click “</w:t>
          </w:r>
          <w:r w:rsidRPr="004143B7">
            <w:rPr>
              <w:rFonts w:ascii="Poppins" w:hAnsi="Poppins"/>
              <w:b/>
              <w:sz w:val="20"/>
              <w:szCs w:val="20"/>
            </w:rPr>
            <w:t>Next</w:t>
          </w:r>
          <w:r w:rsidRPr="004143B7">
            <w:rPr>
              <w:rFonts w:ascii="Poppins" w:hAnsi="Poppins"/>
              <w:sz w:val="20"/>
              <w:szCs w:val="20"/>
            </w:rPr>
            <w:t>” to continue on.</w:t>
          </w:r>
        </w:p>
        <w:p w:rsidR="00B73363" w:rsidRPr="004143B7" w:rsidRDefault="00B73363" w:rsidP="00B73363">
          <w:pPr>
            <w:pStyle w:val="ListParagraph"/>
            <w:numPr>
              <w:ilvl w:val="0"/>
              <w:numId w:val="0"/>
            </w:numPr>
            <w:spacing w:after="0" w:line="240" w:lineRule="auto"/>
            <w:rPr>
              <w:rFonts w:ascii="Poppins" w:hAnsi="Poppins" w:hint="eastAsia"/>
              <w:sz w:val="20"/>
              <w:szCs w:val="20"/>
            </w:rPr>
          </w:pPr>
        </w:p>
        <w:p w:rsidR="00B73363" w:rsidRPr="004143B7" w:rsidRDefault="005979A2" w:rsidP="00B73363">
          <w:pPr>
            <w:pStyle w:val="ListParagraph"/>
            <w:numPr>
              <w:ilvl w:val="0"/>
              <w:numId w:val="0"/>
            </w:numPr>
            <w:spacing w:after="0" w:line="240" w:lineRule="auto"/>
            <w:jc w:val="center"/>
            <w:rPr>
              <w:rFonts w:ascii="Poppins" w:hAnsi="Poppins" w:hint="eastAsia"/>
              <w:sz w:val="20"/>
              <w:szCs w:val="20"/>
            </w:rPr>
          </w:pPr>
          <w:r>
            <w:rPr>
              <w:noProof/>
              <w:lang w:eastAsia="en-US"/>
            </w:rPr>
            <w:lastRenderedPageBreak/>
            <w:drawing>
              <wp:inline distT="0" distB="0" distL="0" distR="0" wp14:anchorId="63340DF4" wp14:editId="5F084665">
                <wp:extent cx="4732020" cy="38785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732020" cy="3878580"/>
                        </a:xfrm>
                        <a:prstGeom prst="rect">
                          <a:avLst/>
                        </a:prstGeom>
                      </pic:spPr>
                    </pic:pic>
                  </a:graphicData>
                </a:graphic>
              </wp:inline>
            </w:drawing>
          </w:r>
        </w:p>
        <w:p w:rsidR="00D75E97" w:rsidRPr="004143B7" w:rsidRDefault="00D75E97" w:rsidP="00B73363">
          <w:pPr>
            <w:pStyle w:val="ListParagraph"/>
            <w:numPr>
              <w:ilvl w:val="0"/>
              <w:numId w:val="0"/>
            </w:numPr>
            <w:spacing w:after="0" w:line="240" w:lineRule="auto"/>
            <w:jc w:val="center"/>
            <w:rPr>
              <w:rFonts w:ascii="Poppins" w:hAnsi="Poppins" w:hint="eastAsia"/>
              <w:sz w:val="20"/>
              <w:szCs w:val="20"/>
            </w:rPr>
          </w:pPr>
        </w:p>
        <w:p w:rsidR="00B73363" w:rsidRPr="004143B7" w:rsidRDefault="005979A2" w:rsidP="00D75E97">
          <w:pPr>
            <w:spacing w:after="200" w:line="276" w:lineRule="auto"/>
            <w:jc w:val="center"/>
            <w:rPr>
              <w:rFonts w:ascii="Poppins" w:hAnsi="Poppins" w:hint="eastAsia"/>
              <w:sz w:val="20"/>
              <w:szCs w:val="20"/>
              <w:lang w:eastAsia="ko-KR"/>
            </w:rPr>
          </w:pPr>
          <w:r>
            <w:rPr>
              <w:noProof/>
            </w:rPr>
            <w:drawing>
              <wp:inline distT="0" distB="0" distL="0" distR="0" wp14:anchorId="5B817B17" wp14:editId="115BF880">
                <wp:extent cx="4754880" cy="3878580"/>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754880" cy="3878580"/>
                        </a:xfrm>
                        <a:prstGeom prst="rect">
                          <a:avLst/>
                        </a:prstGeom>
                      </pic:spPr>
                    </pic:pic>
                  </a:graphicData>
                </a:graphic>
              </wp:inline>
            </w:drawing>
          </w:r>
        </w:p>
        <w:p w:rsidR="00CC1DE8" w:rsidRPr="004143B7" w:rsidRDefault="00CC1DE8" w:rsidP="00CC1DE8">
          <w:pPr>
            <w:pStyle w:val="ListParagraph"/>
            <w:widowControl w:val="0"/>
            <w:numPr>
              <w:ilvl w:val="0"/>
              <w:numId w:val="2"/>
            </w:numPr>
            <w:autoSpaceDE w:val="0"/>
            <w:autoSpaceDN w:val="0"/>
            <w:spacing w:after="0" w:line="240" w:lineRule="auto"/>
            <w:ind w:left="360"/>
            <w:contextualSpacing w:val="0"/>
            <w:rPr>
              <w:rFonts w:ascii="Poppins" w:hAnsi="Poppins" w:hint="eastAsia"/>
              <w:sz w:val="20"/>
              <w:szCs w:val="20"/>
            </w:rPr>
          </w:pPr>
          <w:r w:rsidRPr="004143B7">
            <w:rPr>
              <w:rFonts w:ascii="Poppins" w:hAnsi="Poppins"/>
              <w:sz w:val="20"/>
              <w:szCs w:val="20"/>
            </w:rPr>
            <w:t>You will be asked to agree to license terms. Read, select “</w:t>
          </w:r>
          <w:r w:rsidRPr="004143B7">
            <w:rPr>
              <w:rFonts w:ascii="Poppins" w:hAnsi="Poppins"/>
              <w:b/>
              <w:sz w:val="20"/>
              <w:szCs w:val="20"/>
            </w:rPr>
            <w:t>I Agree</w:t>
          </w:r>
          <w:r w:rsidRPr="004143B7">
            <w:rPr>
              <w:rFonts w:ascii="Poppins" w:hAnsi="Poppins"/>
              <w:sz w:val="20"/>
              <w:szCs w:val="20"/>
            </w:rPr>
            <w:t>”, and then click “</w:t>
          </w:r>
          <w:r w:rsidRPr="004143B7">
            <w:rPr>
              <w:rFonts w:ascii="Poppins" w:hAnsi="Poppins"/>
              <w:b/>
              <w:sz w:val="20"/>
              <w:szCs w:val="20"/>
            </w:rPr>
            <w:t>Next</w:t>
          </w:r>
          <w:r w:rsidRPr="004143B7">
            <w:rPr>
              <w:rFonts w:ascii="Poppins" w:hAnsi="Poppins"/>
              <w:sz w:val="20"/>
              <w:szCs w:val="20"/>
            </w:rPr>
            <w:t>”.</w:t>
          </w:r>
        </w:p>
        <w:p w:rsidR="001C0068" w:rsidRPr="004143B7" w:rsidRDefault="001C0068" w:rsidP="001C0068">
          <w:pPr>
            <w:pStyle w:val="ListParagraph"/>
            <w:widowControl w:val="0"/>
            <w:numPr>
              <w:ilvl w:val="0"/>
              <w:numId w:val="0"/>
            </w:numPr>
            <w:autoSpaceDE w:val="0"/>
            <w:autoSpaceDN w:val="0"/>
            <w:spacing w:after="0" w:line="240" w:lineRule="auto"/>
            <w:ind w:left="360"/>
            <w:contextualSpacing w:val="0"/>
            <w:rPr>
              <w:rFonts w:ascii="Poppins" w:hAnsi="Poppins" w:hint="eastAsia"/>
              <w:sz w:val="20"/>
              <w:szCs w:val="20"/>
            </w:rPr>
          </w:pPr>
        </w:p>
        <w:p w:rsidR="009672F6" w:rsidRPr="004143B7" w:rsidRDefault="009672F6" w:rsidP="007130C9">
          <w:pPr>
            <w:pStyle w:val="ListParagraph"/>
            <w:widowControl w:val="0"/>
            <w:numPr>
              <w:ilvl w:val="0"/>
              <w:numId w:val="0"/>
            </w:numPr>
            <w:autoSpaceDE w:val="0"/>
            <w:autoSpaceDN w:val="0"/>
            <w:spacing w:after="0" w:line="240" w:lineRule="auto"/>
            <w:ind w:left="360"/>
            <w:contextualSpacing w:val="0"/>
            <w:jc w:val="center"/>
            <w:rPr>
              <w:rFonts w:ascii="Poppins" w:hAnsi="Poppins" w:hint="eastAsia"/>
              <w:sz w:val="20"/>
              <w:szCs w:val="20"/>
            </w:rPr>
          </w:pPr>
          <w:r w:rsidRPr="004143B7">
            <w:rPr>
              <w:rFonts w:ascii="Poppins" w:hAnsi="Poppins"/>
              <w:sz w:val="20"/>
              <w:szCs w:val="20"/>
            </w:rPr>
            <w:br/>
          </w:r>
          <w:r w:rsidR="005979A2">
            <w:rPr>
              <w:noProof/>
              <w:lang w:eastAsia="en-US"/>
            </w:rPr>
            <w:drawing>
              <wp:inline distT="0" distB="0" distL="0" distR="0" wp14:anchorId="1059037F" wp14:editId="41E7CD11">
                <wp:extent cx="4724400" cy="38709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724400" cy="3870960"/>
                        </a:xfrm>
                        <a:prstGeom prst="rect">
                          <a:avLst/>
                        </a:prstGeom>
                      </pic:spPr>
                    </pic:pic>
                  </a:graphicData>
                </a:graphic>
              </wp:inline>
            </w:drawing>
          </w:r>
        </w:p>
        <w:p w:rsidR="00B73363" w:rsidRPr="004143B7" w:rsidRDefault="00B73363" w:rsidP="004036DE">
          <w:pPr>
            <w:pStyle w:val="ListParagraph"/>
            <w:widowControl w:val="0"/>
            <w:numPr>
              <w:ilvl w:val="0"/>
              <w:numId w:val="2"/>
            </w:numPr>
            <w:autoSpaceDE w:val="0"/>
            <w:autoSpaceDN w:val="0"/>
            <w:spacing w:after="0" w:line="240" w:lineRule="auto"/>
            <w:ind w:left="360"/>
            <w:contextualSpacing w:val="0"/>
            <w:rPr>
              <w:rFonts w:ascii="Poppins" w:hAnsi="Poppins" w:hint="eastAsia"/>
              <w:sz w:val="20"/>
              <w:szCs w:val="20"/>
            </w:rPr>
          </w:pPr>
          <w:r w:rsidRPr="004143B7">
            <w:rPr>
              <w:rFonts w:ascii="Poppins" w:hAnsi="Poppins"/>
              <w:sz w:val="20"/>
              <w:szCs w:val="20"/>
            </w:rPr>
            <w:t>If you clicked “</w:t>
          </w:r>
          <w:r w:rsidRPr="004143B7">
            <w:rPr>
              <w:rFonts w:ascii="Poppins" w:hAnsi="Poppins"/>
              <w:b/>
              <w:sz w:val="20"/>
              <w:szCs w:val="20"/>
            </w:rPr>
            <w:t>Next</w:t>
          </w:r>
          <w:r w:rsidRPr="004143B7">
            <w:rPr>
              <w:rFonts w:ascii="Poppins" w:hAnsi="Poppins"/>
              <w:sz w:val="20"/>
              <w:szCs w:val="20"/>
            </w:rPr>
            <w:t xml:space="preserve">,” the </w:t>
          </w:r>
          <w:r w:rsidR="009672F6" w:rsidRPr="004143B7">
            <w:rPr>
              <w:rFonts w:ascii="Poppins" w:hAnsi="Poppins"/>
              <w:sz w:val="20"/>
              <w:szCs w:val="20"/>
              <w:lang w:val="vi-VN"/>
            </w:rPr>
            <w:t>Capture_</w:t>
          </w:r>
          <w:r w:rsidR="00BD05A2" w:rsidRPr="004143B7">
            <w:rPr>
              <w:rFonts w:ascii="Poppins" w:hAnsi="Poppins"/>
              <w:sz w:val="20"/>
              <w:szCs w:val="20"/>
              <w:lang w:val="vi-VN"/>
            </w:rPr>
            <w:t xml:space="preserve">Demo </w:t>
          </w:r>
          <w:r w:rsidR="00BD05A2" w:rsidRPr="004143B7">
            <w:rPr>
              <w:rFonts w:ascii="Poppins" w:hAnsi="Poppins"/>
              <w:sz w:val="20"/>
              <w:szCs w:val="20"/>
            </w:rPr>
            <w:t>application</w:t>
          </w:r>
          <w:r w:rsidRPr="004143B7">
            <w:rPr>
              <w:rFonts w:ascii="Poppins" w:hAnsi="Poppins"/>
              <w:sz w:val="20"/>
              <w:szCs w:val="20"/>
            </w:rPr>
            <w:t xml:space="preserve"> will automatically begin installation.</w:t>
          </w:r>
          <w:r w:rsidR="00A866EF">
            <w:rPr>
              <w:rFonts w:ascii="Poppins" w:hAnsi="Poppins"/>
              <w:sz w:val="20"/>
              <w:szCs w:val="20"/>
            </w:rPr>
            <w:t xml:space="preserve"> </w:t>
          </w:r>
          <w:r w:rsidRPr="004143B7">
            <w:rPr>
              <w:rFonts w:ascii="Poppins" w:hAnsi="Poppins"/>
              <w:sz w:val="20"/>
              <w:szCs w:val="20"/>
            </w:rPr>
            <w:t>Once it is complete, click “</w:t>
          </w:r>
          <w:r w:rsidRPr="004143B7">
            <w:rPr>
              <w:rFonts w:ascii="Poppins" w:hAnsi="Poppins"/>
              <w:b/>
              <w:sz w:val="20"/>
              <w:szCs w:val="20"/>
            </w:rPr>
            <w:t>Close</w:t>
          </w:r>
          <w:r w:rsidRPr="004143B7">
            <w:rPr>
              <w:rFonts w:ascii="Poppins" w:hAnsi="Poppins"/>
              <w:sz w:val="20"/>
              <w:szCs w:val="20"/>
            </w:rPr>
            <w:t>.”</w:t>
          </w:r>
        </w:p>
        <w:p w:rsidR="00B73363" w:rsidRPr="004143B7" w:rsidRDefault="00B73363" w:rsidP="00B73363">
          <w:pPr>
            <w:pStyle w:val="ListParagraph"/>
            <w:numPr>
              <w:ilvl w:val="0"/>
              <w:numId w:val="0"/>
            </w:numPr>
            <w:spacing w:after="0" w:line="240" w:lineRule="auto"/>
            <w:jc w:val="center"/>
            <w:rPr>
              <w:rFonts w:ascii="Poppins" w:hAnsi="Poppins" w:hint="eastAsia"/>
              <w:sz w:val="20"/>
              <w:szCs w:val="20"/>
            </w:rPr>
          </w:pPr>
        </w:p>
        <w:p w:rsidR="00274E51" w:rsidRPr="004143B7" w:rsidRDefault="005979A2" w:rsidP="00D75E97">
          <w:pPr>
            <w:pStyle w:val="ListParagraph"/>
            <w:numPr>
              <w:ilvl w:val="0"/>
              <w:numId w:val="0"/>
            </w:numPr>
            <w:spacing w:after="0" w:line="240" w:lineRule="auto"/>
            <w:jc w:val="center"/>
            <w:rPr>
              <w:rFonts w:ascii="Poppins" w:hAnsi="Poppins" w:hint="eastAsia"/>
              <w:sz w:val="20"/>
              <w:szCs w:val="20"/>
            </w:rPr>
          </w:pPr>
          <w:r>
            <w:rPr>
              <w:noProof/>
              <w:lang w:eastAsia="en-US"/>
            </w:rPr>
            <w:lastRenderedPageBreak/>
            <w:drawing>
              <wp:inline distT="0" distB="0" distL="0" distR="0" wp14:anchorId="74B2EC46" wp14:editId="0F1F373D">
                <wp:extent cx="4754880" cy="3863340"/>
                <wp:effectExtent l="0" t="0" r="762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754880" cy="3863340"/>
                        </a:xfrm>
                        <a:prstGeom prst="rect">
                          <a:avLst/>
                        </a:prstGeom>
                      </pic:spPr>
                    </pic:pic>
                  </a:graphicData>
                </a:graphic>
              </wp:inline>
            </w:drawing>
          </w:r>
        </w:p>
        <w:p w:rsidR="00B73363" w:rsidRPr="004143B7" w:rsidRDefault="00B73363" w:rsidP="00D75E97">
          <w:pPr>
            <w:pStyle w:val="ListParagraph"/>
            <w:numPr>
              <w:ilvl w:val="0"/>
              <w:numId w:val="0"/>
            </w:numPr>
            <w:spacing w:after="0" w:line="240" w:lineRule="auto"/>
            <w:jc w:val="center"/>
            <w:rPr>
              <w:rFonts w:ascii="Poppins" w:hAnsi="Poppins" w:hint="eastAsia"/>
              <w:sz w:val="20"/>
              <w:szCs w:val="20"/>
            </w:rPr>
          </w:pPr>
        </w:p>
        <w:p w:rsidR="00B73363" w:rsidRPr="004143B7" w:rsidRDefault="00B73363" w:rsidP="004036DE">
          <w:pPr>
            <w:pStyle w:val="ListParagraph"/>
            <w:widowControl w:val="0"/>
            <w:numPr>
              <w:ilvl w:val="0"/>
              <w:numId w:val="2"/>
            </w:numPr>
            <w:autoSpaceDE w:val="0"/>
            <w:autoSpaceDN w:val="0"/>
            <w:spacing w:after="0" w:line="240" w:lineRule="auto"/>
            <w:contextualSpacing w:val="0"/>
            <w:rPr>
              <w:rFonts w:ascii="Poppins" w:hAnsi="Poppins" w:hint="eastAsia"/>
              <w:sz w:val="20"/>
              <w:szCs w:val="20"/>
            </w:rPr>
          </w:pPr>
          <w:r w:rsidRPr="004143B7">
            <w:rPr>
              <w:rFonts w:ascii="Poppins" w:hAnsi="Poppins"/>
              <w:sz w:val="20"/>
              <w:szCs w:val="20"/>
            </w:rPr>
            <w:t>After setup, you can verify if the program is properly installed by examining the correct folder location on your computer.</w:t>
          </w:r>
        </w:p>
        <w:p w:rsidR="00B73363" w:rsidRPr="004143B7" w:rsidRDefault="00B73363" w:rsidP="00B73363">
          <w:pPr>
            <w:pStyle w:val="ListParagraph"/>
            <w:widowControl w:val="0"/>
            <w:numPr>
              <w:ilvl w:val="0"/>
              <w:numId w:val="0"/>
            </w:numPr>
            <w:autoSpaceDE w:val="0"/>
            <w:autoSpaceDN w:val="0"/>
            <w:spacing w:after="0" w:line="240" w:lineRule="auto"/>
            <w:ind w:left="760"/>
            <w:contextualSpacing w:val="0"/>
            <w:rPr>
              <w:rFonts w:ascii="Poppins" w:hAnsi="Poppins" w:hint="eastAsia"/>
              <w:sz w:val="20"/>
              <w:szCs w:val="20"/>
            </w:rPr>
          </w:pPr>
          <w:r w:rsidRPr="004143B7">
            <w:rPr>
              <w:rFonts w:ascii="Poppins" w:hAnsi="Poppins"/>
              <w:sz w:val="20"/>
              <w:szCs w:val="20"/>
            </w:rPr>
            <w:t>(</w:t>
          </w:r>
          <w:r w:rsidR="00362933" w:rsidRPr="004143B7">
            <w:rPr>
              <w:rFonts w:ascii="Poppins" w:hAnsi="Poppins"/>
              <w:sz w:val="20"/>
              <w:szCs w:val="20"/>
            </w:rPr>
            <w:t>C:\Program Files (x86)\</w:t>
          </w:r>
          <w:proofErr w:type="spellStart"/>
          <w:r w:rsidR="00362933" w:rsidRPr="004143B7">
            <w:rPr>
              <w:rFonts w:ascii="Poppins" w:hAnsi="Poppins"/>
              <w:sz w:val="20"/>
              <w:szCs w:val="20"/>
            </w:rPr>
            <w:t>IriTech</w:t>
          </w:r>
          <w:proofErr w:type="spellEnd"/>
          <w:r w:rsidR="00362933" w:rsidRPr="004143B7">
            <w:rPr>
              <w:rFonts w:ascii="Poppins" w:hAnsi="Poppins"/>
              <w:sz w:val="20"/>
              <w:szCs w:val="20"/>
            </w:rPr>
            <w:t>\</w:t>
          </w:r>
          <w:proofErr w:type="spellStart"/>
          <w:r w:rsidR="00E558A0" w:rsidRPr="004143B7">
            <w:rPr>
              <w:rFonts w:ascii="Poppins" w:hAnsi="Poppins"/>
              <w:sz w:val="20"/>
              <w:szCs w:val="20"/>
            </w:rPr>
            <w:t>IriEnvoy</w:t>
          </w:r>
          <w:proofErr w:type="spellEnd"/>
          <w:r w:rsidR="00E558A0" w:rsidRPr="004143B7">
            <w:rPr>
              <w:rFonts w:ascii="Poppins" w:hAnsi="Poppins"/>
              <w:sz w:val="20"/>
              <w:szCs w:val="20"/>
            </w:rPr>
            <w:t>-MK</w:t>
          </w:r>
          <w:r w:rsidR="00362933" w:rsidRPr="004143B7">
            <w:rPr>
              <w:rFonts w:ascii="Poppins" w:hAnsi="Poppins"/>
              <w:sz w:val="20"/>
              <w:szCs w:val="20"/>
            </w:rPr>
            <w:t xml:space="preserve"> Iris Capture Demo</w:t>
          </w:r>
          <w:r w:rsidRPr="004143B7">
            <w:rPr>
              <w:rFonts w:ascii="Poppins" w:hAnsi="Poppins"/>
              <w:sz w:val="20"/>
              <w:szCs w:val="20"/>
            </w:rPr>
            <w:t>)</w:t>
          </w:r>
        </w:p>
        <w:p w:rsidR="00B73363" w:rsidRPr="004143B7" w:rsidRDefault="00B73363" w:rsidP="00B73363">
          <w:pPr>
            <w:pStyle w:val="ListParagraph"/>
            <w:numPr>
              <w:ilvl w:val="0"/>
              <w:numId w:val="0"/>
            </w:numPr>
            <w:spacing w:after="0" w:line="240" w:lineRule="auto"/>
            <w:rPr>
              <w:rFonts w:ascii="Poppins" w:hAnsi="Poppins" w:hint="eastAsia"/>
              <w:sz w:val="20"/>
              <w:szCs w:val="20"/>
            </w:rPr>
          </w:pPr>
        </w:p>
        <w:p w:rsidR="00B73363" w:rsidRPr="004143B7" w:rsidRDefault="005979A2" w:rsidP="00B73363">
          <w:pPr>
            <w:jc w:val="center"/>
            <w:rPr>
              <w:rFonts w:ascii="Poppins" w:hAnsi="Poppins" w:hint="eastAsia"/>
              <w:sz w:val="20"/>
              <w:szCs w:val="20"/>
              <w:lang w:eastAsia="ko-KR"/>
            </w:rPr>
          </w:pPr>
          <w:r>
            <w:rPr>
              <w:noProof/>
            </w:rPr>
            <w:drawing>
              <wp:inline distT="0" distB="0" distL="0" distR="0" wp14:anchorId="3B96D1BD" wp14:editId="23F90A71">
                <wp:extent cx="5684520" cy="27889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84520" cy="2788920"/>
                        </a:xfrm>
                        <a:prstGeom prst="rect">
                          <a:avLst/>
                        </a:prstGeom>
                      </pic:spPr>
                    </pic:pic>
                  </a:graphicData>
                </a:graphic>
              </wp:inline>
            </w:drawing>
          </w:r>
        </w:p>
        <w:p w:rsidR="00B73363" w:rsidRPr="004143B7" w:rsidRDefault="00B73363" w:rsidP="00B73363">
          <w:pPr>
            <w:spacing w:after="200" w:line="276" w:lineRule="auto"/>
            <w:rPr>
              <w:rFonts w:ascii="Poppins" w:hAnsi="Poppins" w:hint="eastAsia"/>
              <w:sz w:val="20"/>
              <w:szCs w:val="20"/>
              <w:lang w:eastAsia="ko-KR"/>
            </w:rPr>
          </w:pPr>
          <w:r w:rsidRPr="004143B7">
            <w:rPr>
              <w:rFonts w:ascii="Poppins" w:hAnsi="Poppins"/>
              <w:sz w:val="20"/>
              <w:szCs w:val="20"/>
              <w:lang w:eastAsia="ko-KR"/>
            </w:rPr>
            <w:br w:type="page"/>
          </w:r>
        </w:p>
        <w:p w:rsidR="00BE3CDC" w:rsidRPr="00517B83" w:rsidRDefault="00BE3CDC" w:rsidP="004834E0">
          <w:pPr>
            <w:pStyle w:val="Heading4"/>
            <w:numPr>
              <w:ilvl w:val="0"/>
              <w:numId w:val="26"/>
            </w:numPr>
            <w:rPr>
              <w:rFonts w:ascii="Poppins Medium" w:hAnsi="Poppins Medium" w:hint="eastAsia"/>
              <w:b w:val="0"/>
              <w:i w:val="0"/>
              <w:color w:val="000000" w:themeColor="text1"/>
              <w:sz w:val="24"/>
              <w:szCs w:val="24"/>
            </w:rPr>
          </w:pPr>
          <w:r w:rsidRPr="00517B83">
            <w:rPr>
              <w:rFonts w:ascii="Poppins Medium" w:hAnsi="Poppins Medium"/>
              <w:b w:val="0"/>
              <w:i w:val="0"/>
              <w:color w:val="000000" w:themeColor="text1"/>
              <w:sz w:val="24"/>
              <w:szCs w:val="24"/>
            </w:rPr>
            <w:lastRenderedPageBreak/>
            <w:t>Device Driver Installation</w:t>
          </w:r>
        </w:p>
        <w:p w:rsidR="00B73363" w:rsidRPr="004143B7" w:rsidRDefault="00B73363" w:rsidP="00B73363">
          <w:pPr>
            <w:rPr>
              <w:rFonts w:ascii="Poppins" w:hAnsi="Poppins" w:hint="eastAsia"/>
              <w:sz w:val="20"/>
              <w:szCs w:val="20"/>
              <w:lang w:eastAsia="ko-KR"/>
            </w:rPr>
          </w:pPr>
        </w:p>
        <w:p w:rsidR="008375D5" w:rsidRPr="004143B7" w:rsidRDefault="00E558A0" w:rsidP="00215D15">
          <w:pPr>
            <w:widowControl w:val="0"/>
            <w:autoSpaceDE w:val="0"/>
            <w:autoSpaceDN w:val="0"/>
            <w:adjustRightInd w:val="0"/>
            <w:ind w:left="720"/>
            <w:rPr>
              <w:rFonts w:ascii="Poppins" w:hAnsi="Poppins" w:hint="eastAsia"/>
              <w:sz w:val="20"/>
              <w:szCs w:val="20"/>
              <w:lang w:eastAsia="ko-KR"/>
            </w:rPr>
          </w:pPr>
          <w:proofErr w:type="spellStart"/>
          <w:r w:rsidRPr="004143B7">
            <w:rPr>
              <w:rFonts w:ascii="Poppins" w:hAnsi="Poppins"/>
              <w:sz w:val="20"/>
              <w:szCs w:val="20"/>
              <w:lang w:eastAsia="ko-KR"/>
            </w:rPr>
            <w:t>IriEnvoy</w:t>
          </w:r>
          <w:proofErr w:type="spellEnd"/>
          <w:r w:rsidRPr="004143B7">
            <w:rPr>
              <w:rFonts w:ascii="Poppins" w:hAnsi="Poppins"/>
              <w:sz w:val="20"/>
              <w:szCs w:val="20"/>
              <w:lang w:eastAsia="ko-KR"/>
            </w:rPr>
            <w:t>-MK</w:t>
          </w:r>
          <w:r w:rsidR="008375D5" w:rsidRPr="004143B7">
            <w:rPr>
              <w:rFonts w:ascii="Poppins" w:hAnsi="Poppins"/>
              <w:sz w:val="20"/>
              <w:szCs w:val="20"/>
              <w:lang w:eastAsia="ko-KR"/>
            </w:rPr>
            <w:t xml:space="preserve"> </w:t>
          </w:r>
          <w:r w:rsidR="008B2899" w:rsidRPr="004143B7">
            <w:rPr>
              <w:rFonts w:ascii="Poppins" w:hAnsi="Poppins"/>
              <w:sz w:val="20"/>
              <w:szCs w:val="20"/>
              <w:lang w:eastAsia="ko-KR"/>
            </w:rPr>
            <w:t xml:space="preserve">uses </w:t>
          </w:r>
          <w:r w:rsidR="008B2899" w:rsidRPr="004143B7">
            <w:rPr>
              <w:rFonts w:ascii="Poppins" w:hAnsi="Poppins"/>
              <w:sz w:val="20"/>
              <w:szCs w:val="20"/>
            </w:rPr>
            <w:t>Microsoft’s</w:t>
          </w:r>
          <w:r w:rsidR="008375D5" w:rsidRPr="004143B7">
            <w:rPr>
              <w:rFonts w:ascii="Poppins" w:hAnsi="Poppins"/>
              <w:sz w:val="20"/>
              <w:szCs w:val="20"/>
            </w:rPr>
            <w:t xml:space="preserve"> </w:t>
          </w:r>
          <w:r w:rsidR="008B2899" w:rsidRPr="004143B7">
            <w:rPr>
              <w:rFonts w:ascii="Poppins" w:hAnsi="Poppins"/>
              <w:sz w:val="20"/>
              <w:szCs w:val="20"/>
            </w:rPr>
            <w:t xml:space="preserve">default </w:t>
          </w:r>
          <w:r w:rsidR="008375D5" w:rsidRPr="004143B7">
            <w:rPr>
              <w:rFonts w:ascii="Poppins" w:hAnsi="Poppins"/>
              <w:sz w:val="20"/>
              <w:szCs w:val="20"/>
            </w:rPr>
            <w:t>USB Video C</w:t>
          </w:r>
          <w:r w:rsidR="00D654C3" w:rsidRPr="004143B7">
            <w:rPr>
              <w:rFonts w:ascii="Poppins" w:hAnsi="Poppins"/>
              <w:sz w:val="20"/>
              <w:szCs w:val="20"/>
            </w:rPr>
            <w:t>lass (UVC) driver, available in all</w:t>
          </w:r>
          <w:r w:rsidR="008375D5" w:rsidRPr="004143B7">
            <w:rPr>
              <w:rFonts w:ascii="Poppins" w:hAnsi="Poppins"/>
              <w:sz w:val="20"/>
              <w:szCs w:val="20"/>
            </w:rPr>
            <w:t xml:space="preserve"> </w:t>
          </w:r>
          <w:r w:rsidR="00215D15" w:rsidRPr="004143B7">
            <w:rPr>
              <w:rFonts w:ascii="Poppins" w:hAnsi="Poppins"/>
              <w:sz w:val="20"/>
              <w:szCs w:val="20"/>
            </w:rPr>
            <w:t xml:space="preserve">Microsoft </w:t>
          </w:r>
          <w:r w:rsidR="008375D5" w:rsidRPr="004143B7">
            <w:rPr>
              <w:rFonts w:ascii="Poppins" w:hAnsi="Poppins"/>
              <w:sz w:val="20"/>
              <w:szCs w:val="20"/>
            </w:rPr>
            <w:t>Windows</w:t>
          </w:r>
          <w:r w:rsidR="00215D15" w:rsidRPr="004143B7">
            <w:rPr>
              <w:rFonts w:ascii="Poppins" w:hAnsi="Poppins"/>
              <w:sz w:val="20"/>
              <w:szCs w:val="20"/>
            </w:rPr>
            <w:t xml:space="preserve"> distribution</w:t>
          </w:r>
          <w:r w:rsidR="008375D5" w:rsidRPr="004143B7">
            <w:rPr>
              <w:rFonts w:ascii="Poppins" w:hAnsi="Poppins"/>
              <w:sz w:val="20"/>
              <w:szCs w:val="20"/>
            </w:rPr>
            <w:t>.</w:t>
          </w:r>
        </w:p>
        <w:p w:rsidR="00D74E44" w:rsidRPr="004143B7" w:rsidRDefault="008375D5" w:rsidP="008375D5">
          <w:pPr>
            <w:widowControl w:val="0"/>
            <w:autoSpaceDE w:val="0"/>
            <w:autoSpaceDN w:val="0"/>
            <w:adjustRightInd w:val="0"/>
            <w:ind w:firstLine="720"/>
            <w:jc w:val="center"/>
            <w:rPr>
              <w:rFonts w:ascii="Poppins" w:hAnsi="Poppins" w:cs="Calibri" w:hint="eastAsia"/>
              <w:sz w:val="20"/>
              <w:szCs w:val="20"/>
              <w:lang w:eastAsia="ko-KR"/>
            </w:rPr>
          </w:pPr>
          <w:r w:rsidRPr="004143B7">
            <w:rPr>
              <w:rFonts w:ascii="Poppins" w:hAnsi="Poppins"/>
              <w:sz w:val="20"/>
              <w:szCs w:val="20"/>
              <w:lang w:eastAsia="ko-KR"/>
            </w:rPr>
            <w:br/>
          </w:r>
          <w:r w:rsidR="00F820F8">
            <w:rPr>
              <w:noProof/>
            </w:rPr>
            <w:drawing>
              <wp:inline distT="0" distB="0" distL="0" distR="0" wp14:anchorId="24124F2B" wp14:editId="6D73EE59">
                <wp:extent cx="5943600" cy="4333875"/>
                <wp:effectExtent l="0" t="0" r="0" b="9525"/>
                <wp:docPr id="1382497472" name="Picture 1382497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4333875"/>
                        </a:xfrm>
                        <a:prstGeom prst="rect">
                          <a:avLst/>
                        </a:prstGeom>
                      </pic:spPr>
                    </pic:pic>
                  </a:graphicData>
                </a:graphic>
              </wp:inline>
            </w:drawing>
          </w:r>
          <w:r w:rsidR="00460AE5" w:rsidRPr="004143B7">
            <w:rPr>
              <w:rFonts w:ascii="Poppins" w:hAnsi="Poppins"/>
              <w:sz w:val="20"/>
              <w:szCs w:val="20"/>
              <w:lang w:eastAsia="ko-KR"/>
            </w:rPr>
            <w:t xml:space="preserve"> </w:t>
          </w:r>
          <w:r w:rsidR="00D74E44" w:rsidRPr="004143B7">
            <w:rPr>
              <w:rFonts w:ascii="Poppins" w:hAnsi="Poppins"/>
              <w:sz w:val="20"/>
              <w:szCs w:val="20"/>
              <w:lang w:eastAsia="ko-KR"/>
            </w:rPr>
            <w:br w:type="page"/>
          </w:r>
        </w:p>
        <w:p w:rsidR="0069515B" w:rsidRPr="00BD56F5" w:rsidRDefault="00AF7157" w:rsidP="004834E0">
          <w:pPr>
            <w:pStyle w:val="Heading1"/>
            <w:numPr>
              <w:ilvl w:val="0"/>
              <w:numId w:val="25"/>
            </w:numPr>
            <w:rPr>
              <w:rFonts w:ascii="Poppins SemiBold" w:hAnsi="Poppins SemiBold" w:hint="eastAsia"/>
              <w:b w:val="0"/>
              <w:szCs w:val="36"/>
            </w:rPr>
          </w:pPr>
          <w:bookmarkStart w:id="372" w:name="_Toc154050729"/>
          <w:r w:rsidRPr="00BD56F5">
            <w:rPr>
              <w:rFonts w:ascii="Poppins SemiBold" w:hAnsi="Poppins SemiBold"/>
              <w:b w:val="0"/>
              <w:szCs w:val="36"/>
            </w:rPr>
            <w:lastRenderedPageBreak/>
            <w:t>Conditions</w:t>
          </w:r>
          <w:r w:rsidR="0069515B" w:rsidRPr="00BD56F5">
            <w:rPr>
              <w:rFonts w:ascii="Poppins SemiBold" w:hAnsi="Poppins SemiBold"/>
              <w:b w:val="0"/>
              <w:szCs w:val="36"/>
            </w:rPr>
            <w:t xml:space="preserve"> for Using USB</w:t>
          </w:r>
          <w:bookmarkEnd w:id="369"/>
          <w:bookmarkEnd w:id="370"/>
          <w:bookmarkEnd w:id="372"/>
        </w:p>
        <w:p w:rsidR="0069515B" w:rsidRPr="004143B7" w:rsidRDefault="0069515B" w:rsidP="0069515B">
          <w:pPr>
            <w:rPr>
              <w:rFonts w:ascii="Poppins" w:hAnsi="Poppins" w:hint="eastAsia"/>
              <w:sz w:val="20"/>
              <w:szCs w:val="20"/>
            </w:rPr>
          </w:pPr>
        </w:p>
        <w:p w:rsidR="005A71F7" w:rsidRPr="00517B83" w:rsidRDefault="00AF7157" w:rsidP="00A90585">
          <w:pPr>
            <w:pStyle w:val="Heading2"/>
            <w:rPr>
              <w:rFonts w:ascii="Poppins Medium" w:hAnsi="Poppins Medium" w:hint="eastAsia"/>
              <w:b w:val="0"/>
              <w:i w:val="0"/>
              <w:sz w:val="24"/>
              <w:szCs w:val="24"/>
            </w:rPr>
          </w:pPr>
          <w:bookmarkStart w:id="373" w:name="_Toc260239089"/>
          <w:bookmarkStart w:id="374" w:name="_Toc266886377"/>
          <w:bookmarkStart w:id="375" w:name="_Toc154050730"/>
          <w:r w:rsidRPr="00517B83">
            <w:rPr>
              <w:rFonts w:ascii="Poppins Medium" w:hAnsi="Poppins Medium"/>
              <w:b w:val="0"/>
              <w:i w:val="0"/>
              <w:sz w:val="24"/>
              <w:szCs w:val="24"/>
            </w:rPr>
            <w:t>7.1 Using</w:t>
          </w:r>
          <w:r w:rsidR="005A71F7" w:rsidRPr="00517B83">
            <w:rPr>
              <w:rFonts w:ascii="Poppins Medium" w:hAnsi="Poppins Medium"/>
              <w:b w:val="0"/>
              <w:i w:val="0"/>
              <w:sz w:val="24"/>
              <w:szCs w:val="24"/>
            </w:rPr>
            <w:t xml:space="preserve"> USB 2.0</w:t>
          </w:r>
          <w:bookmarkEnd w:id="373"/>
          <w:bookmarkEnd w:id="374"/>
          <w:bookmarkEnd w:id="375"/>
        </w:p>
        <w:p w:rsidR="005A71F7" w:rsidRPr="004143B7" w:rsidRDefault="005A71F7" w:rsidP="005A71F7">
          <w:pPr>
            <w:rPr>
              <w:rFonts w:ascii="Poppins" w:hAnsi="Poppins" w:hint="eastAsia"/>
              <w:sz w:val="20"/>
              <w:szCs w:val="20"/>
            </w:rPr>
          </w:pPr>
        </w:p>
        <w:p w:rsidR="005A71F7" w:rsidRPr="004143B7" w:rsidRDefault="005A71F7" w:rsidP="004834E0">
          <w:pPr>
            <w:pStyle w:val="ListParagraph"/>
            <w:numPr>
              <w:ilvl w:val="0"/>
              <w:numId w:val="12"/>
            </w:numPr>
            <w:rPr>
              <w:rFonts w:ascii="Poppins" w:hAnsi="Poppins" w:hint="eastAsia"/>
              <w:sz w:val="20"/>
              <w:szCs w:val="20"/>
            </w:rPr>
          </w:pPr>
          <w:r w:rsidRPr="004143B7">
            <w:rPr>
              <w:rFonts w:ascii="Poppins" w:hAnsi="Poppins"/>
              <w:sz w:val="20"/>
              <w:szCs w:val="20"/>
            </w:rPr>
            <w:t>The PC must be equipped with a USB 2.0 Host Adapter and have USB devices that support USB 2.0 (ex. USB2.0 PCI CARD, etc.).</w:t>
          </w:r>
        </w:p>
        <w:p w:rsidR="005A71F7" w:rsidRPr="004143B7" w:rsidRDefault="005A71F7" w:rsidP="005A71F7">
          <w:pPr>
            <w:pStyle w:val="ListParagraph"/>
            <w:numPr>
              <w:ilvl w:val="0"/>
              <w:numId w:val="0"/>
            </w:numPr>
            <w:ind w:left="800"/>
            <w:rPr>
              <w:rFonts w:ascii="Poppins" w:hAnsi="Poppins" w:hint="eastAsia"/>
              <w:sz w:val="20"/>
              <w:szCs w:val="20"/>
            </w:rPr>
          </w:pPr>
        </w:p>
        <w:p w:rsidR="002759F1" w:rsidRDefault="005A71F7" w:rsidP="005A71F7">
          <w:pPr>
            <w:pStyle w:val="ListParagraph"/>
            <w:numPr>
              <w:ilvl w:val="0"/>
              <w:numId w:val="0"/>
            </w:numPr>
            <w:ind w:left="800"/>
            <w:rPr>
              <w:rFonts w:ascii="Poppins" w:hAnsi="Poppins" w:hint="eastAsia"/>
              <w:sz w:val="20"/>
              <w:szCs w:val="20"/>
            </w:rPr>
          </w:pPr>
          <w:r w:rsidRPr="002759F1">
            <w:rPr>
              <w:rFonts w:ascii="Poppins" w:hAnsi="Poppins"/>
              <w:sz w:val="20"/>
              <w:szCs w:val="20"/>
            </w:rPr>
            <w:t>You can verify the above conditions in the Device Manager provided by MS Windows</w:t>
          </w:r>
        </w:p>
        <w:p w:rsidR="005A71F7" w:rsidRPr="002759F1" w:rsidRDefault="002759F1" w:rsidP="005A71F7">
          <w:pPr>
            <w:pStyle w:val="ListParagraph"/>
            <w:numPr>
              <w:ilvl w:val="0"/>
              <w:numId w:val="0"/>
            </w:numPr>
            <w:ind w:left="800"/>
            <w:rPr>
              <w:rFonts w:ascii="Poppins" w:hAnsi="Poppins" w:hint="eastAsia"/>
              <w:sz w:val="20"/>
              <w:szCs w:val="20"/>
            </w:rPr>
          </w:pPr>
          <w:r>
            <w:rPr>
              <w:rFonts w:ascii="Poppins" w:hAnsi="Poppins"/>
              <w:sz w:val="20"/>
              <w:szCs w:val="20"/>
            </w:rPr>
            <w:br/>
          </w:r>
          <w:r>
            <w:rPr>
              <w:noProof/>
              <w:lang w:eastAsia="en-US"/>
            </w:rPr>
            <w:drawing>
              <wp:inline distT="0" distB="0" distL="0" distR="0" wp14:anchorId="138BC259" wp14:editId="73AB871A">
                <wp:extent cx="4450080" cy="6469380"/>
                <wp:effectExtent l="0" t="0" r="762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450080" cy="6469380"/>
                        </a:xfrm>
                        <a:prstGeom prst="rect">
                          <a:avLst/>
                        </a:prstGeom>
                      </pic:spPr>
                    </pic:pic>
                  </a:graphicData>
                </a:graphic>
              </wp:inline>
            </w:drawing>
          </w:r>
        </w:p>
        <w:p w:rsidR="005A71F7" w:rsidRPr="004143B7" w:rsidRDefault="005A71F7" w:rsidP="001C0068">
          <w:pPr>
            <w:pStyle w:val="ListParagraph"/>
            <w:numPr>
              <w:ilvl w:val="0"/>
              <w:numId w:val="0"/>
            </w:numPr>
            <w:ind w:leftChars="64" w:left="141"/>
            <w:jc w:val="center"/>
            <w:rPr>
              <w:rFonts w:ascii="Poppins" w:hAnsi="Poppins" w:hint="eastAsia"/>
              <w:sz w:val="20"/>
              <w:szCs w:val="20"/>
            </w:rPr>
          </w:pPr>
        </w:p>
        <w:p w:rsidR="001C390C" w:rsidRPr="00BD56F5" w:rsidRDefault="00B775C3" w:rsidP="004834E0">
          <w:pPr>
            <w:pStyle w:val="Heading1"/>
            <w:numPr>
              <w:ilvl w:val="0"/>
              <w:numId w:val="25"/>
            </w:numPr>
            <w:rPr>
              <w:rFonts w:ascii="Poppins SemiBold" w:hAnsi="Poppins SemiBold" w:hint="eastAsia"/>
              <w:b w:val="0"/>
              <w:szCs w:val="36"/>
            </w:rPr>
          </w:pPr>
          <w:bookmarkStart w:id="376" w:name="_Toc154050731"/>
          <w:r w:rsidRPr="00BD56F5">
            <w:rPr>
              <w:rFonts w:ascii="Poppins SemiBold" w:hAnsi="Poppins SemiBold"/>
              <w:b w:val="0"/>
              <w:szCs w:val="36"/>
            </w:rPr>
            <w:lastRenderedPageBreak/>
            <w:t>Camera System Operation</w:t>
          </w:r>
          <w:bookmarkStart w:id="377" w:name="_Toc261449072"/>
          <w:bookmarkStart w:id="378" w:name="_Toc248936700"/>
          <w:bookmarkEnd w:id="371"/>
          <w:bookmarkEnd w:id="376"/>
        </w:p>
        <w:bookmarkEnd w:id="377"/>
        <w:p w:rsidR="00E970D3" w:rsidRPr="004143B7" w:rsidRDefault="00E970D3" w:rsidP="00E970D3">
          <w:pPr>
            <w:rPr>
              <w:rFonts w:ascii="Poppins" w:hAnsi="Poppins" w:hint="eastAsia"/>
              <w:sz w:val="20"/>
              <w:szCs w:val="20"/>
              <w:lang w:eastAsia="ko-KR"/>
            </w:rPr>
          </w:pPr>
        </w:p>
        <w:p w:rsidR="0011162E" w:rsidRPr="004D50CB" w:rsidRDefault="0011162E" w:rsidP="0011162E">
          <w:pPr>
            <w:pStyle w:val="Heading2"/>
            <w:rPr>
              <w:rFonts w:ascii="Poppins Medium" w:hAnsi="Poppins Medium" w:hint="eastAsia"/>
              <w:b w:val="0"/>
              <w:i w:val="0"/>
              <w:sz w:val="24"/>
              <w:szCs w:val="24"/>
            </w:rPr>
          </w:pPr>
          <w:bookmarkStart w:id="379" w:name="_Toc154050732"/>
          <w:r w:rsidRPr="004D50CB">
            <w:rPr>
              <w:rFonts w:ascii="Poppins Medium" w:hAnsi="Poppins Medium"/>
              <w:b w:val="0"/>
              <w:i w:val="0"/>
              <w:sz w:val="24"/>
              <w:szCs w:val="24"/>
            </w:rPr>
            <w:t>8.</w:t>
          </w:r>
          <w:r w:rsidR="008E4DDF" w:rsidRPr="004D50CB">
            <w:rPr>
              <w:rFonts w:ascii="Poppins Medium" w:hAnsi="Poppins Medium"/>
              <w:b w:val="0"/>
              <w:i w:val="0"/>
              <w:sz w:val="24"/>
              <w:szCs w:val="24"/>
            </w:rPr>
            <w:t>1</w:t>
          </w:r>
          <w:r w:rsidRPr="004D50CB">
            <w:rPr>
              <w:rFonts w:ascii="Poppins Medium" w:hAnsi="Poppins Medium"/>
              <w:b w:val="0"/>
              <w:i w:val="0"/>
              <w:sz w:val="24"/>
              <w:szCs w:val="24"/>
            </w:rPr>
            <w:t xml:space="preserve"> Possible Problems with USB Connection</w:t>
          </w:r>
          <w:bookmarkEnd w:id="379"/>
        </w:p>
        <w:p w:rsidR="00A95436" w:rsidRPr="004143B7" w:rsidRDefault="0011162E" w:rsidP="00A95436">
          <w:pPr>
            <w:jc w:val="both"/>
            <w:rPr>
              <w:rFonts w:ascii="Poppins" w:hAnsi="Poppins" w:hint="eastAsia"/>
              <w:sz w:val="20"/>
              <w:szCs w:val="20"/>
            </w:rPr>
          </w:pPr>
          <w:r>
            <w:rPr>
              <w:rFonts w:ascii="Poppins" w:hAnsi="Poppins"/>
              <w:sz w:val="20"/>
              <w:szCs w:val="20"/>
            </w:rPr>
            <w:br/>
          </w:r>
          <w:r w:rsidR="00A95436" w:rsidRPr="004143B7">
            <w:rPr>
              <w:rFonts w:ascii="Poppins" w:hAnsi="Poppins"/>
              <w:sz w:val="20"/>
              <w:szCs w:val="20"/>
            </w:rPr>
            <w:t>We have encountered some cheap computers with USB ports sloppily implemented. Please make sure you use properly implemented USB ports</w:t>
          </w:r>
          <w:r w:rsidR="00A95436" w:rsidRPr="004143B7">
            <w:rPr>
              <w:rFonts w:ascii="Poppins" w:hAnsi="Poppins"/>
              <w:sz w:val="20"/>
              <w:szCs w:val="20"/>
              <w:lang w:eastAsia="ko-KR"/>
            </w:rPr>
            <w:t>. However, m</w:t>
          </w:r>
          <w:r w:rsidR="00A95436" w:rsidRPr="004143B7">
            <w:rPr>
              <w:rFonts w:ascii="Poppins" w:hAnsi="Poppins"/>
              <w:sz w:val="20"/>
              <w:szCs w:val="20"/>
            </w:rPr>
            <w:t xml:space="preserve">ost of the time, you won’t have any problems setting our products if your computer has properly implemented USB ports. </w:t>
          </w:r>
          <w:r w:rsidR="00A95436" w:rsidRPr="004143B7">
            <w:rPr>
              <w:rFonts w:ascii="Poppins" w:hAnsi="Poppins"/>
              <w:sz w:val="20"/>
              <w:szCs w:val="20"/>
              <w:lang w:eastAsia="ko-KR"/>
            </w:rPr>
            <w:t>J</w:t>
          </w:r>
          <w:r w:rsidR="00A95436" w:rsidRPr="004143B7">
            <w:rPr>
              <w:rFonts w:ascii="Poppins" w:hAnsi="Poppins"/>
              <w:sz w:val="20"/>
              <w:szCs w:val="20"/>
            </w:rPr>
            <w:t>ust in case if you have any problems with USB connections, please try the following suggestions:</w:t>
          </w:r>
        </w:p>
        <w:p w:rsidR="00A95436" w:rsidRPr="004143B7" w:rsidRDefault="00A95436" w:rsidP="00A95436">
          <w:pPr>
            <w:jc w:val="both"/>
            <w:rPr>
              <w:rFonts w:ascii="Poppins" w:hAnsi="Poppins" w:hint="eastAsia"/>
              <w:sz w:val="20"/>
              <w:szCs w:val="20"/>
            </w:rPr>
          </w:pPr>
        </w:p>
        <w:p w:rsidR="00A95436" w:rsidRPr="004143B7" w:rsidRDefault="00A95436" w:rsidP="004834E0">
          <w:pPr>
            <w:pStyle w:val="ListParagraph"/>
            <w:numPr>
              <w:ilvl w:val="0"/>
              <w:numId w:val="13"/>
            </w:numPr>
            <w:spacing w:line="240" w:lineRule="auto"/>
            <w:jc w:val="both"/>
            <w:rPr>
              <w:rFonts w:ascii="Poppins" w:hAnsi="Poppins" w:hint="eastAsia"/>
              <w:b/>
              <w:sz w:val="20"/>
              <w:szCs w:val="20"/>
            </w:rPr>
          </w:pPr>
          <w:r w:rsidRPr="004143B7">
            <w:rPr>
              <w:rFonts w:ascii="Poppins" w:hAnsi="Poppins"/>
              <w:b/>
              <w:sz w:val="20"/>
              <w:szCs w:val="20"/>
            </w:rPr>
            <w:t>Snug fit</w:t>
          </w:r>
        </w:p>
        <w:p w:rsidR="00A95436" w:rsidRPr="004143B7" w:rsidRDefault="00A95436" w:rsidP="00A95436">
          <w:pPr>
            <w:jc w:val="both"/>
            <w:rPr>
              <w:rFonts w:ascii="Poppins" w:hAnsi="Poppins" w:hint="eastAsia"/>
              <w:sz w:val="20"/>
              <w:szCs w:val="20"/>
            </w:rPr>
          </w:pPr>
          <w:r w:rsidRPr="004143B7">
            <w:rPr>
              <w:rFonts w:ascii="Poppins" w:hAnsi="Poppins"/>
              <w:sz w:val="20"/>
              <w:szCs w:val="20"/>
            </w:rPr>
            <w:t>Some USB port</w:t>
          </w:r>
          <w:r w:rsidR="00292F6B" w:rsidRPr="004143B7">
            <w:rPr>
              <w:rFonts w:ascii="Poppins" w:hAnsi="Poppins"/>
              <w:sz w:val="20"/>
              <w:szCs w:val="20"/>
            </w:rPr>
            <w:t>s are</w:t>
          </w:r>
          <w:r w:rsidRPr="004143B7">
            <w:rPr>
              <w:rFonts w:ascii="Poppins" w:hAnsi="Poppins"/>
              <w:sz w:val="20"/>
              <w:szCs w:val="20"/>
            </w:rPr>
            <w:t xml:space="preserve"> loose so that USB device</w:t>
          </w:r>
          <w:r w:rsidR="00292F6B" w:rsidRPr="004143B7">
            <w:rPr>
              <w:rFonts w:ascii="Poppins" w:hAnsi="Poppins"/>
              <w:sz w:val="20"/>
              <w:szCs w:val="20"/>
            </w:rPr>
            <w:t>s</w:t>
          </w:r>
          <w:r w:rsidRPr="004143B7">
            <w:rPr>
              <w:rFonts w:ascii="Poppins" w:hAnsi="Poppins"/>
              <w:sz w:val="20"/>
              <w:szCs w:val="20"/>
            </w:rPr>
            <w:t xml:space="preserve"> can’t be snug fit into the port. In this case, due to unstable connection, the device may stop working sporadically. If you see this problem, please t</w:t>
          </w:r>
          <w:r w:rsidR="00292F6B" w:rsidRPr="004143B7">
            <w:rPr>
              <w:rFonts w:ascii="Poppins" w:hAnsi="Poppins"/>
              <w:sz w:val="20"/>
              <w:szCs w:val="20"/>
            </w:rPr>
            <w:t>ry another better-made USB port</w:t>
          </w:r>
          <w:r w:rsidRPr="004143B7">
            <w:rPr>
              <w:rFonts w:ascii="Poppins" w:hAnsi="Poppins"/>
              <w:sz w:val="20"/>
              <w:szCs w:val="20"/>
            </w:rPr>
            <w:t xml:space="preserve">. (You may have experienced this problem even with </w:t>
          </w:r>
          <w:r w:rsidR="00292F6B" w:rsidRPr="004143B7">
            <w:rPr>
              <w:rFonts w:ascii="Poppins" w:hAnsi="Poppins"/>
              <w:sz w:val="20"/>
              <w:szCs w:val="20"/>
            </w:rPr>
            <w:t xml:space="preserve">a </w:t>
          </w:r>
          <w:r w:rsidRPr="004143B7">
            <w:rPr>
              <w:rFonts w:ascii="Poppins" w:hAnsi="Poppins"/>
              <w:sz w:val="20"/>
              <w:szCs w:val="20"/>
            </w:rPr>
            <w:t>flash memory stick.)</w:t>
          </w:r>
        </w:p>
        <w:p w:rsidR="00A95436" w:rsidRPr="004143B7" w:rsidRDefault="00A95436" w:rsidP="00A95436">
          <w:pPr>
            <w:jc w:val="both"/>
            <w:rPr>
              <w:rFonts w:ascii="Poppins" w:hAnsi="Poppins" w:hint="eastAsia"/>
              <w:sz w:val="20"/>
              <w:szCs w:val="20"/>
            </w:rPr>
          </w:pPr>
        </w:p>
        <w:p w:rsidR="00A95436" w:rsidRPr="004143B7" w:rsidRDefault="00A95436" w:rsidP="004834E0">
          <w:pPr>
            <w:pStyle w:val="ListParagraph"/>
            <w:numPr>
              <w:ilvl w:val="0"/>
              <w:numId w:val="13"/>
            </w:numPr>
            <w:spacing w:line="240" w:lineRule="auto"/>
            <w:jc w:val="both"/>
            <w:rPr>
              <w:rFonts w:ascii="Poppins" w:hAnsi="Poppins" w:hint="eastAsia"/>
              <w:b/>
              <w:sz w:val="20"/>
              <w:szCs w:val="20"/>
            </w:rPr>
          </w:pPr>
          <w:r w:rsidRPr="004143B7">
            <w:rPr>
              <w:rFonts w:ascii="Poppins" w:hAnsi="Poppins"/>
              <w:b/>
              <w:sz w:val="20"/>
              <w:szCs w:val="20"/>
            </w:rPr>
            <w:t>USB ports</w:t>
          </w:r>
        </w:p>
        <w:p w:rsidR="00A95436" w:rsidRPr="004143B7" w:rsidRDefault="00A95436" w:rsidP="00A95436">
          <w:pPr>
            <w:jc w:val="both"/>
            <w:rPr>
              <w:rFonts w:ascii="Poppins" w:hAnsi="Poppins" w:hint="eastAsia"/>
              <w:sz w:val="20"/>
              <w:szCs w:val="20"/>
            </w:rPr>
          </w:pPr>
          <w:r w:rsidRPr="004143B7">
            <w:rPr>
              <w:rFonts w:ascii="Poppins" w:hAnsi="Poppins"/>
              <w:sz w:val="20"/>
              <w:szCs w:val="20"/>
            </w:rPr>
            <w:t xml:space="preserve">Our device draws the current of </w:t>
          </w:r>
          <w:r w:rsidR="00406E29" w:rsidRPr="004143B7">
            <w:rPr>
              <w:rFonts w:ascii="Poppins" w:hAnsi="Poppins"/>
              <w:sz w:val="20"/>
              <w:szCs w:val="20"/>
              <w:lang w:eastAsia="ko-KR"/>
            </w:rPr>
            <w:t>6</w:t>
          </w:r>
          <w:r w:rsidRPr="004143B7">
            <w:rPr>
              <w:rFonts w:ascii="Poppins" w:hAnsi="Poppins"/>
              <w:sz w:val="20"/>
              <w:szCs w:val="20"/>
              <w:lang w:eastAsia="ko-KR"/>
            </w:rPr>
            <w:t>0</w:t>
          </w:r>
          <w:r w:rsidRPr="004143B7">
            <w:rPr>
              <w:rFonts w:ascii="Poppins" w:hAnsi="Poppins"/>
              <w:sz w:val="20"/>
              <w:szCs w:val="20"/>
            </w:rPr>
            <w:t>0mA at the peak while</w:t>
          </w:r>
          <w:r w:rsidR="00775085" w:rsidRPr="004143B7">
            <w:rPr>
              <w:rFonts w:ascii="Poppins" w:hAnsi="Poppins"/>
              <w:sz w:val="20"/>
              <w:szCs w:val="20"/>
            </w:rPr>
            <w:t xml:space="preserve"> a</w:t>
          </w:r>
          <w:r w:rsidRPr="004143B7">
            <w:rPr>
              <w:rFonts w:ascii="Poppins" w:hAnsi="Poppins"/>
              <w:sz w:val="20"/>
              <w:szCs w:val="20"/>
            </w:rPr>
            <w:t xml:space="preserve"> typical USB port’s maximum current supply is capped at 500mA. But in a rare case, some USB ports are implemented in such</w:t>
          </w:r>
          <w:r w:rsidR="00775085" w:rsidRPr="004143B7">
            <w:rPr>
              <w:rFonts w:ascii="Poppins" w:hAnsi="Poppins"/>
              <w:sz w:val="20"/>
              <w:szCs w:val="20"/>
            </w:rPr>
            <w:t xml:space="preserve"> a</w:t>
          </w:r>
          <w:r w:rsidRPr="004143B7">
            <w:rPr>
              <w:rFonts w:ascii="Poppins" w:hAnsi="Poppins"/>
              <w:sz w:val="20"/>
              <w:szCs w:val="20"/>
            </w:rPr>
            <w:t xml:space="preserve"> way that one port is branched out into two physical outlets. In such </w:t>
          </w:r>
          <w:r w:rsidR="00775085" w:rsidRPr="004143B7">
            <w:rPr>
              <w:rFonts w:ascii="Poppins" w:hAnsi="Poppins"/>
              <w:sz w:val="20"/>
              <w:szCs w:val="20"/>
            </w:rPr>
            <w:t xml:space="preserve">a </w:t>
          </w:r>
          <w:r w:rsidRPr="004143B7">
            <w:rPr>
              <w:rFonts w:ascii="Poppins" w:hAnsi="Poppins"/>
              <w:sz w:val="20"/>
              <w:szCs w:val="20"/>
            </w:rPr>
            <w:t>case, the sum of currents from these two ports may be capped at 500mA.</w:t>
          </w:r>
          <w:r w:rsidR="00A866EF">
            <w:rPr>
              <w:rFonts w:ascii="Poppins" w:hAnsi="Poppins"/>
              <w:sz w:val="20"/>
              <w:szCs w:val="20"/>
            </w:rPr>
            <w:t xml:space="preserve"> </w:t>
          </w:r>
          <w:r w:rsidRPr="004143B7">
            <w:rPr>
              <w:rFonts w:ascii="Poppins" w:hAnsi="Poppins"/>
              <w:sz w:val="20"/>
              <w:szCs w:val="20"/>
            </w:rPr>
            <w:t>If our device is inserted into such ports, it cannot function properly due to lack of sufficient current. (You may have experienced</w:t>
          </w:r>
          <w:r w:rsidR="00775085" w:rsidRPr="004143B7">
            <w:rPr>
              <w:rFonts w:ascii="Poppins" w:hAnsi="Poppins"/>
              <w:sz w:val="20"/>
              <w:szCs w:val="20"/>
            </w:rPr>
            <w:t xml:space="preserve"> a</w:t>
          </w:r>
          <w:r w:rsidRPr="004143B7">
            <w:rPr>
              <w:rFonts w:ascii="Poppins" w:hAnsi="Poppins"/>
              <w:sz w:val="20"/>
              <w:szCs w:val="20"/>
            </w:rPr>
            <w:t xml:space="preserve"> similar problem with </w:t>
          </w:r>
          <w:r w:rsidR="00775085" w:rsidRPr="004143B7">
            <w:rPr>
              <w:rFonts w:ascii="Poppins" w:hAnsi="Poppins"/>
              <w:sz w:val="20"/>
              <w:szCs w:val="20"/>
            </w:rPr>
            <w:t xml:space="preserve">an </w:t>
          </w:r>
          <w:r w:rsidRPr="004143B7">
            <w:rPr>
              <w:rFonts w:ascii="Poppins" w:hAnsi="Poppins"/>
              <w:sz w:val="20"/>
              <w:szCs w:val="20"/>
            </w:rPr>
            <w:t>external USB hard disk that used two cables.)</w:t>
          </w:r>
        </w:p>
        <w:p w:rsidR="00A95436" w:rsidRPr="004143B7" w:rsidRDefault="00A95436" w:rsidP="00A95436">
          <w:pPr>
            <w:jc w:val="both"/>
            <w:rPr>
              <w:rFonts w:ascii="Poppins" w:hAnsi="Poppins" w:hint="eastAsia"/>
              <w:sz w:val="20"/>
              <w:szCs w:val="20"/>
            </w:rPr>
          </w:pPr>
        </w:p>
        <w:p w:rsidR="00A95436" w:rsidRPr="004143B7" w:rsidRDefault="00A95436" w:rsidP="004834E0">
          <w:pPr>
            <w:pStyle w:val="ListParagraph"/>
            <w:numPr>
              <w:ilvl w:val="0"/>
              <w:numId w:val="13"/>
            </w:numPr>
            <w:spacing w:line="240" w:lineRule="auto"/>
            <w:jc w:val="both"/>
            <w:rPr>
              <w:rFonts w:ascii="Poppins" w:hAnsi="Poppins" w:hint="eastAsia"/>
              <w:b/>
              <w:sz w:val="20"/>
              <w:szCs w:val="20"/>
            </w:rPr>
          </w:pPr>
          <w:r w:rsidRPr="004143B7">
            <w:rPr>
              <w:rFonts w:ascii="Poppins" w:hAnsi="Poppins"/>
              <w:b/>
              <w:sz w:val="20"/>
              <w:szCs w:val="20"/>
            </w:rPr>
            <w:t>Missing USB Drivers /or Incorrect Driver Versions</w:t>
          </w:r>
        </w:p>
        <w:p w:rsidR="00A95436" w:rsidRPr="004143B7" w:rsidRDefault="00A95436" w:rsidP="00A95436">
          <w:pPr>
            <w:jc w:val="both"/>
            <w:rPr>
              <w:rFonts w:ascii="Poppins" w:hAnsi="Poppins" w:hint="eastAsia"/>
              <w:sz w:val="20"/>
              <w:szCs w:val="20"/>
            </w:rPr>
          </w:pPr>
          <w:r w:rsidRPr="004143B7">
            <w:rPr>
              <w:rFonts w:ascii="Poppins" w:hAnsi="Poppins"/>
              <w:sz w:val="20"/>
              <w:szCs w:val="20"/>
            </w:rPr>
            <w:t>Sometimes the problem is in the drivers. By installing those for your OS, you might be able to resolve the issue.</w:t>
          </w:r>
        </w:p>
        <w:p w:rsidR="00A95436" w:rsidRPr="004143B7" w:rsidRDefault="00A95436" w:rsidP="00A95436">
          <w:pPr>
            <w:jc w:val="both"/>
            <w:rPr>
              <w:rFonts w:ascii="Poppins" w:hAnsi="Poppins" w:hint="eastAsia"/>
              <w:sz w:val="20"/>
              <w:szCs w:val="20"/>
            </w:rPr>
          </w:pPr>
        </w:p>
        <w:p w:rsidR="00A95436" w:rsidRPr="004143B7" w:rsidRDefault="00A95436" w:rsidP="004834E0">
          <w:pPr>
            <w:pStyle w:val="ListParagraph"/>
            <w:numPr>
              <w:ilvl w:val="0"/>
              <w:numId w:val="13"/>
            </w:numPr>
            <w:spacing w:line="240" w:lineRule="auto"/>
            <w:jc w:val="both"/>
            <w:rPr>
              <w:rFonts w:ascii="Poppins" w:hAnsi="Poppins" w:hint="eastAsia"/>
              <w:b/>
              <w:sz w:val="20"/>
              <w:szCs w:val="20"/>
            </w:rPr>
          </w:pPr>
          <w:r w:rsidRPr="004143B7">
            <w:rPr>
              <w:rFonts w:ascii="Poppins" w:hAnsi="Poppins"/>
              <w:b/>
              <w:sz w:val="20"/>
              <w:szCs w:val="20"/>
            </w:rPr>
            <w:t>Using Device Manager</w:t>
          </w:r>
        </w:p>
        <w:p w:rsidR="00A95436" w:rsidRPr="004143B7" w:rsidRDefault="00A95436" w:rsidP="00A95436">
          <w:pPr>
            <w:jc w:val="both"/>
            <w:rPr>
              <w:rFonts w:ascii="Poppins" w:hAnsi="Poppins" w:hint="eastAsia"/>
              <w:sz w:val="20"/>
              <w:szCs w:val="20"/>
            </w:rPr>
          </w:pPr>
          <w:r w:rsidRPr="004143B7">
            <w:rPr>
              <w:rFonts w:ascii="Poppins" w:hAnsi="Poppins"/>
              <w:sz w:val="20"/>
              <w:szCs w:val="20"/>
            </w:rPr>
            <w:t>You can use Add New Hardware to detect new components. Trying this option can help fix USB device problems. I</w:t>
          </w:r>
          <w:r w:rsidR="001A6CE6" w:rsidRPr="004143B7">
            <w:rPr>
              <w:rFonts w:ascii="Poppins" w:hAnsi="Poppins"/>
              <w:sz w:val="20"/>
              <w:szCs w:val="20"/>
            </w:rPr>
            <w:t xml:space="preserve">n Windows </w:t>
          </w:r>
          <w:r w:rsidRPr="004143B7">
            <w:rPr>
              <w:rFonts w:ascii="Poppins" w:hAnsi="Poppins"/>
              <w:sz w:val="20"/>
              <w:szCs w:val="20"/>
            </w:rPr>
            <w:t>Control Panel</w:t>
          </w:r>
          <w:r w:rsidR="00A2621E">
            <w:rPr>
              <w:rFonts w:ascii="Poppins" w:hAnsi="Poppins"/>
              <w:sz w:val="20"/>
              <w:szCs w:val="20"/>
            </w:rPr>
            <w:t>, d</w:t>
          </w:r>
          <w:r w:rsidRPr="004143B7">
            <w:rPr>
              <w:rFonts w:ascii="Poppins" w:hAnsi="Poppins"/>
              <w:sz w:val="20"/>
              <w:szCs w:val="20"/>
            </w:rPr>
            <w:t>ouble click the Add New Hardware icon. Let Windows run a scan of all devices on the system.</w:t>
          </w:r>
        </w:p>
        <w:p w:rsidR="00A95436" w:rsidRPr="004143B7" w:rsidRDefault="00A95436" w:rsidP="00A95436">
          <w:pPr>
            <w:jc w:val="both"/>
            <w:rPr>
              <w:rFonts w:ascii="Poppins" w:hAnsi="Poppins" w:hint="eastAsia"/>
              <w:sz w:val="20"/>
              <w:szCs w:val="20"/>
            </w:rPr>
          </w:pPr>
        </w:p>
        <w:p w:rsidR="00A95436" w:rsidRPr="004143B7" w:rsidRDefault="00A95436" w:rsidP="004834E0">
          <w:pPr>
            <w:pStyle w:val="ListParagraph"/>
            <w:numPr>
              <w:ilvl w:val="0"/>
              <w:numId w:val="13"/>
            </w:numPr>
            <w:spacing w:line="240" w:lineRule="auto"/>
            <w:jc w:val="both"/>
            <w:rPr>
              <w:rFonts w:ascii="Poppins" w:hAnsi="Poppins" w:hint="eastAsia"/>
              <w:b/>
              <w:sz w:val="20"/>
              <w:szCs w:val="20"/>
            </w:rPr>
          </w:pPr>
          <w:r w:rsidRPr="004143B7">
            <w:rPr>
              <w:rFonts w:ascii="Poppins" w:hAnsi="Poppins"/>
              <w:b/>
              <w:sz w:val="20"/>
              <w:szCs w:val="20"/>
            </w:rPr>
            <w:t>Remove and Reinstall all USB Controllers</w:t>
          </w:r>
        </w:p>
        <w:p w:rsidR="00A95436" w:rsidRPr="004143B7" w:rsidRDefault="00A95436" w:rsidP="00A95436">
          <w:pPr>
            <w:jc w:val="both"/>
            <w:rPr>
              <w:rFonts w:ascii="Poppins" w:hAnsi="Poppins" w:hint="eastAsia"/>
              <w:sz w:val="20"/>
              <w:szCs w:val="20"/>
            </w:rPr>
          </w:pPr>
          <w:r w:rsidRPr="004143B7">
            <w:rPr>
              <w:rFonts w:ascii="Poppins" w:hAnsi="Poppins"/>
              <w:sz w:val="20"/>
              <w:szCs w:val="20"/>
            </w:rPr>
            <w:t>If the above mentioned suggestions do not help, try th</w:t>
          </w:r>
          <w:r w:rsidR="001A6CE6" w:rsidRPr="004143B7">
            <w:rPr>
              <w:rFonts w:ascii="Poppins" w:hAnsi="Poppins"/>
              <w:sz w:val="20"/>
              <w:szCs w:val="20"/>
            </w:rPr>
            <w:t>is one. Right click the Start Me</w:t>
          </w:r>
          <w:r w:rsidRPr="004143B7">
            <w:rPr>
              <w:rFonts w:ascii="Poppins" w:hAnsi="Poppins"/>
              <w:sz w:val="20"/>
              <w:szCs w:val="20"/>
            </w:rPr>
            <w:t xml:space="preserve">nu and choose Search. </w:t>
          </w:r>
          <w:proofErr w:type="gramStart"/>
          <w:r w:rsidRPr="004143B7">
            <w:rPr>
              <w:rFonts w:ascii="Poppins" w:hAnsi="Poppins"/>
              <w:sz w:val="20"/>
              <w:szCs w:val="20"/>
            </w:rPr>
            <w:t>Type “</w:t>
          </w:r>
          <w:proofErr w:type="spellStart"/>
          <w:r w:rsidRPr="004143B7">
            <w:rPr>
              <w:rFonts w:ascii="Poppins" w:hAnsi="Poppins"/>
              <w:sz w:val="20"/>
              <w:szCs w:val="20"/>
            </w:rPr>
            <w:t>sysdm.cpl</w:t>
          </w:r>
          <w:proofErr w:type="spellEnd"/>
          <w:r w:rsidRPr="004143B7">
            <w:rPr>
              <w:rFonts w:ascii="Poppins" w:hAnsi="Poppins"/>
              <w:sz w:val="20"/>
              <w:szCs w:val="20"/>
            </w:rPr>
            <w:t>”.</w:t>
          </w:r>
          <w:proofErr w:type="gramEnd"/>
          <w:r w:rsidRPr="004143B7">
            <w:rPr>
              <w:rFonts w:ascii="Poppins" w:hAnsi="Poppins"/>
              <w:sz w:val="20"/>
              <w:szCs w:val="20"/>
            </w:rPr>
            <w:t xml:space="preserve"> When the file appears</w:t>
          </w:r>
          <w:r w:rsidR="001A6CE6" w:rsidRPr="004143B7">
            <w:rPr>
              <w:rFonts w:ascii="Poppins" w:hAnsi="Poppins"/>
              <w:sz w:val="20"/>
              <w:szCs w:val="20"/>
            </w:rPr>
            <w:t>,</w:t>
          </w:r>
          <w:r w:rsidRPr="004143B7">
            <w:rPr>
              <w:rFonts w:ascii="Poppins" w:hAnsi="Poppins"/>
              <w:sz w:val="20"/>
              <w:szCs w:val="20"/>
            </w:rPr>
            <w:t xml:space="preserve"> double click it. You will be able to access the Device Manager. </w:t>
          </w:r>
          <w:proofErr w:type="gramStart"/>
          <w:r w:rsidRPr="004143B7">
            <w:rPr>
              <w:rFonts w:ascii="Poppins" w:hAnsi="Poppins"/>
              <w:sz w:val="20"/>
              <w:szCs w:val="20"/>
            </w:rPr>
            <w:t>Right-click every device under the Universal Serial Bus Controllers node, and then click Uninstall to remove them one at a time.</w:t>
          </w:r>
          <w:proofErr w:type="gramEnd"/>
          <w:r w:rsidRPr="004143B7">
            <w:rPr>
              <w:rFonts w:ascii="Poppins" w:hAnsi="Poppins"/>
              <w:sz w:val="20"/>
              <w:szCs w:val="20"/>
            </w:rPr>
            <w:t xml:space="preserve"> Restart the computer, and then reinstall the USB controllers.</w:t>
          </w:r>
        </w:p>
        <w:p w:rsidR="00A95436" w:rsidRPr="004143B7" w:rsidRDefault="00A95436" w:rsidP="00A95436">
          <w:pPr>
            <w:spacing w:after="200"/>
            <w:jc w:val="both"/>
            <w:rPr>
              <w:rFonts w:ascii="Poppins" w:hAnsi="Poppins" w:hint="eastAsia"/>
              <w:sz w:val="20"/>
              <w:szCs w:val="20"/>
            </w:rPr>
          </w:pPr>
          <w:del w:id="380" w:author="ptdung" w:date="2023-12-21T11:27:00Z">
            <w:r w:rsidRPr="004143B7" w:rsidDel="000509B2">
              <w:rPr>
                <w:rFonts w:ascii="Poppins" w:hAnsi="Poppins"/>
                <w:sz w:val="20"/>
                <w:szCs w:val="20"/>
              </w:rPr>
              <w:br w:type="page"/>
            </w:r>
          </w:del>
        </w:p>
        <w:p w:rsidR="00A95436" w:rsidRPr="004143B7" w:rsidRDefault="00842CEC" w:rsidP="004834E0">
          <w:pPr>
            <w:pStyle w:val="ListParagraph"/>
            <w:numPr>
              <w:ilvl w:val="0"/>
              <w:numId w:val="13"/>
            </w:numPr>
            <w:spacing w:line="240" w:lineRule="auto"/>
            <w:jc w:val="both"/>
            <w:rPr>
              <w:rFonts w:ascii="Poppins" w:hAnsi="Poppins" w:hint="eastAsia"/>
              <w:b/>
              <w:sz w:val="20"/>
              <w:szCs w:val="20"/>
            </w:rPr>
          </w:pPr>
          <w:r>
            <w:rPr>
              <w:rFonts w:ascii="Poppins" w:hAnsi="Poppins"/>
              <w:b/>
              <w:sz w:val="20"/>
              <w:szCs w:val="20"/>
            </w:rPr>
            <w:t>USB hub/USB extension cable</w:t>
          </w:r>
        </w:p>
        <w:p w:rsidR="00A95436" w:rsidRPr="004143B7" w:rsidRDefault="000C3297" w:rsidP="00A95436">
          <w:pPr>
            <w:jc w:val="both"/>
            <w:rPr>
              <w:rFonts w:ascii="Poppins" w:hAnsi="Poppins" w:hint="eastAsia"/>
              <w:sz w:val="20"/>
              <w:szCs w:val="20"/>
            </w:rPr>
          </w:pPr>
          <w:r>
            <w:rPr>
              <w:rFonts w:ascii="Poppins" w:hAnsi="Poppins"/>
              <w:sz w:val="20"/>
              <w:szCs w:val="20"/>
            </w:rPr>
            <w:t>USB hub or USB extension cable can be troublesome, try to connect camera directly to USB port of your system.</w:t>
          </w:r>
        </w:p>
        <w:p w:rsidR="00A95436" w:rsidRPr="004143B7" w:rsidRDefault="00A95436" w:rsidP="00A95436">
          <w:pPr>
            <w:jc w:val="both"/>
            <w:rPr>
              <w:rFonts w:ascii="Poppins" w:hAnsi="Poppins" w:hint="eastAsia"/>
              <w:sz w:val="20"/>
              <w:szCs w:val="20"/>
            </w:rPr>
          </w:pPr>
        </w:p>
        <w:p w:rsidR="00A95436" w:rsidRPr="004143B7" w:rsidRDefault="00A95436" w:rsidP="004834E0">
          <w:pPr>
            <w:pStyle w:val="ListParagraph"/>
            <w:numPr>
              <w:ilvl w:val="0"/>
              <w:numId w:val="13"/>
            </w:numPr>
            <w:spacing w:line="240" w:lineRule="auto"/>
            <w:jc w:val="both"/>
            <w:rPr>
              <w:rFonts w:ascii="Poppins" w:hAnsi="Poppins" w:hint="eastAsia"/>
              <w:b/>
              <w:sz w:val="20"/>
              <w:szCs w:val="20"/>
            </w:rPr>
          </w:pPr>
          <w:r w:rsidRPr="004143B7">
            <w:rPr>
              <w:rFonts w:ascii="Poppins" w:hAnsi="Poppins"/>
              <w:b/>
              <w:sz w:val="20"/>
              <w:szCs w:val="20"/>
            </w:rPr>
            <w:t>Reboot your system</w:t>
          </w:r>
        </w:p>
        <w:p w:rsidR="00A95436" w:rsidRPr="004143B7" w:rsidRDefault="00A95436" w:rsidP="00A95436">
          <w:pPr>
            <w:jc w:val="both"/>
            <w:rPr>
              <w:rFonts w:ascii="Poppins" w:hAnsi="Poppins" w:hint="eastAsia"/>
              <w:sz w:val="20"/>
              <w:szCs w:val="20"/>
            </w:rPr>
          </w:pPr>
          <w:r w:rsidRPr="004143B7">
            <w:rPr>
              <w:rFonts w:ascii="Poppins" w:hAnsi="Poppins"/>
              <w:sz w:val="20"/>
              <w:szCs w:val="20"/>
            </w:rPr>
            <w:t>Turn off your computer using Shut Down and then unplug it from the wall outlet. Let it sit for about a minute and then plug it back in.</w:t>
          </w:r>
        </w:p>
        <w:p w:rsidR="00A95436" w:rsidRPr="004143B7" w:rsidRDefault="00A95436" w:rsidP="00A95436">
          <w:pPr>
            <w:jc w:val="both"/>
            <w:rPr>
              <w:rFonts w:ascii="Poppins" w:hAnsi="Poppins" w:hint="eastAsia"/>
              <w:sz w:val="20"/>
              <w:szCs w:val="20"/>
            </w:rPr>
          </w:pPr>
        </w:p>
        <w:p w:rsidR="00A95436" w:rsidRPr="004143B7" w:rsidRDefault="00A95436" w:rsidP="004834E0">
          <w:pPr>
            <w:pStyle w:val="ListParagraph"/>
            <w:numPr>
              <w:ilvl w:val="0"/>
              <w:numId w:val="13"/>
            </w:numPr>
            <w:spacing w:line="240" w:lineRule="auto"/>
            <w:jc w:val="both"/>
            <w:rPr>
              <w:rFonts w:ascii="Poppins" w:hAnsi="Poppins" w:hint="eastAsia"/>
              <w:b/>
              <w:sz w:val="20"/>
              <w:szCs w:val="20"/>
            </w:rPr>
          </w:pPr>
          <w:r w:rsidRPr="004143B7">
            <w:rPr>
              <w:rFonts w:ascii="Poppins" w:hAnsi="Poppins"/>
              <w:b/>
              <w:sz w:val="20"/>
              <w:szCs w:val="20"/>
            </w:rPr>
            <w:t>Other possible Solutions</w:t>
          </w:r>
        </w:p>
        <w:p w:rsidR="00A95436" w:rsidRPr="004143B7" w:rsidRDefault="00A95436" w:rsidP="00A95436">
          <w:pPr>
            <w:jc w:val="both"/>
            <w:rPr>
              <w:rFonts w:ascii="Poppins" w:hAnsi="Poppins" w:hint="eastAsia"/>
              <w:sz w:val="20"/>
              <w:szCs w:val="20"/>
            </w:rPr>
          </w:pPr>
          <w:r w:rsidRPr="004143B7">
            <w:rPr>
              <w:rFonts w:ascii="Poppins" w:hAnsi="Poppins"/>
              <w:sz w:val="20"/>
              <w:szCs w:val="20"/>
            </w:rPr>
            <w:t xml:space="preserve">After plugging in the device, reboot the system. Normally this step would not be necessary but there are times when it does help. </w:t>
          </w:r>
        </w:p>
        <w:p w:rsidR="00A95436" w:rsidRPr="004143B7" w:rsidRDefault="00A95436" w:rsidP="00A95436">
          <w:pPr>
            <w:jc w:val="both"/>
            <w:rPr>
              <w:rFonts w:ascii="Poppins" w:hAnsi="Poppins" w:hint="eastAsia"/>
              <w:sz w:val="20"/>
              <w:szCs w:val="20"/>
            </w:rPr>
          </w:pPr>
        </w:p>
        <w:p w:rsidR="00A95436" w:rsidRPr="004143B7" w:rsidRDefault="00A95436" w:rsidP="00A95436">
          <w:pPr>
            <w:jc w:val="both"/>
            <w:rPr>
              <w:rFonts w:ascii="Poppins" w:hAnsi="Poppins" w:hint="eastAsia"/>
              <w:sz w:val="20"/>
              <w:szCs w:val="20"/>
            </w:rPr>
          </w:pPr>
          <w:r w:rsidRPr="004143B7">
            <w:rPr>
              <w:rFonts w:ascii="Poppins" w:hAnsi="Poppins"/>
              <w:sz w:val="20"/>
              <w:szCs w:val="20"/>
            </w:rPr>
            <w:lastRenderedPageBreak/>
            <w:t>Even though you have tried all our suggestions above and still it doesn’t work, please contact us by calling at +82-2-872-3812 or by email at collaboration@iritech.com. We are willing to support and help you in any situation.</w:t>
          </w:r>
        </w:p>
        <w:p w:rsidR="00E970D3" w:rsidRPr="004143B7" w:rsidRDefault="00E970D3">
          <w:pPr>
            <w:spacing w:after="200" w:line="276" w:lineRule="auto"/>
            <w:rPr>
              <w:rFonts w:ascii="Poppins" w:hAnsi="Poppins" w:hint="eastAsia"/>
              <w:sz w:val="20"/>
              <w:szCs w:val="20"/>
              <w:lang w:eastAsia="ko-KR"/>
            </w:rPr>
          </w:pPr>
          <w:del w:id="381" w:author="ptdung" w:date="2023-12-21T11:27:00Z">
            <w:r w:rsidRPr="004143B7" w:rsidDel="000509B2">
              <w:rPr>
                <w:rFonts w:ascii="Poppins" w:hAnsi="Poppins"/>
                <w:sz w:val="20"/>
                <w:szCs w:val="20"/>
                <w:lang w:eastAsia="ko-KR"/>
              </w:rPr>
              <w:br w:type="page"/>
            </w:r>
          </w:del>
        </w:p>
        <w:p w:rsidR="00F7640E" w:rsidRPr="00517B83" w:rsidRDefault="00784951" w:rsidP="00F7640E">
          <w:pPr>
            <w:pStyle w:val="Heading2"/>
            <w:rPr>
              <w:rFonts w:ascii="Poppins Medium" w:hAnsi="Poppins Medium" w:hint="eastAsia"/>
              <w:b w:val="0"/>
              <w:i w:val="0"/>
              <w:sz w:val="24"/>
              <w:szCs w:val="24"/>
            </w:rPr>
          </w:pPr>
          <w:bookmarkStart w:id="382" w:name="_Toc154050733"/>
          <w:r w:rsidRPr="004143B7">
            <w:rPr>
              <w:rFonts w:ascii="Poppins" w:hAnsi="Poppins"/>
              <w:sz w:val="20"/>
              <w:szCs w:val="20"/>
              <w:lang w:eastAsia="ko-KR"/>
            </w:rPr>
            <w:t>8</w:t>
          </w:r>
          <w:r w:rsidRPr="004143B7">
            <w:rPr>
              <w:rFonts w:ascii="Poppins" w:hAnsi="Poppins"/>
              <w:sz w:val="20"/>
              <w:szCs w:val="20"/>
            </w:rPr>
            <w:t>.</w:t>
          </w:r>
          <w:r w:rsidR="005D65A9">
            <w:rPr>
              <w:rFonts w:ascii="Poppins" w:hAnsi="Poppins"/>
              <w:sz w:val="20"/>
              <w:szCs w:val="20"/>
              <w:lang w:eastAsia="ko-KR"/>
            </w:rPr>
            <w:t>2</w:t>
          </w:r>
          <w:r w:rsidRPr="004143B7">
            <w:rPr>
              <w:rFonts w:ascii="Poppins" w:hAnsi="Poppins"/>
              <w:sz w:val="20"/>
              <w:szCs w:val="20"/>
            </w:rPr>
            <w:t xml:space="preserve"> </w:t>
          </w:r>
          <w:r w:rsidRPr="00517B83">
            <w:rPr>
              <w:rFonts w:ascii="Poppins Medium" w:hAnsi="Poppins Medium"/>
              <w:b w:val="0"/>
              <w:i w:val="0"/>
              <w:sz w:val="24"/>
              <w:szCs w:val="24"/>
            </w:rPr>
            <w:t>Proper</w:t>
          </w:r>
          <w:r w:rsidR="00F7640E" w:rsidRPr="00517B83">
            <w:rPr>
              <w:rFonts w:ascii="Poppins Medium" w:hAnsi="Poppins Medium"/>
              <w:b w:val="0"/>
              <w:i w:val="0"/>
              <w:sz w:val="24"/>
              <w:szCs w:val="24"/>
            </w:rPr>
            <w:t xml:space="preserve"> Orientation of </w:t>
          </w:r>
          <w:r w:rsidR="007221F4" w:rsidRPr="00517B83">
            <w:rPr>
              <w:rFonts w:ascii="Poppins Medium" w:hAnsi="Poppins Medium"/>
              <w:b w:val="0"/>
              <w:i w:val="0"/>
              <w:sz w:val="24"/>
              <w:szCs w:val="24"/>
            </w:rPr>
            <w:t xml:space="preserve">the </w:t>
          </w:r>
          <w:r w:rsidR="00F7640E" w:rsidRPr="00517B83">
            <w:rPr>
              <w:rFonts w:ascii="Poppins Medium" w:hAnsi="Poppins Medium"/>
              <w:b w:val="0"/>
              <w:i w:val="0"/>
              <w:sz w:val="24"/>
              <w:szCs w:val="24"/>
            </w:rPr>
            <w:t>User</w:t>
          </w:r>
          <w:bookmarkEnd w:id="382"/>
        </w:p>
        <w:p w:rsidR="00F7640E" w:rsidRPr="00517B83" w:rsidRDefault="00F7640E" w:rsidP="00F7640E">
          <w:pPr>
            <w:rPr>
              <w:rFonts w:ascii="Poppins Medium" w:eastAsiaTheme="majorEastAsia" w:hAnsi="Poppins Medium" w:cstheme="majorBidi" w:hint="eastAsia"/>
              <w:bCs/>
              <w:color w:val="000000" w:themeColor="text1"/>
              <w:sz w:val="24"/>
              <w:szCs w:val="24"/>
            </w:rPr>
          </w:pPr>
        </w:p>
        <w:p w:rsidR="00F7640E" w:rsidRPr="004143B7" w:rsidRDefault="00F7640E" w:rsidP="0069515B">
          <w:pPr>
            <w:jc w:val="both"/>
            <w:rPr>
              <w:rFonts w:ascii="Poppins" w:hAnsi="Poppins" w:hint="eastAsia"/>
              <w:sz w:val="20"/>
              <w:szCs w:val="20"/>
            </w:rPr>
          </w:pPr>
          <w:r w:rsidRPr="004143B7">
            <w:rPr>
              <w:rFonts w:ascii="Poppins" w:hAnsi="Poppins"/>
              <w:sz w:val="20"/>
              <w:szCs w:val="20"/>
            </w:rPr>
            <w:t>During the capture process</w:t>
          </w:r>
          <w:r w:rsidR="00497C48" w:rsidRPr="004143B7">
            <w:rPr>
              <w:rFonts w:ascii="Poppins" w:hAnsi="Poppins"/>
              <w:sz w:val="20"/>
              <w:szCs w:val="20"/>
            </w:rPr>
            <w:t xml:space="preserve">, </w:t>
          </w:r>
          <w:r w:rsidRPr="004143B7">
            <w:rPr>
              <w:rFonts w:ascii="Poppins" w:hAnsi="Poppins"/>
              <w:sz w:val="20"/>
              <w:szCs w:val="20"/>
            </w:rPr>
            <w:t xml:space="preserve">the user </w:t>
          </w:r>
          <w:r w:rsidR="00497C48" w:rsidRPr="004143B7">
            <w:rPr>
              <w:rFonts w:ascii="Poppins" w:hAnsi="Poppins"/>
              <w:sz w:val="20"/>
              <w:szCs w:val="20"/>
            </w:rPr>
            <w:t>must</w:t>
          </w:r>
          <w:r w:rsidRPr="004143B7">
            <w:rPr>
              <w:rFonts w:ascii="Poppins" w:hAnsi="Poppins"/>
              <w:sz w:val="20"/>
              <w:szCs w:val="20"/>
            </w:rPr>
            <w:t xml:space="preserve"> be properly oriented to the camera.</w:t>
          </w:r>
          <w:r w:rsidR="00497C48" w:rsidRPr="004143B7">
            <w:rPr>
              <w:rFonts w:ascii="Poppins" w:hAnsi="Poppins"/>
              <w:sz w:val="20"/>
              <w:szCs w:val="20"/>
            </w:rPr>
            <w:t xml:space="preserve"> Otherwise, capture may not be possible or </w:t>
          </w:r>
          <w:r w:rsidR="007221F4" w:rsidRPr="004143B7">
            <w:rPr>
              <w:rFonts w:ascii="Poppins" w:hAnsi="Poppins"/>
              <w:sz w:val="20"/>
              <w:szCs w:val="20"/>
            </w:rPr>
            <w:t xml:space="preserve">very </w:t>
          </w:r>
          <w:r w:rsidR="00497C48" w:rsidRPr="004143B7">
            <w:rPr>
              <w:rFonts w:ascii="Poppins" w:hAnsi="Poppins"/>
              <w:sz w:val="20"/>
              <w:szCs w:val="20"/>
            </w:rPr>
            <w:t>little of the iris will be visible. Here are examples of good and bad orientation:</w:t>
          </w:r>
        </w:p>
        <w:p w:rsidR="00497C48" w:rsidRPr="004143B7" w:rsidRDefault="00497C48" w:rsidP="00F7640E">
          <w:pPr>
            <w:rPr>
              <w:rFonts w:ascii="Poppins" w:hAnsi="Poppins" w:hint="eastAsia"/>
              <w:sz w:val="20"/>
              <w:szCs w:val="20"/>
            </w:rPr>
          </w:pPr>
        </w:p>
        <w:p w:rsidR="00497C48" w:rsidRPr="004143B7" w:rsidRDefault="00497C48" w:rsidP="00497C48">
          <w:pPr>
            <w:jc w:val="center"/>
            <w:rPr>
              <w:rFonts w:ascii="Poppins" w:hAnsi="Poppins" w:hint="eastAsia"/>
              <w:sz w:val="20"/>
              <w:szCs w:val="20"/>
            </w:rPr>
          </w:pPr>
          <w:r w:rsidRPr="004143B7">
            <w:rPr>
              <w:rFonts w:ascii="Poppins" w:hAnsi="Poppins"/>
              <w:noProof/>
              <w:sz w:val="20"/>
              <w:szCs w:val="20"/>
            </w:rPr>
            <w:drawing>
              <wp:inline distT="0" distB="0" distL="0" distR="0" wp14:anchorId="166AE82F" wp14:editId="1E5A1098">
                <wp:extent cx="5057775" cy="2864877"/>
                <wp:effectExtent l="19050" t="0" r="9525"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b="4360"/>
                        <a:stretch>
                          <a:fillRect/>
                        </a:stretch>
                      </pic:blipFill>
                      <pic:spPr bwMode="auto">
                        <a:xfrm>
                          <a:off x="0" y="0"/>
                          <a:ext cx="5057860" cy="2864925"/>
                        </a:xfrm>
                        <a:prstGeom prst="rect">
                          <a:avLst/>
                        </a:prstGeom>
                        <a:noFill/>
                        <a:ln w="9525">
                          <a:noFill/>
                          <a:miter lim="800000"/>
                          <a:headEnd/>
                          <a:tailEnd/>
                        </a:ln>
                      </pic:spPr>
                    </pic:pic>
                  </a:graphicData>
                </a:graphic>
              </wp:inline>
            </w:drawing>
          </w:r>
        </w:p>
        <w:p w:rsidR="00497C48" w:rsidRPr="004143B7" w:rsidRDefault="00497C48" w:rsidP="00497C48">
          <w:pPr>
            <w:jc w:val="center"/>
            <w:rPr>
              <w:rFonts w:ascii="Poppins" w:hAnsi="Poppins" w:hint="eastAsia"/>
              <w:sz w:val="20"/>
              <w:szCs w:val="20"/>
            </w:rPr>
          </w:pPr>
        </w:p>
        <w:p w:rsidR="00497C48" w:rsidRPr="004143B7" w:rsidRDefault="00497C48" w:rsidP="00F7640E">
          <w:pPr>
            <w:rPr>
              <w:rFonts w:ascii="Poppins" w:hAnsi="Poppins" w:hint="eastAsia"/>
              <w:sz w:val="20"/>
              <w:szCs w:val="20"/>
            </w:rPr>
          </w:pPr>
        </w:p>
        <w:p w:rsidR="00497C48" w:rsidRPr="004143B7" w:rsidRDefault="00497C48" w:rsidP="00497C48">
          <w:pPr>
            <w:jc w:val="center"/>
            <w:rPr>
              <w:rFonts w:ascii="Poppins" w:hAnsi="Poppins" w:hint="eastAsia"/>
              <w:sz w:val="20"/>
              <w:szCs w:val="20"/>
            </w:rPr>
          </w:pPr>
          <w:r w:rsidRPr="004143B7">
            <w:rPr>
              <w:rFonts w:ascii="Poppins" w:hAnsi="Poppins"/>
              <w:noProof/>
              <w:sz w:val="20"/>
              <w:szCs w:val="20"/>
            </w:rPr>
            <w:lastRenderedPageBreak/>
            <w:drawing>
              <wp:inline distT="0" distB="0" distL="0" distR="0" wp14:anchorId="003B4F92" wp14:editId="7E6837ED">
                <wp:extent cx="5114925" cy="3903725"/>
                <wp:effectExtent l="19050" t="0" r="9525" b="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srcRect/>
                        <a:stretch>
                          <a:fillRect/>
                        </a:stretch>
                      </pic:blipFill>
                      <pic:spPr bwMode="auto">
                        <a:xfrm>
                          <a:off x="0" y="0"/>
                          <a:ext cx="5117488" cy="3905681"/>
                        </a:xfrm>
                        <a:prstGeom prst="rect">
                          <a:avLst/>
                        </a:prstGeom>
                        <a:noFill/>
                        <a:ln w="9525">
                          <a:noFill/>
                          <a:miter lim="800000"/>
                          <a:headEnd/>
                          <a:tailEnd/>
                        </a:ln>
                      </pic:spPr>
                    </pic:pic>
                  </a:graphicData>
                </a:graphic>
              </wp:inline>
            </w:drawing>
          </w:r>
        </w:p>
        <w:p w:rsidR="00497C48" w:rsidRPr="004143B7" w:rsidRDefault="00497C48" w:rsidP="00F7640E">
          <w:pPr>
            <w:rPr>
              <w:rFonts w:ascii="Poppins" w:hAnsi="Poppins" w:hint="eastAsia"/>
              <w:sz w:val="20"/>
              <w:szCs w:val="20"/>
            </w:rPr>
          </w:pPr>
        </w:p>
        <w:p w:rsidR="007221F4" w:rsidRPr="004143B7" w:rsidRDefault="007221F4" w:rsidP="00F7640E">
          <w:pPr>
            <w:rPr>
              <w:rFonts w:ascii="Poppins" w:hAnsi="Poppins" w:hint="eastAsia"/>
              <w:sz w:val="20"/>
              <w:szCs w:val="20"/>
            </w:rPr>
          </w:pPr>
        </w:p>
        <w:p w:rsidR="002815F3" w:rsidRPr="004143B7" w:rsidRDefault="007221F4" w:rsidP="00E15127">
          <w:pPr>
            <w:jc w:val="center"/>
            <w:rPr>
              <w:rFonts w:ascii="Poppins" w:hAnsi="Poppins" w:hint="eastAsia"/>
              <w:sz w:val="20"/>
              <w:szCs w:val="20"/>
            </w:rPr>
          </w:pPr>
          <w:r w:rsidRPr="004143B7">
            <w:rPr>
              <w:rFonts w:ascii="Poppins" w:hAnsi="Poppins"/>
              <w:noProof/>
              <w:sz w:val="20"/>
              <w:szCs w:val="20"/>
            </w:rPr>
            <w:lastRenderedPageBreak/>
            <w:drawing>
              <wp:inline distT="0" distB="0" distL="0" distR="0" wp14:anchorId="7F367F86" wp14:editId="68C72CA4">
                <wp:extent cx="5343525" cy="4316305"/>
                <wp:effectExtent l="19050" t="0" r="9525"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srcRect/>
                        <a:stretch>
                          <a:fillRect/>
                        </a:stretch>
                      </pic:blipFill>
                      <pic:spPr bwMode="auto">
                        <a:xfrm>
                          <a:off x="0" y="0"/>
                          <a:ext cx="5348346" cy="4320199"/>
                        </a:xfrm>
                        <a:prstGeom prst="rect">
                          <a:avLst/>
                        </a:prstGeom>
                        <a:noFill/>
                        <a:ln w="9525">
                          <a:noFill/>
                          <a:miter lim="800000"/>
                          <a:headEnd/>
                          <a:tailEnd/>
                        </a:ln>
                      </pic:spPr>
                    </pic:pic>
                  </a:graphicData>
                </a:graphic>
              </wp:inline>
            </w:drawing>
          </w:r>
        </w:p>
        <w:p w:rsidR="002815F3" w:rsidRPr="004143B7" w:rsidRDefault="002815F3" w:rsidP="00F7640E">
          <w:pPr>
            <w:spacing w:after="200" w:line="276" w:lineRule="auto"/>
            <w:rPr>
              <w:rFonts w:ascii="Poppins" w:hAnsi="Poppins" w:hint="eastAsia"/>
              <w:sz w:val="20"/>
              <w:szCs w:val="20"/>
            </w:rPr>
          </w:pPr>
        </w:p>
        <w:p w:rsidR="00D47B2D" w:rsidRPr="00264CBE" w:rsidRDefault="00D47B2D" w:rsidP="004834E0">
          <w:pPr>
            <w:pStyle w:val="Heading1"/>
            <w:numPr>
              <w:ilvl w:val="0"/>
              <w:numId w:val="25"/>
            </w:numPr>
            <w:rPr>
              <w:rFonts w:ascii="Poppins SemiBold" w:hAnsi="Poppins SemiBold" w:hint="eastAsia"/>
              <w:b w:val="0"/>
              <w:szCs w:val="36"/>
            </w:rPr>
          </w:pPr>
          <w:bookmarkStart w:id="383" w:name="_Toc299479162"/>
          <w:bookmarkStart w:id="384" w:name="_Toc154050734"/>
          <w:r w:rsidRPr="00264CBE">
            <w:rPr>
              <w:rFonts w:ascii="Poppins SemiBold" w:hAnsi="Poppins SemiBold"/>
              <w:b w:val="0"/>
              <w:szCs w:val="36"/>
            </w:rPr>
            <w:t xml:space="preserve">Using </w:t>
          </w:r>
          <w:r w:rsidR="00784951" w:rsidRPr="00264CBE">
            <w:rPr>
              <w:rFonts w:ascii="Poppins SemiBold" w:hAnsi="Poppins SemiBold"/>
              <w:b w:val="0"/>
              <w:szCs w:val="36"/>
            </w:rPr>
            <w:t>“</w:t>
          </w:r>
          <w:proofErr w:type="spellStart"/>
          <w:r w:rsidR="00E558A0" w:rsidRPr="00264CBE">
            <w:rPr>
              <w:rFonts w:ascii="Poppins SemiBold" w:hAnsi="Poppins SemiBold"/>
              <w:b w:val="0"/>
              <w:szCs w:val="36"/>
            </w:rPr>
            <w:t>IriEnvoy</w:t>
          </w:r>
          <w:proofErr w:type="spellEnd"/>
          <w:r w:rsidR="00E558A0" w:rsidRPr="00264CBE">
            <w:rPr>
              <w:rFonts w:ascii="Poppins SemiBold" w:hAnsi="Poppins SemiBold"/>
              <w:b w:val="0"/>
              <w:szCs w:val="36"/>
            </w:rPr>
            <w:t>-MK</w:t>
          </w:r>
          <w:r w:rsidR="00784951" w:rsidRPr="00264CBE">
            <w:rPr>
              <w:rFonts w:ascii="Poppins SemiBold" w:hAnsi="Poppins SemiBold"/>
              <w:b w:val="0"/>
              <w:szCs w:val="36"/>
            </w:rPr>
            <w:t xml:space="preserve"> Iris Capture Demo”</w:t>
          </w:r>
          <w:r w:rsidRPr="00264CBE">
            <w:rPr>
              <w:rFonts w:ascii="Poppins SemiBold" w:hAnsi="Poppins SemiBold"/>
              <w:b w:val="0"/>
              <w:szCs w:val="36"/>
            </w:rPr>
            <w:t xml:space="preserve"> demonstration software</w:t>
          </w:r>
          <w:bookmarkEnd w:id="383"/>
          <w:bookmarkEnd w:id="384"/>
        </w:p>
        <w:p w:rsidR="00D47B2D" w:rsidRPr="004143B7" w:rsidRDefault="00D47B2D" w:rsidP="00D47B2D">
          <w:pPr>
            <w:rPr>
              <w:rFonts w:ascii="Poppins" w:hAnsi="Poppins" w:hint="eastAsia"/>
              <w:sz w:val="20"/>
              <w:szCs w:val="20"/>
            </w:rPr>
          </w:pPr>
        </w:p>
        <w:p w:rsidR="00D74E44" w:rsidRPr="004143B7" w:rsidRDefault="00D74E44" w:rsidP="00D74E44">
          <w:pPr>
            <w:spacing w:after="200" w:line="276" w:lineRule="auto"/>
            <w:rPr>
              <w:rFonts w:ascii="Poppins" w:hAnsi="Poppins" w:hint="eastAsia"/>
              <w:sz w:val="20"/>
              <w:szCs w:val="20"/>
            </w:rPr>
          </w:pPr>
          <w:r w:rsidRPr="004143B7">
            <w:rPr>
              <w:rFonts w:ascii="Poppins" w:hAnsi="Poppins"/>
              <w:sz w:val="20"/>
              <w:szCs w:val="20"/>
            </w:rPr>
            <w:t xml:space="preserve">The following demonstration for </w:t>
          </w:r>
          <w:proofErr w:type="spellStart"/>
          <w:r w:rsidR="00E558A0" w:rsidRPr="004143B7">
            <w:rPr>
              <w:rFonts w:ascii="Poppins" w:hAnsi="Poppins"/>
              <w:sz w:val="20"/>
              <w:szCs w:val="20"/>
            </w:rPr>
            <w:t>IriEnvoy</w:t>
          </w:r>
          <w:proofErr w:type="spellEnd"/>
          <w:r w:rsidR="00E558A0" w:rsidRPr="004143B7">
            <w:rPr>
              <w:rFonts w:ascii="Poppins" w:hAnsi="Poppins"/>
              <w:sz w:val="20"/>
              <w:szCs w:val="20"/>
            </w:rPr>
            <w:t>-MK</w:t>
          </w:r>
          <w:r w:rsidR="00B80255" w:rsidRPr="004143B7">
            <w:rPr>
              <w:rFonts w:ascii="Poppins" w:hAnsi="Poppins"/>
              <w:sz w:val="20"/>
              <w:szCs w:val="20"/>
            </w:rPr>
            <w:t xml:space="preserve"> </w:t>
          </w:r>
          <w:r w:rsidR="00567205" w:rsidRPr="004143B7">
            <w:rPr>
              <w:rFonts w:ascii="Poppins" w:hAnsi="Poppins"/>
              <w:sz w:val="20"/>
              <w:szCs w:val="20"/>
            </w:rPr>
            <w:t>Iris Capture Demo</w:t>
          </w:r>
          <w:r w:rsidR="00567205" w:rsidRPr="004143B7">
            <w:rPr>
              <w:rFonts w:ascii="Poppins" w:hAnsi="Poppins"/>
              <w:sz w:val="20"/>
              <w:szCs w:val="20"/>
              <w:lang w:eastAsia="ko-KR"/>
            </w:rPr>
            <w:t xml:space="preserve"> </w:t>
          </w:r>
          <w:r w:rsidRPr="004143B7">
            <w:rPr>
              <w:rFonts w:ascii="Poppins" w:hAnsi="Poppins"/>
              <w:sz w:val="20"/>
              <w:szCs w:val="20"/>
            </w:rPr>
            <w:t xml:space="preserve">is performed on </w:t>
          </w:r>
          <w:r w:rsidR="003330E4" w:rsidRPr="004143B7">
            <w:rPr>
              <w:rFonts w:ascii="Poppins" w:hAnsi="Poppins"/>
              <w:sz w:val="20"/>
              <w:szCs w:val="20"/>
            </w:rPr>
            <w:t xml:space="preserve">Windows </w:t>
          </w:r>
          <w:r w:rsidR="003330E4" w:rsidRPr="004143B7">
            <w:rPr>
              <w:rFonts w:ascii="Poppins" w:hAnsi="Poppins"/>
              <w:sz w:val="20"/>
              <w:szCs w:val="20"/>
              <w:lang w:eastAsia="ko-KR"/>
            </w:rPr>
            <w:t>as</w:t>
          </w:r>
          <w:r w:rsidRPr="004143B7">
            <w:rPr>
              <w:rFonts w:ascii="Poppins" w:hAnsi="Poppins"/>
              <w:sz w:val="20"/>
              <w:szCs w:val="20"/>
            </w:rPr>
            <w:t xml:space="preserve"> an example. The process on other operating systems can be executed exactly the same.</w:t>
          </w:r>
        </w:p>
        <w:p w:rsidR="00D74E44" w:rsidRPr="004143B7" w:rsidRDefault="00D74E44" w:rsidP="004834E0">
          <w:pPr>
            <w:pStyle w:val="ListParagraph"/>
            <w:numPr>
              <w:ilvl w:val="0"/>
              <w:numId w:val="15"/>
            </w:numPr>
            <w:jc w:val="both"/>
            <w:rPr>
              <w:rFonts w:ascii="Poppins" w:hAnsi="Poppins" w:hint="eastAsia"/>
              <w:sz w:val="20"/>
              <w:szCs w:val="20"/>
            </w:rPr>
          </w:pPr>
          <w:r w:rsidRPr="004143B7">
            <w:rPr>
              <w:rFonts w:ascii="Poppins" w:hAnsi="Poppins"/>
              <w:sz w:val="20"/>
              <w:szCs w:val="20"/>
            </w:rPr>
            <w:t xml:space="preserve">For Windows </w:t>
          </w:r>
          <w:r w:rsidR="00567205" w:rsidRPr="004143B7">
            <w:rPr>
              <w:rFonts w:ascii="Poppins" w:hAnsi="Poppins"/>
              <w:sz w:val="20"/>
              <w:szCs w:val="20"/>
            </w:rPr>
            <w:t>10</w:t>
          </w:r>
          <w:r w:rsidRPr="004143B7">
            <w:rPr>
              <w:rFonts w:ascii="Poppins" w:hAnsi="Poppins"/>
              <w:sz w:val="20"/>
              <w:szCs w:val="20"/>
            </w:rPr>
            <w:t xml:space="preserve">, </w:t>
          </w:r>
          <w:proofErr w:type="spellStart"/>
          <w:r w:rsidR="00E558A0" w:rsidRPr="004143B7">
            <w:rPr>
              <w:rFonts w:ascii="Poppins" w:hAnsi="Poppins"/>
              <w:sz w:val="20"/>
              <w:szCs w:val="20"/>
            </w:rPr>
            <w:t>IriEnvoy</w:t>
          </w:r>
          <w:proofErr w:type="spellEnd"/>
          <w:r w:rsidR="00E558A0" w:rsidRPr="004143B7">
            <w:rPr>
              <w:rFonts w:ascii="Poppins" w:hAnsi="Poppins"/>
              <w:sz w:val="20"/>
              <w:szCs w:val="20"/>
            </w:rPr>
            <w:t>-MK</w:t>
          </w:r>
          <w:r w:rsidR="00567205" w:rsidRPr="004143B7">
            <w:rPr>
              <w:rFonts w:ascii="Poppins" w:hAnsi="Poppins"/>
              <w:sz w:val="20"/>
              <w:szCs w:val="20"/>
            </w:rPr>
            <w:t xml:space="preserve"> Iris Capture Demo</w:t>
          </w:r>
          <w:r w:rsidRPr="004143B7">
            <w:rPr>
              <w:rFonts w:ascii="Poppins" w:hAnsi="Poppins"/>
              <w:sz w:val="20"/>
              <w:szCs w:val="20"/>
            </w:rPr>
            <w:t xml:space="preserve"> application can be started from “</w:t>
          </w:r>
          <w:r w:rsidR="00362933" w:rsidRPr="004143B7">
            <w:rPr>
              <w:rFonts w:ascii="Poppins" w:hAnsi="Poppins"/>
              <w:sz w:val="20"/>
              <w:szCs w:val="20"/>
            </w:rPr>
            <w:t>C:\Program Files (x86)\</w:t>
          </w:r>
          <w:proofErr w:type="spellStart"/>
          <w:r w:rsidR="00362933" w:rsidRPr="004143B7">
            <w:rPr>
              <w:rFonts w:ascii="Poppins" w:hAnsi="Poppins"/>
              <w:sz w:val="20"/>
              <w:szCs w:val="20"/>
            </w:rPr>
            <w:t>IriTech</w:t>
          </w:r>
          <w:proofErr w:type="spellEnd"/>
          <w:r w:rsidR="00362933" w:rsidRPr="004143B7">
            <w:rPr>
              <w:rFonts w:ascii="Poppins" w:hAnsi="Poppins"/>
              <w:sz w:val="20"/>
              <w:szCs w:val="20"/>
            </w:rPr>
            <w:t>\</w:t>
          </w:r>
          <w:proofErr w:type="spellStart"/>
          <w:r w:rsidR="00E558A0" w:rsidRPr="004143B7">
            <w:rPr>
              <w:rFonts w:ascii="Poppins" w:hAnsi="Poppins"/>
              <w:sz w:val="20"/>
              <w:szCs w:val="20"/>
            </w:rPr>
            <w:t>IriEnvoy</w:t>
          </w:r>
          <w:proofErr w:type="spellEnd"/>
          <w:r w:rsidR="00E558A0" w:rsidRPr="004143B7">
            <w:rPr>
              <w:rFonts w:ascii="Poppins" w:hAnsi="Poppins"/>
              <w:sz w:val="20"/>
              <w:szCs w:val="20"/>
            </w:rPr>
            <w:t>-MK</w:t>
          </w:r>
          <w:r w:rsidR="00362933" w:rsidRPr="004143B7">
            <w:rPr>
              <w:rFonts w:ascii="Poppins" w:hAnsi="Poppins"/>
              <w:sz w:val="20"/>
              <w:szCs w:val="20"/>
            </w:rPr>
            <w:t xml:space="preserve"> Iris Capture Demo </w:t>
          </w:r>
          <w:r w:rsidR="00567205" w:rsidRPr="004143B7">
            <w:rPr>
              <w:rFonts w:ascii="Poppins" w:hAnsi="Poppins"/>
              <w:sz w:val="20"/>
              <w:szCs w:val="20"/>
            </w:rPr>
            <w:t>\capture-ui.exe</w:t>
          </w:r>
          <w:r w:rsidRPr="004143B7">
            <w:rPr>
              <w:rFonts w:ascii="Poppins" w:hAnsi="Poppins"/>
              <w:sz w:val="20"/>
              <w:szCs w:val="20"/>
            </w:rPr>
            <w:t>”.</w:t>
          </w:r>
        </w:p>
        <w:p w:rsidR="00D47B2D" w:rsidRPr="00517B83" w:rsidRDefault="00F836BD" w:rsidP="004834E0">
          <w:pPr>
            <w:pStyle w:val="Heading2"/>
            <w:numPr>
              <w:ilvl w:val="1"/>
              <w:numId w:val="24"/>
            </w:numPr>
            <w:rPr>
              <w:rFonts w:ascii="Poppins Medium" w:hAnsi="Poppins Medium" w:hint="eastAsia"/>
              <w:b w:val="0"/>
              <w:i w:val="0"/>
              <w:sz w:val="24"/>
              <w:szCs w:val="24"/>
            </w:rPr>
          </w:pPr>
          <w:bookmarkStart w:id="385" w:name="_Toc299447181"/>
          <w:bookmarkStart w:id="386" w:name="_Toc299447518"/>
          <w:bookmarkStart w:id="387" w:name="_Toc299447855"/>
          <w:bookmarkStart w:id="388" w:name="_Toc299448193"/>
          <w:bookmarkStart w:id="389" w:name="_Toc299479163"/>
          <w:bookmarkStart w:id="390" w:name="_Toc299447182"/>
          <w:bookmarkStart w:id="391" w:name="_Toc299447519"/>
          <w:bookmarkStart w:id="392" w:name="_Toc299447856"/>
          <w:bookmarkStart w:id="393" w:name="_Toc299448194"/>
          <w:bookmarkStart w:id="394" w:name="_Toc299479164"/>
          <w:bookmarkStart w:id="395" w:name="_Toc299447183"/>
          <w:bookmarkStart w:id="396" w:name="_Toc299447520"/>
          <w:bookmarkStart w:id="397" w:name="_Toc299447857"/>
          <w:bookmarkStart w:id="398" w:name="_Toc299448195"/>
          <w:bookmarkStart w:id="399" w:name="_Toc299479165"/>
          <w:bookmarkStart w:id="400" w:name="_Toc299447184"/>
          <w:bookmarkStart w:id="401" w:name="_Toc299447521"/>
          <w:bookmarkStart w:id="402" w:name="_Toc299447858"/>
          <w:bookmarkStart w:id="403" w:name="_Toc299448196"/>
          <w:bookmarkStart w:id="404" w:name="_Toc299479166"/>
          <w:bookmarkStart w:id="405" w:name="_Toc299447185"/>
          <w:bookmarkStart w:id="406" w:name="_Toc299447522"/>
          <w:bookmarkStart w:id="407" w:name="_Toc299447859"/>
          <w:bookmarkStart w:id="408" w:name="_Toc299448197"/>
          <w:bookmarkStart w:id="409" w:name="_Toc299479167"/>
          <w:bookmarkStart w:id="410" w:name="_Toc299447186"/>
          <w:bookmarkStart w:id="411" w:name="_Toc299447523"/>
          <w:bookmarkStart w:id="412" w:name="_Toc299447860"/>
          <w:bookmarkStart w:id="413" w:name="_Toc299448198"/>
          <w:bookmarkStart w:id="414" w:name="_Toc299479168"/>
          <w:bookmarkStart w:id="415" w:name="_Toc299447187"/>
          <w:bookmarkStart w:id="416" w:name="_Toc299447524"/>
          <w:bookmarkStart w:id="417" w:name="_Toc299447861"/>
          <w:bookmarkStart w:id="418" w:name="_Toc299448199"/>
          <w:bookmarkStart w:id="419" w:name="_Toc299479169"/>
          <w:bookmarkStart w:id="420" w:name="_Toc299447188"/>
          <w:bookmarkStart w:id="421" w:name="_Toc299447525"/>
          <w:bookmarkStart w:id="422" w:name="_Toc299447862"/>
          <w:bookmarkStart w:id="423" w:name="_Toc299448200"/>
          <w:bookmarkStart w:id="424" w:name="_Toc299479170"/>
          <w:bookmarkStart w:id="425" w:name="_Toc299447189"/>
          <w:bookmarkStart w:id="426" w:name="_Toc299447526"/>
          <w:bookmarkStart w:id="427" w:name="_Toc299447863"/>
          <w:bookmarkStart w:id="428" w:name="_Toc299448201"/>
          <w:bookmarkStart w:id="429" w:name="_Toc299479171"/>
          <w:bookmarkStart w:id="430" w:name="_Toc299447190"/>
          <w:bookmarkStart w:id="431" w:name="_Toc299447527"/>
          <w:bookmarkStart w:id="432" w:name="_Toc299447864"/>
          <w:bookmarkStart w:id="433" w:name="_Toc299448202"/>
          <w:bookmarkStart w:id="434" w:name="_Toc299479172"/>
          <w:bookmarkStart w:id="435" w:name="_Toc299447191"/>
          <w:bookmarkStart w:id="436" w:name="_Toc299447528"/>
          <w:bookmarkStart w:id="437" w:name="_Toc299447865"/>
          <w:bookmarkStart w:id="438" w:name="_Toc299448203"/>
          <w:bookmarkStart w:id="439" w:name="_Toc299479173"/>
          <w:bookmarkStart w:id="440" w:name="_Toc299447192"/>
          <w:bookmarkStart w:id="441" w:name="_Toc299447529"/>
          <w:bookmarkStart w:id="442" w:name="_Toc299447866"/>
          <w:bookmarkStart w:id="443" w:name="_Toc299448204"/>
          <w:bookmarkStart w:id="444" w:name="_Toc299479174"/>
          <w:bookmarkStart w:id="445" w:name="_Toc299447193"/>
          <w:bookmarkStart w:id="446" w:name="_Toc299447530"/>
          <w:bookmarkStart w:id="447" w:name="_Toc299447867"/>
          <w:bookmarkStart w:id="448" w:name="_Toc299448205"/>
          <w:bookmarkStart w:id="449" w:name="_Toc299479175"/>
          <w:bookmarkStart w:id="450" w:name="_Toc299447194"/>
          <w:bookmarkStart w:id="451" w:name="_Toc299447531"/>
          <w:bookmarkStart w:id="452" w:name="_Toc299447868"/>
          <w:bookmarkStart w:id="453" w:name="_Toc299448206"/>
          <w:bookmarkStart w:id="454" w:name="_Toc299479176"/>
          <w:bookmarkStart w:id="455" w:name="_Toc299447195"/>
          <w:bookmarkStart w:id="456" w:name="_Toc299447532"/>
          <w:bookmarkStart w:id="457" w:name="_Toc299447869"/>
          <w:bookmarkStart w:id="458" w:name="_Toc299448207"/>
          <w:bookmarkStart w:id="459" w:name="_Toc299479177"/>
          <w:bookmarkStart w:id="460" w:name="_Toc299447196"/>
          <w:bookmarkStart w:id="461" w:name="_Toc299447533"/>
          <w:bookmarkStart w:id="462" w:name="_Toc299447870"/>
          <w:bookmarkStart w:id="463" w:name="_Toc299448208"/>
          <w:bookmarkStart w:id="464" w:name="_Toc299479178"/>
          <w:bookmarkStart w:id="465" w:name="_Toc299447197"/>
          <w:bookmarkStart w:id="466" w:name="_Toc299447534"/>
          <w:bookmarkStart w:id="467" w:name="_Toc299447871"/>
          <w:bookmarkStart w:id="468" w:name="_Toc299448209"/>
          <w:bookmarkStart w:id="469" w:name="_Toc299479179"/>
          <w:bookmarkStart w:id="470" w:name="_Toc299447198"/>
          <w:bookmarkStart w:id="471" w:name="_Toc299447535"/>
          <w:bookmarkStart w:id="472" w:name="_Toc299447872"/>
          <w:bookmarkStart w:id="473" w:name="_Toc299448210"/>
          <w:bookmarkStart w:id="474" w:name="_Toc299479180"/>
          <w:bookmarkStart w:id="475" w:name="_Toc299447199"/>
          <w:bookmarkStart w:id="476" w:name="_Toc299447536"/>
          <w:bookmarkStart w:id="477" w:name="_Toc299447873"/>
          <w:bookmarkStart w:id="478" w:name="_Toc299448211"/>
          <w:bookmarkStart w:id="479" w:name="_Toc299479181"/>
          <w:bookmarkStart w:id="480" w:name="_Toc299447200"/>
          <w:bookmarkStart w:id="481" w:name="_Toc299447537"/>
          <w:bookmarkStart w:id="482" w:name="_Toc299447874"/>
          <w:bookmarkStart w:id="483" w:name="_Toc299448212"/>
          <w:bookmarkStart w:id="484" w:name="_Toc299479182"/>
          <w:bookmarkStart w:id="485" w:name="_Toc299447201"/>
          <w:bookmarkStart w:id="486" w:name="_Toc299447538"/>
          <w:bookmarkStart w:id="487" w:name="_Toc299447875"/>
          <w:bookmarkStart w:id="488" w:name="_Toc299448213"/>
          <w:bookmarkStart w:id="489" w:name="_Toc299479183"/>
          <w:bookmarkStart w:id="490" w:name="_Toc299447202"/>
          <w:bookmarkStart w:id="491" w:name="_Toc299447539"/>
          <w:bookmarkStart w:id="492" w:name="_Toc299447876"/>
          <w:bookmarkStart w:id="493" w:name="_Toc299448214"/>
          <w:bookmarkStart w:id="494" w:name="_Toc299479184"/>
          <w:bookmarkStart w:id="495" w:name="_Toc299447203"/>
          <w:bookmarkStart w:id="496" w:name="_Toc299447540"/>
          <w:bookmarkStart w:id="497" w:name="_Toc299447877"/>
          <w:bookmarkStart w:id="498" w:name="_Toc299448215"/>
          <w:bookmarkStart w:id="499" w:name="_Toc299479185"/>
          <w:bookmarkStart w:id="500" w:name="_Toc299447204"/>
          <w:bookmarkStart w:id="501" w:name="_Toc299447541"/>
          <w:bookmarkStart w:id="502" w:name="_Toc299447878"/>
          <w:bookmarkStart w:id="503" w:name="_Toc299448216"/>
          <w:bookmarkStart w:id="504" w:name="_Toc299479186"/>
          <w:bookmarkStart w:id="505" w:name="_Toc299447205"/>
          <w:bookmarkStart w:id="506" w:name="_Toc299447542"/>
          <w:bookmarkStart w:id="507" w:name="_Toc299447879"/>
          <w:bookmarkStart w:id="508" w:name="_Toc299448217"/>
          <w:bookmarkStart w:id="509" w:name="_Toc299479187"/>
          <w:bookmarkStart w:id="510" w:name="_Toc299447206"/>
          <w:bookmarkStart w:id="511" w:name="_Toc299447543"/>
          <w:bookmarkStart w:id="512" w:name="_Toc299447880"/>
          <w:bookmarkStart w:id="513" w:name="_Toc299448218"/>
          <w:bookmarkStart w:id="514" w:name="_Toc299479188"/>
          <w:bookmarkStart w:id="515" w:name="_Toc299447207"/>
          <w:bookmarkStart w:id="516" w:name="_Toc299447544"/>
          <w:bookmarkStart w:id="517" w:name="_Toc299447881"/>
          <w:bookmarkStart w:id="518" w:name="_Toc299448219"/>
          <w:bookmarkStart w:id="519" w:name="_Toc299479189"/>
          <w:bookmarkStart w:id="520" w:name="_Toc299447208"/>
          <w:bookmarkStart w:id="521" w:name="_Toc299447545"/>
          <w:bookmarkStart w:id="522" w:name="_Toc299447882"/>
          <w:bookmarkStart w:id="523" w:name="_Toc299448220"/>
          <w:bookmarkStart w:id="524" w:name="_Toc299479190"/>
          <w:bookmarkStart w:id="525" w:name="_Toc299447209"/>
          <w:bookmarkStart w:id="526" w:name="_Toc299447546"/>
          <w:bookmarkStart w:id="527" w:name="_Toc299447883"/>
          <w:bookmarkStart w:id="528" w:name="_Toc299448221"/>
          <w:bookmarkStart w:id="529" w:name="_Toc299479191"/>
          <w:bookmarkStart w:id="530" w:name="_Toc299447210"/>
          <w:bookmarkStart w:id="531" w:name="_Toc299447547"/>
          <w:bookmarkStart w:id="532" w:name="_Toc299447884"/>
          <w:bookmarkStart w:id="533" w:name="_Toc299448222"/>
          <w:bookmarkStart w:id="534" w:name="_Toc299479192"/>
          <w:bookmarkStart w:id="535" w:name="_Toc299447211"/>
          <w:bookmarkStart w:id="536" w:name="_Toc299447548"/>
          <w:bookmarkStart w:id="537" w:name="_Toc299447885"/>
          <w:bookmarkStart w:id="538" w:name="_Toc299448223"/>
          <w:bookmarkStart w:id="539" w:name="_Toc299479193"/>
          <w:bookmarkStart w:id="540" w:name="_Toc299447212"/>
          <w:bookmarkStart w:id="541" w:name="_Toc299447549"/>
          <w:bookmarkStart w:id="542" w:name="_Toc299447886"/>
          <w:bookmarkStart w:id="543" w:name="_Toc299448224"/>
          <w:bookmarkStart w:id="544" w:name="_Toc299479194"/>
          <w:bookmarkStart w:id="545" w:name="_Toc299447213"/>
          <w:bookmarkStart w:id="546" w:name="_Toc299447550"/>
          <w:bookmarkStart w:id="547" w:name="_Toc299447887"/>
          <w:bookmarkStart w:id="548" w:name="_Toc299448225"/>
          <w:bookmarkStart w:id="549" w:name="_Toc299479195"/>
          <w:bookmarkStart w:id="550" w:name="_Toc299447214"/>
          <w:bookmarkStart w:id="551" w:name="_Toc299447551"/>
          <w:bookmarkStart w:id="552" w:name="_Toc299447888"/>
          <w:bookmarkStart w:id="553" w:name="_Toc299448226"/>
          <w:bookmarkStart w:id="554" w:name="_Toc299479196"/>
          <w:bookmarkStart w:id="555" w:name="_Toc299447215"/>
          <w:bookmarkStart w:id="556" w:name="_Toc299447552"/>
          <w:bookmarkStart w:id="557" w:name="_Toc299447889"/>
          <w:bookmarkStart w:id="558" w:name="_Toc299448227"/>
          <w:bookmarkStart w:id="559" w:name="_Toc299479197"/>
          <w:bookmarkStart w:id="560" w:name="_Toc299447216"/>
          <w:bookmarkStart w:id="561" w:name="_Toc299447553"/>
          <w:bookmarkStart w:id="562" w:name="_Toc299447890"/>
          <w:bookmarkStart w:id="563" w:name="_Toc299448228"/>
          <w:bookmarkStart w:id="564" w:name="_Toc299479198"/>
          <w:bookmarkStart w:id="565" w:name="_Toc299447217"/>
          <w:bookmarkStart w:id="566" w:name="_Toc299447554"/>
          <w:bookmarkStart w:id="567" w:name="_Toc299447891"/>
          <w:bookmarkStart w:id="568" w:name="_Toc299448229"/>
          <w:bookmarkStart w:id="569" w:name="_Toc299479199"/>
          <w:bookmarkStart w:id="570" w:name="_Toc299447218"/>
          <w:bookmarkStart w:id="571" w:name="_Toc299447555"/>
          <w:bookmarkStart w:id="572" w:name="_Toc299447892"/>
          <w:bookmarkStart w:id="573" w:name="_Toc299448230"/>
          <w:bookmarkStart w:id="574" w:name="_Toc299479200"/>
          <w:bookmarkStart w:id="575" w:name="_Toc299447219"/>
          <w:bookmarkStart w:id="576" w:name="_Toc299447556"/>
          <w:bookmarkStart w:id="577" w:name="_Toc299447893"/>
          <w:bookmarkStart w:id="578" w:name="_Toc299448231"/>
          <w:bookmarkStart w:id="579" w:name="_Toc299479201"/>
          <w:bookmarkStart w:id="580" w:name="_Toc299447220"/>
          <w:bookmarkStart w:id="581" w:name="_Toc299447557"/>
          <w:bookmarkStart w:id="582" w:name="_Toc299447894"/>
          <w:bookmarkStart w:id="583" w:name="_Toc299448232"/>
          <w:bookmarkStart w:id="584" w:name="_Toc299479202"/>
          <w:bookmarkStart w:id="585" w:name="_Toc299447221"/>
          <w:bookmarkStart w:id="586" w:name="_Toc299447558"/>
          <w:bookmarkStart w:id="587" w:name="_Toc299447895"/>
          <w:bookmarkStart w:id="588" w:name="_Toc299448233"/>
          <w:bookmarkStart w:id="589" w:name="_Toc299479203"/>
          <w:bookmarkStart w:id="590" w:name="_Toc299447222"/>
          <w:bookmarkStart w:id="591" w:name="_Toc299447559"/>
          <w:bookmarkStart w:id="592" w:name="_Toc299447896"/>
          <w:bookmarkStart w:id="593" w:name="_Toc299448234"/>
          <w:bookmarkStart w:id="594" w:name="_Toc299479204"/>
          <w:bookmarkStart w:id="595" w:name="_Toc299447223"/>
          <w:bookmarkStart w:id="596" w:name="_Toc299447560"/>
          <w:bookmarkStart w:id="597" w:name="_Toc299447897"/>
          <w:bookmarkStart w:id="598" w:name="_Toc299448235"/>
          <w:bookmarkStart w:id="599" w:name="_Toc299479205"/>
          <w:bookmarkStart w:id="600" w:name="_Toc299447224"/>
          <w:bookmarkStart w:id="601" w:name="_Toc299447561"/>
          <w:bookmarkStart w:id="602" w:name="_Toc299447898"/>
          <w:bookmarkStart w:id="603" w:name="_Toc299448236"/>
          <w:bookmarkStart w:id="604" w:name="_Toc299479206"/>
          <w:bookmarkStart w:id="605" w:name="_Toc299447225"/>
          <w:bookmarkStart w:id="606" w:name="_Toc299447562"/>
          <w:bookmarkStart w:id="607" w:name="_Toc299447899"/>
          <w:bookmarkStart w:id="608" w:name="_Toc299448237"/>
          <w:bookmarkStart w:id="609" w:name="_Toc299479207"/>
          <w:bookmarkStart w:id="610" w:name="_Toc299447226"/>
          <w:bookmarkStart w:id="611" w:name="_Toc299447563"/>
          <w:bookmarkStart w:id="612" w:name="_Toc299447900"/>
          <w:bookmarkStart w:id="613" w:name="_Toc299448238"/>
          <w:bookmarkStart w:id="614" w:name="_Toc299479208"/>
          <w:bookmarkStart w:id="615" w:name="_Toc299447227"/>
          <w:bookmarkStart w:id="616" w:name="_Toc299447564"/>
          <w:bookmarkStart w:id="617" w:name="_Toc299447901"/>
          <w:bookmarkStart w:id="618" w:name="_Toc299448239"/>
          <w:bookmarkStart w:id="619" w:name="_Toc299479209"/>
          <w:bookmarkStart w:id="620" w:name="_Toc299447228"/>
          <w:bookmarkStart w:id="621" w:name="_Toc299447565"/>
          <w:bookmarkStart w:id="622" w:name="_Toc299447902"/>
          <w:bookmarkStart w:id="623" w:name="_Toc299448240"/>
          <w:bookmarkStart w:id="624" w:name="_Toc299479210"/>
          <w:bookmarkStart w:id="625" w:name="_Toc299447229"/>
          <w:bookmarkStart w:id="626" w:name="_Toc299447566"/>
          <w:bookmarkStart w:id="627" w:name="_Toc299447903"/>
          <w:bookmarkStart w:id="628" w:name="_Toc299448241"/>
          <w:bookmarkStart w:id="629" w:name="_Toc299479211"/>
          <w:bookmarkStart w:id="630" w:name="_Toc299447230"/>
          <w:bookmarkStart w:id="631" w:name="_Toc299447567"/>
          <w:bookmarkStart w:id="632" w:name="_Toc299447904"/>
          <w:bookmarkStart w:id="633" w:name="_Toc299448242"/>
          <w:bookmarkStart w:id="634" w:name="_Toc299479212"/>
          <w:bookmarkStart w:id="635" w:name="_Toc299447231"/>
          <w:bookmarkStart w:id="636" w:name="_Toc299447568"/>
          <w:bookmarkStart w:id="637" w:name="_Toc299447905"/>
          <w:bookmarkStart w:id="638" w:name="_Toc299448243"/>
          <w:bookmarkStart w:id="639" w:name="_Toc299479213"/>
          <w:bookmarkStart w:id="640" w:name="_Toc299447232"/>
          <w:bookmarkStart w:id="641" w:name="_Toc299447569"/>
          <w:bookmarkStart w:id="642" w:name="_Toc299447906"/>
          <w:bookmarkStart w:id="643" w:name="_Toc299448244"/>
          <w:bookmarkStart w:id="644" w:name="_Toc299479214"/>
          <w:bookmarkStart w:id="645" w:name="_Toc299447233"/>
          <w:bookmarkStart w:id="646" w:name="_Toc299447570"/>
          <w:bookmarkStart w:id="647" w:name="_Toc299447907"/>
          <w:bookmarkStart w:id="648" w:name="_Toc299448245"/>
          <w:bookmarkStart w:id="649" w:name="_Toc299479215"/>
          <w:bookmarkStart w:id="650" w:name="_Toc299447234"/>
          <w:bookmarkStart w:id="651" w:name="_Toc299447571"/>
          <w:bookmarkStart w:id="652" w:name="_Toc299447908"/>
          <w:bookmarkStart w:id="653" w:name="_Toc299448246"/>
          <w:bookmarkStart w:id="654" w:name="_Toc299479216"/>
          <w:bookmarkStart w:id="655" w:name="_Toc299447235"/>
          <w:bookmarkStart w:id="656" w:name="_Toc299447572"/>
          <w:bookmarkStart w:id="657" w:name="_Toc299447909"/>
          <w:bookmarkStart w:id="658" w:name="_Toc299448247"/>
          <w:bookmarkStart w:id="659" w:name="_Toc299479217"/>
          <w:bookmarkStart w:id="660" w:name="_Toc299447236"/>
          <w:bookmarkStart w:id="661" w:name="_Toc299447573"/>
          <w:bookmarkStart w:id="662" w:name="_Toc299447910"/>
          <w:bookmarkStart w:id="663" w:name="_Toc299448248"/>
          <w:bookmarkStart w:id="664" w:name="_Toc299479218"/>
          <w:bookmarkStart w:id="665" w:name="_Toc299447237"/>
          <w:bookmarkStart w:id="666" w:name="_Toc299447574"/>
          <w:bookmarkStart w:id="667" w:name="_Toc299447911"/>
          <w:bookmarkStart w:id="668" w:name="_Toc299448249"/>
          <w:bookmarkStart w:id="669" w:name="_Toc299479219"/>
          <w:bookmarkStart w:id="670" w:name="_Toc299447238"/>
          <w:bookmarkStart w:id="671" w:name="_Toc299447575"/>
          <w:bookmarkStart w:id="672" w:name="_Toc299447912"/>
          <w:bookmarkStart w:id="673" w:name="_Toc299448250"/>
          <w:bookmarkStart w:id="674" w:name="_Toc299479220"/>
          <w:bookmarkStart w:id="675" w:name="_Toc299447239"/>
          <w:bookmarkStart w:id="676" w:name="_Toc299447576"/>
          <w:bookmarkStart w:id="677" w:name="_Toc299447913"/>
          <w:bookmarkStart w:id="678" w:name="_Toc299448251"/>
          <w:bookmarkStart w:id="679" w:name="_Toc299479221"/>
          <w:bookmarkStart w:id="680" w:name="_Toc299447240"/>
          <w:bookmarkStart w:id="681" w:name="_Toc299447577"/>
          <w:bookmarkStart w:id="682" w:name="_Toc299447914"/>
          <w:bookmarkStart w:id="683" w:name="_Toc299448252"/>
          <w:bookmarkStart w:id="684" w:name="_Toc299479222"/>
          <w:bookmarkStart w:id="685" w:name="_Toc299447241"/>
          <w:bookmarkStart w:id="686" w:name="_Toc299447578"/>
          <w:bookmarkStart w:id="687" w:name="_Toc299447915"/>
          <w:bookmarkStart w:id="688" w:name="_Toc299448253"/>
          <w:bookmarkStart w:id="689" w:name="_Toc299479223"/>
          <w:bookmarkStart w:id="690" w:name="_Toc299447242"/>
          <w:bookmarkStart w:id="691" w:name="_Toc299447579"/>
          <w:bookmarkStart w:id="692" w:name="_Toc299447916"/>
          <w:bookmarkStart w:id="693" w:name="_Toc299448254"/>
          <w:bookmarkStart w:id="694" w:name="_Toc299479224"/>
          <w:bookmarkStart w:id="695" w:name="_Toc154050735"/>
          <w:bookmarkStart w:id="696" w:name="_Toc299479225"/>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r w:rsidRPr="00517B83">
            <w:rPr>
              <w:rFonts w:ascii="Poppins Medium" w:hAnsi="Poppins Medium"/>
              <w:b w:val="0"/>
              <w:i w:val="0"/>
              <w:sz w:val="24"/>
              <w:szCs w:val="24"/>
            </w:rPr>
            <w:t>Device</w:t>
          </w:r>
          <w:r w:rsidR="00D47B2D" w:rsidRPr="00517B83">
            <w:rPr>
              <w:rFonts w:ascii="Poppins Medium" w:hAnsi="Poppins Medium"/>
              <w:b w:val="0"/>
              <w:i w:val="0"/>
              <w:sz w:val="24"/>
              <w:szCs w:val="24"/>
            </w:rPr>
            <w:t xml:space="preserve"> setting</w:t>
          </w:r>
          <w:bookmarkEnd w:id="695"/>
          <w:r w:rsidR="00D47B2D" w:rsidRPr="00517B83">
            <w:rPr>
              <w:rFonts w:ascii="Poppins Medium" w:hAnsi="Poppins Medium"/>
              <w:b w:val="0"/>
              <w:i w:val="0"/>
              <w:sz w:val="24"/>
              <w:szCs w:val="24"/>
            </w:rPr>
            <w:t xml:space="preserve"> </w:t>
          </w:r>
          <w:bookmarkEnd w:id="696"/>
          <w:r w:rsidRPr="00517B83">
            <w:rPr>
              <w:rFonts w:ascii="Poppins Medium" w:hAnsi="Poppins Medium"/>
              <w:b w:val="0"/>
              <w:i w:val="0"/>
              <w:sz w:val="24"/>
              <w:szCs w:val="24"/>
            </w:rPr>
            <w:br/>
          </w:r>
        </w:p>
        <w:p w:rsidR="00D47B2D" w:rsidRPr="004143B7" w:rsidRDefault="00D47B2D" w:rsidP="00D47B2D">
          <w:pPr>
            <w:rPr>
              <w:rFonts w:ascii="Poppins" w:hAnsi="Poppins" w:hint="eastAsia"/>
              <w:sz w:val="20"/>
              <w:szCs w:val="20"/>
            </w:rPr>
          </w:pPr>
          <w:r w:rsidRPr="004143B7">
            <w:rPr>
              <w:rFonts w:ascii="Poppins" w:hAnsi="Poppins"/>
              <w:sz w:val="20"/>
              <w:szCs w:val="20"/>
            </w:rPr>
            <w:t xml:space="preserve">This section must be done before any further functionalities of </w:t>
          </w:r>
          <w:r w:rsidR="00B80255" w:rsidRPr="004143B7">
            <w:rPr>
              <w:rFonts w:ascii="Poppins" w:hAnsi="Poppins"/>
              <w:sz w:val="20"/>
              <w:szCs w:val="20"/>
            </w:rPr>
            <w:t xml:space="preserve">the </w:t>
          </w:r>
          <w:r w:rsidRPr="004143B7">
            <w:rPr>
              <w:rFonts w:ascii="Poppins" w:hAnsi="Poppins"/>
              <w:sz w:val="20"/>
              <w:szCs w:val="20"/>
            </w:rPr>
            <w:t>program get ready to work.</w:t>
          </w:r>
        </w:p>
        <w:p w:rsidR="00D47B2D" w:rsidRPr="004143B7" w:rsidRDefault="00D47B2D" w:rsidP="00D47B2D">
          <w:pPr>
            <w:rPr>
              <w:rFonts w:ascii="Poppins" w:hAnsi="Poppins" w:hint="eastAsia"/>
              <w:sz w:val="20"/>
              <w:szCs w:val="20"/>
            </w:rPr>
          </w:pPr>
        </w:p>
        <w:p w:rsidR="00D47B2D" w:rsidRPr="004143B7" w:rsidRDefault="00D47B2D" w:rsidP="004834E0">
          <w:pPr>
            <w:pStyle w:val="ListParagraph"/>
            <w:numPr>
              <w:ilvl w:val="0"/>
              <w:numId w:val="19"/>
            </w:numPr>
            <w:rPr>
              <w:rFonts w:ascii="Poppins" w:hAnsi="Poppins" w:hint="eastAsia"/>
              <w:sz w:val="20"/>
              <w:szCs w:val="20"/>
            </w:rPr>
          </w:pPr>
          <w:r w:rsidRPr="004143B7">
            <w:rPr>
              <w:rFonts w:ascii="Poppins" w:hAnsi="Poppins"/>
              <w:sz w:val="20"/>
              <w:szCs w:val="20"/>
            </w:rPr>
            <w:t xml:space="preserve">Click on the </w:t>
          </w:r>
          <w:r w:rsidR="002815F3" w:rsidRPr="004143B7">
            <w:rPr>
              <w:rFonts w:ascii="Poppins" w:hAnsi="Poppins"/>
              <w:sz w:val="20"/>
              <w:szCs w:val="20"/>
            </w:rPr>
            <w:t>“</w:t>
          </w:r>
          <w:r w:rsidR="00F836BD" w:rsidRPr="004143B7">
            <w:rPr>
              <w:rFonts w:ascii="Poppins" w:hAnsi="Poppins"/>
              <w:sz w:val="20"/>
              <w:szCs w:val="20"/>
            </w:rPr>
            <w:t>Device Setting</w:t>
          </w:r>
          <w:r w:rsidR="002815F3" w:rsidRPr="004143B7">
            <w:rPr>
              <w:rFonts w:ascii="Poppins" w:hAnsi="Poppins"/>
              <w:sz w:val="20"/>
              <w:szCs w:val="20"/>
            </w:rPr>
            <w:t>”</w:t>
          </w:r>
          <w:r w:rsidR="00F836BD" w:rsidRPr="004143B7">
            <w:rPr>
              <w:rFonts w:ascii="Poppins" w:hAnsi="Poppins"/>
              <w:sz w:val="20"/>
              <w:szCs w:val="20"/>
            </w:rPr>
            <w:t xml:space="preserve"> button</w:t>
          </w:r>
          <w:r w:rsidRPr="004143B7">
            <w:rPr>
              <w:rFonts w:ascii="Poppins" w:hAnsi="Poppins"/>
              <w:sz w:val="20"/>
              <w:szCs w:val="20"/>
            </w:rPr>
            <w:t xml:space="preserve">. </w:t>
          </w:r>
        </w:p>
        <w:p w:rsidR="00D47B2D" w:rsidRPr="004143B7" w:rsidRDefault="00D1298C" w:rsidP="00D47B2D">
          <w:pPr>
            <w:pStyle w:val="ListParagraph"/>
            <w:numPr>
              <w:ilvl w:val="0"/>
              <w:numId w:val="0"/>
            </w:numPr>
            <w:ind w:left="375"/>
            <w:jc w:val="center"/>
            <w:rPr>
              <w:rFonts w:ascii="Poppins" w:hAnsi="Poppins" w:hint="eastAsia"/>
              <w:noProof/>
              <w:sz w:val="20"/>
              <w:szCs w:val="20"/>
            </w:rPr>
          </w:pPr>
          <w:r w:rsidRPr="004143B7">
            <w:rPr>
              <w:rFonts w:ascii="Poppins" w:hAnsi="Poppins"/>
              <w:noProof/>
              <w:sz w:val="20"/>
              <w:szCs w:val="20"/>
              <w:lang w:eastAsia="en-US"/>
            </w:rPr>
            <w:lastRenderedPageBreak/>
            <mc:AlternateContent>
              <mc:Choice Requires="wps">
                <w:drawing>
                  <wp:anchor distT="0" distB="0" distL="114300" distR="114300" simplePos="0" relativeHeight="251754496" behindDoc="0" locked="0" layoutInCell="1" allowOverlap="1" wp14:anchorId="3C087E3F" wp14:editId="2CE01B98">
                    <wp:simplePos x="0" y="0"/>
                    <wp:positionH relativeFrom="column">
                      <wp:posOffset>3252470</wp:posOffset>
                    </wp:positionH>
                    <wp:positionV relativeFrom="paragraph">
                      <wp:posOffset>3912235</wp:posOffset>
                    </wp:positionV>
                    <wp:extent cx="567055" cy="234315"/>
                    <wp:effectExtent l="13970" t="11430" r="9525" b="11430"/>
                    <wp:wrapNone/>
                    <wp:docPr id="1592976580" name="AutoShap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7055" cy="234315"/>
                            </a:xfrm>
                            <a:prstGeom prst="roundRect">
                              <a:avLst>
                                <a:gd name="adj" fmla="val 16667"/>
                              </a:avLst>
                            </a:prstGeom>
                            <a:solidFill>
                              <a:schemeClr val="lt1">
                                <a:lumMod val="100000"/>
                                <a:lumOff val="0"/>
                                <a:alpha val="25999"/>
                              </a:schemeClr>
                            </a:solidFill>
                            <a:ln w="19050">
                              <a:solidFill>
                                <a:srgbClr val="FF0000"/>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oundrect w14:anchorId="5128AA58" id="AutoShape 90" o:spid="_x0000_s1026" style="position:absolute;left:0;text-align:left;margin-left:256.1pt;margin-top:308.05pt;width:44.65pt;height:18.4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" fillcolor="white [3201]" strokecolor="red" strokeweight="1.5pt">
                    <v:fill opacity="16962f"/>
                    <v:shadow color="#868686"/>
                  </v:roundrect>
                </w:pict>
              </mc:Fallback>
            </mc:AlternateContent>
          </w:r>
          <w:r w:rsidR="00F836BD" w:rsidRPr="004143B7">
            <w:rPr>
              <w:rFonts w:ascii="Poppins" w:hAnsi="Poppins"/>
              <w:noProof/>
              <w:sz w:val="20"/>
              <w:szCs w:val="20"/>
            </w:rPr>
            <w:t xml:space="preserve"> </w:t>
          </w:r>
          <w:r w:rsidR="00C502C0">
            <w:rPr>
              <w:noProof/>
              <w:lang w:eastAsia="en-US"/>
            </w:rPr>
            <w:drawing>
              <wp:inline distT="0" distB="0" distL="0" distR="0" wp14:anchorId="2C8F4E7E" wp14:editId="10C2FB10">
                <wp:extent cx="5943600" cy="4064000"/>
                <wp:effectExtent l="0" t="0" r="0" b="0"/>
                <wp:docPr id="1382497473" name="Picture 1382497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064000"/>
                        </a:xfrm>
                        <a:prstGeom prst="rect">
                          <a:avLst/>
                        </a:prstGeom>
                      </pic:spPr>
                    </pic:pic>
                  </a:graphicData>
                </a:graphic>
              </wp:inline>
            </w:drawing>
          </w:r>
        </w:p>
        <w:p w:rsidR="002815F3" w:rsidRPr="004143B7" w:rsidDel="000509B2" w:rsidRDefault="002815F3" w:rsidP="00D47B2D">
          <w:pPr>
            <w:pStyle w:val="ListParagraph"/>
            <w:numPr>
              <w:ilvl w:val="0"/>
              <w:numId w:val="0"/>
            </w:numPr>
            <w:ind w:left="375"/>
            <w:jc w:val="center"/>
            <w:rPr>
              <w:del w:id="697" w:author="ptdung" w:date="2023-12-21T11:27:00Z"/>
              <w:rFonts w:ascii="Poppins" w:hAnsi="Poppins" w:hint="eastAsia"/>
              <w:noProof/>
              <w:sz w:val="20"/>
              <w:szCs w:val="20"/>
            </w:rPr>
          </w:pPr>
        </w:p>
        <w:p w:rsidR="002815F3" w:rsidRPr="004143B7" w:rsidDel="000509B2" w:rsidRDefault="002815F3" w:rsidP="00D47B2D">
          <w:pPr>
            <w:pStyle w:val="ListParagraph"/>
            <w:numPr>
              <w:ilvl w:val="0"/>
              <w:numId w:val="0"/>
            </w:numPr>
            <w:ind w:left="375"/>
            <w:jc w:val="center"/>
            <w:rPr>
              <w:del w:id="698" w:author="ptdung" w:date="2023-12-21T11:27:00Z"/>
              <w:rFonts w:ascii="Poppins" w:hAnsi="Poppins" w:hint="eastAsia"/>
              <w:noProof/>
              <w:sz w:val="20"/>
              <w:szCs w:val="20"/>
            </w:rPr>
          </w:pPr>
        </w:p>
        <w:p w:rsidR="002815F3" w:rsidRPr="004143B7" w:rsidDel="000509B2" w:rsidRDefault="002815F3" w:rsidP="00D47B2D">
          <w:pPr>
            <w:pStyle w:val="ListParagraph"/>
            <w:numPr>
              <w:ilvl w:val="0"/>
              <w:numId w:val="0"/>
            </w:numPr>
            <w:ind w:left="375"/>
            <w:jc w:val="center"/>
            <w:rPr>
              <w:del w:id="699" w:author="ptdung" w:date="2023-12-21T11:27:00Z"/>
              <w:rFonts w:ascii="Poppins" w:hAnsi="Poppins" w:hint="eastAsia"/>
              <w:noProof/>
              <w:sz w:val="20"/>
              <w:szCs w:val="20"/>
            </w:rPr>
          </w:pPr>
        </w:p>
        <w:p w:rsidR="002815F3" w:rsidRPr="004143B7" w:rsidDel="000509B2" w:rsidRDefault="002815F3" w:rsidP="00D47B2D">
          <w:pPr>
            <w:pStyle w:val="ListParagraph"/>
            <w:numPr>
              <w:ilvl w:val="0"/>
              <w:numId w:val="0"/>
            </w:numPr>
            <w:ind w:left="375"/>
            <w:jc w:val="center"/>
            <w:rPr>
              <w:del w:id="700" w:author="ptdung" w:date="2023-12-21T11:27:00Z"/>
              <w:rFonts w:ascii="Poppins" w:hAnsi="Poppins" w:hint="eastAsia"/>
              <w:noProof/>
              <w:sz w:val="20"/>
              <w:szCs w:val="20"/>
            </w:rPr>
          </w:pPr>
        </w:p>
        <w:p w:rsidR="002815F3" w:rsidRPr="004143B7" w:rsidRDefault="002815F3" w:rsidP="00D47B2D">
          <w:pPr>
            <w:pStyle w:val="ListParagraph"/>
            <w:numPr>
              <w:ilvl w:val="0"/>
              <w:numId w:val="0"/>
            </w:numPr>
            <w:ind w:left="375"/>
            <w:jc w:val="center"/>
            <w:rPr>
              <w:rFonts w:ascii="Poppins" w:hAnsi="Poppins" w:hint="eastAsia"/>
              <w:sz w:val="20"/>
              <w:szCs w:val="20"/>
            </w:rPr>
          </w:pPr>
        </w:p>
        <w:p w:rsidR="00D47B2D" w:rsidRPr="004143B7" w:rsidRDefault="00D47B2D" w:rsidP="004834E0">
          <w:pPr>
            <w:pStyle w:val="ListParagraph"/>
            <w:numPr>
              <w:ilvl w:val="0"/>
              <w:numId w:val="19"/>
            </w:numPr>
            <w:rPr>
              <w:rFonts w:ascii="Poppins" w:hAnsi="Poppins" w:hint="eastAsia"/>
              <w:sz w:val="20"/>
              <w:szCs w:val="20"/>
            </w:rPr>
          </w:pPr>
          <w:r w:rsidRPr="004143B7">
            <w:rPr>
              <w:rFonts w:ascii="Poppins" w:hAnsi="Poppins"/>
              <w:sz w:val="20"/>
              <w:szCs w:val="20"/>
            </w:rPr>
            <w:t xml:space="preserve">Select the </w:t>
          </w:r>
          <w:r w:rsidR="002815F3" w:rsidRPr="004143B7">
            <w:rPr>
              <w:rFonts w:ascii="Poppins" w:hAnsi="Poppins"/>
              <w:sz w:val="20"/>
              <w:szCs w:val="20"/>
            </w:rPr>
            <w:t>“</w:t>
          </w:r>
          <w:r w:rsidRPr="004143B7">
            <w:rPr>
              <w:rFonts w:ascii="Poppins" w:hAnsi="Poppins"/>
              <w:sz w:val="20"/>
              <w:szCs w:val="20"/>
            </w:rPr>
            <w:t xml:space="preserve">communication </w:t>
          </w:r>
          <w:r w:rsidR="009E6968" w:rsidRPr="004143B7">
            <w:rPr>
              <w:rFonts w:ascii="Poppins" w:hAnsi="Poppins"/>
              <w:sz w:val="20"/>
              <w:szCs w:val="20"/>
            </w:rPr>
            <w:t>channel</w:t>
          </w:r>
          <w:r w:rsidR="002815F3" w:rsidRPr="004143B7">
            <w:rPr>
              <w:rFonts w:ascii="Poppins" w:hAnsi="Poppins"/>
              <w:sz w:val="20"/>
              <w:szCs w:val="20"/>
            </w:rPr>
            <w:t>”</w:t>
          </w:r>
          <w:r w:rsidR="009E6968" w:rsidRPr="004143B7">
            <w:rPr>
              <w:rFonts w:ascii="Poppins" w:hAnsi="Poppins"/>
              <w:sz w:val="20"/>
              <w:szCs w:val="20"/>
            </w:rPr>
            <w:t xml:space="preserve"> </w:t>
          </w:r>
          <w:r w:rsidRPr="004143B7">
            <w:rPr>
              <w:rFonts w:ascii="Poppins" w:hAnsi="Poppins"/>
              <w:sz w:val="20"/>
              <w:szCs w:val="20"/>
            </w:rPr>
            <w:t>from combo box</w:t>
          </w:r>
          <w:r w:rsidR="009E6968" w:rsidRPr="004143B7">
            <w:rPr>
              <w:rFonts w:ascii="Poppins" w:hAnsi="Poppins"/>
              <w:sz w:val="20"/>
              <w:szCs w:val="20"/>
            </w:rPr>
            <w:t xml:space="preserve"> </w:t>
          </w:r>
        </w:p>
        <w:p w:rsidR="002815F3" w:rsidDel="000509B2" w:rsidRDefault="002815F3" w:rsidP="00D47B2D">
          <w:pPr>
            <w:jc w:val="center"/>
            <w:rPr>
              <w:del w:id="701" w:author="ptdung" w:date="2023-12-21T11:27:00Z"/>
              <w:rFonts w:ascii="Poppins" w:hAnsi="Poppins" w:hint="eastAsia"/>
              <w:sz w:val="20"/>
              <w:szCs w:val="20"/>
            </w:rPr>
          </w:pPr>
        </w:p>
        <w:p w:rsidR="000509B2" w:rsidRPr="004143B7" w:rsidRDefault="000509B2" w:rsidP="002815F3">
          <w:pPr>
            <w:pStyle w:val="ListParagraph"/>
            <w:numPr>
              <w:ilvl w:val="0"/>
              <w:numId w:val="0"/>
            </w:numPr>
            <w:ind w:left="375"/>
            <w:rPr>
              <w:ins w:id="702" w:author="ptdung" w:date="2023-12-21T11:27:00Z"/>
              <w:rFonts w:ascii="Poppins" w:hAnsi="Poppins" w:hint="eastAsia"/>
              <w:sz w:val="20"/>
              <w:szCs w:val="20"/>
            </w:rPr>
          </w:pPr>
        </w:p>
        <w:p w:rsidR="00D47B2D" w:rsidRPr="004143B7" w:rsidRDefault="00D1298C" w:rsidP="00D47B2D">
          <w:pPr>
            <w:jc w:val="center"/>
            <w:rPr>
              <w:rFonts w:ascii="Poppins" w:hAnsi="Poppins" w:hint="eastAsia"/>
              <w:sz w:val="20"/>
              <w:szCs w:val="20"/>
            </w:rPr>
          </w:pPr>
          <w:r w:rsidRPr="004143B7">
            <w:rPr>
              <w:rFonts w:ascii="Poppins" w:hAnsi="Poppins"/>
              <w:noProof/>
              <w:sz w:val="20"/>
              <w:szCs w:val="20"/>
            </w:rPr>
            <mc:AlternateContent>
              <mc:Choice Requires="wps">
                <w:drawing>
                  <wp:anchor distT="0" distB="0" distL="114300" distR="114300" simplePos="0" relativeHeight="251755520" behindDoc="0" locked="0" layoutInCell="1" allowOverlap="1" wp14:anchorId="23264CA3" wp14:editId="0F56C90F">
                    <wp:simplePos x="0" y="0"/>
                    <wp:positionH relativeFrom="column">
                      <wp:posOffset>4808220</wp:posOffset>
                    </wp:positionH>
                    <wp:positionV relativeFrom="paragraph">
                      <wp:posOffset>264160</wp:posOffset>
                    </wp:positionV>
                    <wp:extent cx="519430" cy="283210"/>
                    <wp:effectExtent l="17145" t="12065" r="15875" b="9525"/>
                    <wp:wrapNone/>
                    <wp:docPr id="17135199" name="AutoShape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9430" cy="283210"/>
                            </a:xfrm>
                            <a:prstGeom prst="roundRect">
                              <a:avLst>
                                <a:gd name="adj" fmla="val 16667"/>
                              </a:avLst>
                            </a:prstGeom>
                            <a:solidFill>
                              <a:schemeClr val="lt1">
                                <a:lumMod val="100000"/>
                                <a:lumOff val="0"/>
                                <a:alpha val="25999"/>
                              </a:schemeClr>
                            </a:solidFill>
                            <a:ln w="19050">
                              <a:solidFill>
                                <a:srgbClr val="FF0000"/>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oundrect w14:anchorId="12E55760" id="AutoShape 91" o:spid="_x0000_s1026" style="position:absolute;left:0;text-align:left;margin-left:378.6pt;margin-top:20.8pt;width:40.9pt;height:22.3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" fillcolor="white [3201]" strokecolor="red" strokeweight="1.5pt">
                    <v:fill opacity="16962f"/>
                    <v:shadow color="#868686"/>
                  </v:roundrect>
                </w:pict>
              </mc:Fallback>
            </mc:AlternateContent>
          </w:r>
          <w:r w:rsidR="009E6968" w:rsidRPr="004143B7">
            <w:rPr>
              <w:rFonts w:ascii="Poppins" w:hAnsi="Poppins"/>
              <w:noProof/>
              <w:sz w:val="20"/>
              <w:szCs w:val="20"/>
              <w:lang w:eastAsia="ko-KR"/>
            </w:rPr>
            <w:t xml:space="preserve"> </w:t>
          </w:r>
          <w:r w:rsidR="009E6968" w:rsidRPr="004143B7">
            <w:rPr>
              <w:rFonts w:ascii="Poppins" w:hAnsi="Poppins"/>
              <w:noProof/>
              <w:sz w:val="20"/>
              <w:szCs w:val="20"/>
            </w:rPr>
            <w:drawing>
              <wp:inline distT="0" distB="0" distL="0" distR="0" wp14:anchorId="0F6BEEA3" wp14:editId="3AAEA0CE">
                <wp:extent cx="4705350" cy="318836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706469" cy="3189119"/>
                        </a:xfrm>
                        <a:prstGeom prst="rect">
                          <a:avLst/>
                        </a:prstGeom>
                      </pic:spPr>
                    </pic:pic>
                  </a:graphicData>
                </a:graphic>
              </wp:inline>
            </w:drawing>
          </w:r>
        </w:p>
        <w:p w:rsidR="00D47B2D" w:rsidRPr="004143B7" w:rsidRDefault="00D47B2D" w:rsidP="00D47B2D">
          <w:pPr>
            <w:jc w:val="center"/>
            <w:rPr>
              <w:rFonts w:ascii="Poppins" w:hAnsi="Poppins" w:hint="eastAsia"/>
              <w:sz w:val="20"/>
              <w:szCs w:val="20"/>
            </w:rPr>
          </w:pPr>
        </w:p>
        <w:p w:rsidR="00D47B2D" w:rsidRPr="004143B7" w:rsidRDefault="00D47B2D" w:rsidP="00D47B2D">
          <w:pPr>
            <w:jc w:val="center"/>
            <w:rPr>
              <w:rFonts w:ascii="Poppins" w:hAnsi="Poppins" w:hint="eastAsia"/>
              <w:sz w:val="20"/>
              <w:szCs w:val="20"/>
            </w:rPr>
          </w:pPr>
        </w:p>
        <w:p w:rsidR="0020046C" w:rsidRPr="004143B7" w:rsidRDefault="00D47B2D" w:rsidP="004834E0">
          <w:pPr>
            <w:pStyle w:val="ListParagraph"/>
            <w:numPr>
              <w:ilvl w:val="0"/>
              <w:numId w:val="19"/>
            </w:numPr>
            <w:jc w:val="center"/>
            <w:rPr>
              <w:rFonts w:ascii="Poppins" w:hAnsi="Poppins" w:hint="eastAsia"/>
              <w:sz w:val="20"/>
              <w:szCs w:val="20"/>
            </w:rPr>
          </w:pPr>
          <w:r w:rsidRPr="004143B7">
            <w:rPr>
              <w:rFonts w:ascii="Poppins" w:hAnsi="Poppins"/>
              <w:sz w:val="20"/>
              <w:szCs w:val="20"/>
            </w:rPr>
            <w:t xml:space="preserve">Click on button </w:t>
          </w:r>
          <w:r w:rsidR="002815F3" w:rsidRPr="004143B7">
            <w:rPr>
              <w:rFonts w:ascii="Poppins" w:hAnsi="Poppins"/>
              <w:sz w:val="20"/>
              <w:szCs w:val="20"/>
            </w:rPr>
            <w:t>“</w:t>
          </w:r>
          <w:r w:rsidR="009E6968" w:rsidRPr="004143B7">
            <w:rPr>
              <w:rFonts w:ascii="Poppins" w:hAnsi="Poppins"/>
              <w:sz w:val="20"/>
              <w:szCs w:val="20"/>
            </w:rPr>
            <w:t>scan</w:t>
          </w:r>
          <w:r w:rsidR="002815F3" w:rsidRPr="004143B7">
            <w:rPr>
              <w:rFonts w:ascii="Poppins" w:hAnsi="Poppins"/>
              <w:sz w:val="20"/>
              <w:szCs w:val="20"/>
            </w:rPr>
            <w:t>”</w:t>
          </w:r>
          <w:r w:rsidRPr="004143B7">
            <w:rPr>
              <w:rFonts w:ascii="Poppins" w:hAnsi="Poppins"/>
              <w:sz w:val="20"/>
              <w:szCs w:val="20"/>
            </w:rPr>
            <w:t xml:space="preserve"> to refresh list</w:t>
          </w:r>
          <w:r w:rsidR="002815F3" w:rsidRPr="004143B7">
            <w:rPr>
              <w:rFonts w:ascii="Poppins" w:hAnsi="Poppins"/>
              <w:sz w:val="20"/>
              <w:szCs w:val="20"/>
            </w:rPr>
            <w:t xml:space="preserve"> and </w:t>
          </w:r>
          <w:proofErr w:type="spellStart"/>
          <w:r w:rsidR="00E558A0" w:rsidRPr="004143B7">
            <w:rPr>
              <w:rFonts w:ascii="Poppins" w:hAnsi="Poppins"/>
              <w:sz w:val="20"/>
              <w:szCs w:val="20"/>
            </w:rPr>
            <w:t>IriEnvoy</w:t>
          </w:r>
          <w:proofErr w:type="spellEnd"/>
          <w:r w:rsidR="00E558A0" w:rsidRPr="004143B7">
            <w:rPr>
              <w:rFonts w:ascii="Poppins" w:hAnsi="Poppins"/>
              <w:sz w:val="20"/>
              <w:szCs w:val="20"/>
            </w:rPr>
            <w:t>-MK</w:t>
          </w:r>
          <w:r w:rsidR="001F56ED" w:rsidRPr="004143B7">
            <w:rPr>
              <w:rFonts w:ascii="Poppins" w:hAnsi="Poppins"/>
              <w:sz w:val="20"/>
              <w:szCs w:val="20"/>
            </w:rPr>
            <w:t xml:space="preserve"> device in case USB</w:t>
          </w:r>
          <w:r w:rsidRPr="004143B7">
            <w:rPr>
              <w:rFonts w:ascii="Poppins" w:hAnsi="Poppins"/>
              <w:sz w:val="20"/>
              <w:szCs w:val="20"/>
            </w:rPr>
            <w:t xml:space="preserve"> communication is selected. </w:t>
          </w:r>
        </w:p>
        <w:p w:rsidR="00D47B2D" w:rsidRPr="004143B7" w:rsidRDefault="00D1298C" w:rsidP="0020046C">
          <w:pPr>
            <w:pStyle w:val="ListParagraph"/>
            <w:numPr>
              <w:ilvl w:val="0"/>
              <w:numId w:val="0"/>
            </w:numPr>
            <w:ind w:left="375"/>
            <w:rPr>
              <w:rFonts w:ascii="Poppins" w:hAnsi="Poppins" w:hint="eastAsia"/>
              <w:sz w:val="20"/>
              <w:szCs w:val="20"/>
            </w:rPr>
          </w:pPr>
          <w:r w:rsidRPr="004143B7">
            <w:rPr>
              <w:rFonts w:ascii="Poppins" w:hAnsi="Poppins"/>
              <w:noProof/>
              <w:sz w:val="20"/>
              <w:szCs w:val="20"/>
              <w:lang w:eastAsia="en-US"/>
            </w:rPr>
            <mc:AlternateContent>
              <mc:Choice Requires="wps">
                <w:drawing>
                  <wp:anchor distT="0" distB="0" distL="114300" distR="114300" simplePos="0" relativeHeight="251756544" behindDoc="0" locked="0" layoutInCell="1" allowOverlap="1" wp14:anchorId="585BE483" wp14:editId="585A6216">
                    <wp:simplePos x="0" y="0"/>
                    <wp:positionH relativeFrom="column">
                      <wp:posOffset>1325245</wp:posOffset>
                    </wp:positionH>
                    <wp:positionV relativeFrom="paragraph">
                      <wp:posOffset>490220</wp:posOffset>
                    </wp:positionV>
                    <wp:extent cx="1796415" cy="508000"/>
                    <wp:effectExtent l="10795" t="10795" r="12065" b="14605"/>
                    <wp:wrapNone/>
                    <wp:docPr id="816460049" name="AutoShap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6415" cy="508000"/>
                            </a:xfrm>
                            <a:prstGeom prst="roundRect">
                              <a:avLst>
                                <a:gd name="adj" fmla="val 16667"/>
                              </a:avLst>
                            </a:prstGeom>
                            <a:solidFill>
                              <a:schemeClr val="lt1">
                                <a:lumMod val="100000"/>
                                <a:lumOff val="0"/>
                                <a:alpha val="25999"/>
                              </a:schemeClr>
                            </a:solidFill>
                            <a:ln w="19050">
                              <a:solidFill>
                                <a:srgbClr val="FF0000"/>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oundrect w14:anchorId="43A5E580" id="AutoShape 92" o:spid="_x0000_s1026" style="position:absolute;left:0;text-align:left;margin-left:104.35pt;margin-top:38.6pt;width:141.45pt;height:40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" fillcolor="white [3201]" strokecolor="red" strokeweight="1.5pt">
                    <v:fill opacity="16962f"/>
                    <v:shadow color="#868686"/>
                  </v:roundrect>
                </w:pict>
              </mc:Fallback>
            </mc:AlternateContent>
          </w:r>
          <w:r w:rsidRPr="004143B7">
            <w:rPr>
              <w:rFonts w:ascii="Poppins" w:hAnsi="Poppins"/>
              <w:noProof/>
              <w:sz w:val="20"/>
              <w:szCs w:val="20"/>
              <w:lang w:eastAsia="en-US"/>
            </w:rPr>
            <mc:AlternateContent>
              <mc:Choice Requires="wps">
                <w:drawing>
                  <wp:anchor distT="0" distB="0" distL="114300" distR="114300" simplePos="0" relativeHeight="251759616" behindDoc="0" locked="0" layoutInCell="1" allowOverlap="1" wp14:anchorId="1E71C06F" wp14:editId="0CF01F05">
                    <wp:simplePos x="0" y="0"/>
                    <wp:positionH relativeFrom="column">
                      <wp:posOffset>4089400</wp:posOffset>
                    </wp:positionH>
                    <wp:positionV relativeFrom="paragraph">
                      <wp:posOffset>688340</wp:posOffset>
                    </wp:positionV>
                    <wp:extent cx="996950" cy="309880"/>
                    <wp:effectExtent l="12700" t="18415" r="9525" b="14605"/>
                    <wp:wrapNone/>
                    <wp:docPr id="222752357" name="AutoShape 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96950" cy="309880"/>
                            </a:xfrm>
                            <a:prstGeom prst="roundRect">
                              <a:avLst>
                                <a:gd name="adj" fmla="val 16667"/>
                              </a:avLst>
                            </a:prstGeom>
                            <a:solidFill>
                              <a:schemeClr val="lt1">
                                <a:lumMod val="100000"/>
                                <a:lumOff val="0"/>
                                <a:alpha val="25999"/>
                              </a:schemeClr>
                            </a:solidFill>
                            <a:ln w="19050">
                              <a:solidFill>
                                <a:srgbClr val="FF0000"/>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oundrect w14:anchorId="5836F731" id="AutoShape 95" o:spid="_x0000_s1026" style="position:absolute;left:0;text-align:left;margin-left:322pt;margin-top:54.2pt;width:78.5pt;height:24.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" fillcolor="white [3201]" strokecolor="red" strokeweight="1.5pt">
                    <v:fill opacity="16962f"/>
                    <v:shadow color="#868686"/>
                  </v:roundrect>
                </w:pict>
              </mc:Fallback>
            </mc:AlternateContent>
          </w:r>
          <w:r w:rsidR="0020046C" w:rsidRPr="004143B7">
            <w:rPr>
              <w:rFonts w:ascii="Poppins" w:hAnsi="Poppins"/>
              <w:noProof/>
              <w:sz w:val="20"/>
              <w:szCs w:val="20"/>
            </w:rPr>
            <w:br/>
          </w:r>
          <w:r w:rsidR="0020046C" w:rsidRPr="004143B7">
            <w:rPr>
              <w:rFonts w:ascii="Poppins" w:hAnsi="Poppins"/>
              <w:noProof/>
              <w:sz w:val="20"/>
              <w:szCs w:val="20"/>
              <w:lang w:eastAsia="en-US"/>
            </w:rPr>
            <w:drawing>
              <wp:inline distT="0" distB="0" distL="0" distR="0" wp14:anchorId="72E2BB3C" wp14:editId="7F35E461">
                <wp:extent cx="4881793" cy="3289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884113" cy="3290863"/>
                        </a:xfrm>
                        <a:prstGeom prst="rect">
                          <a:avLst/>
                        </a:prstGeom>
                      </pic:spPr>
                    </pic:pic>
                  </a:graphicData>
                </a:graphic>
              </wp:inline>
            </w:drawing>
          </w:r>
        </w:p>
        <w:p w:rsidR="00D47B2D" w:rsidRPr="004143B7" w:rsidRDefault="00D47B2D" w:rsidP="00D47B2D">
          <w:pPr>
            <w:jc w:val="center"/>
            <w:rPr>
              <w:rFonts w:ascii="Poppins" w:hAnsi="Poppins" w:hint="eastAsia"/>
              <w:sz w:val="20"/>
              <w:szCs w:val="20"/>
            </w:rPr>
          </w:pPr>
        </w:p>
        <w:p w:rsidR="00D47B2D" w:rsidRPr="004143B7" w:rsidRDefault="00D1298C" w:rsidP="004834E0">
          <w:pPr>
            <w:pStyle w:val="ListParagraph"/>
            <w:numPr>
              <w:ilvl w:val="0"/>
              <w:numId w:val="19"/>
            </w:numPr>
            <w:rPr>
              <w:rFonts w:ascii="Poppins" w:hAnsi="Poppins" w:hint="eastAsia"/>
              <w:sz w:val="20"/>
              <w:szCs w:val="20"/>
            </w:rPr>
          </w:pPr>
          <w:r w:rsidRPr="004143B7">
            <w:rPr>
              <w:rFonts w:ascii="Poppins" w:hAnsi="Poppins"/>
              <w:noProof/>
              <w:sz w:val="20"/>
              <w:szCs w:val="20"/>
              <w:lang w:eastAsia="en-US"/>
            </w:rPr>
            <mc:AlternateContent>
              <mc:Choice Requires="wps">
                <w:drawing>
                  <wp:anchor distT="0" distB="0" distL="114300" distR="114300" simplePos="0" relativeHeight="251760640" behindDoc="0" locked="0" layoutInCell="1" allowOverlap="1" wp14:anchorId="5187598B" wp14:editId="50831086">
                    <wp:simplePos x="0" y="0"/>
                    <wp:positionH relativeFrom="column">
                      <wp:posOffset>2474490</wp:posOffset>
                    </wp:positionH>
                    <wp:positionV relativeFrom="paragraph">
                      <wp:posOffset>3376118</wp:posOffset>
                    </wp:positionV>
                    <wp:extent cx="952500" cy="309880"/>
                    <wp:effectExtent l="0" t="0" r="19050" b="13970"/>
                    <wp:wrapNone/>
                    <wp:docPr id="344560599" name="AutoShape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2500" cy="309880"/>
                            </a:xfrm>
                            <a:prstGeom prst="roundRect">
                              <a:avLst>
                                <a:gd name="adj" fmla="val 16667"/>
                              </a:avLst>
                            </a:prstGeom>
                            <a:solidFill>
                              <a:schemeClr val="lt1">
                                <a:lumMod val="100000"/>
                                <a:lumOff val="0"/>
                                <a:alpha val="25999"/>
                              </a:schemeClr>
                            </a:solidFill>
                            <a:ln w="19050">
                              <a:solidFill>
                                <a:srgbClr val="FF0000"/>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96" o:spid="_x0000_s1026" style="position:absolute;margin-left:194.85pt;margin-top:265.85pt;width:75pt;height:24.4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" fillcolor="white [3201]" strokecolor="red" strokeweight="1.5pt">
                    <v:fill opacity="16962f"/>
                    <v:shadow color="#868686"/>
                  </v:roundrect>
                </w:pict>
              </mc:Fallback>
            </mc:AlternateContent>
          </w:r>
          <w:r w:rsidR="00D47B2D" w:rsidRPr="004143B7">
            <w:rPr>
              <w:rFonts w:ascii="Poppins" w:hAnsi="Poppins"/>
              <w:sz w:val="20"/>
              <w:szCs w:val="20"/>
            </w:rPr>
            <w:t xml:space="preserve">To view more information about the selected device, press </w:t>
          </w:r>
          <w:r w:rsidR="002815F3" w:rsidRPr="004143B7">
            <w:rPr>
              <w:rFonts w:ascii="Poppins" w:hAnsi="Poppins"/>
              <w:sz w:val="20"/>
              <w:szCs w:val="20"/>
            </w:rPr>
            <w:t>“</w:t>
          </w:r>
          <w:r w:rsidR="00D47B2D" w:rsidRPr="004143B7">
            <w:rPr>
              <w:rFonts w:ascii="Poppins" w:hAnsi="Poppins"/>
              <w:sz w:val="20"/>
              <w:szCs w:val="20"/>
            </w:rPr>
            <w:t>Device</w:t>
          </w:r>
          <w:r w:rsidR="0020046C" w:rsidRPr="004143B7">
            <w:rPr>
              <w:rFonts w:ascii="Poppins" w:hAnsi="Poppins"/>
              <w:sz w:val="20"/>
              <w:szCs w:val="20"/>
            </w:rPr>
            <w:t xml:space="preserve"> Information</w:t>
          </w:r>
          <w:r w:rsidR="002815F3" w:rsidRPr="004143B7">
            <w:rPr>
              <w:rFonts w:ascii="Poppins" w:hAnsi="Poppins"/>
              <w:sz w:val="20"/>
              <w:szCs w:val="20"/>
            </w:rPr>
            <w:t>”</w:t>
          </w:r>
          <w:r w:rsidR="00D47B2D" w:rsidRPr="004143B7">
            <w:rPr>
              <w:rFonts w:ascii="Poppins" w:hAnsi="Poppins"/>
              <w:sz w:val="20"/>
              <w:szCs w:val="20"/>
            </w:rPr>
            <w:t>.</w:t>
          </w:r>
          <w:r w:rsidR="0020046C" w:rsidRPr="004143B7">
            <w:rPr>
              <w:rFonts w:ascii="Poppins" w:hAnsi="Poppins"/>
              <w:sz w:val="20"/>
              <w:szCs w:val="20"/>
            </w:rPr>
            <w:br/>
          </w:r>
          <w:r w:rsidR="0020046C" w:rsidRPr="004143B7">
            <w:rPr>
              <w:rFonts w:ascii="Poppins" w:hAnsi="Poppins"/>
              <w:sz w:val="20"/>
              <w:szCs w:val="20"/>
            </w:rPr>
            <w:br/>
          </w:r>
          <w:r w:rsidR="00C502C0">
            <w:rPr>
              <w:noProof/>
              <w:lang w:eastAsia="en-US"/>
            </w:rPr>
            <w:drawing>
              <wp:inline distT="0" distB="0" distL="0" distR="0" wp14:anchorId="4F1DB527" wp14:editId="41BB7627">
                <wp:extent cx="5273040" cy="3611880"/>
                <wp:effectExtent l="0" t="0" r="3810" b="7620"/>
                <wp:docPr id="1382497475" name="Picture 1382497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3040" cy="3611880"/>
                        </a:xfrm>
                        <a:prstGeom prst="rect">
                          <a:avLst/>
                        </a:prstGeom>
                      </pic:spPr>
                    </pic:pic>
                  </a:graphicData>
                </a:graphic>
              </wp:inline>
            </w:drawing>
          </w:r>
        </w:p>
        <w:p w:rsidR="00D47B2D" w:rsidRPr="004143B7" w:rsidRDefault="00D47B2D" w:rsidP="0020046C">
          <w:pPr>
            <w:jc w:val="center"/>
            <w:rPr>
              <w:rFonts w:ascii="Poppins" w:hAnsi="Poppins" w:hint="eastAsia"/>
              <w:sz w:val="20"/>
              <w:szCs w:val="20"/>
            </w:rPr>
          </w:pPr>
        </w:p>
        <w:p w:rsidR="00D47B2D" w:rsidRPr="004143B7" w:rsidRDefault="00D47B2D" w:rsidP="00D47B2D">
          <w:pPr>
            <w:ind w:left="360" w:hanging="360"/>
            <w:rPr>
              <w:rFonts w:ascii="Poppins" w:hAnsi="Poppins" w:hint="eastAsia"/>
              <w:sz w:val="20"/>
              <w:szCs w:val="20"/>
            </w:rPr>
          </w:pPr>
        </w:p>
        <w:p w:rsidR="0020046C" w:rsidRPr="00517B83" w:rsidRDefault="00EC5601" w:rsidP="004834E0">
          <w:pPr>
            <w:pStyle w:val="Heading2"/>
            <w:numPr>
              <w:ilvl w:val="1"/>
              <w:numId w:val="24"/>
            </w:numPr>
            <w:rPr>
              <w:rFonts w:ascii="Poppins Medium" w:hAnsi="Poppins Medium" w:hint="eastAsia"/>
              <w:b w:val="0"/>
              <w:i w:val="0"/>
              <w:sz w:val="24"/>
              <w:szCs w:val="24"/>
            </w:rPr>
          </w:pPr>
          <w:bookmarkStart w:id="703" w:name="_Toc299479226"/>
          <w:r w:rsidRPr="00517B83">
            <w:rPr>
              <w:rFonts w:ascii="Poppins Medium" w:hAnsi="Poppins Medium"/>
              <w:b w:val="0"/>
              <w:i w:val="0"/>
              <w:sz w:val="24"/>
              <w:szCs w:val="24"/>
            </w:rPr>
            <w:t xml:space="preserve"> </w:t>
          </w:r>
          <w:bookmarkStart w:id="704" w:name="_Toc154050736"/>
          <w:r w:rsidR="00D47B2D" w:rsidRPr="00517B83">
            <w:rPr>
              <w:rFonts w:ascii="Poppins Medium" w:hAnsi="Poppins Medium"/>
              <w:b w:val="0"/>
              <w:i w:val="0"/>
              <w:sz w:val="24"/>
              <w:szCs w:val="24"/>
            </w:rPr>
            <w:t>Iris image capturing</w:t>
          </w:r>
          <w:bookmarkEnd w:id="703"/>
          <w:bookmarkEnd w:id="704"/>
        </w:p>
        <w:p w:rsidR="00D47B2D" w:rsidRPr="004143B7" w:rsidRDefault="0020046C" w:rsidP="004B52C0">
          <w:pPr>
            <w:jc w:val="center"/>
            <w:rPr>
              <w:rFonts w:ascii="Poppins" w:hAnsi="Poppins" w:hint="eastAsia"/>
              <w:sz w:val="20"/>
              <w:szCs w:val="20"/>
            </w:rPr>
          </w:pPr>
          <w:r w:rsidRPr="004143B7">
            <w:rPr>
              <w:rFonts w:ascii="Poppins" w:hAnsi="Poppins"/>
              <w:noProof/>
              <w:sz w:val="20"/>
              <w:szCs w:val="20"/>
              <w:lang w:eastAsia="ko-KR"/>
            </w:rPr>
            <w:t xml:space="preserve"> </w:t>
          </w:r>
        </w:p>
        <w:p w:rsidR="00D47B2D" w:rsidRPr="00480045" w:rsidRDefault="00D47B2D" w:rsidP="004834E0">
          <w:pPr>
            <w:pStyle w:val="Heading3"/>
            <w:numPr>
              <w:ilvl w:val="2"/>
              <w:numId w:val="24"/>
            </w:numPr>
            <w:rPr>
              <w:rFonts w:ascii="Poppins" w:hAnsi="Poppins" w:hint="eastAsia"/>
              <w:color w:val="000000" w:themeColor="text1"/>
              <w:sz w:val="20"/>
              <w:szCs w:val="20"/>
              <w:lang w:eastAsia="ko-KR"/>
            </w:rPr>
          </w:pPr>
          <w:bookmarkStart w:id="705" w:name="_Toc299479227"/>
          <w:bookmarkStart w:id="706" w:name="_Toc154050737"/>
          <w:r w:rsidRPr="00480045">
            <w:rPr>
              <w:rFonts w:ascii="Poppins" w:hAnsi="Poppins"/>
              <w:color w:val="000000" w:themeColor="text1"/>
              <w:sz w:val="20"/>
              <w:szCs w:val="20"/>
              <w:lang w:eastAsia="ko-KR"/>
            </w:rPr>
            <w:t>Auto Capture Mode</w:t>
          </w:r>
          <w:bookmarkEnd w:id="705"/>
          <w:bookmarkEnd w:id="706"/>
        </w:p>
        <w:p w:rsidR="00D47B2D" w:rsidRPr="004143B7" w:rsidRDefault="00D47B2D" w:rsidP="00D47B2D">
          <w:pPr>
            <w:rPr>
              <w:rFonts w:ascii="Poppins" w:hAnsi="Poppins" w:hint="eastAsia"/>
              <w:sz w:val="20"/>
              <w:szCs w:val="20"/>
              <w:lang w:eastAsia="ko-KR"/>
            </w:rPr>
          </w:pPr>
        </w:p>
        <w:p w:rsidR="00D47B2D" w:rsidRPr="004143B7" w:rsidRDefault="00D47B2D" w:rsidP="00D47B2D">
          <w:pPr>
            <w:pStyle w:val="ListParagraph"/>
            <w:numPr>
              <w:ilvl w:val="0"/>
              <w:numId w:val="3"/>
            </w:numPr>
            <w:tabs>
              <w:tab w:val="clear" w:pos="720"/>
            </w:tabs>
            <w:spacing w:after="0" w:line="240" w:lineRule="auto"/>
            <w:ind w:left="360"/>
            <w:rPr>
              <w:rFonts w:ascii="Poppins" w:hAnsi="Poppins" w:hint="eastAsia"/>
              <w:sz w:val="20"/>
              <w:szCs w:val="20"/>
            </w:rPr>
          </w:pPr>
          <w:r w:rsidRPr="004143B7">
            <w:rPr>
              <w:rFonts w:ascii="Poppins" w:hAnsi="Poppins"/>
              <w:sz w:val="20"/>
              <w:szCs w:val="20"/>
            </w:rPr>
            <w:t>Click</w:t>
          </w:r>
          <w:r w:rsidR="001F56ED" w:rsidRPr="004143B7">
            <w:rPr>
              <w:rFonts w:ascii="Poppins" w:hAnsi="Poppins"/>
              <w:sz w:val="20"/>
              <w:szCs w:val="20"/>
            </w:rPr>
            <w:t xml:space="preserve"> the</w:t>
          </w:r>
          <w:r w:rsidRPr="004143B7">
            <w:rPr>
              <w:rFonts w:ascii="Poppins" w:hAnsi="Poppins"/>
              <w:sz w:val="20"/>
              <w:szCs w:val="20"/>
            </w:rPr>
            <w:t xml:space="preserve"> “</w:t>
          </w:r>
          <w:r w:rsidRPr="004143B7">
            <w:rPr>
              <w:rFonts w:ascii="Poppins" w:hAnsi="Poppins"/>
              <w:b/>
              <w:sz w:val="20"/>
              <w:szCs w:val="20"/>
            </w:rPr>
            <w:t>Start</w:t>
          </w:r>
          <w:r w:rsidRPr="004143B7">
            <w:rPr>
              <w:rFonts w:ascii="Poppins" w:hAnsi="Poppins"/>
              <w:sz w:val="20"/>
              <w:szCs w:val="20"/>
            </w:rPr>
            <w:t>” button to activate the camera.</w:t>
          </w:r>
        </w:p>
        <w:p w:rsidR="00D47B2D" w:rsidRPr="004143B7" w:rsidRDefault="00D47B2D" w:rsidP="00D47B2D">
          <w:pPr>
            <w:pStyle w:val="ListParagraph"/>
            <w:numPr>
              <w:ilvl w:val="0"/>
              <w:numId w:val="0"/>
            </w:numPr>
            <w:ind w:left="360"/>
            <w:rPr>
              <w:rFonts w:ascii="Poppins" w:hAnsi="Poppins" w:hint="eastAsia"/>
              <w:sz w:val="20"/>
              <w:szCs w:val="20"/>
            </w:rPr>
          </w:pPr>
        </w:p>
        <w:p w:rsidR="00D47B2D" w:rsidRPr="004143B7" w:rsidRDefault="00D1298C" w:rsidP="00D47B2D">
          <w:pPr>
            <w:pStyle w:val="ListParagraph"/>
            <w:numPr>
              <w:ilvl w:val="0"/>
              <w:numId w:val="0"/>
            </w:numPr>
            <w:jc w:val="center"/>
            <w:rPr>
              <w:rFonts w:ascii="Poppins" w:hAnsi="Poppins" w:hint="eastAsia"/>
              <w:sz w:val="20"/>
              <w:szCs w:val="20"/>
            </w:rPr>
          </w:pPr>
          <w:r w:rsidRPr="004143B7">
            <w:rPr>
              <w:rFonts w:ascii="Poppins" w:hAnsi="Poppins"/>
              <w:noProof/>
              <w:sz w:val="20"/>
              <w:szCs w:val="20"/>
              <w:lang w:eastAsia="en-US"/>
            </w:rPr>
            <mc:AlternateContent>
              <mc:Choice Requires="wps">
                <w:drawing>
                  <wp:anchor distT="0" distB="0" distL="114300" distR="114300" simplePos="0" relativeHeight="251764736" behindDoc="0" locked="0" layoutInCell="1" allowOverlap="1" wp14:anchorId="4FB09FF7" wp14:editId="45F5B2DA">
                    <wp:simplePos x="0" y="0"/>
                    <wp:positionH relativeFrom="column">
                      <wp:posOffset>3543300</wp:posOffset>
                    </wp:positionH>
                    <wp:positionV relativeFrom="paragraph">
                      <wp:posOffset>3960857</wp:posOffset>
                    </wp:positionV>
                    <wp:extent cx="469900" cy="228600"/>
                    <wp:effectExtent l="0" t="0" r="25400" b="19050"/>
                    <wp:wrapNone/>
                    <wp:docPr id="1382497484" name="AutoShap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9900" cy="228600"/>
                            </a:xfrm>
                            <a:prstGeom prst="roundRect">
                              <a:avLst>
                                <a:gd name="adj" fmla="val 16667"/>
                              </a:avLst>
                            </a:prstGeom>
                            <a:solidFill>
                              <a:schemeClr val="lt1">
                                <a:lumMod val="100000"/>
                                <a:lumOff val="0"/>
                                <a:alpha val="25999"/>
                              </a:schemeClr>
                            </a:solidFill>
                            <a:ln w="19050">
                              <a:solidFill>
                                <a:srgbClr val="FF0000"/>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00" o:spid="_x0000_s1026" style="position:absolute;margin-left:279pt;margin-top:311.9pt;width:37pt;height:18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" fillcolor="white [3201]" strokecolor="red" strokeweight="1.5pt">
                    <v:fill opacity="16962f"/>
                    <v:shadow color="#868686"/>
                  </v:roundrect>
                </w:pict>
              </mc:Fallback>
            </mc:AlternateContent>
          </w:r>
          <w:r w:rsidR="00C502C0" w:rsidRPr="00C502C0">
            <w:rPr>
              <w:noProof/>
            </w:rPr>
            <w:t xml:space="preserve"> </w:t>
          </w:r>
          <w:r w:rsidR="00C502C0">
            <w:rPr>
              <w:noProof/>
              <w:lang w:eastAsia="en-US"/>
            </w:rPr>
            <w:drawing>
              <wp:inline distT="0" distB="0" distL="0" distR="0" wp14:anchorId="7DDB3327" wp14:editId="5D4656D4">
                <wp:extent cx="5943600" cy="4126230"/>
                <wp:effectExtent l="0" t="0" r="0" b="7620"/>
                <wp:docPr id="1382497474" name="Picture 1382497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4126230"/>
                        </a:xfrm>
                        <a:prstGeom prst="rect">
                          <a:avLst/>
                        </a:prstGeom>
                      </pic:spPr>
                    </pic:pic>
                  </a:graphicData>
                </a:graphic>
              </wp:inline>
            </w:drawing>
          </w:r>
        </w:p>
        <w:p w:rsidR="00D47B2D" w:rsidRPr="004143B7" w:rsidRDefault="00D47B2D" w:rsidP="00D47B2D">
          <w:pPr>
            <w:pStyle w:val="ListParagraph"/>
            <w:numPr>
              <w:ilvl w:val="0"/>
              <w:numId w:val="0"/>
            </w:numPr>
            <w:ind w:left="360"/>
            <w:rPr>
              <w:rFonts w:ascii="Poppins" w:hAnsi="Poppins" w:hint="eastAsia"/>
              <w:sz w:val="20"/>
              <w:szCs w:val="20"/>
            </w:rPr>
          </w:pPr>
        </w:p>
        <w:p w:rsidR="00D47B2D" w:rsidRPr="004143B7" w:rsidRDefault="00D47B2D" w:rsidP="00D47B2D">
          <w:pPr>
            <w:pStyle w:val="ListParagraph"/>
            <w:numPr>
              <w:ilvl w:val="0"/>
              <w:numId w:val="3"/>
            </w:numPr>
            <w:tabs>
              <w:tab w:val="clear" w:pos="720"/>
            </w:tabs>
            <w:ind w:left="360"/>
            <w:rPr>
              <w:rFonts w:ascii="Poppins" w:hAnsi="Poppins" w:hint="eastAsia"/>
              <w:sz w:val="20"/>
              <w:szCs w:val="20"/>
            </w:rPr>
          </w:pPr>
          <w:r w:rsidRPr="004143B7">
            <w:rPr>
              <w:rFonts w:ascii="Poppins" w:hAnsi="Poppins" w:cs="Courier New"/>
              <w:noProof/>
              <w:sz w:val="20"/>
              <w:szCs w:val="20"/>
            </w:rPr>
            <w:t>Position</w:t>
          </w:r>
          <w:r w:rsidR="0097623F" w:rsidRPr="004143B7">
            <w:rPr>
              <w:rFonts w:ascii="Poppins" w:hAnsi="Poppins" w:cs="Courier New"/>
              <w:noProof/>
              <w:sz w:val="20"/>
              <w:szCs w:val="20"/>
            </w:rPr>
            <w:t xml:space="preserve"> the</w:t>
          </w:r>
          <w:r w:rsidRPr="004143B7">
            <w:rPr>
              <w:rFonts w:ascii="Poppins" w:hAnsi="Poppins" w:cs="Courier New"/>
              <w:noProof/>
              <w:sz w:val="20"/>
              <w:szCs w:val="20"/>
            </w:rPr>
            <w:t xml:space="preserve"> user’s eye to look directly at the mirror on the camera at a distance of about 20 cm (8 in) in front of the camera.</w:t>
          </w:r>
        </w:p>
        <w:p w:rsidR="00D47B2D" w:rsidRPr="004143B7" w:rsidRDefault="00D47B2D" w:rsidP="00D47B2D">
          <w:pPr>
            <w:pStyle w:val="ListParagraph"/>
            <w:numPr>
              <w:ilvl w:val="0"/>
              <w:numId w:val="0"/>
            </w:numPr>
            <w:ind w:left="360"/>
            <w:rPr>
              <w:rFonts w:ascii="Poppins" w:hAnsi="Poppins" w:hint="eastAsia"/>
              <w:sz w:val="20"/>
              <w:szCs w:val="20"/>
            </w:rPr>
          </w:pPr>
        </w:p>
        <w:p w:rsidR="00D47B2D" w:rsidRPr="004143B7" w:rsidRDefault="00D47B2D" w:rsidP="00D47B2D">
          <w:pPr>
            <w:pStyle w:val="ListParagraph"/>
            <w:numPr>
              <w:ilvl w:val="0"/>
              <w:numId w:val="3"/>
            </w:numPr>
            <w:tabs>
              <w:tab w:val="clear" w:pos="720"/>
            </w:tabs>
            <w:ind w:left="360"/>
            <w:rPr>
              <w:rFonts w:ascii="Poppins" w:hAnsi="Poppins" w:cs="Courier New" w:hint="eastAsia"/>
              <w:noProof/>
              <w:sz w:val="20"/>
              <w:szCs w:val="20"/>
            </w:rPr>
          </w:pPr>
          <w:r w:rsidRPr="004143B7">
            <w:rPr>
              <w:rFonts w:ascii="Poppins" w:hAnsi="Poppins" w:cs="Courier New"/>
              <w:noProof/>
              <w:sz w:val="20"/>
              <w:szCs w:val="20"/>
            </w:rPr>
            <w:t>The user should open eyes wide and make sure that the iris is reflected on the mirror attached to the top of the camera.</w:t>
          </w:r>
        </w:p>
        <w:p w:rsidR="00D47B2D" w:rsidRPr="004143B7" w:rsidRDefault="00D47B2D" w:rsidP="00D47B2D">
          <w:pPr>
            <w:pStyle w:val="ListParagraph"/>
            <w:numPr>
              <w:ilvl w:val="0"/>
              <w:numId w:val="0"/>
            </w:numPr>
            <w:ind w:left="360"/>
            <w:rPr>
              <w:rFonts w:ascii="Poppins" w:hAnsi="Poppins" w:cs="Courier New" w:hint="eastAsia"/>
              <w:noProof/>
              <w:sz w:val="20"/>
              <w:szCs w:val="20"/>
            </w:rPr>
          </w:pPr>
        </w:p>
        <w:p w:rsidR="002815F3" w:rsidRPr="004143B7" w:rsidRDefault="00D47B2D" w:rsidP="002815F3">
          <w:pPr>
            <w:pStyle w:val="ListParagraph"/>
            <w:numPr>
              <w:ilvl w:val="0"/>
              <w:numId w:val="3"/>
            </w:numPr>
            <w:tabs>
              <w:tab w:val="clear" w:pos="720"/>
            </w:tabs>
            <w:spacing w:after="0" w:line="240" w:lineRule="auto"/>
            <w:ind w:left="426" w:hanging="426"/>
            <w:jc w:val="both"/>
            <w:rPr>
              <w:rFonts w:ascii="Poppins" w:hAnsi="Poppins" w:hint="eastAsia"/>
              <w:sz w:val="20"/>
              <w:szCs w:val="20"/>
            </w:rPr>
          </w:pPr>
          <w:r w:rsidRPr="004143B7">
            <w:rPr>
              <w:rFonts w:ascii="Poppins" w:hAnsi="Poppins" w:cs="Courier New"/>
              <w:noProof/>
              <w:sz w:val="20"/>
              <w:szCs w:val="20"/>
            </w:rPr>
            <w:t>The user must approach the lens slowly to bring the iris into focus. The optimal location is 1</w:t>
          </w:r>
          <w:r w:rsidR="002815F3" w:rsidRPr="004143B7">
            <w:rPr>
              <w:rFonts w:ascii="Poppins" w:hAnsi="Poppins" w:cs="Courier New"/>
              <w:noProof/>
              <w:sz w:val="20"/>
              <w:szCs w:val="20"/>
            </w:rPr>
            <w:t>5.5</w:t>
          </w:r>
          <w:r w:rsidRPr="004143B7">
            <w:rPr>
              <w:rFonts w:ascii="Poppins" w:hAnsi="Poppins" w:cs="Courier New"/>
              <w:noProof/>
              <w:sz w:val="20"/>
              <w:szCs w:val="20"/>
            </w:rPr>
            <w:t xml:space="preserve"> cm (</w:t>
          </w:r>
          <w:r w:rsidR="002815F3" w:rsidRPr="004143B7">
            <w:rPr>
              <w:rFonts w:ascii="Poppins" w:hAnsi="Poppins" w:cs="Courier New"/>
              <w:noProof/>
              <w:sz w:val="20"/>
              <w:szCs w:val="20"/>
            </w:rPr>
            <w:t>6.1</w:t>
          </w:r>
          <w:r w:rsidRPr="004143B7">
            <w:rPr>
              <w:rFonts w:ascii="Poppins" w:hAnsi="Poppins" w:cs="Courier New"/>
              <w:noProof/>
              <w:sz w:val="20"/>
              <w:szCs w:val="20"/>
            </w:rPr>
            <w:t xml:space="preserve"> inches) away from the front of </w:t>
          </w:r>
          <w:r w:rsidR="00F11C29" w:rsidRPr="004143B7">
            <w:rPr>
              <w:rFonts w:ascii="Poppins" w:hAnsi="Poppins" w:cs="Courier New"/>
              <w:noProof/>
              <w:sz w:val="20"/>
              <w:szCs w:val="20"/>
            </w:rPr>
            <w:t xml:space="preserve">the </w:t>
          </w:r>
          <w:r w:rsidRPr="004143B7">
            <w:rPr>
              <w:rFonts w:ascii="Poppins" w:hAnsi="Poppins" w:cs="Courier New"/>
              <w:noProof/>
              <w:sz w:val="20"/>
              <w:szCs w:val="20"/>
            </w:rPr>
            <w:t xml:space="preserve">camera mirror. The </w:t>
          </w:r>
          <w:r w:rsidR="007C4470" w:rsidRPr="004143B7">
            <w:rPr>
              <w:rFonts w:ascii="Poppins" w:hAnsi="Poppins" w:cs="Courier New"/>
              <w:noProof/>
              <w:sz w:val="20"/>
              <w:szCs w:val="20"/>
            </w:rPr>
            <w:t xml:space="preserve">BLUE LED of </w:t>
          </w:r>
          <w:r w:rsidR="00F11C29" w:rsidRPr="004143B7">
            <w:rPr>
              <w:rFonts w:ascii="Poppins" w:hAnsi="Poppins" w:cs="Courier New"/>
              <w:noProof/>
              <w:sz w:val="20"/>
              <w:szCs w:val="20"/>
            </w:rPr>
            <w:t xml:space="preserve">the </w:t>
          </w:r>
          <w:r w:rsidR="007C4470" w:rsidRPr="004143B7">
            <w:rPr>
              <w:rFonts w:ascii="Poppins" w:hAnsi="Poppins" w:cs="Courier New"/>
              <w:noProof/>
              <w:sz w:val="20"/>
              <w:szCs w:val="20"/>
            </w:rPr>
            <w:t xml:space="preserve">device </w:t>
          </w:r>
          <w:r w:rsidRPr="004143B7">
            <w:rPr>
              <w:rFonts w:ascii="Poppins" w:hAnsi="Poppins" w:cs="Courier New"/>
              <w:noProof/>
              <w:sz w:val="20"/>
              <w:szCs w:val="20"/>
            </w:rPr>
            <w:t>will</w:t>
          </w:r>
          <w:r w:rsidR="007C4470" w:rsidRPr="004143B7">
            <w:rPr>
              <w:rFonts w:ascii="Poppins" w:hAnsi="Poppins" w:cs="Courier New"/>
              <w:noProof/>
              <w:sz w:val="20"/>
              <w:szCs w:val="20"/>
            </w:rPr>
            <w:t xml:space="preserve"> </w:t>
          </w:r>
          <w:r w:rsidR="007C4470" w:rsidRPr="004143B7">
            <w:rPr>
              <w:rFonts w:ascii="Poppins" w:hAnsi="Poppins" w:cs="Courier New"/>
              <w:b/>
              <w:noProof/>
              <w:sz w:val="20"/>
              <w:szCs w:val="20"/>
            </w:rPr>
            <w:t>BLINK</w:t>
          </w:r>
          <w:r w:rsidRPr="004143B7">
            <w:rPr>
              <w:rFonts w:ascii="Poppins" w:hAnsi="Poppins" w:cs="Courier New"/>
              <w:noProof/>
              <w:sz w:val="20"/>
              <w:szCs w:val="20"/>
            </w:rPr>
            <w:t xml:space="preserve"> when it has detected its first qualified iris image and started capturing iris images</w:t>
          </w:r>
          <w:r w:rsidR="009F657B" w:rsidRPr="004143B7">
            <w:rPr>
              <w:rFonts w:ascii="Poppins" w:hAnsi="Poppins" w:cs="Courier New"/>
              <w:noProof/>
              <w:sz w:val="20"/>
              <w:szCs w:val="20"/>
            </w:rPr>
            <w:t>.</w:t>
          </w:r>
        </w:p>
        <w:p w:rsidR="002815F3" w:rsidRPr="004143B7" w:rsidRDefault="002815F3" w:rsidP="002815F3">
          <w:pPr>
            <w:pStyle w:val="ListParagraph"/>
            <w:numPr>
              <w:ilvl w:val="0"/>
              <w:numId w:val="0"/>
            </w:numPr>
            <w:ind w:left="426" w:hanging="426"/>
            <w:rPr>
              <w:rFonts w:ascii="Poppins" w:hAnsi="Poppins" w:cs="Courier New" w:hint="eastAsia"/>
              <w:noProof/>
              <w:sz w:val="20"/>
              <w:szCs w:val="20"/>
            </w:rPr>
          </w:pPr>
        </w:p>
        <w:p w:rsidR="00D47B2D" w:rsidRPr="004143B7" w:rsidRDefault="00D47B2D" w:rsidP="002815F3">
          <w:pPr>
            <w:pStyle w:val="ListParagraph"/>
            <w:numPr>
              <w:ilvl w:val="0"/>
              <w:numId w:val="3"/>
            </w:numPr>
            <w:tabs>
              <w:tab w:val="clear" w:pos="720"/>
            </w:tabs>
            <w:spacing w:after="0" w:line="240" w:lineRule="auto"/>
            <w:ind w:left="426" w:hanging="426"/>
            <w:jc w:val="both"/>
            <w:rPr>
              <w:rFonts w:ascii="Poppins" w:hAnsi="Poppins" w:hint="eastAsia"/>
              <w:sz w:val="20"/>
              <w:szCs w:val="20"/>
            </w:rPr>
          </w:pPr>
          <w:r w:rsidRPr="004143B7">
            <w:rPr>
              <w:rFonts w:ascii="Poppins" w:hAnsi="Poppins" w:cs="Courier New"/>
              <w:noProof/>
              <w:sz w:val="20"/>
              <w:szCs w:val="20"/>
            </w:rPr>
            <w:t xml:space="preserve">Once </w:t>
          </w:r>
          <w:r w:rsidR="002E5756" w:rsidRPr="004143B7">
            <w:rPr>
              <w:rFonts w:ascii="Poppins" w:hAnsi="Poppins" w:cs="Courier New"/>
              <w:noProof/>
              <w:sz w:val="20"/>
              <w:szCs w:val="20"/>
            </w:rPr>
            <w:t xml:space="preserve">The BLUE LED of </w:t>
          </w:r>
          <w:r w:rsidR="00FE1B05" w:rsidRPr="004143B7">
            <w:rPr>
              <w:rFonts w:ascii="Poppins" w:hAnsi="Poppins" w:cs="Courier New"/>
              <w:noProof/>
              <w:sz w:val="20"/>
              <w:szCs w:val="20"/>
            </w:rPr>
            <w:t xml:space="preserve">the </w:t>
          </w:r>
          <w:r w:rsidR="002E5756" w:rsidRPr="004143B7">
            <w:rPr>
              <w:rFonts w:ascii="Poppins" w:hAnsi="Poppins" w:cs="Courier New"/>
              <w:noProof/>
              <w:sz w:val="20"/>
              <w:szCs w:val="20"/>
            </w:rPr>
            <w:t>device</w:t>
          </w:r>
          <w:r w:rsidR="00784951" w:rsidRPr="004143B7">
            <w:rPr>
              <w:rFonts w:ascii="Poppins" w:hAnsi="Poppins" w:cs="Courier New"/>
              <w:noProof/>
              <w:sz w:val="20"/>
              <w:szCs w:val="20"/>
            </w:rPr>
            <w:t xml:space="preserve"> was</w:t>
          </w:r>
          <w:r w:rsidR="002E5756" w:rsidRPr="004143B7">
            <w:rPr>
              <w:rFonts w:ascii="Poppins" w:hAnsi="Poppins" w:cs="Courier New"/>
              <w:noProof/>
              <w:sz w:val="20"/>
              <w:szCs w:val="20"/>
            </w:rPr>
            <w:t xml:space="preserve"> </w:t>
          </w:r>
          <w:r w:rsidR="002E5756" w:rsidRPr="004143B7">
            <w:rPr>
              <w:rFonts w:ascii="Poppins" w:hAnsi="Poppins" w:cs="Courier New"/>
              <w:b/>
              <w:noProof/>
              <w:sz w:val="20"/>
              <w:szCs w:val="20"/>
            </w:rPr>
            <w:t>BLINK</w:t>
          </w:r>
          <w:r w:rsidRPr="004143B7">
            <w:rPr>
              <w:rFonts w:ascii="Poppins" w:hAnsi="Poppins" w:cs="Courier New"/>
              <w:noProof/>
              <w:sz w:val="20"/>
              <w:szCs w:val="20"/>
            </w:rPr>
            <w:t xml:space="preserve">, it is best to remain still or move very slowly toward the camera until </w:t>
          </w:r>
          <w:r w:rsidR="002E5756" w:rsidRPr="004143B7">
            <w:rPr>
              <w:rFonts w:ascii="Poppins" w:hAnsi="Poppins" w:cs="Courier New"/>
              <w:noProof/>
              <w:sz w:val="20"/>
              <w:szCs w:val="20"/>
            </w:rPr>
            <w:t xml:space="preserve">The </w:t>
          </w:r>
          <w:r w:rsidR="00AF7C87" w:rsidRPr="004143B7">
            <w:rPr>
              <w:rFonts w:ascii="Poppins" w:hAnsi="Poppins" w:cs="Courier New"/>
              <w:noProof/>
              <w:sz w:val="20"/>
              <w:szCs w:val="20"/>
            </w:rPr>
            <w:t>BLUE LED was</w:t>
          </w:r>
          <w:r w:rsidR="002E5756" w:rsidRPr="004143B7">
            <w:rPr>
              <w:rFonts w:ascii="Poppins" w:hAnsi="Poppins" w:cs="Courier New"/>
              <w:noProof/>
              <w:sz w:val="20"/>
              <w:szCs w:val="20"/>
            </w:rPr>
            <w:t xml:space="preserve"> not BLINK and stop turns on</w:t>
          </w:r>
          <w:r w:rsidRPr="004143B7">
            <w:rPr>
              <w:rFonts w:ascii="Poppins" w:hAnsi="Poppins" w:cs="Courier New"/>
              <w:noProof/>
              <w:sz w:val="20"/>
              <w:szCs w:val="20"/>
            </w:rPr>
            <w:t>, indicating that it has selected a qualified iris image.</w:t>
          </w:r>
        </w:p>
        <w:p w:rsidR="00D47B2D" w:rsidRPr="004143B7" w:rsidRDefault="00D47B2D" w:rsidP="002815F3">
          <w:pPr>
            <w:pStyle w:val="ListParagraph"/>
            <w:numPr>
              <w:ilvl w:val="0"/>
              <w:numId w:val="0"/>
            </w:numPr>
            <w:spacing w:after="0" w:line="240" w:lineRule="auto"/>
            <w:ind w:left="426" w:hanging="426"/>
            <w:jc w:val="both"/>
            <w:rPr>
              <w:rFonts w:ascii="Poppins" w:hAnsi="Poppins" w:hint="eastAsia"/>
              <w:sz w:val="20"/>
              <w:szCs w:val="20"/>
            </w:rPr>
          </w:pPr>
        </w:p>
        <w:p w:rsidR="00D47B2D" w:rsidRPr="004143B7" w:rsidRDefault="00D47B2D" w:rsidP="002815F3">
          <w:pPr>
            <w:pStyle w:val="ListParagraph"/>
            <w:numPr>
              <w:ilvl w:val="0"/>
              <w:numId w:val="3"/>
            </w:numPr>
            <w:tabs>
              <w:tab w:val="left" w:pos="720"/>
            </w:tabs>
            <w:spacing w:after="0" w:line="240" w:lineRule="auto"/>
            <w:ind w:left="426" w:hanging="426"/>
            <w:jc w:val="both"/>
            <w:rPr>
              <w:rFonts w:ascii="Poppins" w:hAnsi="Poppins" w:hint="eastAsia"/>
              <w:sz w:val="20"/>
              <w:szCs w:val="20"/>
            </w:rPr>
          </w:pPr>
          <w:r w:rsidRPr="004143B7">
            <w:rPr>
              <w:rFonts w:ascii="Poppins" w:hAnsi="Poppins" w:cs="Courier New"/>
              <w:noProof/>
              <w:sz w:val="20"/>
              <w:szCs w:val="20"/>
            </w:rPr>
            <w:lastRenderedPageBreak/>
            <w:t>If there is a satisfactory qualified image from among the captured images, the procedure is complete, otherwise, an error message appears on the computer “No frame was qualified. Please try again.”</w:t>
          </w:r>
        </w:p>
        <w:p w:rsidR="00D47B2D" w:rsidRPr="004143B7" w:rsidRDefault="00D47B2D" w:rsidP="00D47B2D">
          <w:pPr>
            <w:tabs>
              <w:tab w:val="left" w:pos="720"/>
            </w:tabs>
            <w:rPr>
              <w:rFonts w:ascii="Poppins" w:hAnsi="Poppins" w:hint="eastAsia"/>
              <w:sz w:val="20"/>
              <w:szCs w:val="20"/>
            </w:rPr>
          </w:pPr>
        </w:p>
        <w:p w:rsidR="00D47B2D" w:rsidRPr="004143B7" w:rsidDel="00A7395B" w:rsidRDefault="00D47B2D" w:rsidP="00D47B2D">
          <w:pPr>
            <w:tabs>
              <w:tab w:val="left" w:pos="720"/>
            </w:tabs>
            <w:rPr>
              <w:del w:id="707" w:author="ptdung" w:date="2023-12-21T11:28:00Z"/>
              <w:rFonts w:ascii="Poppins" w:hAnsi="Poppins" w:hint="eastAsia"/>
              <w:sz w:val="20"/>
              <w:szCs w:val="20"/>
              <w:lang w:eastAsia="ko-KR"/>
            </w:rPr>
          </w:pPr>
          <w:del w:id="708" w:author="ptdung" w:date="2023-12-21T11:28:00Z">
            <w:r w:rsidRPr="004143B7" w:rsidDel="00A7395B">
              <w:rPr>
                <w:rFonts w:ascii="Poppins" w:hAnsi="Poppins"/>
                <w:sz w:val="20"/>
                <w:szCs w:val="20"/>
              </w:rPr>
              <w:delText xml:space="preserve">Note: If power is disconnected to the camera, such as during closing a laptop, it will take a few seconds after power is reestablished for the camera to operate as normal. See Section </w:delText>
            </w:r>
            <w:r w:rsidRPr="004143B7" w:rsidDel="00A7395B">
              <w:rPr>
                <w:rFonts w:ascii="Poppins" w:hAnsi="Poppins"/>
                <w:sz w:val="20"/>
                <w:szCs w:val="20"/>
                <w:lang w:eastAsia="ko-KR"/>
              </w:rPr>
              <w:delText>9</w:delText>
            </w:r>
            <w:r w:rsidRPr="004143B7" w:rsidDel="00A7395B">
              <w:rPr>
                <w:rFonts w:ascii="Poppins" w:hAnsi="Poppins"/>
                <w:sz w:val="20"/>
                <w:szCs w:val="20"/>
              </w:rPr>
              <w:delText>.4.</w:delText>
            </w:r>
          </w:del>
        </w:p>
        <w:p w:rsidR="00D47B2D" w:rsidRPr="004143B7" w:rsidRDefault="00D47B2D" w:rsidP="00D47B2D">
          <w:pPr>
            <w:spacing w:after="200" w:line="276" w:lineRule="auto"/>
            <w:rPr>
              <w:rFonts w:ascii="Poppins" w:hAnsi="Poppins" w:hint="eastAsia"/>
              <w:sz w:val="20"/>
              <w:szCs w:val="20"/>
              <w:lang w:eastAsia="ko-KR"/>
            </w:rPr>
          </w:pPr>
          <w:del w:id="709" w:author="ptdung" w:date="2023-12-21T11:28:00Z">
            <w:r w:rsidRPr="004143B7" w:rsidDel="00A7395B">
              <w:rPr>
                <w:rFonts w:ascii="Poppins" w:hAnsi="Poppins"/>
                <w:sz w:val="20"/>
                <w:szCs w:val="20"/>
                <w:lang w:eastAsia="ko-KR"/>
              </w:rPr>
              <w:br w:type="page"/>
            </w:r>
          </w:del>
        </w:p>
        <w:p w:rsidR="00D47B2D" w:rsidRPr="00480045" w:rsidRDefault="00D47B2D" w:rsidP="004834E0">
          <w:pPr>
            <w:pStyle w:val="Heading3"/>
            <w:numPr>
              <w:ilvl w:val="2"/>
              <w:numId w:val="24"/>
            </w:numPr>
            <w:rPr>
              <w:rFonts w:ascii="Poppins" w:hAnsi="Poppins" w:hint="eastAsia"/>
              <w:color w:val="000000" w:themeColor="text1"/>
              <w:sz w:val="20"/>
              <w:szCs w:val="20"/>
              <w:lang w:eastAsia="ko-KR"/>
            </w:rPr>
          </w:pPr>
          <w:bookmarkStart w:id="710" w:name="_Toc263950635"/>
          <w:bookmarkStart w:id="711" w:name="_Toc271363480"/>
          <w:bookmarkStart w:id="712" w:name="_Toc299479228"/>
          <w:bookmarkStart w:id="713" w:name="_Toc154050738"/>
          <w:r w:rsidRPr="00480045">
            <w:rPr>
              <w:rFonts w:ascii="Poppins" w:hAnsi="Poppins"/>
              <w:color w:val="000000" w:themeColor="text1"/>
              <w:sz w:val="20"/>
              <w:szCs w:val="20"/>
              <w:lang w:eastAsia="ko-KR"/>
            </w:rPr>
            <w:t>Operator Capture Mode</w:t>
          </w:r>
          <w:bookmarkEnd w:id="710"/>
          <w:bookmarkEnd w:id="711"/>
          <w:bookmarkEnd w:id="712"/>
          <w:bookmarkEnd w:id="713"/>
        </w:p>
        <w:p w:rsidR="00D47B2D" w:rsidRPr="004143B7" w:rsidRDefault="00D47B2D" w:rsidP="00D47B2D">
          <w:pPr>
            <w:rPr>
              <w:rFonts w:ascii="Poppins" w:hAnsi="Poppins" w:hint="eastAsia"/>
              <w:sz w:val="20"/>
              <w:szCs w:val="20"/>
              <w:lang w:eastAsia="ko-KR"/>
            </w:rPr>
          </w:pPr>
        </w:p>
        <w:p w:rsidR="00D47B2D" w:rsidRPr="004143B7" w:rsidRDefault="00D47B2D" w:rsidP="00D47B2D">
          <w:pPr>
            <w:spacing w:after="200" w:line="276" w:lineRule="auto"/>
            <w:rPr>
              <w:rFonts w:ascii="Poppins" w:hAnsi="Poppins" w:hint="eastAsia"/>
              <w:sz w:val="20"/>
              <w:szCs w:val="20"/>
              <w:lang w:eastAsia="ko-KR"/>
            </w:rPr>
          </w:pPr>
          <w:r w:rsidRPr="004143B7">
            <w:rPr>
              <w:rFonts w:ascii="Poppins" w:hAnsi="Poppins"/>
              <w:sz w:val="20"/>
              <w:szCs w:val="20"/>
              <w:lang w:eastAsia="ko-KR"/>
            </w:rPr>
            <w:t>When there is an operator,</w:t>
          </w:r>
        </w:p>
        <w:p w:rsidR="00D47B2D" w:rsidRPr="004143B7" w:rsidRDefault="00D47B2D" w:rsidP="004834E0">
          <w:pPr>
            <w:pStyle w:val="ListParagraph"/>
            <w:numPr>
              <w:ilvl w:val="0"/>
              <w:numId w:val="17"/>
            </w:numPr>
            <w:rPr>
              <w:rFonts w:ascii="Poppins" w:hAnsi="Poppins" w:hint="eastAsia"/>
              <w:sz w:val="20"/>
              <w:szCs w:val="20"/>
            </w:rPr>
          </w:pPr>
          <w:r w:rsidRPr="004143B7">
            <w:rPr>
              <w:rFonts w:ascii="Poppins" w:hAnsi="Poppins"/>
              <w:sz w:val="20"/>
              <w:szCs w:val="20"/>
            </w:rPr>
            <w:t xml:space="preserve">The </w:t>
          </w:r>
          <w:r w:rsidR="002E5756" w:rsidRPr="004143B7">
            <w:rPr>
              <w:rFonts w:ascii="Poppins" w:hAnsi="Poppins"/>
              <w:sz w:val="20"/>
              <w:szCs w:val="20"/>
            </w:rPr>
            <w:t>operator unchecks</w:t>
          </w:r>
          <w:r w:rsidR="00A866EF">
            <w:rPr>
              <w:rFonts w:ascii="Poppins" w:hAnsi="Poppins"/>
              <w:sz w:val="20"/>
              <w:szCs w:val="20"/>
            </w:rPr>
            <w:t xml:space="preserve"> </w:t>
          </w:r>
          <w:r w:rsidRPr="004143B7">
            <w:rPr>
              <w:rFonts w:ascii="Poppins" w:hAnsi="Poppins"/>
              <w:sz w:val="20"/>
              <w:szCs w:val="20"/>
            </w:rPr>
            <w:t>the “</w:t>
          </w:r>
          <w:r w:rsidR="002E5756" w:rsidRPr="004143B7">
            <w:rPr>
              <w:rFonts w:ascii="Poppins" w:hAnsi="Poppins"/>
              <w:b/>
              <w:sz w:val="20"/>
              <w:szCs w:val="20"/>
            </w:rPr>
            <w:t>Auto Capture</w:t>
          </w:r>
          <w:r w:rsidRPr="004143B7">
            <w:rPr>
              <w:rFonts w:ascii="Poppins" w:hAnsi="Poppins"/>
              <w:sz w:val="20"/>
              <w:szCs w:val="20"/>
            </w:rPr>
            <w:t>” mode and clicks the “</w:t>
          </w:r>
          <w:r w:rsidRPr="004143B7">
            <w:rPr>
              <w:rFonts w:ascii="Poppins" w:hAnsi="Poppins"/>
              <w:b/>
              <w:sz w:val="20"/>
              <w:szCs w:val="20"/>
            </w:rPr>
            <w:t>Start</w:t>
          </w:r>
          <w:r w:rsidRPr="004143B7">
            <w:rPr>
              <w:rFonts w:ascii="Poppins" w:hAnsi="Poppins"/>
              <w:sz w:val="20"/>
              <w:szCs w:val="20"/>
            </w:rPr>
            <w:t>” button.</w:t>
          </w:r>
        </w:p>
        <w:p w:rsidR="00D47B2D" w:rsidRPr="004143B7" w:rsidRDefault="00D47B2D" w:rsidP="00D47B2D">
          <w:pPr>
            <w:pStyle w:val="ListParagraph"/>
            <w:numPr>
              <w:ilvl w:val="0"/>
              <w:numId w:val="0"/>
            </w:numPr>
            <w:ind w:left="360"/>
            <w:rPr>
              <w:rFonts w:ascii="Poppins" w:hAnsi="Poppins" w:hint="eastAsia"/>
              <w:sz w:val="20"/>
              <w:szCs w:val="20"/>
            </w:rPr>
          </w:pPr>
        </w:p>
        <w:p w:rsidR="00D47B2D" w:rsidRPr="004143B7" w:rsidRDefault="00D1298C" w:rsidP="00D47B2D">
          <w:pPr>
            <w:pStyle w:val="ListParagraph"/>
            <w:numPr>
              <w:ilvl w:val="0"/>
              <w:numId w:val="0"/>
            </w:numPr>
            <w:ind w:left="760"/>
            <w:jc w:val="center"/>
            <w:rPr>
              <w:rFonts w:ascii="Poppins" w:hAnsi="Poppins" w:hint="eastAsia"/>
              <w:sz w:val="20"/>
              <w:szCs w:val="20"/>
            </w:rPr>
          </w:pPr>
          <w:r w:rsidRPr="004143B7">
            <w:rPr>
              <w:rFonts w:ascii="Poppins" w:hAnsi="Poppins"/>
              <w:noProof/>
              <w:sz w:val="20"/>
              <w:szCs w:val="20"/>
              <w:lang w:eastAsia="en-US"/>
            </w:rPr>
            <mc:AlternateContent>
              <mc:Choice Requires="wps">
                <w:drawing>
                  <wp:anchor distT="0" distB="0" distL="114300" distR="114300" simplePos="0" relativeHeight="251765760" behindDoc="0" locked="0" layoutInCell="1" allowOverlap="1" wp14:anchorId="6E7DE000" wp14:editId="6E0749CC">
                    <wp:simplePos x="0" y="0"/>
                    <wp:positionH relativeFrom="column">
                      <wp:posOffset>559435</wp:posOffset>
                    </wp:positionH>
                    <wp:positionV relativeFrom="paragraph">
                      <wp:posOffset>3663042</wp:posOffset>
                    </wp:positionV>
                    <wp:extent cx="685165" cy="224790"/>
                    <wp:effectExtent l="0" t="0" r="19685" b="22860"/>
                    <wp:wrapNone/>
                    <wp:docPr id="1433736026" name="AutoShap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165" cy="224790"/>
                            </a:xfrm>
                            <a:prstGeom prst="roundRect">
                              <a:avLst>
                                <a:gd name="adj" fmla="val 16667"/>
                              </a:avLst>
                            </a:prstGeom>
                            <a:solidFill>
                              <a:schemeClr val="lt1">
                                <a:lumMod val="100000"/>
                                <a:lumOff val="0"/>
                                <a:alpha val="25999"/>
                              </a:schemeClr>
                            </a:solidFill>
                            <a:ln w="19050">
                              <a:solidFill>
                                <a:srgbClr val="FF0000"/>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01" o:spid="_x0000_s1026" style="position:absolute;margin-left:44.05pt;margin-top:288.45pt;width:53.95pt;height:17.7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" fillcolor="white [3201]" strokecolor="red" strokeweight="1.5pt">
                    <v:fill opacity="16962f"/>
                    <v:shadow color="#868686"/>
                  </v:roundrect>
                </w:pict>
              </mc:Fallback>
            </mc:AlternateContent>
          </w:r>
          <w:r w:rsidR="00C03211" w:rsidRPr="00C03211">
            <w:rPr>
              <w:noProof/>
            </w:rPr>
            <w:t xml:space="preserve"> </w:t>
          </w:r>
          <w:r w:rsidR="00C03211">
            <w:rPr>
              <w:noProof/>
              <w:lang w:eastAsia="en-US"/>
            </w:rPr>
            <w:drawing>
              <wp:inline distT="0" distB="0" distL="0" distR="0" wp14:anchorId="28A7033C" wp14:editId="2A33CC78">
                <wp:extent cx="5943600" cy="4106545"/>
                <wp:effectExtent l="0" t="0" r="0" b="8255"/>
                <wp:docPr id="1382497476" name="Picture 1382497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4106545"/>
                        </a:xfrm>
                        <a:prstGeom prst="rect">
                          <a:avLst/>
                        </a:prstGeom>
                      </pic:spPr>
                    </pic:pic>
                  </a:graphicData>
                </a:graphic>
              </wp:inline>
            </w:drawing>
          </w:r>
        </w:p>
        <w:p w:rsidR="00D47B2D" w:rsidRPr="004143B7" w:rsidRDefault="00D47B2D" w:rsidP="00D47B2D">
          <w:pPr>
            <w:pStyle w:val="ListParagraph"/>
            <w:numPr>
              <w:ilvl w:val="0"/>
              <w:numId w:val="0"/>
            </w:numPr>
            <w:ind w:left="760"/>
            <w:rPr>
              <w:rFonts w:ascii="Poppins" w:hAnsi="Poppins" w:hint="eastAsia"/>
              <w:sz w:val="20"/>
              <w:szCs w:val="20"/>
            </w:rPr>
          </w:pPr>
        </w:p>
        <w:p w:rsidR="00D47B2D" w:rsidRPr="004143B7" w:rsidRDefault="00D47B2D" w:rsidP="004834E0">
          <w:pPr>
            <w:pStyle w:val="ListParagraph"/>
            <w:numPr>
              <w:ilvl w:val="0"/>
              <w:numId w:val="17"/>
            </w:numPr>
            <w:rPr>
              <w:rFonts w:ascii="Poppins" w:hAnsi="Poppins" w:hint="eastAsia"/>
              <w:sz w:val="20"/>
              <w:szCs w:val="20"/>
            </w:rPr>
          </w:pPr>
          <w:r w:rsidRPr="004143B7">
            <w:rPr>
              <w:rFonts w:ascii="Poppins" w:hAnsi="Poppins"/>
              <w:sz w:val="20"/>
              <w:szCs w:val="20"/>
            </w:rPr>
            <w:t>Operator looks at the streamed images</w:t>
          </w:r>
          <w:r w:rsidR="002815F3" w:rsidRPr="004143B7">
            <w:rPr>
              <w:rFonts w:ascii="Poppins" w:hAnsi="Poppins"/>
              <w:sz w:val="20"/>
              <w:szCs w:val="20"/>
            </w:rPr>
            <w:t xml:space="preserve"> on the screen</w:t>
          </w:r>
          <w:r w:rsidRPr="004143B7">
            <w:rPr>
              <w:rFonts w:ascii="Poppins" w:hAnsi="Poppins"/>
              <w:sz w:val="20"/>
              <w:szCs w:val="20"/>
            </w:rPr>
            <w:t xml:space="preserve"> and when he/she decides good and sharp iris patterns </w:t>
          </w:r>
          <w:r w:rsidR="00A15368" w:rsidRPr="004143B7">
            <w:rPr>
              <w:rFonts w:ascii="Poppins" w:hAnsi="Poppins"/>
              <w:sz w:val="20"/>
              <w:szCs w:val="20"/>
            </w:rPr>
            <w:t xml:space="preserve">have </w:t>
          </w:r>
          <w:r w:rsidRPr="004143B7">
            <w:rPr>
              <w:rFonts w:ascii="Poppins" w:hAnsi="Poppins"/>
              <w:sz w:val="20"/>
              <w:szCs w:val="20"/>
            </w:rPr>
            <w:t>appear</w:t>
          </w:r>
          <w:r w:rsidR="00A15368" w:rsidRPr="004143B7">
            <w:rPr>
              <w:rFonts w:ascii="Poppins" w:hAnsi="Poppins"/>
              <w:sz w:val="20"/>
              <w:szCs w:val="20"/>
            </w:rPr>
            <w:t>ed</w:t>
          </w:r>
          <w:proofErr w:type="gramStart"/>
          <w:r w:rsidR="002815F3" w:rsidRPr="004143B7">
            <w:rPr>
              <w:rFonts w:ascii="Poppins" w:hAnsi="Poppins"/>
              <w:sz w:val="20"/>
              <w:szCs w:val="20"/>
            </w:rPr>
            <w:t>,</w:t>
          </w:r>
          <w:proofErr w:type="gramEnd"/>
          <w:r w:rsidRPr="004143B7">
            <w:rPr>
              <w:rFonts w:ascii="Poppins" w:hAnsi="Poppins"/>
              <w:sz w:val="20"/>
              <w:szCs w:val="20"/>
            </w:rPr>
            <w:t xml:space="preserve"> he/she presse</w:t>
          </w:r>
          <w:r w:rsidR="00A15368" w:rsidRPr="004143B7">
            <w:rPr>
              <w:rFonts w:ascii="Poppins" w:hAnsi="Poppins"/>
              <w:sz w:val="20"/>
              <w:szCs w:val="20"/>
            </w:rPr>
            <w:t>s</w:t>
          </w:r>
          <w:r w:rsidRPr="004143B7">
            <w:rPr>
              <w:rFonts w:ascii="Poppins" w:hAnsi="Poppins"/>
              <w:sz w:val="20"/>
              <w:szCs w:val="20"/>
            </w:rPr>
            <w:t xml:space="preserve"> the “</w:t>
          </w:r>
          <w:r w:rsidR="002E5756" w:rsidRPr="004143B7">
            <w:rPr>
              <w:rFonts w:ascii="Poppins" w:hAnsi="Poppins"/>
              <w:b/>
              <w:sz w:val="20"/>
              <w:szCs w:val="20"/>
            </w:rPr>
            <w:t>Operate Capture</w:t>
          </w:r>
          <w:r w:rsidRPr="004143B7">
            <w:rPr>
              <w:rFonts w:ascii="Poppins" w:hAnsi="Poppins"/>
              <w:sz w:val="20"/>
              <w:szCs w:val="20"/>
            </w:rPr>
            <w:t>” button.</w:t>
          </w:r>
        </w:p>
        <w:p w:rsidR="00D47B2D" w:rsidRPr="004143B7" w:rsidRDefault="00D47B2D" w:rsidP="00D81B6C">
          <w:pPr>
            <w:pStyle w:val="ListParagraph"/>
            <w:numPr>
              <w:ilvl w:val="0"/>
              <w:numId w:val="0"/>
            </w:numPr>
            <w:ind w:left="360"/>
            <w:rPr>
              <w:rFonts w:ascii="Poppins" w:hAnsi="Poppins" w:hint="eastAsia"/>
              <w:sz w:val="20"/>
              <w:szCs w:val="20"/>
            </w:rPr>
          </w:pPr>
        </w:p>
        <w:p w:rsidR="00D47B2D" w:rsidRPr="004143B7" w:rsidRDefault="00D1298C" w:rsidP="00D47B2D">
          <w:pPr>
            <w:pStyle w:val="ListParagraph"/>
            <w:numPr>
              <w:ilvl w:val="0"/>
              <w:numId w:val="0"/>
            </w:numPr>
            <w:ind w:left="760"/>
            <w:jc w:val="center"/>
            <w:rPr>
              <w:rFonts w:ascii="Poppins" w:hAnsi="Poppins" w:hint="eastAsia"/>
              <w:sz w:val="20"/>
              <w:szCs w:val="20"/>
            </w:rPr>
          </w:pPr>
          <w:r w:rsidRPr="004143B7">
            <w:rPr>
              <w:rFonts w:ascii="Poppins" w:hAnsi="Poppins"/>
              <w:noProof/>
              <w:sz w:val="20"/>
              <w:szCs w:val="20"/>
              <w:lang w:eastAsia="en-US"/>
            </w:rPr>
            <w:lastRenderedPageBreak/>
            <mc:AlternateContent>
              <mc:Choice Requires="wps">
                <w:drawing>
                  <wp:anchor distT="0" distB="0" distL="114300" distR="114300" simplePos="0" relativeHeight="251766784" behindDoc="0" locked="0" layoutInCell="1" allowOverlap="1" wp14:anchorId="2037EFDD" wp14:editId="1CF9A3B7">
                    <wp:simplePos x="0" y="0"/>
                    <wp:positionH relativeFrom="column">
                      <wp:posOffset>4489450</wp:posOffset>
                    </wp:positionH>
                    <wp:positionV relativeFrom="paragraph">
                      <wp:posOffset>3883709</wp:posOffset>
                    </wp:positionV>
                    <wp:extent cx="495300" cy="309880"/>
                    <wp:effectExtent l="0" t="0" r="19050" b="13970"/>
                    <wp:wrapNone/>
                    <wp:docPr id="456422087" name="AutoShap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300" cy="309880"/>
                            </a:xfrm>
                            <a:prstGeom prst="roundRect">
                              <a:avLst>
                                <a:gd name="adj" fmla="val 16667"/>
                              </a:avLst>
                            </a:prstGeom>
                            <a:solidFill>
                              <a:schemeClr val="lt1">
                                <a:lumMod val="100000"/>
                                <a:lumOff val="0"/>
                                <a:alpha val="25999"/>
                              </a:schemeClr>
                            </a:solidFill>
                            <a:ln w="19050">
                              <a:solidFill>
                                <a:srgbClr val="FF0000"/>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02" o:spid="_x0000_s1026" style="position:absolute;margin-left:353.5pt;margin-top:305.8pt;width:39pt;height:24.4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" fillcolor="white [3201]" strokecolor="red" strokeweight="1.5pt">
                    <v:fill opacity="16962f"/>
                    <v:shadow color="#868686"/>
                  </v:roundrect>
                </w:pict>
              </mc:Fallback>
            </mc:AlternateContent>
          </w:r>
          <w:r w:rsidR="00C03211" w:rsidRPr="00C03211">
            <w:rPr>
              <w:noProof/>
            </w:rPr>
            <w:t xml:space="preserve"> </w:t>
          </w:r>
          <w:r w:rsidR="00C03211">
            <w:rPr>
              <w:noProof/>
              <w:lang w:eastAsia="en-US"/>
            </w:rPr>
            <w:drawing>
              <wp:inline distT="0" distB="0" distL="0" distR="0" wp14:anchorId="300A6053" wp14:editId="191E1683">
                <wp:extent cx="5943600" cy="4110355"/>
                <wp:effectExtent l="0" t="0" r="0" b="4445"/>
                <wp:docPr id="1382497477" name="Picture 1382497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4110355"/>
                        </a:xfrm>
                        <a:prstGeom prst="rect">
                          <a:avLst/>
                        </a:prstGeom>
                      </pic:spPr>
                    </pic:pic>
                  </a:graphicData>
                </a:graphic>
              </wp:inline>
            </w:drawing>
          </w:r>
        </w:p>
        <w:p w:rsidR="00D47B2D" w:rsidRPr="004143B7" w:rsidRDefault="00D47B2D" w:rsidP="004834E0">
          <w:pPr>
            <w:pStyle w:val="ListParagraph"/>
            <w:numPr>
              <w:ilvl w:val="0"/>
              <w:numId w:val="17"/>
            </w:numPr>
            <w:rPr>
              <w:rFonts w:ascii="Poppins" w:hAnsi="Poppins" w:hint="eastAsia"/>
              <w:sz w:val="20"/>
              <w:szCs w:val="20"/>
            </w:rPr>
          </w:pPr>
          <w:r w:rsidRPr="004143B7">
            <w:rPr>
              <w:rFonts w:ascii="Poppins" w:hAnsi="Poppins"/>
              <w:sz w:val="20"/>
              <w:szCs w:val="20"/>
            </w:rPr>
            <w:t>Once the “</w:t>
          </w:r>
          <w:r w:rsidR="00A077F8">
            <w:rPr>
              <w:rFonts w:ascii="Poppins" w:hAnsi="Poppins"/>
              <w:b/>
              <w:sz w:val="20"/>
              <w:szCs w:val="20"/>
            </w:rPr>
            <w:t>Operate Capture</w:t>
          </w:r>
          <w:r w:rsidRPr="004143B7">
            <w:rPr>
              <w:rFonts w:ascii="Poppins" w:hAnsi="Poppins"/>
              <w:sz w:val="20"/>
              <w:szCs w:val="20"/>
            </w:rPr>
            <w:t xml:space="preserve">” button is pressed, the lens starts to move and captures a whole bunch </w:t>
          </w:r>
          <w:r w:rsidR="00FE1B05" w:rsidRPr="004143B7">
            <w:rPr>
              <w:rFonts w:ascii="Poppins" w:hAnsi="Poppins"/>
              <w:sz w:val="20"/>
              <w:szCs w:val="20"/>
            </w:rPr>
            <w:t xml:space="preserve">of </w:t>
          </w:r>
          <w:r w:rsidRPr="004143B7">
            <w:rPr>
              <w:rFonts w:ascii="Poppins" w:hAnsi="Poppins"/>
              <w:sz w:val="20"/>
              <w:szCs w:val="20"/>
            </w:rPr>
            <w:t>images and evaluate</w:t>
          </w:r>
          <w:r w:rsidR="00FE1B05" w:rsidRPr="004143B7">
            <w:rPr>
              <w:rFonts w:ascii="Poppins" w:hAnsi="Poppins"/>
              <w:sz w:val="20"/>
              <w:szCs w:val="20"/>
            </w:rPr>
            <w:t>s</w:t>
          </w:r>
          <w:r w:rsidRPr="004143B7">
            <w:rPr>
              <w:rFonts w:ascii="Poppins" w:hAnsi="Poppins"/>
              <w:sz w:val="20"/>
              <w:szCs w:val="20"/>
            </w:rPr>
            <w:t xml:space="preserve"> their qualities and select</w:t>
          </w:r>
          <w:r w:rsidR="00FE1B05" w:rsidRPr="004143B7">
            <w:rPr>
              <w:rFonts w:ascii="Poppins" w:hAnsi="Poppins"/>
              <w:sz w:val="20"/>
              <w:szCs w:val="20"/>
            </w:rPr>
            <w:t>s</w:t>
          </w:r>
          <w:r w:rsidRPr="004143B7">
            <w:rPr>
              <w:rFonts w:ascii="Poppins" w:hAnsi="Poppins"/>
              <w:sz w:val="20"/>
              <w:szCs w:val="20"/>
            </w:rPr>
            <w:t xml:space="preserve"> the best frame.</w:t>
          </w:r>
        </w:p>
        <w:p w:rsidR="00D47B2D" w:rsidRPr="004143B7" w:rsidRDefault="00D47B2D" w:rsidP="004834E0">
          <w:pPr>
            <w:pStyle w:val="ListParagraph"/>
            <w:numPr>
              <w:ilvl w:val="0"/>
              <w:numId w:val="17"/>
            </w:numPr>
            <w:rPr>
              <w:rFonts w:ascii="Poppins" w:hAnsi="Poppins" w:hint="eastAsia"/>
              <w:sz w:val="20"/>
              <w:szCs w:val="20"/>
            </w:rPr>
          </w:pPr>
          <w:r w:rsidRPr="004143B7">
            <w:rPr>
              <w:rFonts w:ascii="Poppins" w:hAnsi="Poppins"/>
              <w:sz w:val="20"/>
              <w:szCs w:val="20"/>
            </w:rPr>
            <w:t>The Operator Capture process ends.</w:t>
          </w:r>
        </w:p>
        <w:p w:rsidR="00D47B2D" w:rsidRPr="004143B7" w:rsidRDefault="00D47B2D" w:rsidP="00D47B2D">
          <w:pPr>
            <w:ind w:leftChars="36" w:left="79"/>
            <w:rPr>
              <w:rFonts w:ascii="Poppins" w:hAnsi="Poppins" w:hint="eastAsia"/>
              <w:b/>
              <w:sz w:val="20"/>
              <w:szCs w:val="20"/>
              <w:lang w:eastAsia="ko-KR"/>
            </w:rPr>
          </w:pPr>
          <w:r w:rsidRPr="004143B7">
            <w:rPr>
              <w:rFonts w:ascii="Poppins" w:hAnsi="Poppins"/>
              <w:b/>
              <w:sz w:val="20"/>
              <w:szCs w:val="20"/>
            </w:rPr>
            <w:t>Note:</w:t>
          </w:r>
        </w:p>
        <w:p w:rsidR="00D47B2D" w:rsidRPr="004143B7" w:rsidRDefault="00D47B2D" w:rsidP="00D47B2D">
          <w:pPr>
            <w:ind w:leftChars="36" w:left="79"/>
            <w:rPr>
              <w:rFonts w:ascii="Poppins" w:hAnsi="Poppins" w:hint="eastAsia"/>
              <w:sz w:val="20"/>
              <w:szCs w:val="20"/>
              <w:lang w:eastAsia="ko-KR"/>
            </w:rPr>
          </w:pPr>
        </w:p>
        <w:p w:rsidR="00D47B2D" w:rsidRPr="004143B7" w:rsidRDefault="00D47B2D" w:rsidP="004834E0">
          <w:pPr>
            <w:pStyle w:val="ListParagraph"/>
            <w:numPr>
              <w:ilvl w:val="0"/>
              <w:numId w:val="15"/>
            </w:numPr>
            <w:rPr>
              <w:rFonts w:ascii="Poppins" w:hAnsi="Poppins" w:hint="eastAsia"/>
              <w:sz w:val="20"/>
              <w:szCs w:val="20"/>
            </w:rPr>
          </w:pPr>
          <w:r w:rsidRPr="004143B7">
            <w:rPr>
              <w:rFonts w:ascii="Poppins" w:hAnsi="Poppins"/>
              <w:sz w:val="20"/>
              <w:szCs w:val="20"/>
            </w:rPr>
            <w:t>If power is disconnected to the camera, such as during closing a laptop, it will take a few seconds after power is reestablished for the camera to operate as normal. See Section 9.4.</w:t>
          </w:r>
        </w:p>
        <w:p w:rsidR="00E70962" w:rsidRPr="00E15127" w:rsidDel="00A7395B" w:rsidRDefault="00E70962" w:rsidP="00E15127">
          <w:pPr>
            <w:rPr>
              <w:del w:id="714" w:author="ptdung" w:date="2023-12-21T11:28:00Z"/>
              <w:rFonts w:ascii="Poppins" w:hAnsi="Poppins" w:hint="eastAsia"/>
              <w:sz w:val="20"/>
              <w:szCs w:val="20"/>
            </w:rPr>
          </w:pPr>
        </w:p>
        <w:p w:rsidR="00E70962" w:rsidRPr="00E15127" w:rsidRDefault="00E70962" w:rsidP="00E15127">
          <w:pPr>
            <w:rPr>
              <w:rFonts w:ascii="Poppins" w:hAnsi="Poppins" w:hint="eastAsia"/>
              <w:sz w:val="20"/>
              <w:szCs w:val="20"/>
            </w:rPr>
          </w:pPr>
        </w:p>
        <w:p w:rsidR="00D47B2D" w:rsidRPr="00FD12D3" w:rsidRDefault="00EC5601" w:rsidP="004834E0">
          <w:pPr>
            <w:pStyle w:val="Heading2"/>
            <w:numPr>
              <w:ilvl w:val="1"/>
              <w:numId w:val="24"/>
            </w:numPr>
            <w:rPr>
              <w:rFonts w:ascii="Poppins Medium" w:hAnsi="Poppins Medium" w:hint="eastAsia"/>
              <w:b w:val="0"/>
              <w:i w:val="0"/>
              <w:sz w:val="24"/>
              <w:szCs w:val="24"/>
            </w:rPr>
          </w:pPr>
          <w:bookmarkStart w:id="715" w:name="_Toc299479229"/>
          <w:r w:rsidRPr="004143B7">
            <w:rPr>
              <w:rFonts w:ascii="Poppins" w:hAnsi="Poppins"/>
              <w:sz w:val="20"/>
              <w:szCs w:val="20"/>
            </w:rPr>
            <w:t xml:space="preserve"> </w:t>
          </w:r>
          <w:bookmarkStart w:id="716" w:name="_Toc154050739"/>
          <w:r w:rsidR="00D47B2D" w:rsidRPr="00FD12D3">
            <w:rPr>
              <w:rFonts w:ascii="Poppins Medium" w:hAnsi="Poppins Medium"/>
              <w:b w:val="0"/>
              <w:i w:val="0"/>
              <w:sz w:val="24"/>
              <w:szCs w:val="24"/>
            </w:rPr>
            <w:t>How to change capture setting</w:t>
          </w:r>
          <w:bookmarkEnd w:id="715"/>
          <w:bookmarkEnd w:id="716"/>
        </w:p>
        <w:p w:rsidR="00D47B2D" w:rsidRPr="004143B7" w:rsidRDefault="00D47B2D" w:rsidP="004834E0">
          <w:pPr>
            <w:pStyle w:val="ListParagraph"/>
            <w:keepNext/>
            <w:keepLines/>
            <w:numPr>
              <w:ilvl w:val="0"/>
              <w:numId w:val="18"/>
            </w:numPr>
            <w:spacing w:before="200" w:after="0" w:line="240" w:lineRule="auto"/>
            <w:contextualSpacing w:val="0"/>
            <w:outlineLvl w:val="2"/>
            <w:rPr>
              <w:rFonts w:ascii="Poppins" w:eastAsiaTheme="majorEastAsia" w:hAnsi="Poppins" w:cstheme="majorBidi" w:hint="eastAsia"/>
              <w:b/>
              <w:bCs/>
              <w:vanish/>
              <w:color w:val="4F81BD" w:themeColor="accent1"/>
              <w:sz w:val="20"/>
              <w:szCs w:val="20"/>
            </w:rPr>
          </w:pPr>
          <w:bookmarkStart w:id="717" w:name="_Toc299447248"/>
          <w:bookmarkStart w:id="718" w:name="_Toc299447585"/>
          <w:bookmarkStart w:id="719" w:name="_Toc299447922"/>
          <w:bookmarkStart w:id="720" w:name="_Toc299448260"/>
          <w:bookmarkStart w:id="721" w:name="_Toc299479230"/>
          <w:bookmarkStart w:id="722" w:name="_Toc299633950"/>
          <w:bookmarkStart w:id="723" w:name="_Toc299634013"/>
          <w:bookmarkStart w:id="724" w:name="_Toc299634077"/>
          <w:bookmarkStart w:id="725" w:name="_Toc299634223"/>
          <w:bookmarkStart w:id="726" w:name="_Toc299634418"/>
          <w:bookmarkStart w:id="727" w:name="_Toc299637078"/>
          <w:bookmarkStart w:id="728" w:name="_Toc299718152"/>
          <w:bookmarkStart w:id="729" w:name="_Toc301378595"/>
          <w:bookmarkStart w:id="730" w:name="_Toc130301263"/>
          <w:bookmarkStart w:id="731" w:name="_Toc130371501"/>
          <w:bookmarkStart w:id="732" w:name="_Toc130458076"/>
          <w:bookmarkStart w:id="733" w:name="_Toc130458144"/>
          <w:bookmarkStart w:id="734" w:name="_Toc130803190"/>
          <w:bookmarkStart w:id="735" w:name="_Toc130803434"/>
          <w:bookmarkStart w:id="736" w:name="_Toc133227400"/>
          <w:bookmarkStart w:id="737" w:name="_Toc133228587"/>
          <w:bookmarkStart w:id="738" w:name="_Toc133228779"/>
          <w:bookmarkStart w:id="739" w:name="_Toc133228843"/>
          <w:bookmarkStart w:id="740" w:name="_Toc133228908"/>
          <w:bookmarkStart w:id="741" w:name="_Toc133228973"/>
          <w:bookmarkStart w:id="742" w:name="_Toc133229551"/>
          <w:bookmarkStart w:id="743" w:name="_Toc133229855"/>
          <w:bookmarkStart w:id="744" w:name="_Toc133398822"/>
          <w:bookmarkStart w:id="745" w:name="_Toc133415554"/>
          <w:bookmarkStart w:id="746" w:name="_Toc133415973"/>
          <w:bookmarkStart w:id="747" w:name="_Toc154050643"/>
          <w:bookmarkStart w:id="748" w:name="_Toc154050740"/>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p>
        <w:p w:rsidR="00D47B2D" w:rsidRPr="004143B7" w:rsidRDefault="00D47B2D" w:rsidP="004834E0">
          <w:pPr>
            <w:pStyle w:val="ListParagraph"/>
            <w:keepNext/>
            <w:keepLines/>
            <w:numPr>
              <w:ilvl w:val="1"/>
              <w:numId w:val="18"/>
            </w:numPr>
            <w:spacing w:before="200" w:after="0" w:line="240" w:lineRule="auto"/>
            <w:contextualSpacing w:val="0"/>
            <w:outlineLvl w:val="2"/>
            <w:rPr>
              <w:rFonts w:ascii="Poppins" w:eastAsiaTheme="majorEastAsia" w:hAnsi="Poppins" w:cstheme="majorBidi" w:hint="eastAsia"/>
              <w:b/>
              <w:bCs/>
              <w:vanish/>
              <w:color w:val="4F81BD" w:themeColor="accent1"/>
              <w:sz w:val="20"/>
              <w:szCs w:val="20"/>
            </w:rPr>
          </w:pPr>
          <w:bookmarkStart w:id="749" w:name="_Toc299447249"/>
          <w:bookmarkStart w:id="750" w:name="_Toc299447586"/>
          <w:bookmarkStart w:id="751" w:name="_Toc299447923"/>
          <w:bookmarkStart w:id="752" w:name="_Toc299448261"/>
          <w:bookmarkStart w:id="753" w:name="_Toc299479231"/>
          <w:bookmarkStart w:id="754" w:name="_Toc299633951"/>
          <w:bookmarkStart w:id="755" w:name="_Toc299634014"/>
          <w:bookmarkStart w:id="756" w:name="_Toc299634078"/>
          <w:bookmarkStart w:id="757" w:name="_Toc299634224"/>
          <w:bookmarkStart w:id="758" w:name="_Toc299634419"/>
          <w:bookmarkStart w:id="759" w:name="_Toc299637079"/>
          <w:bookmarkStart w:id="760" w:name="_Toc299718153"/>
          <w:bookmarkStart w:id="761" w:name="_Toc301378596"/>
          <w:bookmarkStart w:id="762" w:name="_Toc130301264"/>
          <w:bookmarkStart w:id="763" w:name="_Toc130371502"/>
          <w:bookmarkStart w:id="764" w:name="_Toc130458077"/>
          <w:bookmarkStart w:id="765" w:name="_Toc130458145"/>
          <w:bookmarkStart w:id="766" w:name="_Toc130803191"/>
          <w:bookmarkStart w:id="767" w:name="_Toc130803435"/>
          <w:bookmarkStart w:id="768" w:name="_Toc133227401"/>
          <w:bookmarkStart w:id="769" w:name="_Toc133228588"/>
          <w:bookmarkStart w:id="770" w:name="_Toc133228780"/>
          <w:bookmarkStart w:id="771" w:name="_Toc133228844"/>
          <w:bookmarkStart w:id="772" w:name="_Toc133228909"/>
          <w:bookmarkStart w:id="773" w:name="_Toc133228974"/>
          <w:bookmarkStart w:id="774" w:name="_Toc133229552"/>
          <w:bookmarkStart w:id="775" w:name="_Toc133229856"/>
          <w:bookmarkStart w:id="776" w:name="_Toc133398823"/>
          <w:bookmarkStart w:id="777" w:name="_Toc133415555"/>
          <w:bookmarkStart w:id="778" w:name="_Toc133415974"/>
          <w:bookmarkStart w:id="779" w:name="_Toc154050644"/>
          <w:bookmarkStart w:id="780" w:name="_Toc154050741"/>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p>
        <w:p w:rsidR="00D47B2D" w:rsidRPr="004143B7" w:rsidRDefault="00D47B2D" w:rsidP="004834E0">
          <w:pPr>
            <w:pStyle w:val="ListParagraph"/>
            <w:keepNext/>
            <w:keepLines/>
            <w:numPr>
              <w:ilvl w:val="1"/>
              <w:numId w:val="18"/>
            </w:numPr>
            <w:spacing w:before="200" w:after="0" w:line="240" w:lineRule="auto"/>
            <w:contextualSpacing w:val="0"/>
            <w:outlineLvl w:val="2"/>
            <w:rPr>
              <w:rFonts w:ascii="Poppins" w:eastAsiaTheme="majorEastAsia" w:hAnsi="Poppins" w:cstheme="majorBidi" w:hint="eastAsia"/>
              <w:b/>
              <w:bCs/>
              <w:vanish/>
              <w:color w:val="4F81BD" w:themeColor="accent1"/>
              <w:sz w:val="20"/>
              <w:szCs w:val="20"/>
            </w:rPr>
          </w:pPr>
          <w:bookmarkStart w:id="781" w:name="_Toc299447250"/>
          <w:bookmarkStart w:id="782" w:name="_Toc299447587"/>
          <w:bookmarkStart w:id="783" w:name="_Toc299447924"/>
          <w:bookmarkStart w:id="784" w:name="_Toc299448262"/>
          <w:bookmarkStart w:id="785" w:name="_Toc299479232"/>
          <w:bookmarkStart w:id="786" w:name="_Toc299633952"/>
          <w:bookmarkStart w:id="787" w:name="_Toc299634015"/>
          <w:bookmarkStart w:id="788" w:name="_Toc299634079"/>
          <w:bookmarkStart w:id="789" w:name="_Toc299634225"/>
          <w:bookmarkStart w:id="790" w:name="_Toc299634420"/>
          <w:bookmarkStart w:id="791" w:name="_Toc299637080"/>
          <w:bookmarkStart w:id="792" w:name="_Toc299718154"/>
          <w:bookmarkStart w:id="793" w:name="_Toc301378597"/>
          <w:bookmarkStart w:id="794" w:name="_Toc130301265"/>
          <w:bookmarkStart w:id="795" w:name="_Toc130371503"/>
          <w:bookmarkStart w:id="796" w:name="_Toc130458078"/>
          <w:bookmarkStart w:id="797" w:name="_Toc130458146"/>
          <w:bookmarkStart w:id="798" w:name="_Toc130803192"/>
          <w:bookmarkStart w:id="799" w:name="_Toc130803436"/>
          <w:bookmarkStart w:id="800" w:name="_Toc133227402"/>
          <w:bookmarkStart w:id="801" w:name="_Toc133228589"/>
          <w:bookmarkStart w:id="802" w:name="_Toc133228781"/>
          <w:bookmarkStart w:id="803" w:name="_Toc133228845"/>
          <w:bookmarkStart w:id="804" w:name="_Toc133228910"/>
          <w:bookmarkStart w:id="805" w:name="_Toc133228975"/>
          <w:bookmarkStart w:id="806" w:name="_Toc133229553"/>
          <w:bookmarkStart w:id="807" w:name="_Toc133229857"/>
          <w:bookmarkStart w:id="808" w:name="_Toc133398824"/>
          <w:bookmarkStart w:id="809" w:name="_Toc133415556"/>
          <w:bookmarkStart w:id="810" w:name="_Toc133415975"/>
          <w:bookmarkStart w:id="811" w:name="_Toc154050645"/>
          <w:bookmarkStart w:id="812" w:name="_Toc154050742"/>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p>
        <w:p w:rsidR="00D47B2D" w:rsidRPr="004143B7" w:rsidRDefault="00D47B2D" w:rsidP="004834E0">
          <w:pPr>
            <w:pStyle w:val="ListParagraph"/>
            <w:keepNext/>
            <w:keepLines/>
            <w:numPr>
              <w:ilvl w:val="1"/>
              <w:numId w:val="18"/>
            </w:numPr>
            <w:spacing w:before="200" w:after="0" w:line="240" w:lineRule="auto"/>
            <w:contextualSpacing w:val="0"/>
            <w:outlineLvl w:val="2"/>
            <w:rPr>
              <w:rFonts w:ascii="Poppins" w:eastAsiaTheme="majorEastAsia" w:hAnsi="Poppins" w:cstheme="majorBidi" w:hint="eastAsia"/>
              <w:b/>
              <w:bCs/>
              <w:vanish/>
              <w:color w:val="4F81BD" w:themeColor="accent1"/>
              <w:sz w:val="20"/>
              <w:szCs w:val="20"/>
            </w:rPr>
          </w:pPr>
          <w:bookmarkStart w:id="813" w:name="_Toc299447251"/>
          <w:bookmarkStart w:id="814" w:name="_Toc299447588"/>
          <w:bookmarkStart w:id="815" w:name="_Toc299447925"/>
          <w:bookmarkStart w:id="816" w:name="_Toc299448263"/>
          <w:bookmarkStart w:id="817" w:name="_Toc299479233"/>
          <w:bookmarkStart w:id="818" w:name="_Toc299633953"/>
          <w:bookmarkStart w:id="819" w:name="_Toc299634016"/>
          <w:bookmarkStart w:id="820" w:name="_Toc299634080"/>
          <w:bookmarkStart w:id="821" w:name="_Toc299634226"/>
          <w:bookmarkStart w:id="822" w:name="_Toc299634421"/>
          <w:bookmarkStart w:id="823" w:name="_Toc299637081"/>
          <w:bookmarkStart w:id="824" w:name="_Toc299718155"/>
          <w:bookmarkStart w:id="825" w:name="_Toc301378598"/>
          <w:bookmarkStart w:id="826" w:name="_Toc130301266"/>
          <w:bookmarkStart w:id="827" w:name="_Toc130371504"/>
          <w:bookmarkStart w:id="828" w:name="_Toc130458079"/>
          <w:bookmarkStart w:id="829" w:name="_Toc130458147"/>
          <w:bookmarkStart w:id="830" w:name="_Toc130803193"/>
          <w:bookmarkStart w:id="831" w:name="_Toc130803437"/>
          <w:bookmarkStart w:id="832" w:name="_Toc133227403"/>
          <w:bookmarkStart w:id="833" w:name="_Toc133228590"/>
          <w:bookmarkStart w:id="834" w:name="_Toc133228782"/>
          <w:bookmarkStart w:id="835" w:name="_Toc133228846"/>
          <w:bookmarkStart w:id="836" w:name="_Toc133228911"/>
          <w:bookmarkStart w:id="837" w:name="_Toc133228976"/>
          <w:bookmarkStart w:id="838" w:name="_Toc133229554"/>
          <w:bookmarkStart w:id="839" w:name="_Toc133229858"/>
          <w:bookmarkStart w:id="840" w:name="_Toc133398825"/>
          <w:bookmarkStart w:id="841" w:name="_Toc133415557"/>
          <w:bookmarkStart w:id="842" w:name="_Toc133415976"/>
          <w:bookmarkStart w:id="843" w:name="_Toc154050646"/>
          <w:bookmarkStart w:id="844" w:name="_Toc154050743"/>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p>
        <w:p w:rsidR="00D47B2D" w:rsidRPr="00480045" w:rsidRDefault="00D47B2D" w:rsidP="004834E0">
          <w:pPr>
            <w:pStyle w:val="Heading3"/>
            <w:numPr>
              <w:ilvl w:val="2"/>
              <w:numId w:val="18"/>
            </w:numPr>
            <w:rPr>
              <w:rFonts w:ascii="Poppins" w:hAnsi="Poppins" w:hint="eastAsia"/>
              <w:color w:val="000000" w:themeColor="text1"/>
              <w:sz w:val="20"/>
              <w:szCs w:val="20"/>
              <w:lang w:eastAsia="ko-KR"/>
            </w:rPr>
          </w:pPr>
          <w:bookmarkStart w:id="845" w:name="_Toc299479234"/>
          <w:bookmarkStart w:id="846" w:name="_Toc154050744"/>
          <w:r w:rsidRPr="00480045">
            <w:rPr>
              <w:rFonts w:ascii="Poppins" w:hAnsi="Poppins"/>
              <w:color w:val="000000" w:themeColor="text1"/>
              <w:sz w:val="20"/>
              <w:szCs w:val="20"/>
              <w:lang w:eastAsia="ko-KR"/>
            </w:rPr>
            <w:t xml:space="preserve">Capture Mode (Time-Based </w:t>
          </w:r>
          <w:proofErr w:type="spellStart"/>
          <w:r w:rsidRPr="00480045">
            <w:rPr>
              <w:rFonts w:ascii="Poppins" w:hAnsi="Poppins"/>
              <w:color w:val="000000" w:themeColor="text1"/>
              <w:sz w:val="20"/>
              <w:szCs w:val="20"/>
              <w:lang w:eastAsia="ko-KR"/>
            </w:rPr>
            <w:t>vs</w:t>
          </w:r>
          <w:proofErr w:type="spellEnd"/>
          <w:r w:rsidRPr="00480045">
            <w:rPr>
              <w:rFonts w:ascii="Poppins" w:hAnsi="Poppins"/>
              <w:color w:val="000000" w:themeColor="text1"/>
              <w:sz w:val="20"/>
              <w:szCs w:val="20"/>
              <w:lang w:eastAsia="ko-KR"/>
            </w:rPr>
            <w:t xml:space="preserve"> Frame-Based)</w:t>
          </w:r>
          <w:bookmarkEnd w:id="845"/>
          <w:bookmarkEnd w:id="846"/>
        </w:p>
        <w:p w:rsidR="00D47B2D" w:rsidRPr="004143B7" w:rsidRDefault="00D47B2D" w:rsidP="00D47B2D">
          <w:pPr>
            <w:rPr>
              <w:rFonts w:ascii="Poppins" w:hAnsi="Poppins" w:hint="eastAsia"/>
              <w:sz w:val="20"/>
              <w:szCs w:val="20"/>
              <w:lang w:eastAsia="ko-KR"/>
            </w:rPr>
          </w:pPr>
        </w:p>
        <w:p w:rsidR="00D47B2D" w:rsidRPr="004143B7" w:rsidRDefault="00D1298C" w:rsidP="00D47B2D">
          <w:pPr>
            <w:jc w:val="center"/>
            <w:rPr>
              <w:rFonts w:ascii="Poppins" w:hAnsi="Poppins" w:hint="eastAsia"/>
              <w:sz w:val="20"/>
              <w:szCs w:val="20"/>
              <w:lang w:eastAsia="ko-KR"/>
            </w:rPr>
          </w:pPr>
          <w:r w:rsidRPr="004143B7">
            <w:rPr>
              <w:rFonts w:ascii="Poppins" w:hAnsi="Poppins"/>
              <w:noProof/>
              <w:sz w:val="20"/>
              <w:szCs w:val="20"/>
            </w:rPr>
            <w:lastRenderedPageBreak/>
            <mc:AlternateContent>
              <mc:Choice Requires="wps">
                <w:drawing>
                  <wp:anchor distT="0" distB="0" distL="114300" distR="114300" simplePos="0" relativeHeight="251767808" behindDoc="0" locked="0" layoutInCell="1" allowOverlap="1" wp14:anchorId="32526892" wp14:editId="1E827FBC">
                    <wp:simplePos x="0" y="0"/>
                    <wp:positionH relativeFrom="column">
                      <wp:posOffset>1454150</wp:posOffset>
                    </wp:positionH>
                    <wp:positionV relativeFrom="paragraph">
                      <wp:posOffset>429260</wp:posOffset>
                    </wp:positionV>
                    <wp:extent cx="1524000" cy="304800"/>
                    <wp:effectExtent l="15875" t="12065" r="12700" b="16510"/>
                    <wp:wrapNone/>
                    <wp:docPr id="1449131883" name="AutoShap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30480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oundrect w14:anchorId="15063742" id="AutoShape 103" o:spid="_x0000_s1026" style="position:absolute;left:0;text-align:left;margin-left:114.5pt;margin-top:33.8pt;width:120pt;height:2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" filled="f" strokecolor="red" strokeweight="1.5pt"/>
                </w:pict>
              </mc:Fallback>
            </mc:AlternateContent>
          </w:r>
          <w:r w:rsidR="001331DA" w:rsidRPr="004143B7">
            <w:rPr>
              <w:rFonts w:ascii="Poppins" w:hAnsi="Poppins"/>
              <w:noProof/>
              <w:sz w:val="20"/>
              <w:szCs w:val="20"/>
            </w:rPr>
            <w:drawing>
              <wp:inline distT="0" distB="0" distL="0" distR="0" wp14:anchorId="0F6B08D8" wp14:editId="183F0D21">
                <wp:extent cx="4922520" cy="20345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922520" cy="2034540"/>
                        </a:xfrm>
                        <a:prstGeom prst="rect">
                          <a:avLst/>
                        </a:prstGeom>
                      </pic:spPr>
                    </pic:pic>
                  </a:graphicData>
                </a:graphic>
              </wp:inline>
            </w:drawing>
          </w:r>
        </w:p>
        <w:p w:rsidR="00D47B2D" w:rsidRPr="004143B7" w:rsidRDefault="00D47B2D" w:rsidP="00D47B2D">
          <w:pPr>
            <w:rPr>
              <w:rFonts w:ascii="Poppins" w:hAnsi="Poppins" w:hint="eastAsia"/>
              <w:sz w:val="20"/>
              <w:szCs w:val="20"/>
              <w:lang w:eastAsia="ko-KR"/>
            </w:rPr>
          </w:pPr>
        </w:p>
        <w:p w:rsidR="00D47B2D" w:rsidRPr="004143B7" w:rsidRDefault="00D47B2D" w:rsidP="00D47B2D">
          <w:pPr>
            <w:jc w:val="center"/>
            <w:rPr>
              <w:rFonts w:ascii="Poppins" w:hAnsi="Poppins" w:hint="eastAsia"/>
              <w:sz w:val="20"/>
              <w:szCs w:val="20"/>
            </w:rPr>
          </w:pPr>
          <w:r w:rsidRPr="004143B7">
            <w:rPr>
              <w:rFonts w:ascii="Poppins" w:eastAsia="Times New Roman" w:hAnsi="Poppins" w:cs="Times New Roman"/>
              <w:snapToGrid w:val="0"/>
              <w:color w:val="000000"/>
              <w:w w:val="0"/>
              <w:sz w:val="20"/>
              <w:szCs w:val="20"/>
              <w:u w:color="000000"/>
              <w:bdr w:val="none" w:sz="0" w:space="0" w:color="000000"/>
              <w:shd w:val="clear" w:color="000000" w:fill="000000"/>
            </w:rPr>
            <w:t xml:space="preserve"> </w:t>
          </w:r>
        </w:p>
        <w:p w:rsidR="00D47B2D" w:rsidRPr="004143B7" w:rsidRDefault="00D47B2D" w:rsidP="00D47B2D">
          <w:pPr>
            <w:pStyle w:val="Default"/>
            <w:jc w:val="both"/>
            <w:rPr>
              <w:rFonts w:ascii="Poppins" w:hAnsi="Poppins" w:hint="eastAsia"/>
              <w:color w:val="auto"/>
              <w:sz w:val="20"/>
              <w:szCs w:val="20"/>
            </w:rPr>
          </w:pPr>
          <w:r w:rsidRPr="004143B7">
            <w:rPr>
              <w:rFonts w:ascii="Poppins" w:hAnsi="Poppins"/>
              <w:color w:val="auto"/>
              <w:sz w:val="20"/>
              <w:szCs w:val="20"/>
            </w:rPr>
            <w:t xml:space="preserve">In Time-Based Capture Mode, the capturing time period (in seconds) is specified as the length of time to capture all qualified eye image frames. When the capturing period times out, the application will choose the best quality image from the collection of qualified frames. If this image satisfies the </w:t>
          </w:r>
          <w:r w:rsidRPr="004143B7">
            <w:rPr>
              <w:rFonts w:ascii="Poppins" w:hAnsi="Poppins"/>
              <w:bCs/>
              <w:color w:val="auto"/>
              <w:sz w:val="20"/>
              <w:szCs w:val="20"/>
            </w:rPr>
            <w:t>Minimum Quality Tolerance</w:t>
          </w:r>
          <w:r w:rsidRPr="004143B7">
            <w:rPr>
              <w:rFonts w:ascii="Poppins" w:hAnsi="Poppins"/>
              <w:b/>
              <w:bCs/>
              <w:color w:val="auto"/>
              <w:sz w:val="20"/>
              <w:szCs w:val="20"/>
            </w:rPr>
            <w:t xml:space="preserve"> </w:t>
          </w:r>
          <w:r w:rsidRPr="004143B7">
            <w:rPr>
              <w:rFonts w:ascii="Poppins" w:hAnsi="Poppins"/>
              <w:color w:val="auto"/>
              <w:sz w:val="20"/>
              <w:szCs w:val="20"/>
            </w:rPr>
            <w:t xml:space="preserve">condition as set in the Quality Mode, the application will return this frame. If no frame meets the </w:t>
          </w:r>
          <w:r w:rsidRPr="004143B7">
            <w:rPr>
              <w:rFonts w:ascii="Poppins" w:hAnsi="Poppins"/>
              <w:bCs/>
              <w:color w:val="auto"/>
              <w:sz w:val="20"/>
              <w:szCs w:val="20"/>
            </w:rPr>
            <w:t>minimum quality</w:t>
          </w:r>
          <w:r w:rsidRPr="004143B7">
            <w:rPr>
              <w:rFonts w:ascii="Poppins" w:hAnsi="Poppins"/>
              <w:color w:val="auto"/>
              <w:sz w:val="20"/>
              <w:szCs w:val="20"/>
            </w:rPr>
            <w:t>, the application will ask the user to attempt capture again.</w:t>
          </w:r>
        </w:p>
        <w:p w:rsidR="00D47B2D" w:rsidRPr="004143B7" w:rsidRDefault="00D47B2D" w:rsidP="00D47B2D">
          <w:pPr>
            <w:jc w:val="both"/>
            <w:rPr>
              <w:rFonts w:ascii="Poppins" w:hAnsi="Poppins" w:hint="eastAsia"/>
              <w:sz w:val="20"/>
              <w:szCs w:val="20"/>
            </w:rPr>
          </w:pPr>
        </w:p>
        <w:p w:rsidR="00D47B2D" w:rsidRPr="004143B7" w:rsidRDefault="00D47B2D" w:rsidP="00D47B2D">
          <w:pPr>
            <w:pStyle w:val="Default"/>
            <w:jc w:val="both"/>
            <w:rPr>
              <w:rFonts w:ascii="Poppins" w:hAnsi="Poppins" w:hint="eastAsia"/>
              <w:sz w:val="20"/>
              <w:szCs w:val="20"/>
            </w:rPr>
          </w:pPr>
          <w:r w:rsidRPr="004143B7">
            <w:rPr>
              <w:rFonts w:ascii="Poppins" w:hAnsi="Poppins"/>
              <w:color w:val="auto"/>
              <w:sz w:val="20"/>
              <w:szCs w:val="20"/>
            </w:rPr>
            <w:t>In Frame Based Capture Mode, the number of qualified images stored is specified. The best image will be selected from these qualified images and checked against the Minimum Quality Tolerance condition.</w:t>
          </w:r>
        </w:p>
        <w:p w:rsidR="00D47B2D" w:rsidRPr="000D68BF" w:rsidRDefault="00D47B2D" w:rsidP="004834E0">
          <w:pPr>
            <w:pStyle w:val="Heading3"/>
            <w:numPr>
              <w:ilvl w:val="2"/>
              <w:numId w:val="18"/>
            </w:numPr>
            <w:rPr>
              <w:rFonts w:ascii="Poppins" w:hAnsi="Poppins" w:hint="eastAsia"/>
              <w:color w:val="000000" w:themeColor="text1"/>
              <w:sz w:val="20"/>
              <w:szCs w:val="20"/>
              <w:lang w:eastAsia="ko-KR"/>
            </w:rPr>
          </w:pPr>
          <w:bookmarkStart w:id="847" w:name="_Toc299479236"/>
          <w:bookmarkStart w:id="848" w:name="_Toc154050745"/>
          <w:r w:rsidRPr="000D68BF">
            <w:rPr>
              <w:rFonts w:ascii="Poppins" w:hAnsi="Poppins"/>
              <w:color w:val="000000" w:themeColor="text1"/>
              <w:sz w:val="20"/>
              <w:szCs w:val="20"/>
              <w:lang w:eastAsia="ko-KR"/>
            </w:rPr>
            <w:t>Streaming option</w:t>
          </w:r>
          <w:bookmarkEnd w:id="847"/>
          <w:bookmarkEnd w:id="848"/>
        </w:p>
        <w:p w:rsidR="00D47B2D" w:rsidRPr="004143B7" w:rsidRDefault="00DE3810" w:rsidP="00D47B2D">
          <w:pPr>
            <w:rPr>
              <w:rFonts w:ascii="Poppins" w:hAnsi="Poppins" w:hint="eastAsia"/>
              <w:sz w:val="20"/>
              <w:szCs w:val="20"/>
              <w:lang w:eastAsia="ko-KR"/>
            </w:rPr>
          </w:pPr>
          <w:r w:rsidRPr="004143B7">
            <w:rPr>
              <w:rFonts w:ascii="Poppins" w:hAnsi="Poppins"/>
              <w:sz w:val="20"/>
              <w:szCs w:val="20"/>
              <w:lang w:eastAsia="ko-KR"/>
            </w:rPr>
            <w:t>The</w:t>
          </w:r>
          <w:r w:rsidR="00D47B2D" w:rsidRPr="004143B7">
            <w:rPr>
              <w:rFonts w:ascii="Poppins" w:hAnsi="Poppins"/>
              <w:sz w:val="20"/>
              <w:szCs w:val="20"/>
              <w:lang w:eastAsia="ko-KR"/>
            </w:rPr>
            <w:t xml:space="preserve"> streaming images display on </w:t>
          </w:r>
          <w:r w:rsidR="00FE1B05" w:rsidRPr="004143B7">
            <w:rPr>
              <w:rFonts w:ascii="Poppins" w:hAnsi="Poppins"/>
              <w:sz w:val="20"/>
              <w:szCs w:val="20"/>
              <w:lang w:eastAsia="ko-KR"/>
            </w:rPr>
            <w:t xml:space="preserve">the </w:t>
          </w:r>
          <w:r w:rsidR="00D47B2D" w:rsidRPr="004143B7">
            <w:rPr>
              <w:rFonts w:ascii="Poppins" w:hAnsi="Poppins"/>
              <w:sz w:val="20"/>
              <w:szCs w:val="20"/>
              <w:lang w:eastAsia="ko-KR"/>
            </w:rPr>
            <w:t>demo application.</w:t>
          </w:r>
          <w:r w:rsidR="00AF7C87" w:rsidRPr="004143B7">
            <w:rPr>
              <w:rFonts w:ascii="Poppins" w:hAnsi="Poppins"/>
              <w:sz w:val="20"/>
              <w:szCs w:val="20"/>
              <w:lang w:eastAsia="ko-KR"/>
            </w:rPr>
            <w:t xml:space="preserve"> </w:t>
          </w:r>
        </w:p>
        <w:p w:rsidR="00D47B2D" w:rsidRPr="004143B7" w:rsidRDefault="00D47B2D" w:rsidP="00D47B2D">
          <w:pPr>
            <w:rPr>
              <w:rFonts w:ascii="Poppins" w:hAnsi="Poppins" w:hint="eastAsia"/>
              <w:sz w:val="20"/>
              <w:szCs w:val="20"/>
              <w:lang w:eastAsia="ko-KR"/>
            </w:rPr>
          </w:pPr>
        </w:p>
        <w:p w:rsidR="00D47B2D" w:rsidRPr="004143B7" w:rsidRDefault="00D1298C" w:rsidP="00D47B2D">
          <w:pPr>
            <w:jc w:val="center"/>
            <w:rPr>
              <w:rFonts w:ascii="Poppins" w:hAnsi="Poppins" w:hint="eastAsia"/>
              <w:sz w:val="20"/>
              <w:szCs w:val="20"/>
              <w:lang w:eastAsia="ko-KR"/>
            </w:rPr>
          </w:pPr>
          <w:r w:rsidRPr="004143B7">
            <w:rPr>
              <w:rFonts w:ascii="Poppins" w:hAnsi="Poppins"/>
              <w:noProof/>
              <w:sz w:val="20"/>
              <w:szCs w:val="20"/>
            </w:rPr>
            <mc:AlternateContent>
              <mc:Choice Requires="wps">
                <w:drawing>
                  <wp:anchor distT="0" distB="0" distL="114300" distR="114300" simplePos="0" relativeHeight="251788288" behindDoc="0" locked="0" layoutInCell="1" allowOverlap="1" wp14:anchorId="45E7697A" wp14:editId="59C659E4">
                    <wp:simplePos x="0" y="0"/>
                    <wp:positionH relativeFrom="column">
                      <wp:posOffset>1778000</wp:posOffset>
                    </wp:positionH>
                    <wp:positionV relativeFrom="paragraph">
                      <wp:posOffset>1554480</wp:posOffset>
                    </wp:positionV>
                    <wp:extent cx="1199515" cy="260350"/>
                    <wp:effectExtent l="15875" t="17145" r="13335" b="17780"/>
                    <wp:wrapNone/>
                    <wp:docPr id="1257757055" name="AutoShape 1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99515" cy="26035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oundrect w14:anchorId="69AF67EB" id="AutoShape 124" o:spid="_x0000_s1026" style="position:absolute;left:0;text-align:left;margin-left:140pt;margin-top:122.4pt;width:94.45pt;height:20.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" filled="f" strokecolor="red" strokeweight="1.5pt"/>
                </w:pict>
              </mc:Fallback>
            </mc:AlternateContent>
          </w:r>
          <w:r w:rsidR="00AF7C87" w:rsidRPr="004143B7">
            <w:rPr>
              <w:rFonts w:ascii="Poppins" w:hAnsi="Poppins"/>
              <w:noProof/>
              <w:sz w:val="20"/>
              <w:szCs w:val="20"/>
            </w:rPr>
            <w:drawing>
              <wp:inline distT="0" distB="0" distL="0" distR="0" wp14:anchorId="2973613D" wp14:editId="4A6619BB">
                <wp:extent cx="4922520" cy="20345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922520" cy="2034540"/>
                        </a:xfrm>
                        <a:prstGeom prst="rect">
                          <a:avLst/>
                        </a:prstGeom>
                      </pic:spPr>
                    </pic:pic>
                  </a:graphicData>
                </a:graphic>
              </wp:inline>
            </w:drawing>
          </w:r>
        </w:p>
        <w:p w:rsidR="00170ECF" w:rsidRPr="004143B7" w:rsidRDefault="00170ECF" w:rsidP="004834E0">
          <w:pPr>
            <w:pStyle w:val="ListParagraph"/>
            <w:keepNext/>
            <w:keepLines/>
            <w:numPr>
              <w:ilvl w:val="0"/>
              <w:numId w:val="18"/>
            </w:numPr>
            <w:spacing w:before="200" w:after="0" w:line="240" w:lineRule="auto"/>
            <w:contextualSpacing w:val="0"/>
            <w:outlineLvl w:val="2"/>
            <w:rPr>
              <w:rFonts w:ascii="Poppins" w:eastAsiaTheme="majorEastAsia" w:hAnsi="Poppins" w:cstheme="majorBidi" w:hint="eastAsia"/>
              <w:b/>
              <w:bCs/>
              <w:vanish/>
              <w:color w:val="4F81BD" w:themeColor="accent1"/>
              <w:sz w:val="20"/>
              <w:szCs w:val="20"/>
            </w:rPr>
          </w:pPr>
          <w:bookmarkStart w:id="849" w:name="_Toc299634425"/>
          <w:bookmarkStart w:id="850" w:name="_Toc299637085"/>
          <w:bookmarkStart w:id="851" w:name="_Toc299718159"/>
          <w:bookmarkStart w:id="852" w:name="_Toc301378602"/>
          <w:bookmarkStart w:id="853" w:name="_Toc130301270"/>
          <w:bookmarkStart w:id="854" w:name="_Toc130371508"/>
          <w:bookmarkStart w:id="855" w:name="_Toc130458082"/>
          <w:bookmarkStart w:id="856" w:name="_Toc130458150"/>
          <w:bookmarkStart w:id="857" w:name="_Toc130803196"/>
          <w:bookmarkStart w:id="858" w:name="_Toc130803440"/>
          <w:bookmarkStart w:id="859" w:name="_Toc133227406"/>
          <w:bookmarkStart w:id="860" w:name="_Toc133228593"/>
          <w:bookmarkStart w:id="861" w:name="_Toc133228785"/>
          <w:bookmarkStart w:id="862" w:name="_Toc133228849"/>
          <w:bookmarkStart w:id="863" w:name="_Toc133228914"/>
          <w:bookmarkStart w:id="864" w:name="_Toc133228979"/>
          <w:bookmarkStart w:id="865" w:name="_Toc133229557"/>
          <w:bookmarkStart w:id="866" w:name="_Toc133229861"/>
          <w:bookmarkStart w:id="867" w:name="_Toc133398828"/>
          <w:bookmarkStart w:id="868" w:name="_Toc133415560"/>
          <w:bookmarkStart w:id="869" w:name="_Toc133415979"/>
          <w:bookmarkStart w:id="870" w:name="_Toc154050649"/>
          <w:bookmarkStart w:id="871" w:name="_Toc154050746"/>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p>
        <w:p w:rsidR="00170ECF" w:rsidRPr="004143B7" w:rsidRDefault="00170ECF" w:rsidP="004834E0">
          <w:pPr>
            <w:pStyle w:val="ListParagraph"/>
            <w:keepNext/>
            <w:keepLines/>
            <w:numPr>
              <w:ilvl w:val="1"/>
              <w:numId w:val="18"/>
            </w:numPr>
            <w:spacing w:before="200" w:after="0" w:line="240" w:lineRule="auto"/>
            <w:contextualSpacing w:val="0"/>
            <w:outlineLvl w:val="2"/>
            <w:rPr>
              <w:rFonts w:ascii="Poppins" w:eastAsiaTheme="majorEastAsia" w:hAnsi="Poppins" w:cstheme="majorBidi" w:hint="eastAsia"/>
              <w:b/>
              <w:bCs/>
              <w:vanish/>
              <w:color w:val="4F81BD" w:themeColor="accent1"/>
              <w:sz w:val="20"/>
              <w:szCs w:val="20"/>
            </w:rPr>
          </w:pPr>
          <w:bookmarkStart w:id="872" w:name="_Toc299634426"/>
          <w:bookmarkStart w:id="873" w:name="_Toc299637086"/>
          <w:bookmarkStart w:id="874" w:name="_Toc299718160"/>
          <w:bookmarkStart w:id="875" w:name="_Toc301378603"/>
          <w:bookmarkStart w:id="876" w:name="_Toc130301271"/>
          <w:bookmarkStart w:id="877" w:name="_Toc130371509"/>
          <w:bookmarkStart w:id="878" w:name="_Toc130458083"/>
          <w:bookmarkStart w:id="879" w:name="_Toc130458151"/>
          <w:bookmarkStart w:id="880" w:name="_Toc130803197"/>
          <w:bookmarkStart w:id="881" w:name="_Toc130803441"/>
          <w:bookmarkStart w:id="882" w:name="_Toc133227407"/>
          <w:bookmarkStart w:id="883" w:name="_Toc133228594"/>
          <w:bookmarkStart w:id="884" w:name="_Toc133228786"/>
          <w:bookmarkStart w:id="885" w:name="_Toc133228850"/>
          <w:bookmarkStart w:id="886" w:name="_Toc133228915"/>
          <w:bookmarkStart w:id="887" w:name="_Toc133228980"/>
          <w:bookmarkStart w:id="888" w:name="_Toc133229558"/>
          <w:bookmarkStart w:id="889" w:name="_Toc133229862"/>
          <w:bookmarkStart w:id="890" w:name="_Toc133398829"/>
          <w:bookmarkStart w:id="891" w:name="_Toc133415561"/>
          <w:bookmarkStart w:id="892" w:name="_Toc133415980"/>
          <w:bookmarkStart w:id="893" w:name="_Toc154050650"/>
          <w:bookmarkStart w:id="894" w:name="_Toc154050747"/>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p>
        <w:p w:rsidR="00170ECF" w:rsidRPr="004143B7" w:rsidRDefault="00170ECF" w:rsidP="004834E0">
          <w:pPr>
            <w:pStyle w:val="ListParagraph"/>
            <w:keepNext/>
            <w:keepLines/>
            <w:numPr>
              <w:ilvl w:val="1"/>
              <w:numId w:val="18"/>
            </w:numPr>
            <w:spacing w:before="200" w:after="0" w:line="240" w:lineRule="auto"/>
            <w:contextualSpacing w:val="0"/>
            <w:outlineLvl w:val="2"/>
            <w:rPr>
              <w:rFonts w:ascii="Poppins" w:eastAsiaTheme="majorEastAsia" w:hAnsi="Poppins" w:cstheme="majorBidi" w:hint="eastAsia"/>
              <w:b/>
              <w:bCs/>
              <w:vanish/>
              <w:color w:val="4F81BD" w:themeColor="accent1"/>
              <w:sz w:val="20"/>
              <w:szCs w:val="20"/>
            </w:rPr>
          </w:pPr>
          <w:bookmarkStart w:id="895" w:name="_Toc299634427"/>
          <w:bookmarkStart w:id="896" w:name="_Toc299637087"/>
          <w:bookmarkStart w:id="897" w:name="_Toc299718161"/>
          <w:bookmarkStart w:id="898" w:name="_Toc301378604"/>
          <w:bookmarkStart w:id="899" w:name="_Toc130301272"/>
          <w:bookmarkStart w:id="900" w:name="_Toc130371510"/>
          <w:bookmarkStart w:id="901" w:name="_Toc130458084"/>
          <w:bookmarkStart w:id="902" w:name="_Toc130458152"/>
          <w:bookmarkStart w:id="903" w:name="_Toc130803198"/>
          <w:bookmarkStart w:id="904" w:name="_Toc130803442"/>
          <w:bookmarkStart w:id="905" w:name="_Toc133227408"/>
          <w:bookmarkStart w:id="906" w:name="_Toc133228595"/>
          <w:bookmarkStart w:id="907" w:name="_Toc133228787"/>
          <w:bookmarkStart w:id="908" w:name="_Toc133228851"/>
          <w:bookmarkStart w:id="909" w:name="_Toc133228916"/>
          <w:bookmarkStart w:id="910" w:name="_Toc133228981"/>
          <w:bookmarkStart w:id="911" w:name="_Toc133229559"/>
          <w:bookmarkStart w:id="912" w:name="_Toc133229863"/>
          <w:bookmarkStart w:id="913" w:name="_Toc133398830"/>
          <w:bookmarkStart w:id="914" w:name="_Toc133415562"/>
          <w:bookmarkStart w:id="915" w:name="_Toc133415981"/>
          <w:bookmarkStart w:id="916" w:name="_Toc154050651"/>
          <w:bookmarkStart w:id="917" w:name="_Toc154050748"/>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p>
        <w:p w:rsidR="00170ECF" w:rsidRPr="004143B7" w:rsidRDefault="00170ECF" w:rsidP="004834E0">
          <w:pPr>
            <w:pStyle w:val="ListParagraph"/>
            <w:keepNext/>
            <w:keepLines/>
            <w:numPr>
              <w:ilvl w:val="1"/>
              <w:numId w:val="18"/>
            </w:numPr>
            <w:spacing w:before="200" w:after="0" w:line="240" w:lineRule="auto"/>
            <w:contextualSpacing w:val="0"/>
            <w:outlineLvl w:val="2"/>
            <w:rPr>
              <w:rFonts w:ascii="Poppins" w:eastAsiaTheme="majorEastAsia" w:hAnsi="Poppins" w:cstheme="majorBidi" w:hint="eastAsia"/>
              <w:b/>
              <w:bCs/>
              <w:vanish/>
              <w:color w:val="4F81BD" w:themeColor="accent1"/>
              <w:sz w:val="20"/>
              <w:szCs w:val="20"/>
            </w:rPr>
          </w:pPr>
          <w:bookmarkStart w:id="918" w:name="_Toc299634428"/>
          <w:bookmarkStart w:id="919" w:name="_Toc299637088"/>
          <w:bookmarkStart w:id="920" w:name="_Toc299718162"/>
          <w:bookmarkStart w:id="921" w:name="_Toc301378605"/>
          <w:bookmarkStart w:id="922" w:name="_Toc130301273"/>
          <w:bookmarkStart w:id="923" w:name="_Toc130371511"/>
          <w:bookmarkStart w:id="924" w:name="_Toc130458085"/>
          <w:bookmarkStart w:id="925" w:name="_Toc130458153"/>
          <w:bookmarkStart w:id="926" w:name="_Toc130803199"/>
          <w:bookmarkStart w:id="927" w:name="_Toc130803443"/>
          <w:bookmarkStart w:id="928" w:name="_Toc133227409"/>
          <w:bookmarkStart w:id="929" w:name="_Toc133228596"/>
          <w:bookmarkStart w:id="930" w:name="_Toc133228788"/>
          <w:bookmarkStart w:id="931" w:name="_Toc133228852"/>
          <w:bookmarkStart w:id="932" w:name="_Toc133228917"/>
          <w:bookmarkStart w:id="933" w:name="_Toc133228982"/>
          <w:bookmarkStart w:id="934" w:name="_Toc133229560"/>
          <w:bookmarkStart w:id="935" w:name="_Toc133229864"/>
          <w:bookmarkStart w:id="936" w:name="_Toc133398831"/>
          <w:bookmarkStart w:id="937" w:name="_Toc133415563"/>
          <w:bookmarkStart w:id="938" w:name="_Toc133415982"/>
          <w:bookmarkStart w:id="939" w:name="_Toc154050652"/>
          <w:bookmarkStart w:id="940" w:name="_Toc154050749"/>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p>
        <w:p w:rsidR="00170ECF" w:rsidRPr="004143B7" w:rsidRDefault="00170ECF" w:rsidP="004834E0">
          <w:pPr>
            <w:pStyle w:val="ListParagraph"/>
            <w:keepNext/>
            <w:keepLines/>
            <w:numPr>
              <w:ilvl w:val="2"/>
              <w:numId w:val="18"/>
            </w:numPr>
            <w:spacing w:before="200" w:after="0" w:line="240" w:lineRule="auto"/>
            <w:contextualSpacing w:val="0"/>
            <w:outlineLvl w:val="2"/>
            <w:rPr>
              <w:rFonts w:ascii="Poppins" w:eastAsiaTheme="majorEastAsia" w:hAnsi="Poppins" w:cstheme="majorBidi" w:hint="eastAsia"/>
              <w:b/>
              <w:bCs/>
              <w:vanish/>
              <w:color w:val="4F81BD" w:themeColor="accent1"/>
              <w:sz w:val="20"/>
              <w:szCs w:val="20"/>
            </w:rPr>
          </w:pPr>
          <w:bookmarkStart w:id="941" w:name="_Toc299634429"/>
          <w:bookmarkStart w:id="942" w:name="_Toc299637089"/>
          <w:bookmarkStart w:id="943" w:name="_Toc299718163"/>
          <w:bookmarkStart w:id="944" w:name="_Toc301378606"/>
          <w:bookmarkStart w:id="945" w:name="_Toc130301274"/>
          <w:bookmarkStart w:id="946" w:name="_Toc130371512"/>
          <w:bookmarkStart w:id="947" w:name="_Toc130458086"/>
          <w:bookmarkStart w:id="948" w:name="_Toc130458154"/>
          <w:bookmarkStart w:id="949" w:name="_Toc130803200"/>
          <w:bookmarkStart w:id="950" w:name="_Toc130803444"/>
          <w:bookmarkStart w:id="951" w:name="_Toc133227410"/>
          <w:bookmarkStart w:id="952" w:name="_Toc133228597"/>
          <w:bookmarkStart w:id="953" w:name="_Toc133228789"/>
          <w:bookmarkStart w:id="954" w:name="_Toc133228853"/>
          <w:bookmarkStart w:id="955" w:name="_Toc133228918"/>
          <w:bookmarkStart w:id="956" w:name="_Toc133228983"/>
          <w:bookmarkStart w:id="957" w:name="_Toc133229561"/>
          <w:bookmarkStart w:id="958" w:name="_Toc133229865"/>
          <w:bookmarkStart w:id="959" w:name="_Toc133398832"/>
          <w:bookmarkStart w:id="960" w:name="_Toc133415564"/>
          <w:bookmarkStart w:id="961" w:name="_Toc133415983"/>
          <w:bookmarkStart w:id="962" w:name="_Toc154050653"/>
          <w:bookmarkStart w:id="963" w:name="_Toc15405075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p>
        <w:p w:rsidR="00170ECF" w:rsidRPr="004143B7" w:rsidRDefault="00170ECF" w:rsidP="004834E0">
          <w:pPr>
            <w:pStyle w:val="ListParagraph"/>
            <w:keepNext/>
            <w:keepLines/>
            <w:numPr>
              <w:ilvl w:val="2"/>
              <w:numId w:val="18"/>
            </w:numPr>
            <w:spacing w:before="200" w:after="0" w:line="240" w:lineRule="auto"/>
            <w:contextualSpacing w:val="0"/>
            <w:outlineLvl w:val="2"/>
            <w:rPr>
              <w:rFonts w:ascii="Poppins" w:eastAsiaTheme="majorEastAsia" w:hAnsi="Poppins" w:cstheme="majorBidi" w:hint="eastAsia"/>
              <w:b/>
              <w:bCs/>
              <w:vanish/>
              <w:color w:val="4F81BD" w:themeColor="accent1"/>
              <w:sz w:val="20"/>
              <w:szCs w:val="20"/>
            </w:rPr>
          </w:pPr>
          <w:bookmarkStart w:id="964" w:name="_Toc299634430"/>
          <w:bookmarkStart w:id="965" w:name="_Toc299637090"/>
          <w:bookmarkStart w:id="966" w:name="_Toc299718164"/>
          <w:bookmarkStart w:id="967" w:name="_Toc301378607"/>
          <w:bookmarkStart w:id="968" w:name="_Toc130301275"/>
          <w:bookmarkStart w:id="969" w:name="_Toc130371513"/>
          <w:bookmarkStart w:id="970" w:name="_Toc130458087"/>
          <w:bookmarkStart w:id="971" w:name="_Toc130458155"/>
          <w:bookmarkStart w:id="972" w:name="_Toc130803201"/>
          <w:bookmarkStart w:id="973" w:name="_Toc130803445"/>
          <w:bookmarkStart w:id="974" w:name="_Toc133227411"/>
          <w:bookmarkStart w:id="975" w:name="_Toc133228598"/>
          <w:bookmarkStart w:id="976" w:name="_Toc133228790"/>
          <w:bookmarkStart w:id="977" w:name="_Toc133228854"/>
          <w:bookmarkStart w:id="978" w:name="_Toc133228919"/>
          <w:bookmarkStart w:id="979" w:name="_Toc133228984"/>
          <w:bookmarkStart w:id="980" w:name="_Toc133229562"/>
          <w:bookmarkStart w:id="981" w:name="_Toc133229866"/>
          <w:bookmarkStart w:id="982" w:name="_Toc133398833"/>
          <w:bookmarkStart w:id="983" w:name="_Toc133415565"/>
          <w:bookmarkStart w:id="984" w:name="_Toc133415984"/>
          <w:bookmarkStart w:id="985" w:name="_Toc154050654"/>
          <w:bookmarkStart w:id="986" w:name="_Toc154050751"/>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p>
        <w:p w:rsidR="00170ECF" w:rsidRPr="004143B7" w:rsidRDefault="00170ECF" w:rsidP="004834E0">
          <w:pPr>
            <w:pStyle w:val="ListParagraph"/>
            <w:keepNext/>
            <w:keepLines/>
            <w:numPr>
              <w:ilvl w:val="2"/>
              <w:numId w:val="18"/>
            </w:numPr>
            <w:spacing w:before="200" w:after="0" w:line="240" w:lineRule="auto"/>
            <w:contextualSpacing w:val="0"/>
            <w:outlineLvl w:val="2"/>
            <w:rPr>
              <w:rFonts w:ascii="Poppins" w:eastAsiaTheme="majorEastAsia" w:hAnsi="Poppins" w:cstheme="majorBidi" w:hint="eastAsia"/>
              <w:b/>
              <w:bCs/>
              <w:vanish/>
              <w:color w:val="4F81BD" w:themeColor="accent1"/>
              <w:sz w:val="20"/>
              <w:szCs w:val="20"/>
            </w:rPr>
          </w:pPr>
          <w:bookmarkStart w:id="987" w:name="_Toc299634431"/>
          <w:bookmarkStart w:id="988" w:name="_Toc299637091"/>
          <w:bookmarkStart w:id="989" w:name="_Toc299718165"/>
          <w:bookmarkStart w:id="990" w:name="_Toc301378608"/>
          <w:bookmarkStart w:id="991" w:name="_Toc130301276"/>
          <w:bookmarkStart w:id="992" w:name="_Toc130371514"/>
          <w:bookmarkStart w:id="993" w:name="_Toc130458088"/>
          <w:bookmarkStart w:id="994" w:name="_Toc130458156"/>
          <w:bookmarkStart w:id="995" w:name="_Toc130803202"/>
          <w:bookmarkStart w:id="996" w:name="_Toc130803446"/>
          <w:bookmarkStart w:id="997" w:name="_Toc133227412"/>
          <w:bookmarkStart w:id="998" w:name="_Toc133228599"/>
          <w:bookmarkStart w:id="999" w:name="_Toc133228791"/>
          <w:bookmarkStart w:id="1000" w:name="_Toc133228855"/>
          <w:bookmarkStart w:id="1001" w:name="_Toc133228920"/>
          <w:bookmarkStart w:id="1002" w:name="_Toc133228985"/>
          <w:bookmarkStart w:id="1003" w:name="_Toc133229563"/>
          <w:bookmarkStart w:id="1004" w:name="_Toc133229867"/>
          <w:bookmarkStart w:id="1005" w:name="_Toc133398834"/>
          <w:bookmarkStart w:id="1006" w:name="_Toc133415566"/>
          <w:bookmarkStart w:id="1007" w:name="_Toc133415985"/>
          <w:bookmarkStart w:id="1008" w:name="_Toc154050655"/>
          <w:bookmarkStart w:id="1009" w:name="_Toc154050752"/>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p>
        <w:p w:rsidR="00D47B2D" w:rsidRPr="000D68BF" w:rsidRDefault="000D68BF" w:rsidP="000D68BF">
          <w:pPr>
            <w:pStyle w:val="Heading3"/>
            <w:ind w:left="1761"/>
            <w:rPr>
              <w:rFonts w:ascii="Poppins" w:hAnsi="Poppins" w:hint="eastAsia"/>
              <w:color w:val="000000" w:themeColor="text1"/>
              <w:sz w:val="20"/>
              <w:szCs w:val="20"/>
              <w:lang w:eastAsia="ko-KR"/>
            </w:rPr>
          </w:pPr>
          <w:bookmarkStart w:id="1010" w:name="_Toc154050753"/>
          <w:r w:rsidRPr="000D68BF">
            <w:rPr>
              <w:rFonts w:ascii="Poppins" w:hAnsi="Poppins"/>
              <w:color w:val="000000" w:themeColor="text1"/>
              <w:sz w:val="20"/>
              <w:szCs w:val="20"/>
              <w:lang w:eastAsia="ko-KR"/>
            </w:rPr>
            <w:t xml:space="preserve">9.3.2.1 </w:t>
          </w:r>
          <w:r w:rsidR="00D47B2D" w:rsidRPr="000D68BF">
            <w:rPr>
              <w:rFonts w:ascii="Poppins" w:hAnsi="Poppins"/>
              <w:color w:val="000000" w:themeColor="text1"/>
              <w:sz w:val="20"/>
              <w:szCs w:val="20"/>
              <w:lang w:eastAsia="ko-KR"/>
            </w:rPr>
            <w:t>Streaming scale</w:t>
          </w:r>
          <w:bookmarkEnd w:id="1010"/>
        </w:p>
        <w:p w:rsidR="00D47B2D" w:rsidRPr="004143B7" w:rsidRDefault="00D47B2D" w:rsidP="00D47B2D">
          <w:pPr>
            <w:jc w:val="center"/>
            <w:rPr>
              <w:rFonts w:ascii="Poppins" w:hAnsi="Poppins" w:hint="eastAsia"/>
              <w:sz w:val="20"/>
              <w:szCs w:val="20"/>
              <w:lang w:eastAsia="ko-KR"/>
            </w:rPr>
          </w:pPr>
        </w:p>
        <w:p w:rsidR="00D47B2D" w:rsidRPr="004143B7" w:rsidRDefault="00D1298C" w:rsidP="00D47B2D">
          <w:pPr>
            <w:jc w:val="center"/>
            <w:rPr>
              <w:rFonts w:ascii="Poppins" w:hAnsi="Poppins" w:hint="eastAsia"/>
              <w:sz w:val="20"/>
              <w:szCs w:val="20"/>
              <w:lang w:eastAsia="ko-KR"/>
            </w:rPr>
          </w:pPr>
          <w:r w:rsidRPr="004143B7">
            <w:rPr>
              <w:rFonts w:ascii="Poppins" w:hAnsi="Poppins"/>
              <w:noProof/>
              <w:sz w:val="20"/>
              <w:szCs w:val="20"/>
            </w:rPr>
            <w:lastRenderedPageBreak/>
            <mc:AlternateContent>
              <mc:Choice Requires="wps">
                <w:drawing>
                  <wp:anchor distT="0" distB="0" distL="114300" distR="114300" simplePos="0" relativeHeight="251770880" behindDoc="0" locked="0" layoutInCell="1" allowOverlap="1" wp14:anchorId="49F5FA18" wp14:editId="7C88386B">
                    <wp:simplePos x="0" y="0"/>
                    <wp:positionH relativeFrom="column">
                      <wp:posOffset>635000</wp:posOffset>
                    </wp:positionH>
                    <wp:positionV relativeFrom="paragraph">
                      <wp:posOffset>704215</wp:posOffset>
                    </wp:positionV>
                    <wp:extent cx="1302385" cy="257810"/>
                    <wp:effectExtent l="15875" t="18415" r="15240" b="9525"/>
                    <wp:wrapNone/>
                    <wp:docPr id="1305788783" name="AutoShap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02385" cy="25781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oundrect w14:anchorId="75D12797" id="AutoShape 106" o:spid="_x0000_s1026" style="position:absolute;left:0;text-align:left;margin-left:50pt;margin-top:55.45pt;width:102.55pt;height:20.3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" filled="f" strokecolor="red" strokeweight="1.5pt"/>
                </w:pict>
              </mc:Fallback>
            </mc:AlternateContent>
          </w:r>
          <w:r w:rsidR="00DE3810" w:rsidRPr="004143B7">
            <w:rPr>
              <w:rFonts w:ascii="Poppins" w:hAnsi="Poppins"/>
              <w:noProof/>
              <w:sz w:val="20"/>
              <w:szCs w:val="20"/>
              <w:lang w:eastAsia="ko-KR"/>
            </w:rPr>
            <w:t xml:space="preserve"> </w:t>
          </w:r>
          <w:r w:rsidR="00DE3810" w:rsidRPr="004143B7">
            <w:rPr>
              <w:rFonts w:ascii="Poppins" w:hAnsi="Poppins"/>
              <w:noProof/>
              <w:sz w:val="20"/>
              <w:szCs w:val="20"/>
            </w:rPr>
            <w:drawing>
              <wp:inline distT="0" distB="0" distL="0" distR="0" wp14:anchorId="10E94893" wp14:editId="6091F1DD">
                <wp:extent cx="4922520" cy="20345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922520" cy="2034540"/>
                        </a:xfrm>
                        <a:prstGeom prst="rect">
                          <a:avLst/>
                        </a:prstGeom>
                      </pic:spPr>
                    </pic:pic>
                  </a:graphicData>
                </a:graphic>
              </wp:inline>
            </w:drawing>
          </w:r>
        </w:p>
        <w:p w:rsidR="00D47B2D" w:rsidRPr="004143B7" w:rsidRDefault="00D47B2D" w:rsidP="00D47B2D">
          <w:pPr>
            <w:jc w:val="center"/>
            <w:rPr>
              <w:rFonts w:ascii="Poppins" w:hAnsi="Poppins" w:hint="eastAsia"/>
              <w:sz w:val="20"/>
              <w:szCs w:val="20"/>
              <w:lang w:eastAsia="ko-KR"/>
            </w:rPr>
          </w:pPr>
        </w:p>
        <w:p w:rsidR="00D47B2D" w:rsidRPr="004143B7" w:rsidRDefault="00D47B2D" w:rsidP="00D47B2D">
          <w:pPr>
            <w:tabs>
              <w:tab w:val="left" w:pos="720"/>
              <w:tab w:val="left" w:pos="990"/>
            </w:tabs>
            <w:rPr>
              <w:rFonts w:ascii="Poppins" w:hAnsi="Poppins" w:hint="eastAsia"/>
              <w:sz w:val="20"/>
              <w:szCs w:val="20"/>
            </w:rPr>
          </w:pPr>
          <w:r w:rsidRPr="004143B7">
            <w:rPr>
              <w:rFonts w:ascii="Poppins" w:hAnsi="Poppins"/>
              <w:sz w:val="20"/>
              <w:szCs w:val="20"/>
            </w:rPr>
            <w:t xml:space="preserve">Streaming scale changes the size of streaming images (therefore increases streaming frame rate) to support smoother streaming when USB is not high-speed. </w:t>
          </w:r>
        </w:p>
        <w:p w:rsidR="00D47B2D" w:rsidRPr="004143B7" w:rsidRDefault="00D47B2D" w:rsidP="00D47B2D">
          <w:pPr>
            <w:rPr>
              <w:rFonts w:ascii="Poppins" w:hAnsi="Poppins" w:hint="eastAsia"/>
              <w:sz w:val="20"/>
              <w:szCs w:val="20"/>
              <w:lang w:eastAsia="ko-KR"/>
            </w:rPr>
          </w:pPr>
        </w:p>
        <w:p w:rsidR="00170ECF" w:rsidRPr="004143B7" w:rsidRDefault="00170ECF" w:rsidP="004834E0">
          <w:pPr>
            <w:pStyle w:val="ListParagraph"/>
            <w:keepNext/>
            <w:keepLines/>
            <w:numPr>
              <w:ilvl w:val="0"/>
              <w:numId w:val="23"/>
            </w:numPr>
            <w:spacing w:before="200" w:after="0" w:line="240" w:lineRule="auto"/>
            <w:contextualSpacing w:val="0"/>
            <w:outlineLvl w:val="2"/>
            <w:rPr>
              <w:rFonts w:ascii="Poppins" w:eastAsiaTheme="majorEastAsia" w:hAnsi="Poppins" w:cstheme="majorBidi" w:hint="eastAsia"/>
              <w:b/>
              <w:bCs/>
              <w:vanish/>
              <w:color w:val="4F81BD" w:themeColor="accent1"/>
              <w:sz w:val="20"/>
              <w:szCs w:val="20"/>
            </w:rPr>
          </w:pPr>
          <w:bookmarkStart w:id="1011" w:name="_Toc299634433"/>
          <w:bookmarkStart w:id="1012" w:name="_Toc299637093"/>
          <w:bookmarkStart w:id="1013" w:name="_Toc299718167"/>
          <w:bookmarkStart w:id="1014" w:name="_Toc301378610"/>
          <w:bookmarkStart w:id="1015" w:name="_Toc130301278"/>
          <w:bookmarkStart w:id="1016" w:name="_Toc130371516"/>
          <w:bookmarkStart w:id="1017" w:name="_Toc130458090"/>
          <w:bookmarkStart w:id="1018" w:name="_Toc130458158"/>
          <w:bookmarkStart w:id="1019" w:name="_Toc130803204"/>
          <w:bookmarkStart w:id="1020" w:name="_Toc130803448"/>
          <w:bookmarkStart w:id="1021" w:name="_Toc133227414"/>
          <w:bookmarkStart w:id="1022" w:name="_Toc133228601"/>
          <w:bookmarkStart w:id="1023" w:name="_Toc133228793"/>
          <w:bookmarkStart w:id="1024" w:name="_Toc133228857"/>
          <w:bookmarkStart w:id="1025" w:name="_Toc133228922"/>
          <w:bookmarkStart w:id="1026" w:name="_Toc133228987"/>
          <w:bookmarkStart w:id="1027" w:name="_Toc133229565"/>
          <w:bookmarkStart w:id="1028" w:name="_Toc133229869"/>
          <w:bookmarkStart w:id="1029" w:name="_Toc133398836"/>
          <w:bookmarkStart w:id="1030" w:name="_Toc133415568"/>
          <w:bookmarkStart w:id="1031" w:name="_Toc133415987"/>
          <w:bookmarkStart w:id="1032" w:name="_Toc154050657"/>
          <w:bookmarkStart w:id="1033" w:name="_Toc154050754"/>
          <w:bookmarkStart w:id="1034" w:name="_Toc299479238"/>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p>
        <w:p w:rsidR="00170ECF" w:rsidRPr="004143B7" w:rsidRDefault="00170ECF" w:rsidP="004834E0">
          <w:pPr>
            <w:pStyle w:val="ListParagraph"/>
            <w:keepNext/>
            <w:keepLines/>
            <w:numPr>
              <w:ilvl w:val="0"/>
              <w:numId w:val="23"/>
            </w:numPr>
            <w:spacing w:before="200" w:after="0" w:line="240" w:lineRule="auto"/>
            <w:contextualSpacing w:val="0"/>
            <w:outlineLvl w:val="2"/>
            <w:rPr>
              <w:rFonts w:ascii="Poppins" w:eastAsiaTheme="majorEastAsia" w:hAnsi="Poppins" w:cstheme="majorBidi" w:hint="eastAsia"/>
              <w:b/>
              <w:bCs/>
              <w:vanish/>
              <w:color w:val="4F81BD" w:themeColor="accent1"/>
              <w:sz w:val="20"/>
              <w:szCs w:val="20"/>
            </w:rPr>
          </w:pPr>
          <w:bookmarkStart w:id="1035" w:name="_Toc299634434"/>
          <w:bookmarkStart w:id="1036" w:name="_Toc299637094"/>
          <w:bookmarkStart w:id="1037" w:name="_Toc299718168"/>
          <w:bookmarkStart w:id="1038" w:name="_Toc301378611"/>
          <w:bookmarkStart w:id="1039" w:name="_Toc130301279"/>
          <w:bookmarkStart w:id="1040" w:name="_Toc130371517"/>
          <w:bookmarkStart w:id="1041" w:name="_Toc130458091"/>
          <w:bookmarkStart w:id="1042" w:name="_Toc130458159"/>
          <w:bookmarkStart w:id="1043" w:name="_Toc130803205"/>
          <w:bookmarkStart w:id="1044" w:name="_Toc130803449"/>
          <w:bookmarkStart w:id="1045" w:name="_Toc133227415"/>
          <w:bookmarkStart w:id="1046" w:name="_Toc133228602"/>
          <w:bookmarkStart w:id="1047" w:name="_Toc133228794"/>
          <w:bookmarkStart w:id="1048" w:name="_Toc133228858"/>
          <w:bookmarkStart w:id="1049" w:name="_Toc133228923"/>
          <w:bookmarkStart w:id="1050" w:name="_Toc133228988"/>
          <w:bookmarkStart w:id="1051" w:name="_Toc133229566"/>
          <w:bookmarkStart w:id="1052" w:name="_Toc133229870"/>
          <w:bookmarkStart w:id="1053" w:name="_Toc133398837"/>
          <w:bookmarkStart w:id="1054" w:name="_Toc133415569"/>
          <w:bookmarkStart w:id="1055" w:name="_Toc133415988"/>
          <w:bookmarkStart w:id="1056" w:name="_Toc154050658"/>
          <w:bookmarkStart w:id="1057" w:name="_Toc154050755"/>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p>
        <w:p w:rsidR="00170ECF" w:rsidRPr="004143B7" w:rsidRDefault="00170ECF" w:rsidP="004834E0">
          <w:pPr>
            <w:pStyle w:val="ListParagraph"/>
            <w:keepNext/>
            <w:keepLines/>
            <w:numPr>
              <w:ilvl w:val="1"/>
              <w:numId w:val="23"/>
            </w:numPr>
            <w:spacing w:before="200" w:after="0" w:line="240" w:lineRule="auto"/>
            <w:contextualSpacing w:val="0"/>
            <w:outlineLvl w:val="2"/>
            <w:rPr>
              <w:rFonts w:ascii="Poppins" w:eastAsiaTheme="majorEastAsia" w:hAnsi="Poppins" w:cstheme="majorBidi" w:hint="eastAsia"/>
              <w:b/>
              <w:bCs/>
              <w:vanish/>
              <w:color w:val="4F81BD" w:themeColor="accent1"/>
              <w:sz w:val="20"/>
              <w:szCs w:val="20"/>
            </w:rPr>
          </w:pPr>
          <w:bookmarkStart w:id="1058" w:name="_Toc299634435"/>
          <w:bookmarkStart w:id="1059" w:name="_Toc299637095"/>
          <w:bookmarkStart w:id="1060" w:name="_Toc299718169"/>
          <w:bookmarkStart w:id="1061" w:name="_Toc301378612"/>
          <w:bookmarkStart w:id="1062" w:name="_Toc130301280"/>
          <w:bookmarkStart w:id="1063" w:name="_Toc130371518"/>
          <w:bookmarkStart w:id="1064" w:name="_Toc130458092"/>
          <w:bookmarkStart w:id="1065" w:name="_Toc130458160"/>
          <w:bookmarkStart w:id="1066" w:name="_Toc130803206"/>
          <w:bookmarkStart w:id="1067" w:name="_Toc130803450"/>
          <w:bookmarkStart w:id="1068" w:name="_Toc133227416"/>
          <w:bookmarkStart w:id="1069" w:name="_Toc133228603"/>
          <w:bookmarkStart w:id="1070" w:name="_Toc133228795"/>
          <w:bookmarkStart w:id="1071" w:name="_Toc133228859"/>
          <w:bookmarkStart w:id="1072" w:name="_Toc133228924"/>
          <w:bookmarkStart w:id="1073" w:name="_Toc133228989"/>
          <w:bookmarkStart w:id="1074" w:name="_Toc133229567"/>
          <w:bookmarkStart w:id="1075" w:name="_Toc133229871"/>
          <w:bookmarkStart w:id="1076" w:name="_Toc133398838"/>
          <w:bookmarkStart w:id="1077" w:name="_Toc133415570"/>
          <w:bookmarkStart w:id="1078" w:name="_Toc133415989"/>
          <w:bookmarkStart w:id="1079" w:name="_Toc154050659"/>
          <w:bookmarkStart w:id="1080" w:name="_Toc154050756"/>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p>
        <w:p w:rsidR="00170ECF" w:rsidRPr="004143B7" w:rsidRDefault="00170ECF" w:rsidP="004834E0">
          <w:pPr>
            <w:pStyle w:val="ListParagraph"/>
            <w:keepNext/>
            <w:keepLines/>
            <w:numPr>
              <w:ilvl w:val="1"/>
              <w:numId w:val="23"/>
            </w:numPr>
            <w:spacing w:before="200" w:after="0" w:line="240" w:lineRule="auto"/>
            <w:contextualSpacing w:val="0"/>
            <w:outlineLvl w:val="2"/>
            <w:rPr>
              <w:rFonts w:ascii="Poppins" w:eastAsiaTheme="majorEastAsia" w:hAnsi="Poppins" w:cstheme="majorBidi" w:hint="eastAsia"/>
              <w:b/>
              <w:bCs/>
              <w:vanish/>
              <w:color w:val="4F81BD" w:themeColor="accent1"/>
              <w:sz w:val="20"/>
              <w:szCs w:val="20"/>
            </w:rPr>
          </w:pPr>
          <w:bookmarkStart w:id="1081" w:name="_Toc299634436"/>
          <w:bookmarkStart w:id="1082" w:name="_Toc299637096"/>
          <w:bookmarkStart w:id="1083" w:name="_Toc299718170"/>
          <w:bookmarkStart w:id="1084" w:name="_Toc301378613"/>
          <w:bookmarkStart w:id="1085" w:name="_Toc130301281"/>
          <w:bookmarkStart w:id="1086" w:name="_Toc130371519"/>
          <w:bookmarkStart w:id="1087" w:name="_Toc130458093"/>
          <w:bookmarkStart w:id="1088" w:name="_Toc130458161"/>
          <w:bookmarkStart w:id="1089" w:name="_Toc130803207"/>
          <w:bookmarkStart w:id="1090" w:name="_Toc130803451"/>
          <w:bookmarkStart w:id="1091" w:name="_Toc133227417"/>
          <w:bookmarkStart w:id="1092" w:name="_Toc133228604"/>
          <w:bookmarkStart w:id="1093" w:name="_Toc133228796"/>
          <w:bookmarkStart w:id="1094" w:name="_Toc133228860"/>
          <w:bookmarkStart w:id="1095" w:name="_Toc133228925"/>
          <w:bookmarkStart w:id="1096" w:name="_Toc133228990"/>
          <w:bookmarkStart w:id="1097" w:name="_Toc133229568"/>
          <w:bookmarkStart w:id="1098" w:name="_Toc133229872"/>
          <w:bookmarkStart w:id="1099" w:name="_Toc133398839"/>
          <w:bookmarkStart w:id="1100" w:name="_Toc133415571"/>
          <w:bookmarkStart w:id="1101" w:name="_Toc133415990"/>
          <w:bookmarkStart w:id="1102" w:name="_Toc154050660"/>
          <w:bookmarkStart w:id="1103" w:name="_Toc154050757"/>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p>
        <w:p w:rsidR="00170ECF" w:rsidRPr="004143B7" w:rsidRDefault="00170ECF" w:rsidP="004834E0">
          <w:pPr>
            <w:pStyle w:val="ListParagraph"/>
            <w:keepNext/>
            <w:keepLines/>
            <w:numPr>
              <w:ilvl w:val="1"/>
              <w:numId w:val="23"/>
            </w:numPr>
            <w:spacing w:before="200" w:after="0" w:line="240" w:lineRule="auto"/>
            <w:contextualSpacing w:val="0"/>
            <w:outlineLvl w:val="2"/>
            <w:rPr>
              <w:rFonts w:ascii="Poppins" w:eastAsiaTheme="majorEastAsia" w:hAnsi="Poppins" w:cstheme="majorBidi" w:hint="eastAsia"/>
              <w:b/>
              <w:bCs/>
              <w:vanish/>
              <w:color w:val="4F81BD" w:themeColor="accent1"/>
              <w:sz w:val="20"/>
              <w:szCs w:val="20"/>
            </w:rPr>
          </w:pPr>
          <w:bookmarkStart w:id="1104" w:name="_Toc299634437"/>
          <w:bookmarkStart w:id="1105" w:name="_Toc299637097"/>
          <w:bookmarkStart w:id="1106" w:name="_Toc299718171"/>
          <w:bookmarkStart w:id="1107" w:name="_Toc301378614"/>
          <w:bookmarkStart w:id="1108" w:name="_Toc130301282"/>
          <w:bookmarkStart w:id="1109" w:name="_Toc130371520"/>
          <w:bookmarkStart w:id="1110" w:name="_Toc130458094"/>
          <w:bookmarkStart w:id="1111" w:name="_Toc130458162"/>
          <w:bookmarkStart w:id="1112" w:name="_Toc130803208"/>
          <w:bookmarkStart w:id="1113" w:name="_Toc130803452"/>
          <w:bookmarkStart w:id="1114" w:name="_Toc133227418"/>
          <w:bookmarkStart w:id="1115" w:name="_Toc133228605"/>
          <w:bookmarkStart w:id="1116" w:name="_Toc133228797"/>
          <w:bookmarkStart w:id="1117" w:name="_Toc133228861"/>
          <w:bookmarkStart w:id="1118" w:name="_Toc133228926"/>
          <w:bookmarkStart w:id="1119" w:name="_Toc133228991"/>
          <w:bookmarkStart w:id="1120" w:name="_Toc133229569"/>
          <w:bookmarkStart w:id="1121" w:name="_Toc133229873"/>
          <w:bookmarkStart w:id="1122" w:name="_Toc133398840"/>
          <w:bookmarkStart w:id="1123" w:name="_Toc133415572"/>
          <w:bookmarkStart w:id="1124" w:name="_Toc133415991"/>
          <w:bookmarkStart w:id="1125" w:name="_Toc154050661"/>
          <w:bookmarkStart w:id="1126" w:name="_Toc154050758"/>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p>
        <w:p w:rsidR="00170ECF" w:rsidRPr="004143B7" w:rsidRDefault="00170ECF" w:rsidP="004834E0">
          <w:pPr>
            <w:pStyle w:val="ListParagraph"/>
            <w:keepNext/>
            <w:keepLines/>
            <w:numPr>
              <w:ilvl w:val="2"/>
              <w:numId w:val="23"/>
            </w:numPr>
            <w:spacing w:before="200" w:after="0" w:line="240" w:lineRule="auto"/>
            <w:contextualSpacing w:val="0"/>
            <w:outlineLvl w:val="2"/>
            <w:rPr>
              <w:rFonts w:ascii="Poppins" w:eastAsiaTheme="majorEastAsia" w:hAnsi="Poppins" w:cstheme="majorBidi" w:hint="eastAsia"/>
              <w:b/>
              <w:bCs/>
              <w:vanish/>
              <w:color w:val="4F81BD" w:themeColor="accent1"/>
              <w:sz w:val="20"/>
              <w:szCs w:val="20"/>
            </w:rPr>
          </w:pPr>
          <w:bookmarkStart w:id="1127" w:name="_Toc299634438"/>
          <w:bookmarkStart w:id="1128" w:name="_Toc299637098"/>
          <w:bookmarkStart w:id="1129" w:name="_Toc299718172"/>
          <w:bookmarkStart w:id="1130" w:name="_Toc301378615"/>
          <w:bookmarkStart w:id="1131" w:name="_Toc130301283"/>
          <w:bookmarkStart w:id="1132" w:name="_Toc130371521"/>
          <w:bookmarkStart w:id="1133" w:name="_Toc130458095"/>
          <w:bookmarkStart w:id="1134" w:name="_Toc130458163"/>
          <w:bookmarkStart w:id="1135" w:name="_Toc130803209"/>
          <w:bookmarkStart w:id="1136" w:name="_Toc130803453"/>
          <w:bookmarkStart w:id="1137" w:name="_Toc133227419"/>
          <w:bookmarkStart w:id="1138" w:name="_Toc133228606"/>
          <w:bookmarkStart w:id="1139" w:name="_Toc133228798"/>
          <w:bookmarkStart w:id="1140" w:name="_Toc133228862"/>
          <w:bookmarkStart w:id="1141" w:name="_Toc133228927"/>
          <w:bookmarkStart w:id="1142" w:name="_Toc133228992"/>
          <w:bookmarkStart w:id="1143" w:name="_Toc133229570"/>
          <w:bookmarkStart w:id="1144" w:name="_Toc133229874"/>
          <w:bookmarkStart w:id="1145" w:name="_Toc133398841"/>
          <w:bookmarkStart w:id="1146" w:name="_Toc133415573"/>
          <w:bookmarkStart w:id="1147" w:name="_Toc133415992"/>
          <w:bookmarkStart w:id="1148" w:name="_Toc154050662"/>
          <w:bookmarkStart w:id="1149" w:name="_Toc154050759"/>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p>
        <w:p w:rsidR="00170ECF" w:rsidRPr="004143B7" w:rsidRDefault="00170ECF" w:rsidP="004834E0">
          <w:pPr>
            <w:pStyle w:val="ListParagraph"/>
            <w:keepNext/>
            <w:keepLines/>
            <w:numPr>
              <w:ilvl w:val="2"/>
              <w:numId w:val="23"/>
            </w:numPr>
            <w:spacing w:before="200" w:after="0" w:line="240" w:lineRule="auto"/>
            <w:contextualSpacing w:val="0"/>
            <w:outlineLvl w:val="2"/>
            <w:rPr>
              <w:rFonts w:ascii="Poppins" w:eastAsiaTheme="majorEastAsia" w:hAnsi="Poppins" w:cstheme="majorBidi" w:hint="eastAsia"/>
              <w:b/>
              <w:bCs/>
              <w:vanish/>
              <w:color w:val="4F81BD" w:themeColor="accent1"/>
              <w:sz w:val="20"/>
              <w:szCs w:val="20"/>
            </w:rPr>
          </w:pPr>
          <w:bookmarkStart w:id="1150" w:name="_Toc299634439"/>
          <w:bookmarkStart w:id="1151" w:name="_Toc299637099"/>
          <w:bookmarkStart w:id="1152" w:name="_Toc299718173"/>
          <w:bookmarkStart w:id="1153" w:name="_Toc301378616"/>
          <w:bookmarkStart w:id="1154" w:name="_Toc130301284"/>
          <w:bookmarkStart w:id="1155" w:name="_Toc130371522"/>
          <w:bookmarkStart w:id="1156" w:name="_Toc130458096"/>
          <w:bookmarkStart w:id="1157" w:name="_Toc130458164"/>
          <w:bookmarkStart w:id="1158" w:name="_Toc130803210"/>
          <w:bookmarkStart w:id="1159" w:name="_Toc130803454"/>
          <w:bookmarkStart w:id="1160" w:name="_Toc133227420"/>
          <w:bookmarkStart w:id="1161" w:name="_Toc133228607"/>
          <w:bookmarkStart w:id="1162" w:name="_Toc133228799"/>
          <w:bookmarkStart w:id="1163" w:name="_Toc133228863"/>
          <w:bookmarkStart w:id="1164" w:name="_Toc133228928"/>
          <w:bookmarkStart w:id="1165" w:name="_Toc133228993"/>
          <w:bookmarkStart w:id="1166" w:name="_Toc133229571"/>
          <w:bookmarkStart w:id="1167" w:name="_Toc133229875"/>
          <w:bookmarkStart w:id="1168" w:name="_Toc133398842"/>
          <w:bookmarkStart w:id="1169" w:name="_Toc133415574"/>
          <w:bookmarkStart w:id="1170" w:name="_Toc133415993"/>
          <w:bookmarkStart w:id="1171" w:name="_Toc154050663"/>
          <w:bookmarkStart w:id="1172" w:name="_Toc154050760"/>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p>
        <w:p w:rsidR="00170ECF" w:rsidRPr="004143B7" w:rsidRDefault="00170ECF" w:rsidP="004834E0">
          <w:pPr>
            <w:pStyle w:val="ListParagraph"/>
            <w:keepNext/>
            <w:keepLines/>
            <w:numPr>
              <w:ilvl w:val="2"/>
              <w:numId w:val="23"/>
            </w:numPr>
            <w:spacing w:before="200" w:after="0" w:line="240" w:lineRule="auto"/>
            <w:contextualSpacing w:val="0"/>
            <w:outlineLvl w:val="2"/>
            <w:rPr>
              <w:rFonts w:ascii="Poppins" w:eastAsiaTheme="majorEastAsia" w:hAnsi="Poppins" w:cstheme="majorBidi" w:hint="eastAsia"/>
              <w:b/>
              <w:bCs/>
              <w:vanish/>
              <w:color w:val="4F81BD" w:themeColor="accent1"/>
              <w:sz w:val="20"/>
              <w:szCs w:val="20"/>
            </w:rPr>
          </w:pPr>
          <w:bookmarkStart w:id="1173" w:name="_Toc299634440"/>
          <w:bookmarkStart w:id="1174" w:name="_Toc299637100"/>
          <w:bookmarkStart w:id="1175" w:name="_Toc299718174"/>
          <w:bookmarkStart w:id="1176" w:name="_Toc301378617"/>
          <w:bookmarkStart w:id="1177" w:name="_Toc130301285"/>
          <w:bookmarkStart w:id="1178" w:name="_Toc130371523"/>
          <w:bookmarkStart w:id="1179" w:name="_Toc130458097"/>
          <w:bookmarkStart w:id="1180" w:name="_Toc130458165"/>
          <w:bookmarkStart w:id="1181" w:name="_Toc130803211"/>
          <w:bookmarkStart w:id="1182" w:name="_Toc130803455"/>
          <w:bookmarkStart w:id="1183" w:name="_Toc133227421"/>
          <w:bookmarkStart w:id="1184" w:name="_Toc133228608"/>
          <w:bookmarkStart w:id="1185" w:name="_Toc133228800"/>
          <w:bookmarkStart w:id="1186" w:name="_Toc133228864"/>
          <w:bookmarkStart w:id="1187" w:name="_Toc133228929"/>
          <w:bookmarkStart w:id="1188" w:name="_Toc133228994"/>
          <w:bookmarkStart w:id="1189" w:name="_Toc133229572"/>
          <w:bookmarkStart w:id="1190" w:name="_Toc133229876"/>
          <w:bookmarkStart w:id="1191" w:name="_Toc133398843"/>
          <w:bookmarkStart w:id="1192" w:name="_Toc133415575"/>
          <w:bookmarkStart w:id="1193" w:name="_Toc133415994"/>
          <w:bookmarkStart w:id="1194" w:name="_Toc154050664"/>
          <w:bookmarkStart w:id="1195" w:name="_Toc154050761"/>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p>
        <w:p w:rsidR="00170ECF" w:rsidRPr="004143B7" w:rsidRDefault="00170ECF" w:rsidP="004834E0">
          <w:pPr>
            <w:pStyle w:val="ListParagraph"/>
            <w:keepNext/>
            <w:keepLines/>
            <w:numPr>
              <w:ilvl w:val="3"/>
              <w:numId w:val="23"/>
            </w:numPr>
            <w:spacing w:before="200" w:after="0" w:line="240" w:lineRule="auto"/>
            <w:contextualSpacing w:val="0"/>
            <w:outlineLvl w:val="2"/>
            <w:rPr>
              <w:rFonts w:ascii="Poppins" w:eastAsiaTheme="majorEastAsia" w:hAnsi="Poppins" w:cstheme="majorBidi" w:hint="eastAsia"/>
              <w:b/>
              <w:bCs/>
              <w:vanish/>
              <w:color w:val="4F81BD" w:themeColor="accent1"/>
              <w:sz w:val="20"/>
              <w:szCs w:val="20"/>
            </w:rPr>
          </w:pPr>
          <w:bookmarkStart w:id="1196" w:name="_Toc299634441"/>
          <w:bookmarkStart w:id="1197" w:name="_Toc299637101"/>
          <w:bookmarkStart w:id="1198" w:name="_Toc299718175"/>
          <w:bookmarkStart w:id="1199" w:name="_Toc301378618"/>
          <w:bookmarkStart w:id="1200" w:name="_Toc130301286"/>
          <w:bookmarkStart w:id="1201" w:name="_Toc130371524"/>
          <w:bookmarkStart w:id="1202" w:name="_Toc130458098"/>
          <w:bookmarkStart w:id="1203" w:name="_Toc130458166"/>
          <w:bookmarkStart w:id="1204" w:name="_Toc130803212"/>
          <w:bookmarkStart w:id="1205" w:name="_Toc130803456"/>
          <w:bookmarkStart w:id="1206" w:name="_Toc133227422"/>
          <w:bookmarkStart w:id="1207" w:name="_Toc133228609"/>
          <w:bookmarkStart w:id="1208" w:name="_Toc133228801"/>
          <w:bookmarkStart w:id="1209" w:name="_Toc133228865"/>
          <w:bookmarkStart w:id="1210" w:name="_Toc133228930"/>
          <w:bookmarkStart w:id="1211" w:name="_Toc133228995"/>
          <w:bookmarkStart w:id="1212" w:name="_Toc133229573"/>
          <w:bookmarkStart w:id="1213" w:name="_Toc133229877"/>
          <w:bookmarkStart w:id="1214" w:name="_Toc133398844"/>
          <w:bookmarkStart w:id="1215" w:name="_Toc133415576"/>
          <w:bookmarkStart w:id="1216" w:name="_Toc133415995"/>
          <w:bookmarkStart w:id="1217" w:name="_Toc154050665"/>
          <w:bookmarkStart w:id="1218" w:name="_Toc154050762"/>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p>
        <w:p w:rsidR="00D47B2D" w:rsidRPr="000D68BF" w:rsidRDefault="00D47B2D" w:rsidP="004834E0">
          <w:pPr>
            <w:pStyle w:val="Heading3"/>
            <w:numPr>
              <w:ilvl w:val="3"/>
              <w:numId w:val="27"/>
            </w:numPr>
            <w:rPr>
              <w:rFonts w:ascii="Poppins" w:hAnsi="Poppins" w:hint="eastAsia"/>
              <w:color w:val="000000" w:themeColor="text1"/>
              <w:sz w:val="20"/>
              <w:szCs w:val="20"/>
              <w:lang w:eastAsia="ko-KR"/>
            </w:rPr>
          </w:pPr>
          <w:bookmarkStart w:id="1219" w:name="_Toc154050763"/>
          <w:r w:rsidRPr="000D68BF">
            <w:rPr>
              <w:rFonts w:ascii="Poppins" w:hAnsi="Poppins"/>
              <w:color w:val="000000" w:themeColor="text1"/>
              <w:sz w:val="20"/>
              <w:szCs w:val="20"/>
              <w:lang w:eastAsia="ko-KR"/>
            </w:rPr>
            <w:t>Streaming image format</w:t>
          </w:r>
          <w:bookmarkEnd w:id="1034"/>
          <w:bookmarkEnd w:id="1219"/>
        </w:p>
        <w:p w:rsidR="00D47B2D" w:rsidRPr="004143B7" w:rsidRDefault="00D47B2D" w:rsidP="00D47B2D">
          <w:pPr>
            <w:pStyle w:val="ListParagraph"/>
            <w:numPr>
              <w:ilvl w:val="0"/>
              <w:numId w:val="0"/>
            </w:numPr>
            <w:ind w:left="720"/>
            <w:rPr>
              <w:rFonts w:ascii="Poppins" w:hAnsi="Poppins" w:hint="eastAsia"/>
              <w:sz w:val="20"/>
              <w:szCs w:val="20"/>
            </w:rPr>
          </w:pPr>
        </w:p>
        <w:p w:rsidR="00D47B2D" w:rsidRPr="004143B7" w:rsidRDefault="00AF7C87" w:rsidP="004834E0">
          <w:pPr>
            <w:pStyle w:val="ListParagraph"/>
            <w:numPr>
              <w:ilvl w:val="0"/>
              <w:numId w:val="20"/>
            </w:numPr>
            <w:rPr>
              <w:rFonts w:ascii="Poppins" w:hAnsi="Poppins" w:hint="eastAsia"/>
              <w:sz w:val="20"/>
              <w:szCs w:val="20"/>
            </w:rPr>
          </w:pPr>
          <w:r w:rsidRPr="004143B7">
            <w:rPr>
              <w:rFonts w:ascii="Poppins" w:hAnsi="Poppins"/>
              <w:sz w:val="20"/>
              <w:szCs w:val="20"/>
            </w:rPr>
            <w:t>The RAW</w:t>
          </w:r>
          <w:r w:rsidR="00D47B2D" w:rsidRPr="004143B7">
            <w:rPr>
              <w:rFonts w:ascii="Poppins" w:hAnsi="Poppins"/>
              <w:sz w:val="20"/>
              <w:szCs w:val="20"/>
            </w:rPr>
            <w:t xml:space="preserve"> </w:t>
          </w:r>
          <w:r w:rsidR="00DE3810" w:rsidRPr="004143B7">
            <w:rPr>
              <w:rFonts w:ascii="Poppins" w:hAnsi="Poppins"/>
              <w:sz w:val="20"/>
              <w:szCs w:val="20"/>
            </w:rPr>
            <w:t xml:space="preserve">and JPEG </w:t>
          </w:r>
          <w:r w:rsidR="00D47B2D" w:rsidRPr="004143B7">
            <w:rPr>
              <w:rFonts w:ascii="Poppins" w:hAnsi="Poppins"/>
              <w:sz w:val="20"/>
              <w:szCs w:val="20"/>
            </w:rPr>
            <w:t xml:space="preserve">format is supported. </w:t>
          </w:r>
        </w:p>
        <w:p w:rsidR="00D47B2D" w:rsidRPr="004143B7" w:rsidRDefault="00D1298C" w:rsidP="00D47B2D">
          <w:pPr>
            <w:jc w:val="center"/>
            <w:rPr>
              <w:rFonts w:ascii="Poppins" w:hAnsi="Poppins" w:hint="eastAsia"/>
              <w:sz w:val="20"/>
              <w:szCs w:val="20"/>
            </w:rPr>
          </w:pPr>
          <w:r w:rsidRPr="004143B7">
            <w:rPr>
              <w:rFonts w:ascii="Poppins" w:hAnsi="Poppins"/>
              <w:noProof/>
              <w:sz w:val="20"/>
              <w:szCs w:val="20"/>
            </w:rPr>
            <mc:AlternateContent>
              <mc:Choice Requires="wps">
                <w:drawing>
                  <wp:anchor distT="0" distB="0" distL="114300" distR="114300" simplePos="0" relativeHeight="251771904" behindDoc="0" locked="0" layoutInCell="1" allowOverlap="1" wp14:anchorId="59F8898B" wp14:editId="2EC186AB">
                    <wp:simplePos x="0" y="0"/>
                    <wp:positionH relativeFrom="column">
                      <wp:posOffset>635000</wp:posOffset>
                    </wp:positionH>
                    <wp:positionV relativeFrom="paragraph">
                      <wp:posOffset>917575</wp:posOffset>
                    </wp:positionV>
                    <wp:extent cx="1370965" cy="256540"/>
                    <wp:effectExtent l="15875" t="9525" r="13335" b="10160"/>
                    <wp:wrapNone/>
                    <wp:docPr id="965936852" name="AutoShap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0965" cy="25654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oundrect w14:anchorId="3A82A226" id="AutoShape 107" o:spid="_x0000_s1026" style="position:absolute;left:0;text-align:left;margin-left:50pt;margin-top:72.25pt;width:107.95pt;height:20.2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" filled="f" strokecolor="red" strokeweight="1.5pt"/>
                </w:pict>
              </mc:Fallback>
            </mc:AlternateContent>
          </w:r>
          <w:r w:rsidR="00DE3810" w:rsidRPr="004143B7">
            <w:rPr>
              <w:rFonts w:ascii="Poppins" w:hAnsi="Poppins"/>
              <w:noProof/>
              <w:sz w:val="20"/>
              <w:szCs w:val="20"/>
              <w:lang w:eastAsia="ko-KR"/>
            </w:rPr>
            <w:t xml:space="preserve"> </w:t>
          </w:r>
          <w:r w:rsidR="00DE3810" w:rsidRPr="004143B7">
            <w:rPr>
              <w:rFonts w:ascii="Poppins" w:hAnsi="Poppins"/>
              <w:noProof/>
              <w:sz w:val="20"/>
              <w:szCs w:val="20"/>
            </w:rPr>
            <w:drawing>
              <wp:inline distT="0" distB="0" distL="0" distR="0" wp14:anchorId="51581A8C" wp14:editId="3BFF5130">
                <wp:extent cx="4922520" cy="20497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922520" cy="2049780"/>
                        </a:xfrm>
                        <a:prstGeom prst="rect">
                          <a:avLst/>
                        </a:prstGeom>
                      </pic:spPr>
                    </pic:pic>
                  </a:graphicData>
                </a:graphic>
              </wp:inline>
            </w:drawing>
          </w:r>
        </w:p>
        <w:p w:rsidR="00D47B2D" w:rsidRPr="004143B7" w:rsidRDefault="00D47B2D" w:rsidP="00D47B2D">
          <w:pPr>
            <w:pStyle w:val="ListParagraph"/>
            <w:numPr>
              <w:ilvl w:val="0"/>
              <w:numId w:val="0"/>
            </w:numPr>
            <w:ind w:left="720"/>
            <w:rPr>
              <w:rFonts w:ascii="Poppins" w:hAnsi="Poppins" w:hint="eastAsia"/>
              <w:sz w:val="20"/>
              <w:szCs w:val="20"/>
            </w:rPr>
          </w:pPr>
        </w:p>
        <w:p w:rsidR="00D47B2D" w:rsidRPr="000D68BF" w:rsidRDefault="00D47B2D" w:rsidP="004834E0">
          <w:pPr>
            <w:pStyle w:val="Heading3"/>
            <w:numPr>
              <w:ilvl w:val="2"/>
              <w:numId w:val="27"/>
            </w:numPr>
            <w:rPr>
              <w:rFonts w:ascii="Poppins" w:hAnsi="Poppins" w:hint="eastAsia"/>
              <w:color w:val="000000" w:themeColor="text1"/>
              <w:sz w:val="20"/>
              <w:szCs w:val="20"/>
              <w:lang w:eastAsia="ko-KR"/>
            </w:rPr>
          </w:pPr>
          <w:bookmarkStart w:id="1220" w:name="_Toc299479239"/>
          <w:bookmarkStart w:id="1221" w:name="_Toc154050764"/>
          <w:r w:rsidRPr="000D68BF">
            <w:rPr>
              <w:rFonts w:ascii="Poppins" w:hAnsi="Poppins"/>
              <w:color w:val="000000" w:themeColor="text1"/>
              <w:sz w:val="20"/>
              <w:szCs w:val="20"/>
              <w:lang w:eastAsia="ko-KR"/>
            </w:rPr>
            <w:t>Result image option</w:t>
          </w:r>
          <w:bookmarkEnd w:id="1220"/>
          <w:bookmarkEnd w:id="1221"/>
        </w:p>
        <w:p w:rsidR="00D47B2D" w:rsidRPr="000D68BF" w:rsidRDefault="00D47B2D" w:rsidP="004834E0">
          <w:pPr>
            <w:pStyle w:val="Heading3"/>
            <w:numPr>
              <w:ilvl w:val="3"/>
              <w:numId w:val="27"/>
            </w:numPr>
            <w:rPr>
              <w:rFonts w:ascii="Poppins" w:hAnsi="Poppins" w:hint="eastAsia"/>
              <w:color w:val="000000" w:themeColor="text1"/>
              <w:sz w:val="20"/>
              <w:szCs w:val="20"/>
              <w:lang w:eastAsia="ko-KR"/>
            </w:rPr>
          </w:pPr>
          <w:bookmarkStart w:id="1222" w:name="_Toc299479240"/>
          <w:bookmarkStart w:id="1223" w:name="_Toc154050765"/>
          <w:r w:rsidRPr="000D68BF">
            <w:rPr>
              <w:rFonts w:ascii="Poppins" w:hAnsi="Poppins"/>
              <w:color w:val="000000" w:themeColor="text1"/>
              <w:sz w:val="20"/>
              <w:szCs w:val="20"/>
              <w:lang w:eastAsia="ko-KR"/>
            </w:rPr>
            <w:t>Image kind</w:t>
          </w:r>
          <w:bookmarkEnd w:id="1222"/>
          <w:bookmarkEnd w:id="1223"/>
        </w:p>
        <w:p w:rsidR="00D47B2D" w:rsidRPr="004143B7" w:rsidRDefault="00FE1B05" w:rsidP="00D47B2D">
          <w:pPr>
            <w:rPr>
              <w:rFonts w:ascii="Poppins" w:hAnsi="Poppins" w:hint="eastAsia"/>
              <w:sz w:val="20"/>
              <w:szCs w:val="20"/>
              <w:lang w:eastAsia="ko-KR"/>
            </w:rPr>
          </w:pPr>
          <w:r w:rsidRPr="004143B7">
            <w:rPr>
              <w:rFonts w:ascii="Poppins" w:hAnsi="Poppins"/>
              <w:sz w:val="20"/>
              <w:szCs w:val="20"/>
              <w:lang w:eastAsia="ko-KR"/>
            </w:rPr>
            <w:t xml:space="preserve">The </w:t>
          </w:r>
          <w:proofErr w:type="spellStart"/>
          <w:r w:rsidR="00E558A0" w:rsidRPr="004143B7">
            <w:rPr>
              <w:rFonts w:ascii="Poppins" w:hAnsi="Poppins"/>
              <w:sz w:val="20"/>
              <w:szCs w:val="20"/>
              <w:lang w:eastAsia="ko-KR"/>
            </w:rPr>
            <w:t>IriEnvoy</w:t>
          </w:r>
          <w:proofErr w:type="spellEnd"/>
          <w:r w:rsidR="00E558A0" w:rsidRPr="004143B7">
            <w:rPr>
              <w:rFonts w:ascii="Poppins" w:hAnsi="Poppins"/>
              <w:sz w:val="20"/>
              <w:szCs w:val="20"/>
              <w:lang w:eastAsia="ko-KR"/>
            </w:rPr>
            <w:t>-MK</w:t>
          </w:r>
          <w:r w:rsidR="00D47B2D" w:rsidRPr="004143B7">
            <w:rPr>
              <w:rFonts w:ascii="Poppins" w:hAnsi="Poppins"/>
              <w:sz w:val="20"/>
              <w:szCs w:val="20"/>
              <w:lang w:eastAsia="ko-KR"/>
            </w:rPr>
            <w:t xml:space="preserve"> device provides</w:t>
          </w:r>
          <w:r w:rsidRPr="004143B7">
            <w:rPr>
              <w:rFonts w:ascii="Poppins" w:hAnsi="Poppins"/>
              <w:sz w:val="20"/>
              <w:szCs w:val="20"/>
              <w:lang w:eastAsia="ko-KR"/>
            </w:rPr>
            <w:t xml:space="preserve"> the</w:t>
          </w:r>
          <w:r w:rsidR="00D47B2D" w:rsidRPr="004143B7">
            <w:rPr>
              <w:rFonts w:ascii="Poppins" w:hAnsi="Poppins"/>
              <w:sz w:val="20"/>
              <w:szCs w:val="20"/>
              <w:lang w:eastAsia="ko-KR"/>
            </w:rPr>
            <w:t xml:space="preserve"> K1, K2, K3</w:t>
          </w:r>
          <w:r w:rsidR="001B68BB" w:rsidRPr="004143B7">
            <w:rPr>
              <w:rFonts w:ascii="Poppins" w:hAnsi="Poppins"/>
              <w:sz w:val="20"/>
              <w:szCs w:val="20"/>
              <w:lang w:eastAsia="ko-KR"/>
            </w:rPr>
            <w:t>, K7</w:t>
          </w:r>
          <w:r w:rsidR="00D47B2D" w:rsidRPr="004143B7">
            <w:rPr>
              <w:rFonts w:ascii="Poppins" w:hAnsi="Poppins"/>
              <w:sz w:val="20"/>
              <w:szCs w:val="20"/>
              <w:lang w:eastAsia="ko-KR"/>
            </w:rPr>
            <w:t xml:space="preserve"> image kind option for retrieving qualified iris images.</w:t>
          </w:r>
        </w:p>
        <w:p w:rsidR="00421029" w:rsidRPr="004143B7" w:rsidRDefault="00421029" w:rsidP="00D47B2D">
          <w:pPr>
            <w:rPr>
              <w:rFonts w:ascii="Poppins" w:hAnsi="Poppins" w:hint="eastAsia"/>
              <w:sz w:val="20"/>
              <w:szCs w:val="20"/>
              <w:lang w:eastAsia="ko-KR"/>
            </w:rPr>
          </w:pPr>
        </w:p>
        <w:p w:rsidR="00D47B2D" w:rsidRPr="004143B7" w:rsidRDefault="00D1298C" w:rsidP="00D47B2D">
          <w:pPr>
            <w:rPr>
              <w:rFonts w:ascii="Poppins" w:hAnsi="Poppins" w:hint="eastAsia"/>
              <w:sz w:val="20"/>
              <w:szCs w:val="20"/>
              <w:lang w:eastAsia="ko-KR"/>
            </w:rPr>
          </w:pPr>
          <w:r w:rsidRPr="004143B7">
            <w:rPr>
              <w:rFonts w:ascii="Poppins" w:hAnsi="Poppins"/>
              <w:noProof/>
              <w:sz w:val="20"/>
              <w:szCs w:val="20"/>
            </w:rPr>
            <w:lastRenderedPageBreak/>
            <mc:AlternateContent>
              <mc:Choice Requires="wps">
                <w:drawing>
                  <wp:anchor distT="0" distB="0" distL="114300" distR="114300" simplePos="0" relativeHeight="251786240" behindDoc="0" locked="0" layoutInCell="1" allowOverlap="1" wp14:anchorId="4CDA8098" wp14:editId="75841F1B">
                    <wp:simplePos x="0" y="0"/>
                    <wp:positionH relativeFrom="column">
                      <wp:posOffset>129540</wp:posOffset>
                    </wp:positionH>
                    <wp:positionV relativeFrom="paragraph">
                      <wp:posOffset>876300</wp:posOffset>
                    </wp:positionV>
                    <wp:extent cx="1370965" cy="276225"/>
                    <wp:effectExtent l="15240" t="9525" r="13970" b="9525"/>
                    <wp:wrapNone/>
                    <wp:docPr id="817573563" name="AutoShape 1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0965" cy="276225"/>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oundrect w14:anchorId="3D94F40E" id="AutoShape 122" o:spid="_x0000_s1026" style="position:absolute;left:0;text-align:left;margin-left:10.2pt;margin-top:69pt;width:107.95pt;height:21.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" filled="f" strokecolor="red" strokeweight="1.5pt"/>
                </w:pict>
              </mc:Fallback>
            </mc:AlternateContent>
          </w:r>
          <w:r w:rsidR="001B68BB" w:rsidRPr="004143B7">
            <w:rPr>
              <w:rFonts w:ascii="Poppins" w:hAnsi="Poppins"/>
              <w:noProof/>
              <w:sz w:val="20"/>
              <w:szCs w:val="20"/>
            </w:rPr>
            <w:drawing>
              <wp:inline distT="0" distB="0" distL="0" distR="0" wp14:anchorId="68AA517B" wp14:editId="6904D37E">
                <wp:extent cx="4991100" cy="24460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991100" cy="2446020"/>
                        </a:xfrm>
                        <a:prstGeom prst="rect">
                          <a:avLst/>
                        </a:prstGeom>
                      </pic:spPr>
                    </pic:pic>
                  </a:graphicData>
                </a:graphic>
              </wp:inline>
            </w:drawing>
          </w:r>
        </w:p>
        <w:p w:rsidR="00D47B2D" w:rsidRPr="000D68BF" w:rsidRDefault="00D47B2D" w:rsidP="004834E0">
          <w:pPr>
            <w:pStyle w:val="Heading3"/>
            <w:numPr>
              <w:ilvl w:val="3"/>
              <w:numId w:val="27"/>
            </w:numPr>
            <w:rPr>
              <w:rFonts w:ascii="Poppins" w:hAnsi="Poppins" w:hint="eastAsia"/>
              <w:color w:val="000000" w:themeColor="text1"/>
              <w:sz w:val="20"/>
              <w:szCs w:val="20"/>
              <w:lang w:eastAsia="ko-KR"/>
            </w:rPr>
          </w:pPr>
          <w:bookmarkStart w:id="1224" w:name="_Toc299479241"/>
          <w:bookmarkStart w:id="1225" w:name="_Toc154050766"/>
          <w:r w:rsidRPr="000D68BF">
            <w:rPr>
              <w:rFonts w:ascii="Poppins" w:hAnsi="Poppins"/>
              <w:color w:val="000000" w:themeColor="text1"/>
              <w:sz w:val="20"/>
              <w:szCs w:val="20"/>
              <w:lang w:eastAsia="ko-KR"/>
            </w:rPr>
            <w:t>Image format</w:t>
          </w:r>
          <w:bookmarkEnd w:id="1224"/>
          <w:bookmarkEnd w:id="1225"/>
        </w:p>
        <w:p w:rsidR="00D47B2D" w:rsidRPr="004143B7" w:rsidRDefault="00D47B2D" w:rsidP="00D47B2D">
          <w:pPr>
            <w:rPr>
              <w:rFonts w:ascii="Poppins" w:hAnsi="Poppins" w:hint="eastAsia"/>
              <w:sz w:val="20"/>
              <w:szCs w:val="20"/>
              <w:lang w:eastAsia="ko-KR"/>
            </w:rPr>
          </w:pPr>
        </w:p>
        <w:p w:rsidR="00D47B2D" w:rsidRPr="004143B7" w:rsidRDefault="00AC4E34" w:rsidP="004834E0">
          <w:pPr>
            <w:pStyle w:val="ListParagraph"/>
            <w:numPr>
              <w:ilvl w:val="0"/>
              <w:numId w:val="21"/>
            </w:numPr>
            <w:rPr>
              <w:rFonts w:ascii="Poppins" w:hAnsi="Poppins" w:hint="eastAsia"/>
              <w:sz w:val="20"/>
              <w:szCs w:val="20"/>
            </w:rPr>
          </w:pPr>
          <w:r w:rsidRPr="004143B7">
            <w:rPr>
              <w:rFonts w:ascii="Poppins" w:hAnsi="Poppins"/>
              <w:sz w:val="20"/>
              <w:szCs w:val="20"/>
            </w:rPr>
            <w:t>RAW and JPEG, PNG, JPEG2000</w:t>
          </w:r>
          <w:r w:rsidR="00D47B2D" w:rsidRPr="004143B7">
            <w:rPr>
              <w:rFonts w:ascii="Poppins" w:hAnsi="Poppins"/>
              <w:sz w:val="20"/>
              <w:szCs w:val="20"/>
            </w:rPr>
            <w:t xml:space="preserve"> are supported for</w:t>
          </w:r>
          <w:r w:rsidR="00352A18" w:rsidRPr="004143B7">
            <w:rPr>
              <w:rFonts w:ascii="Poppins" w:hAnsi="Poppins"/>
              <w:sz w:val="20"/>
              <w:szCs w:val="20"/>
            </w:rPr>
            <w:t xml:space="preserve"> the</w:t>
          </w:r>
          <w:r w:rsidR="00D47B2D" w:rsidRPr="004143B7">
            <w:rPr>
              <w:rFonts w:ascii="Poppins" w:hAnsi="Poppins"/>
              <w:sz w:val="20"/>
              <w:szCs w:val="20"/>
            </w:rPr>
            <w:t xml:space="preserve"> result</w:t>
          </w:r>
          <w:r w:rsidR="00352A18" w:rsidRPr="004143B7">
            <w:rPr>
              <w:rFonts w:ascii="Poppins" w:hAnsi="Poppins"/>
              <w:sz w:val="20"/>
              <w:szCs w:val="20"/>
            </w:rPr>
            <w:t>ing</w:t>
          </w:r>
          <w:r w:rsidR="00D47B2D" w:rsidRPr="004143B7">
            <w:rPr>
              <w:rFonts w:ascii="Poppins" w:hAnsi="Poppins"/>
              <w:sz w:val="20"/>
              <w:szCs w:val="20"/>
            </w:rPr>
            <w:t xml:space="preserve"> image.</w:t>
          </w:r>
        </w:p>
        <w:p w:rsidR="00D47B2D" w:rsidRPr="004143B7" w:rsidRDefault="00D1298C" w:rsidP="00D47B2D">
          <w:pPr>
            <w:jc w:val="center"/>
            <w:rPr>
              <w:rFonts w:ascii="Poppins" w:hAnsi="Poppins" w:hint="eastAsia"/>
              <w:sz w:val="20"/>
              <w:szCs w:val="20"/>
              <w:lang w:eastAsia="ko-KR"/>
            </w:rPr>
          </w:pPr>
          <w:r w:rsidRPr="004143B7">
            <w:rPr>
              <w:rFonts w:ascii="Poppins" w:hAnsi="Poppins"/>
              <w:noProof/>
              <w:sz w:val="20"/>
              <w:szCs w:val="20"/>
            </w:rPr>
            <mc:AlternateContent>
              <mc:Choice Requires="wps">
                <w:drawing>
                  <wp:anchor distT="0" distB="0" distL="114300" distR="114300" simplePos="0" relativeHeight="251772928" behindDoc="0" locked="0" layoutInCell="1" allowOverlap="1" wp14:anchorId="7932739E" wp14:editId="1F8A755A">
                    <wp:simplePos x="0" y="0"/>
                    <wp:positionH relativeFrom="column">
                      <wp:posOffset>624840</wp:posOffset>
                    </wp:positionH>
                    <wp:positionV relativeFrom="paragraph">
                      <wp:posOffset>636905</wp:posOffset>
                    </wp:positionV>
                    <wp:extent cx="1451610" cy="276225"/>
                    <wp:effectExtent l="15240" t="9525" r="9525" b="9525"/>
                    <wp:wrapNone/>
                    <wp:docPr id="202501929" name="AutoShap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1610" cy="276225"/>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oundrect w14:anchorId="4510F6B3" id="AutoShape 108" o:spid="_x0000_s1026" style="position:absolute;left:0;text-align:left;margin-left:49.2pt;margin-top:50.15pt;width:114.3pt;height:21.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" filled="f" strokecolor="red" strokeweight="1.5pt"/>
                </w:pict>
              </mc:Fallback>
            </mc:AlternateContent>
          </w:r>
          <w:r w:rsidR="00820293" w:rsidRPr="004143B7">
            <w:rPr>
              <w:rFonts w:ascii="Poppins" w:hAnsi="Poppins"/>
              <w:noProof/>
              <w:sz w:val="20"/>
              <w:szCs w:val="20"/>
              <w:lang w:eastAsia="ko-KR"/>
            </w:rPr>
            <w:t xml:space="preserve"> </w:t>
          </w:r>
          <w:r w:rsidR="00820293" w:rsidRPr="004143B7">
            <w:rPr>
              <w:rFonts w:ascii="Poppins" w:hAnsi="Poppins"/>
              <w:noProof/>
              <w:sz w:val="20"/>
              <w:szCs w:val="20"/>
            </w:rPr>
            <w:drawing>
              <wp:inline distT="0" distB="0" distL="0" distR="0" wp14:anchorId="1DC4C867" wp14:editId="2148CE91">
                <wp:extent cx="4907280" cy="24307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907280" cy="2430780"/>
                        </a:xfrm>
                        <a:prstGeom prst="rect">
                          <a:avLst/>
                        </a:prstGeom>
                      </pic:spPr>
                    </pic:pic>
                  </a:graphicData>
                </a:graphic>
              </wp:inline>
            </w:drawing>
          </w:r>
        </w:p>
        <w:p w:rsidR="00D47B2D" w:rsidRPr="004143B7" w:rsidRDefault="00D47B2D" w:rsidP="00D47B2D">
          <w:pPr>
            <w:rPr>
              <w:rFonts w:ascii="Poppins" w:hAnsi="Poppins" w:hint="eastAsia"/>
              <w:sz w:val="20"/>
              <w:szCs w:val="20"/>
              <w:lang w:eastAsia="ko-KR"/>
            </w:rPr>
          </w:pPr>
        </w:p>
        <w:p w:rsidR="00D47B2D" w:rsidRPr="004143B7" w:rsidRDefault="00D47B2D" w:rsidP="004834E0">
          <w:pPr>
            <w:pStyle w:val="ListParagraph"/>
            <w:numPr>
              <w:ilvl w:val="0"/>
              <w:numId w:val="21"/>
            </w:numPr>
            <w:rPr>
              <w:rFonts w:ascii="Poppins" w:hAnsi="Poppins" w:hint="eastAsia"/>
              <w:sz w:val="20"/>
              <w:szCs w:val="20"/>
            </w:rPr>
          </w:pPr>
          <w:r w:rsidRPr="004143B7">
            <w:rPr>
              <w:rFonts w:ascii="Poppins" w:hAnsi="Poppins"/>
              <w:sz w:val="20"/>
              <w:szCs w:val="20"/>
            </w:rPr>
            <w:t xml:space="preserve">If </w:t>
          </w:r>
          <w:r w:rsidR="008661D8" w:rsidRPr="004143B7">
            <w:rPr>
              <w:rFonts w:ascii="Poppins" w:hAnsi="Poppins"/>
              <w:sz w:val="20"/>
              <w:szCs w:val="20"/>
            </w:rPr>
            <w:t>JPEG, PNG, JPEG2000</w:t>
          </w:r>
          <w:r w:rsidRPr="004143B7">
            <w:rPr>
              <w:rFonts w:ascii="Poppins" w:hAnsi="Poppins"/>
              <w:sz w:val="20"/>
              <w:szCs w:val="20"/>
            </w:rPr>
            <w:t xml:space="preserve"> is selected, a compression ratio in range [1,100] needs to be specified.</w:t>
          </w:r>
        </w:p>
        <w:p w:rsidR="00D47B2D" w:rsidRPr="004143B7" w:rsidRDefault="00D1298C" w:rsidP="00D47B2D">
          <w:pPr>
            <w:jc w:val="center"/>
            <w:rPr>
              <w:rFonts w:ascii="Poppins" w:hAnsi="Poppins" w:hint="eastAsia"/>
              <w:sz w:val="20"/>
              <w:szCs w:val="20"/>
            </w:rPr>
          </w:pPr>
          <w:r w:rsidRPr="004143B7">
            <w:rPr>
              <w:rFonts w:ascii="Poppins" w:hAnsi="Poppins"/>
              <w:noProof/>
              <w:sz w:val="20"/>
              <w:szCs w:val="20"/>
            </w:rPr>
            <w:lastRenderedPageBreak/>
            <mc:AlternateContent>
              <mc:Choice Requires="wps">
                <w:drawing>
                  <wp:anchor distT="0" distB="0" distL="114300" distR="114300" simplePos="0" relativeHeight="251773952" behindDoc="0" locked="0" layoutInCell="1" allowOverlap="1" wp14:anchorId="01295E88" wp14:editId="2B1C3052">
                    <wp:simplePos x="0" y="0"/>
                    <wp:positionH relativeFrom="column">
                      <wp:posOffset>1621790</wp:posOffset>
                    </wp:positionH>
                    <wp:positionV relativeFrom="paragraph">
                      <wp:posOffset>685800</wp:posOffset>
                    </wp:positionV>
                    <wp:extent cx="1370965" cy="933450"/>
                    <wp:effectExtent l="12065" t="9525" r="17145" b="9525"/>
                    <wp:wrapNone/>
                    <wp:docPr id="695559328" name="AutoShape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0965" cy="933450"/>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oundrect w14:anchorId="6D55E481" id="AutoShape 109" o:spid="_x0000_s1026" style="position:absolute;left:0;text-align:left;margin-left:127.7pt;margin-top:54pt;width:107.95pt;height:73.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" filled="f" strokecolor="red" strokeweight="1.5pt"/>
                </w:pict>
              </mc:Fallback>
            </mc:AlternateContent>
          </w:r>
          <w:r w:rsidR="008661D8" w:rsidRPr="004143B7">
            <w:rPr>
              <w:rFonts w:ascii="Poppins" w:hAnsi="Poppins"/>
              <w:noProof/>
              <w:sz w:val="20"/>
              <w:szCs w:val="20"/>
              <w:lang w:eastAsia="ko-KR"/>
            </w:rPr>
            <w:t xml:space="preserve"> </w:t>
          </w:r>
          <w:r w:rsidR="00820293" w:rsidRPr="004143B7">
            <w:rPr>
              <w:rFonts w:ascii="Poppins" w:hAnsi="Poppins"/>
              <w:noProof/>
              <w:sz w:val="20"/>
              <w:szCs w:val="20"/>
            </w:rPr>
            <w:drawing>
              <wp:inline distT="0" distB="0" distL="0" distR="0" wp14:anchorId="73767402" wp14:editId="224D5B3D">
                <wp:extent cx="4922520" cy="2438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922520" cy="2438400"/>
                        </a:xfrm>
                        <a:prstGeom prst="rect">
                          <a:avLst/>
                        </a:prstGeom>
                      </pic:spPr>
                    </pic:pic>
                  </a:graphicData>
                </a:graphic>
              </wp:inline>
            </w:drawing>
          </w:r>
        </w:p>
        <w:p w:rsidR="00D47B2D" w:rsidRPr="004143B7" w:rsidRDefault="00D47B2D" w:rsidP="008661D8">
          <w:pPr>
            <w:spacing w:after="200" w:line="276" w:lineRule="auto"/>
            <w:rPr>
              <w:rFonts w:ascii="Poppins" w:hAnsi="Poppins" w:hint="eastAsia"/>
              <w:sz w:val="20"/>
              <w:szCs w:val="20"/>
              <w:lang w:eastAsia="ko-KR"/>
            </w:rPr>
          </w:pPr>
          <w:r w:rsidRPr="004143B7">
            <w:rPr>
              <w:rFonts w:ascii="Poppins" w:hAnsi="Poppins"/>
              <w:sz w:val="20"/>
              <w:szCs w:val="20"/>
            </w:rPr>
            <w:br w:type="page"/>
          </w:r>
        </w:p>
        <w:p w:rsidR="00D47B2D" w:rsidRPr="004143B7" w:rsidRDefault="00D47B2D" w:rsidP="00D47B2D">
          <w:pPr>
            <w:rPr>
              <w:rFonts w:ascii="Poppins" w:hAnsi="Poppins" w:hint="eastAsia"/>
              <w:sz w:val="20"/>
              <w:szCs w:val="20"/>
            </w:rPr>
          </w:pPr>
        </w:p>
        <w:p w:rsidR="00A85FA4" w:rsidRPr="00FD12D3" w:rsidRDefault="0054048D" w:rsidP="004834E0">
          <w:pPr>
            <w:pStyle w:val="Heading1"/>
            <w:numPr>
              <w:ilvl w:val="0"/>
              <w:numId w:val="22"/>
            </w:numPr>
            <w:rPr>
              <w:rFonts w:ascii="Poppins SemiBold" w:hAnsi="Poppins SemiBold" w:hint="eastAsia"/>
              <w:b w:val="0"/>
              <w:szCs w:val="36"/>
            </w:rPr>
          </w:pPr>
          <w:bookmarkStart w:id="1226" w:name="_Toc154050767"/>
          <w:bookmarkStart w:id="1227" w:name="_Toc248936705"/>
          <w:bookmarkEnd w:id="378"/>
          <w:r w:rsidRPr="00FD12D3">
            <w:rPr>
              <w:rFonts w:ascii="Poppins SemiBold" w:hAnsi="Poppins SemiBold"/>
              <w:b w:val="0"/>
              <w:szCs w:val="36"/>
            </w:rPr>
            <w:t>Troubleshooting</w:t>
          </w:r>
          <w:bookmarkEnd w:id="1226"/>
        </w:p>
        <w:p w:rsidR="00A85FA4" w:rsidRPr="004143B7" w:rsidRDefault="00A85FA4" w:rsidP="00B00FCD">
          <w:pPr>
            <w:rPr>
              <w:rFonts w:ascii="Poppins" w:hAnsi="Poppins" w:hint="eastAsia"/>
              <w:sz w:val="20"/>
              <w:szCs w:val="20"/>
              <w:lang w:eastAsia="ko-KR"/>
            </w:rPr>
          </w:pPr>
        </w:p>
        <w:p w:rsidR="0054048D" w:rsidRPr="004D50CB" w:rsidRDefault="004E3EEC" w:rsidP="0054048D">
          <w:pPr>
            <w:pStyle w:val="Heading2"/>
            <w:rPr>
              <w:rFonts w:ascii="Poppins Medium" w:hAnsi="Poppins Medium" w:hint="eastAsia"/>
              <w:b w:val="0"/>
              <w:i w:val="0"/>
              <w:sz w:val="24"/>
              <w:szCs w:val="24"/>
            </w:rPr>
          </w:pPr>
          <w:bookmarkStart w:id="1228" w:name="_Toc248936697"/>
          <w:bookmarkStart w:id="1229" w:name="_Toc154050768"/>
          <w:r w:rsidRPr="004D50CB">
            <w:rPr>
              <w:rFonts w:ascii="Poppins Medium" w:hAnsi="Poppins Medium"/>
              <w:b w:val="0"/>
              <w:i w:val="0"/>
              <w:sz w:val="24"/>
              <w:szCs w:val="24"/>
            </w:rPr>
            <w:t>10.1 Preventing</w:t>
          </w:r>
          <w:r w:rsidR="0054048D" w:rsidRPr="004D50CB">
            <w:rPr>
              <w:rFonts w:ascii="Poppins Medium" w:hAnsi="Poppins Medium"/>
              <w:b w:val="0"/>
              <w:i w:val="0"/>
              <w:sz w:val="24"/>
              <w:szCs w:val="24"/>
            </w:rPr>
            <w:t xml:space="preserve"> Dark, Mismatching, or Blurry Images</w:t>
          </w:r>
          <w:bookmarkEnd w:id="1228"/>
          <w:bookmarkEnd w:id="1229"/>
        </w:p>
        <w:p w:rsidR="00D60868" w:rsidRPr="004143B7" w:rsidRDefault="00D60868" w:rsidP="00185C79">
          <w:pPr>
            <w:rPr>
              <w:rFonts w:ascii="Poppins" w:hAnsi="Poppins" w:hint="eastAsia"/>
              <w:sz w:val="20"/>
              <w:szCs w:val="20"/>
              <w:lang w:eastAsia="ko-KR"/>
            </w:rPr>
          </w:pPr>
        </w:p>
        <w:p w:rsidR="0054048D" w:rsidRPr="004143B7" w:rsidRDefault="0054048D" w:rsidP="0054048D">
          <w:pPr>
            <w:rPr>
              <w:rFonts w:ascii="Poppins" w:hAnsi="Poppins" w:hint="eastAsia"/>
              <w:sz w:val="20"/>
              <w:szCs w:val="20"/>
              <w:lang w:eastAsia="ko-KR"/>
            </w:rPr>
          </w:pPr>
          <w:r w:rsidRPr="004143B7">
            <w:rPr>
              <w:rFonts w:ascii="Poppins" w:hAnsi="Poppins"/>
              <w:noProof/>
              <w:sz w:val="20"/>
              <w:szCs w:val="20"/>
            </w:rPr>
            <w:drawing>
              <wp:inline distT="0" distB="0" distL="0" distR="0" wp14:anchorId="0CB2019D" wp14:editId="23F49E55">
                <wp:extent cx="5905500" cy="1666875"/>
                <wp:effectExtent l="0" t="0" r="0" b="0"/>
                <wp:docPr id="3"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05500" cy="1666875"/>
                        </a:xfrm>
                        <a:prstGeom prst="rect">
                          <a:avLst/>
                        </a:prstGeom>
                        <a:noFill/>
                        <a:ln w="9525">
                          <a:noFill/>
                          <a:miter lim="800000"/>
                          <a:headEnd/>
                          <a:tailEnd/>
                        </a:ln>
                      </pic:spPr>
                    </pic:pic>
                  </a:graphicData>
                </a:graphic>
              </wp:inline>
            </w:drawing>
          </w:r>
        </w:p>
        <w:p w:rsidR="00D60868" w:rsidRPr="004143B7" w:rsidRDefault="00D60868" w:rsidP="0054048D">
          <w:pPr>
            <w:rPr>
              <w:rFonts w:ascii="Poppins" w:hAnsi="Poppins" w:hint="eastAsia"/>
              <w:sz w:val="20"/>
              <w:szCs w:val="20"/>
              <w:lang w:eastAsia="ko-KR"/>
            </w:rPr>
          </w:pPr>
        </w:p>
        <w:p w:rsidR="0054048D" w:rsidRPr="004143B7" w:rsidRDefault="0054048D" w:rsidP="0054048D">
          <w:pPr>
            <w:pStyle w:val="ListParagraph"/>
            <w:widowControl w:val="0"/>
            <w:numPr>
              <w:ilvl w:val="0"/>
              <w:numId w:val="0"/>
            </w:numPr>
            <w:autoSpaceDE w:val="0"/>
            <w:autoSpaceDN w:val="0"/>
            <w:spacing w:after="0" w:line="240" w:lineRule="auto"/>
            <w:contextualSpacing w:val="0"/>
            <w:rPr>
              <w:rFonts w:ascii="Poppins" w:hAnsi="Poppins" w:hint="eastAsia"/>
              <w:noProof/>
              <w:sz w:val="20"/>
              <w:szCs w:val="20"/>
            </w:rPr>
          </w:pPr>
          <w:r w:rsidRPr="004143B7">
            <w:rPr>
              <w:rFonts w:ascii="Poppins" w:hAnsi="Poppins"/>
              <w:b/>
              <w:i/>
              <w:noProof/>
              <w:sz w:val="20"/>
              <w:szCs w:val="20"/>
            </w:rPr>
            <w:t>Cause:</w:t>
          </w:r>
          <w:r w:rsidRPr="004143B7">
            <w:rPr>
              <w:rFonts w:ascii="Poppins" w:hAnsi="Poppins"/>
              <w:noProof/>
              <w:sz w:val="20"/>
              <w:szCs w:val="20"/>
            </w:rPr>
            <w:t xml:space="preserve"> Infrared LED is not positioned correctly or </w:t>
          </w:r>
          <w:r w:rsidR="004E3EEC" w:rsidRPr="004143B7">
            <w:rPr>
              <w:rFonts w:ascii="Poppins" w:hAnsi="Poppins"/>
              <w:noProof/>
              <w:sz w:val="20"/>
              <w:szCs w:val="20"/>
            </w:rPr>
            <w:t xml:space="preserve">the </w:t>
          </w:r>
          <w:r w:rsidRPr="004143B7">
            <w:rPr>
              <w:rFonts w:ascii="Poppins" w:hAnsi="Poppins"/>
              <w:noProof/>
              <w:sz w:val="20"/>
              <w:szCs w:val="20"/>
            </w:rPr>
            <w:t>user’s movement is too fast.</w:t>
          </w:r>
        </w:p>
        <w:p w:rsidR="0054048D" w:rsidRPr="004143B7" w:rsidRDefault="0054048D" w:rsidP="0054048D">
          <w:pPr>
            <w:pStyle w:val="ListParagraph"/>
            <w:numPr>
              <w:ilvl w:val="0"/>
              <w:numId w:val="0"/>
            </w:numPr>
            <w:spacing w:after="0" w:line="240" w:lineRule="auto"/>
            <w:rPr>
              <w:rFonts w:ascii="Poppins" w:hAnsi="Poppins" w:hint="eastAsia"/>
              <w:sz w:val="20"/>
              <w:szCs w:val="20"/>
            </w:rPr>
          </w:pPr>
        </w:p>
        <w:p w:rsidR="0054048D" w:rsidRPr="004143B7" w:rsidRDefault="0054048D" w:rsidP="0054048D">
          <w:pPr>
            <w:pStyle w:val="ListParagraph"/>
            <w:widowControl w:val="0"/>
            <w:numPr>
              <w:ilvl w:val="0"/>
              <w:numId w:val="0"/>
            </w:numPr>
            <w:autoSpaceDE w:val="0"/>
            <w:autoSpaceDN w:val="0"/>
            <w:spacing w:after="0" w:line="240" w:lineRule="auto"/>
            <w:contextualSpacing w:val="0"/>
            <w:rPr>
              <w:rFonts w:ascii="Poppins" w:hAnsi="Poppins" w:hint="eastAsia"/>
              <w:b/>
              <w:i/>
              <w:noProof/>
              <w:sz w:val="20"/>
              <w:szCs w:val="20"/>
            </w:rPr>
          </w:pPr>
          <w:r w:rsidRPr="004143B7">
            <w:rPr>
              <w:rFonts w:ascii="Poppins" w:hAnsi="Poppins"/>
              <w:b/>
              <w:i/>
              <w:noProof/>
              <w:sz w:val="20"/>
              <w:szCs w:val="20"/>
            </w:rPr>
            <w:t>Solutions:</w:t>
          </w:r>
        </w:p>
        <w:p w:rsidR="0054048D" w:rsidRPr="004143B7" w:rsidRDefault="0054048D" w:rsidP="00E05318">
          <w:pPr>
            <w:pStyle w:val="ListParagraph"/>
            <w:widowControl w:val="0"/>
            <w:numPr>
              <w:ilvl w:val="0"/>
              <w:numId w:val="6"/>
            </w:numPr>
            <w:autoSpaceDE w:val="0"/>
            <w:autoSpaceDN w:val="0"/>
            <w:spacing w:after="0" w:line="240" w:lineRule="auto"/>
            <w:contextualSpacing w:val="0"/>
            <w:rPr>
              <w:rFonts w:ascii="Poppins" w:hAnsi="Poppins" w:hint="eastAsia"/>
              <w:sz w:val="20"/>
              <w:szCs w:val="20"/>
            </w:rPr>
          </w:pPr>
          <w:r w:rsidRPr="004143B7">
            <w:rPr>
              <w:rFonts w:ascii="Poppins" w:hAnsi="Poppins"/>
              <w:sz w:val="20"/>
              <w:szCs w:val="20"/>
            </w:rPr>
            <w:t xml:space="preserve">Check the LED angle to make sure it is positioned as described </w:t>
          </w:r>
          <w:r w:rsidR="0045336F" w:rsidRPr="004143B7">
            <w:rPr>
              <w:rFonts w:ascii="Poppins" w:hAnsi="Poppins"/>
              <w:sz w:val="20"/>
              <w:szCs w:val="20"/>
            </w:rPr>
            <w:t xml:space="preserve">in Section </w:t>
          </w:r>
          <w:r w:rsidR="00692F5C" w:rsidRPr="004143B7">
            <w:rPr>
              <w:rFonts w:ascii="Poppins" w:hAnsi="Poppins"/>
              <w:sz w:val="20"/>
              <w:szCs w:val="20"/>
            </w:rPr>
            <w:t>8</w:t>
          </w:r>
          <w:r w:rsidR="0045336F" w:rsidRPr="004143B7">
            <w:rPr>
              <w:rFonts w:ascii="Poppins" w:hAnsi="Poppins"/>
              <w:sz w:val="20"/>
              <w:szCs w:val="20"/>
            </w:rPr>
            <w:t>.1</w:t>
          </w:r>
          <w:r w:rsidRPr="004143B7">
            <w:rPr>
              <w:rFonts w:ascii="Poppins" w:hAnsi="Poppins"/>
              <w:sz w:val="20"/>
              <w:szCs w:val="20"/>
            </w:rPr>
            <w:t>.</w:t>
          </w:r>
        </w:p>
        <w:p w:rsidR="0054048D" w:rsidRPr="004143B7" w:rsidRDefault="0054048D" w:rsidP="00E05318">
          <w:pPr>
            <w:pStyle w:val="ListParagraph"/>
            <w:widowControl w:val="0"/>
            <w:numPr>
              <w:ilvl w:val="0"/>
              <w:numId w:val="6"/>
            </w:numPr>
            <w:autoSpaceDE w:val="0"/>
            <w:autoSpaceDN w:val="0"/>
            <w:spacing w:after="0" w:line="240" w:lineRule="auto"/>
            <w:contextualSpacing w:val="0"/>
            <w:rPr>
              <w:rFonts w:ascii="Poppins" w:hAnsi="Poppins" w:hint="eastAsia"/>
              <w:sz w:val="20"/>
              <w:szCs w:val="20"/>
            </w:rPr>
          </w:pPr>
          <w:r w:rsidRPr="004143B7">
            <w:rPr>
              <w:rFonts w:ascii="Poppins" w:hAnsi="Poppins"/>
              <w:sz w:val="20"/>
              <w:szCs w:val="20"/>
            </w:rPr>
            <w:t>Don’t move quickly in front of the camer</w:t>
          </w:r>
          <w:r w:rsidR="004E3EEC" w:rsidRPr="004143B7">
            <w:rPr>
              <w:rFonts w:ascii="Poppins" w:hAnsi="Poppins"/>
              <w:sz w:val="20"/>
              <w:szCs w:val="20"/>
            </w:rPr>
            <w:t>a; slowly approach the mirror in</w:t>
          </w:r>
          <w:r w:rsidRPr="004143B7">
            <w:rPr>
              <w:rFonts w:ascii="Poppins" w:hAnsi="Poppins"/>
              <w:sz w:val="20"/>
              <w:szCs w:val="20"/>
            </w:rPr>
            <w:t xml:space="preserve"> front of the camera barrel.</w:t>
          </w:r>
        </w:p>
        <w:p w:rsidR="0054048D" w:rsidRPr="004143B7" w:rsidRDefault="0054048D" w:rsidP="0054048D">
          <w:pPr>
            <w:rPr>
              <w:rFonts w:ascii="Poppins" w:hAnsi="Poppins" w:hint="eastAsia"/>
              <w:sz w:val="20"/>
              <w:szCs w:val="20"/>
            </w:rPr>
          </w:pPr>
        </w:p>
        <w:p w:rsidR="0054048D" w:rsidRPr="004143B7" w:rsidRDefault="00472521" w:rsidP="0054048D">
          <w:pPr>
            <w:pStyle w:val="Heading2"/>
            <w:rPr>
              <w:rFonts w:ascii="Poppins" w:hAnsi="Poppins" w:hint="eastAsia"/>
              <w:sz w:val="20"/>
              <w:szCs w:val="20"/>
              <w:lang w:eastAsia="ko-KR"/>
            </w:rPr>
          </w:pPr>
          <w:bookmarkStart w:id="1230" w:name="_Toc154050769"/>
          <w:r w:rsidRPr="004143B7">
            <w:rPr>
              <w:rFonts w:ascii="Poppins" w:hAnsi="Poppins"/>
              <w:sz w:val="20"/>
              <w:szCs w:val="20"/>
            </w:rPr>
            <w:t>10</w:t>
          </w:r>
          <w:r w:rsidR="0054048D" w:rsidRPr="004143B7">
            <w:rPr>
              <w:rFonts w:ascii="Poppins" w:hAnsi="Poppins"/>
              <w:sz w:val="20"/>
              <w:szCs w:val="20"/>
            </w:rPr>
            <w:t>.2 Preventing Occlusion</w:t>
          </w:r>
          <w:bookmarkEnd w:id="1230"/>
        </w:p>
        <w:p w:rsidR="00D60868" w:rsidRPr="004143B7" w:rsidRDefault="00D60868" w:rsidP="00185C79">
          <w:pPr>
            <w:rPr>
              <w:rFonts w:ascii="Poppins" w:hAnsi="Poppins" w:hint="eastAsia"/>
              <w:sz w:val="20"/>
              <w:szCs w:val="20"/>
              <w:lang w:eastAsia="ko-KR"/>
            </w:rPr>
          </w:pPr>
        </w:p>
        <w:p w:rsidR="0054048D" w:rsidRPr="004143B7" w:rsidRDefault="00D60868" w:rsidP="00185C79">
          <w:pPr>
            <w:jc w:val="center"/>
            <w:rPr>
              <w:rFonts w:ascii="Poppins" w:hAnsi="Poppins" w:hint="eastAsia"/>
              <w:sz w:val="20"/>
              <w:szCs w:val="20"/>
            </w:rPr>
          </w:pPr>
          <w:r w:rsidRPr="004143B7">
            <w:rPr>
              <w:rFonts w:ascii="Poppins" w:hAnsi="Poppins"/>
              <w:noProof/>
              <w:sz w:val="20"/>
              <w:szCs w:val="20"/>
            </w:rPr>
            <w:drawing>
              <wp:inline distT="0" distB="0" distL="0" distR="0" wp14:anchorId="7A6AE27D" wp14:editId="717FDDC7">
                <wp:extent cx="4371975" cy="1924050"/>
                <wp:effectExtent l="0" t="0" r="0" b="0"/>
                <wp:docPr id="4"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71975" cy="1924050"/>
                        </a:xfrm>
                        <a:prstGeom prst="rect">
                          <a:avLst/>
                        </a:prstGeom>
                        <a:noFill/>
                        <a:ln w="9525">
                          <a:noFill/>
                          <a:miter lim="800000"/>
                          <a:headEnd/>
                          <a:tailEnd/>
                        </a:ln>
                      </pic:spPr>
                    </pic:pic>
                  </a:graphicData>
                </a:graphic>
              </wp:inline>
            </w:drawing>
          </w:r>
        </w:p>
        <w:p w:rsidR="0054048D" w:rsidRPr="004143B7" w:rsidRDefault="0054048D" w:rsidP="00185C79">
          <w:pPr>
            <w:rPr>
              <w:rFonts w:ascii="Poppins" w:hAnsi="Poppins" w:hint="eastAsia"/>
              <w:sz w:val="20"/>
              <w:szCs w:val="20"/>
            </w:rPr>
          </w:pPr>
        </w:p>
        <w:p w:rsidR="0054048D" w:rsidRPr="004143B7" w:rsidRDefault="0054048D" w:rsidP="0054048D">
          <w:pPr>
            <w:pStyle w:val="ListParagraph"/>
            <w:widowControl w:val="0"/>
            <w:numPr>
              <w:ilvl w:val="0"/>
              <w:numId w:val="0"/>
            </w:numPr>
            <w:autoSpaceDE w:val="0"/>
            <w:autoSpaceDN w:val="0"/>
            <w:spacing w:after="0" w:line="240" w:lineRule="auto"/>
            <w:contextualSpacing w:val="0"/>
            <w:rPr>
              <w:rFonts w:ascii="Poppins" w:hAnsi="Poppins" w:hint="eastAsia"/>
              <w:b/>
              <w:i/>
              <w:noProof/>
              <w:sz w:val="20"/>
              <w:szCs w:val="20"/>
            </w:rPr>
          </w:pPr>
          <w:r w:rsidRPr="004143B7">
            <w:rPr>
              <w:rFonts w:ascii="Poppins" w:hAnsi="Poppins"/>
              <w:b/>
              <w:i/>
              <w:noProof/>
              <w:sz w:val="20"/>
              <w:szCs w:val="20"/>
            </w:rPr>
            <w:t xml:space="preserve">Cause: </w:t>
          </w:r>
          <w:r w:rsidRPr="004143B7">
            <w:rPr>
              <w:rFonts w:ascii="Poppins" w:hAnsi="Poppins"/>
              <w:sz w:val="20"/>
              <w:szCs w:val="20"/>
            </w:rPr>
            <w:t>The upper eyelid and eyelashes cover most of the iris.</w:t>
          </w:r>
          <w:r w:rsidRPr="004143B7">
            <w:rPr>
              <w:rFonts w:ascii="Poppins" w:hAnsi="Poppins"/>
              <w:noProof/>
              <w:sz w:val="20"/>
              <w:szCs w:val="20"/>
            </w:rPr>
            <w:t xml:space="preserve"> </w:t>
          </w:r>
        </w:p>
        <w:p w:rsidR="0054048D" w:rsidRPr="004143B7" w:rsidRDefault="0054048D" w:rsidP="0054048D">
          <w:pPr>
            <w:rPr>
              <w:rFonts w:ascii="Poppins" w:hAnsi="Poppins" w:cs="Courier New" w:hint="eastAsia"/>
              <w:b/>
              <w:sz w:val="20"/>
              <w:szCs w:val="20"/>
            </w:rPr>
          </w:pPr>
        </w:p>
        <w:p w:rsidR="00692F5C" w:rsidRPr="004143B7" w:rsidRDefault="0054048D" w:rsidP="0054048D">
          <w:pPr>
            <w:pStyle w:val="ListParagraph"/>
            <w:widowControl w:val="0"/>
            <w:numPr>
              <w:ilvl w:val="0"/>
              <w:numId w:val="0"/>
            </w:numPr>
            <w:autoSpaceDE w:val="0"/>
            <w:autoSpaceDN w:val="0"/>
            <w:spacing w:after="0" w:line="240" w:lineRule="auto"/>
            <w:contextualSpacing w:val="0"/>
            <w:rPr>
              <w:rFonts w:ascii="Poppins" w:hAnsi="Poppins" w:hint="eastAsia"/>
              <w:b/>
              <w:i/>
              <w:noProof/>
              <w:sz w:val="20"/>
              <w:szCs w:val="20"/>
            </w:rPr>
          </w:pPr>
          <w:r w:rsidRPr="004143B7">
            <w:rPr>
              <w:rFonts w:ascii="Poppins" w:hAnsi="Poppins"/>
              <w:b/>
              <w:i/>
              <w:noProof/>
              <w:sz w:val="20"/>
              <w:szCs w:val="20"/>
            </w:rPr>
            <w:t xml:space="preserve">Solution: </w:t>
          </w:r>
        </w:p>
        <w:p w:rsidR="0054048D" w:rsidRPr="004143B7" w:rsidRDefault="0054048D" w:rsidP="00E05318">
          <w:pPr>
            <w:pStyle w:val="ListParagraph"/>
            <w:widowControl w:val="0"/>
            <w:numPr>
              <w:ilvl w:val="0"/>
              <w:numId w:val="6"/>
            </w:numPr>
            <w:autoSpaceDE w:val="0"/>
            <w:autoSpaceDN w:val="0"/>
            <w:spacing w:after="0" w:line="240" w:lineRule="auto"/>
            <w:contextualSpacing w:val="0"/>
            <w:rPr>
              <w:rFonts w:ascii="Poppins" w:hAnsi="Poppins" w:hint="eastAsia"/>
              <w:sz w:val="20"/>
              <w:szCs w:val="20"/>
            </w:rPr>
          </w:pPr>
          <w:r w:rsidRPr="004143B7">
            <w:rPr>
              <w:rFonts w:ascii="Poppins" w:hAnsi="Poppins"/>
              <w:sz w:val="20"/>
              <w:szCs w:val="20"/>
            </w:rPr>
            <w:t xml:space="preserve"> Open eyes widely while approaching</w:t>
          </w:r>
          <w:r w:rsidR="00835035" w:rsidRPr="004143B7">
            <w:rPr>
              <w:rFonts w:ascii="Poppins" w:hAnsi="Poppins"/>
              <w:sz w:val="20"/>
              <w:szCs w:val="20"/>
            </w:rPr>
            <w:t xml:space="preserve"> the</w:t>
          </w:r>
          <w:r w:rsidRPr="004143B7">
            <w:rPr>
              <w:rFonts w:ascii="Poppins" w:hAnsi="Poppins"/>
              <w:sz w:val="20"/>
              <w:szCs w:val="20"/>
            </w:rPr>
            <w:t xml:space="preserve"> camera so that the camera is able to capture the user’s iris.</w:t>
          </w:r>
        </w:p>
        <w:p w:rsidR="0054048D" w:rsidRPr="004143B7" w:rsidRDefault="0054048D" w:rsidP="0054048D">
          <w:pPr>
            <w:rPr>
              <w:rFonts w:ascii="Poppins" w:hAnsi="Poppins" w:hint="eastAsia"/>
              <w:sz w:val="20"/>
              <w:szCs w:val="20"/>
            </w:rPr>
          </w:pPr>
        </w:p>
        <w:p w:rsidR="0054048D" w:rsidRPr="004143B7" w:rsidRDefault="0054048D" w:rsidP="0054048D">
          <w:pPr>
            <w:spacing w:after="200" w:line="276" w:lineRule="auto"/>
            <w:rPr>
              <w:rFonts w:ascii="Poppins" w:hAnsi="Poppins" w:hint="eastAsia"/>
              <w:sz w:val="20"/>
              <w:szCs w:val="20"/>
            </w:rPr>
          </w:pPr>
          <w:r w:rsidRPr="004143B7">
            <w:rPr>
              <w:rFonts w:ascii="Poppins" w:hAnsi="Poppins"/>
              <w:sz w:val="20"/>
              <w:szCs w:val="20"/>
            </w:rPr>
            <w:br w:type="page"/>
          </w:r>
        </w:p>
        <w:p w:rsidR="0054048D" w:rsidRPr="004D50CB" w:rsidRDefault="00457F05" w:rsidP="0054048D">
          <w:pPr>
            <w:pStyle w:val="Heading2"/>
            <w:rPr>
              <w:rFonts w:ascii="Poppins Medium" w:hAnsi="Poppins Medium" w:hint="eastAsia"/>
              <w:b w:val="0"/>
              <w:i w:val="0"/>
              <w:sz w:val="24"/>
              <w:szCs w:val="24"/>
            </w:rPr>
          </w:pPr>
          <w:bookmarkStart w:id="1231" w:name="_Toc248936699"/>
          <w:bookmarkStart w:id="1232" w:name="_Toc154050770"/>
          <w:r w:rsidRPr="004D50CB">
            <w:rPr>
              <w:rFonts w:ascii="Poppins Medium" w:hAnsi="Poppins Medium"/>
              <w:b w:val="0"/>
              <w:i w:val="0"/>
              <w:sz w:val="24"/>
              <w:szCs w:val="24"/>
            </w:rPr>
            <w:lastRenderedPageBreak/>
            <w:t>10.3 Preventing</w:t>
          </w:r>
          <w:r w:rsidR="0054048D" w:rsidRPr="004D50CB">
            <w:rPr>
              <w:rFonts w:ascii="Poppins Medium" w:hAnsi="Poppins Medium"/>
              <w:b w:val="0"/>
              <w:i w:val="0"/>
              <w:sz w:val="24"/>
              <w:szCs w:val="24"/>
            </w:rPr>
            <w:t xml:space="preserve"> Side Gazing &amp; Partial Iris</w:t>
          </w:r>
          <w:bookmarkEnd w:id="1231"/>
          <w:bookmarkEnd w:id="1232"/>
        </w:p>
        <w:p w:rsidR="00E70962" w:rsidRPr="004143B7" w:rsidRDefault="00E70962" w:rsidP="00E70962">
          <w:pPr>
            <w:rPr>
              <w:rFonts w:ascii="Poppins" w:hAnsi="Poppins" w:hint="eastAsia"/>
              <w:sz w:val="20"/>
              <w:szCs w:val="20"/>
            </w:rPr>
          </w:pPr>
        </w:p>
        <w:p w:rsidR="00D60868" w:rsidRPr="004143B7" w:rsidRDefault="00E70962" w:rsidP="0054048D">
          <w:pPr>
            <w:rPr>
              <w:rFonts w:ascii="Poppins" w:hAnsi="Poppins" w:hint="eastAsia"/>
              <w:sz w:val="20"/>
              <w:szCs w:val="20"/>
              <w:lang w:eastAsia="ko-KR"/>
            </w:rPr>
          </w:pPr>
          <w:r w:rsidRPr="004143B7">
            <w:rPr>
              <w:rFonts w:ascii="Poppins" w:hAnsi="Poppins"/>
              <w:noProof/>
              <w:sz w:val="20"/>
              <w:szCs w:val="20"/>
            </w:rPr>
            <w:drawing>
              <wp:inline distT="0" distB="0" distL="0" distR="0" wp14:anchorId="516C0B9C" wp14:editId="3906444D">
                <wp:extent cx="5943600" cy="1343660"/>
                <wp:effectExtent l="0" t="0" r="0" b="0"/>
                <wp:docPr id="23"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1343660"/>
                        </a:xfrm>
                        <a:prstGeom prst="rect">
                          <a:avLst/>
                        </a:prstGeom>
                        <a:noFill/>
                        <a:ln w="9525">
                          <a:noFill/>
                          <a:miter lim="800000"/>
                          <a:headEnd/>
                          <a:tailEnd/>
                        </a:ln>
                      </pic:spPr>
                    </pic:pic>
                  </a:graphicData>
                </a:graphic>
              </wp:inline>
            </w:drawing>
          </w:r>
        </w:p>
        <w:p w:rsidR="00E70962" w:rsidRPr="004143B7" w:rsidRDefault="00E70962" w:rsidP="0054048D">
          <w:pPr>
            <w:rPr>
              <w:rFonts w:ascii="Poppins" w:hAnsi="Poppins" w:hint="eastAsia"/>
              <w:sz w:val="20"/>
              <w:szCs w:val="20"/>
              <w:lang w:eastAsia="ko-KR"/>
            </w:rPr>
          </w:pPr>
        </w:p>
        <w:p w:rsidR="0054048D" w:rsidRPr="004143B7" w:rsidRDefault="0054048D" w:rsidP="00457F05">
          <w:pPr>
            <w:pStyle w:val="ListParagraph"/>
            <w:widowControl w:val="0"/>
            <w:numPr>
              <w:ilvl w:val="0"/>
              <w:numId w:val="0"/>
            </w:numPr>
            <w:autoSpaceDE w:val="0"/>
            <w:autoSpaceDN w:val="0"/>
            <w:spacing w:after="0" w:line="240" w:lineRule="auto"/>
            <w:contextualSpacing w:val="0"/>
            <w:rPr>
              <w:rFonts w:ascii="Poppins" w:hAnsi="Poppins" w:hint="eastAsia"/>
              <w:sz w:val="20"/>
              <w:szCs w:val="20"/>
            </w:rPr>
          </w:pPr>
          <w:r w:rsidRPr="004143B7">
            <w:rPr>
              <w:rFonts w:ascii="Poppins" w:hAnsi="Poppins"/>
              <w:b/>
              <w:i/>
              <w:noProof/>
              <w:sz w:val="20"/>
              <w:szCs w:val="20"/>
            </w:rPr>
            <w:t>Causes:</w:t>
          </w:r>
          <w:r w:rsidRPr="004143B7">
            <w:rPr>
              <w:rFonts w:ascii="Poppins" w:hAnsi="Poppins"/>
              <w:b/>
              <w:noProof/>
              <w:sz w:val="20"/>
              <w:szCs w:val="20"/>
            </w:rPr>
            <w:t xml:space="preserve"> </w:t>
          </w:r>
          <w:r w:rsidRPr="004143B7">
            <w:rPr>
              <w:rFonts w:ascii="Poppins" w:hAnsi="Poppins"/>
              <w:sz w:val="20"/>
              <w:szCs w:val="20"/>
            </w:rPr>
            <w:t>The user was not aligned properly with the camera, or was looking to the side of the camera. Such images may result in capture failure or wrong iris recognition.</w:t>
          </w:r>
        </w:p>
        <w:p w:rsidR="00457F05" w:rsidRPr="004143B7" w:rsidRDefault="00457F05" w:rsidP="00457F05">
          <w:pPr>
            <w:pStyle w:val="ListParagraph"/>
            <w:widowControl w:val="0"/>
            <w:numPr>
              <w:ilvl w:val="0"/>
              <w:numId w:val="0"/>
            </w:numPr>
            <w:autoSpaceDE w:val="0"/>
            <w:autoSpaceDN w:val="0"/>
            <w:spacing w:after="0" w:line="240" w:lineRule="auto"/>
            <w:contextualSpacing w:val="0"/>
            <w:rPr>
              <w:rFonts w:ascii="Poppins" w:hAnsi="Poppins" w:hint="eastAsia"/>
              <w:b/>
              <w:i/>
              <w:noProof/>
              <w:sz w:val="20"/>
              <w:szCs w:val="20"/>
            </w:rPr>
          </w:pPr>
        </w:p>
        <w:p w:rsidR="00CC182F" w:rsidRPr="004143B7" w:rsidRDefault="0054048D" w:rsidP="00457F05">
          <w:pPr>
            <w:pStyle w:val="ListParagraph"/>
            <w:widowControl w:val="0"/>
            <w:numPr>
              <w:ilvl w:val="0"/>
              <w:numId w:val="0"/>
            </w:numPr>
            <w:autoSpaceDE w:val="0"/>
            <w:autoSpaceDN w:val="0"/>
            <w:spacing w:after="0" w:line="240" w:lineRule="auto"/>
            <w:contextualSpacing w:val="0"/>
            <w:rPr>
              <w:rFonts w:ascii="Poppins" w:hAnsi="Poppins" w:hint="eastAsia"/>
              <w:sz w:val="20"/>
              <w:szCs w:val="20"/>
            </w:rPr>
          </w:pPr>
          <w:r w:rsidRPr="004143B7">
            <w:rPr>
              <w:rFonts w:ascii="Poppins" w:hAnsi="Poppins"/>
              <w:b/>
              <w:i/>
              <w:noProof/>
              <w:sz w:val="20"/>
              <w:szCs w:val="20"/>
            </w:rPr>
            <w:t xml:space="preserve">Solution: </w:t>
          </w:r>
          <w:r w:rsidRPr="004143B7">
            <w:rPr>
              <w:rFonts w:ascii="Poppins" w:hAnsi="Poppins"/>
              <w:sz w:val="20"/>
              <w:szCs w:val="20"/>
            </w:rPr>
            <w:t xml:space="preserve">The user should look into the mirror attached to the front of the camera and make sure that the eye appears in the middle of the circle. </w:t>
          </w:r>
        </w:p>
        <w:p w:rsidR="00E70962" w:rsidRPr="004143B7" w:rsidRDefault="00E70962" w:rsidP="00457F05">
          <w:pPr>
            <w:pStyle w:val="ListParagraph"/>
            <w:widowControl w:val="0"/>
            <w:numPr>
              <w:ilvl w:val="0"/>
              <w:numId w:val="0"/>
            </w:numPr>
            <w:autoSpaceDE w:val="0"/>
            <w:autoSpaceDN w:val="0"/>
            <w:spacing w:after="0" w:line="240" w:lineRule="auto"/>
            <w:contextualSpacing w:val="0"/>
            <w:rPr>
              <w:rFonts w:ascii="Poppins" w:hAnsi="Poppins" w:hint="eastAsia"/>
              <w:sz w:val="20"/>
              <w:szCs w:val="20"/>
            </w:rPr>
          </w:pPr>
        </w:p>
        <w:p w:rsidR="0054048D" w:rsidRPr="004D50CB" w:rsidRDefault="00D8508D" w:rsidP="00EE76D9">
          <w:pPr>
            <w:pStyle w:val="Heading2"/>
            <w:rPr>
              <w:rFonts w:ascii="Poppins Medium" w:hAnsi="Poppins Medium" w:hint="eastAsia"/>
              <w:b w:val="0"/>
              <w:i w:val="0"/>
              <w:sz w:val="24"/>
              <w:szCs w:val="24"/>
            </w:rPr>
          </w:pPr>
          <w:bookmarkStart w:id="1233" w:name="_Toc154050771"/>
          <w:r w:rsidRPr="004D50CB">
            <w:rPr>
              <w:rFonts w:ascii="Poppins Medium" w:hAnsi="Poppins Medium"/>
              <w:b w:val="0"/>
              <w:i w:val="0"/>
              <w:sz w:val="24"/>
              <w:szCs w:val="24"/>
            </w:rPr>
            <w:t>10.4 Preventing</w:t>
          </w:r>
          <w:r w:rsidR="0054048D" w:rsidRPr="004D50CB">
            <w:rPr>
              <w:rFonts w:ascii="Poppins Medium" w:hAnsi="Poppins Medium"/>
              <w:b w:val="0"/>
              <w:i w:val="0"/>
              <w:sz w:val="24"/>
              <w:szCs w:val="24"/>
            </w:rPr>
            <w:t xml:space="preserve"> Reflection</w:t>
          </w:r>
          <w:r w:rsidR="002F5A47" w:rsidRPr="004D50CB">
            <w:rPr>
              <w:rFonts w:ascii="Poppins Medium" w:hAnsi="Poppins Medium"/>
              <w:b w:val="0"/>
              <w:i w:val="0"/>
              <w:sz w:val="24"/>
              <w:szCs w:val="24"/>
            </w:rPr>
            <w:t xml:space="preserve"> on Glasses</w:t>
          </w:r>
          <w:bookmarkEnd w:id="1233"/>
        </w:p>
        <w:p w:rsidR="00DA010B" w:rsidRPr="004143B7" w:rsidRDefault="00DA010B" w:rsidP="00DA010B">
          <w:pPr>
            <w:rPr>
              <w:rFonts w:ascii="Poppins" w:hAnsi="Poppins" w:hint="eastAsia"/>
              <w:sz w:val="20"/>
              <w:szCs w:val="20"/>
            </w:rPr>
          </w:pPr>
        </w:p>
        <w:p w:rsidR="0054048D" w:rsidRPr="004143B7" w:rsidRDefault="00DA010B" w:rsidP="00DA010B">
          <w:pPr>
            <w:jc w:val="center"/>
            <w:rPr>
              <w:rFonts w:ascii="Poppins" w:hAnsi="Poppins" w:hint="eastAsia"/>
              <w:sz w:val="20"/>
              <w:szCs w:val="20"/>
            </w:rPr>
          </w:pPr>
          <w:r w:rsidRPr="004143B7">
            <w:rPr>
              <w:rFonts w:ascii="Poppins" w:hAnsi="Poppins"/>
              <w:noProof/>
              <w:sz w:val="20"/>
              <w:szCs w:val="20"/>
            </w:rPr>
            <w:drawing>
              <wp:inline distT="0" distB="0" distL="0" distR="0" wp14:anchorId="407715A4" wp14:editId="3385FBFC">
                <wp:extent cx="5936615" cy="2306320"/>
                <wp:effectExtent l="19050" t="0" r="6985" b="0"/>
                <wp:docPr id="269"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srcRect/>
                        <a:stretch>
                          <a:fillRect/>
                        </a:stretch>
                      </pic:blipFill>
                      <pic:spPr bwMode="auto">
                        <a:xfrm>
                          <a:off x="0" y="0"/>
                          <a:ext cx="5936615" cy="2306320"/>
                        </a:xfrm>
                        <a:prstGeom prst="rect">
                          <a:avLst/>
                        </a:prstGeom>
                        <a:noFill/>
                        <a:ln w="9525">
                          <a:noFill/>
                          <a:miter lim="800000"/>
                          <a:headEnd/>
                          <a:tailEnd/>
                        </a:ln>
                      </pic:spPr>
                    </pic:pic>
                  </a:graphicData>
                </a:graphic>
              </wp:inline>
            </w:drawing>
          </w:r>
        </w:p>
        <w:p w:rsidR="00AB3FE4" w:rsidRPr="004143B7" w:rsidRDefault="00AB3FE4" w:rsidP="0054048D">
          <w:pPr>
            <w:pStyle w:val="ListParagraph"/>
            <w:widowControl w:val="0"/>
            <w:numPr>
              <w:ilvl w:val="0"/>
              <w:numId w:val="0"/>
            </w:numPr>
            <w:autoSpaceDE w:val="0"/>
            <w:autoSpaceDN w:val="0"/>
            <w:spacing w:after="0" w:line="240" w:lineRule="auto"/>
            <w:contextualSpacing w:val="0"/>
            <w:rPr>
              <w:rFonts w:ascii="Poppins" w:hAnsi="Poppins" w:hint="eastAsia"/>
              <w:b/>
              <w:i/>
              <w:noProof/>
              <w:sz w:val="20"/>
              <w:szCs w:val="20"/>
            </w:rPr>
          </w:pPr>
        </w:p>
        <w:p w:rsidR="0054048D" w:rsidRPr="004143B7" w:rsidRDefault="0054048D" w:rsidP="004E725A">
          <w:pPr>
            <w:pStyle w:val="ListParagraph"/>
            <w:widowControl w:val="0"/>
            <w:numPr>
              <w:ilvl w:val="0"/>
              <w:numId w:val="0"/>
            </w:numPr>
            <w:autoSpaceDE w:val="0"/>
            <w:autoSpaceDN w:val="0"/>
            <w:spacing w:after="0" w:line="240" w:lineRule="auto"/>
            <w:contextualSpacing w:val="0"/>
            <w:jc w:val="both"/>
            <w:rPr>
              <w:rFonts w:ascii="Poppins" w:hAnsi="Poppins" w:hint="eastAsia"/>
              <w:b/>
              <w:i/>
              <w:noProof/>
              <w:sz w:val="20"/>
              <w:szCs w:val="20"/>
            </w:rPr>
          </w:pPr>
          <w:r w:rsidRPr="004143B7">
            <w:rPr>
              <w:rFonts w:ascii="Poppins" w:hAnsi="Poppins"/>
              <w:b/>
              <w:i/>
              <w:noProof/>
              <w:sz w:val="20"/>
              <w:szCs w:val="20"/>
            </w:rPr>
            <w:t>Causes:</w:t>
          </w:r>
          <w:r w:rsidR="00A866EF">
            <w:rPr>
              <w:rFonts w:ascii="Poppins" w:hAnsi="Poppins"/>
              <w:b/>
              <w:noProof/>
              <w:sz w:val="20"/>
              <w:szCs w:val="20"/>
            </w:rPr>
            <w:t xml:space="preserve"> </w:t>
          </w:r>
          <w:r w:rsidRPr="004143B7">
            <w:rPr>
              <w:rFonts w:ascii="Poppins" w:hAnsi="Poppins"/>
              <w:sz w:val="20"/>
              <w:szCs w:val="20"/>
            </w:rPr>
            <w:t xml:space="preserve">The infrared LED illumination is reflecting off the </w:t>
          </w:r>
          <w:r w:rsidR="00A032F1" w:rsidRPr="004143B7">
            <w:rPr>
              <w:rFonts w:ascii="Poppins" w:hAnsi="Poppins"/>
              <w:sz w:val="20"/>
              <w:szCs w:val="20"/>
            </w:rPr>
            <w:t xml:space="preserve">user’s </w:t>
          </w:r>
          <w:r w:rsidRPr="004143B7">
            <w:rPr>
              <w:rFonts w:ascii="Poppins" w:hAnsi="Poppins"/>
              <w:sz w:val="20"/>
              <w:szCs w:val="20"/>
            </w:rPr>
            <w:t>glasses</w:t>
          </w:r>
          <w:r w:rsidR="00A032F1" w:rsidRPr="004143B7">
            <w:rPr>
              <w:rFonts w:ascii="Poppins" w:hAnsi="Poppins"/>
              <w:sz w:val="20"/>
              <w:szCs w:val="20"/>
            </w:rPr>
            <w:t xml:space="preserve"> </w:t>
          </w:r>
          <w:r w:rsidR="00A866EF">
            <w:rPr>
              <w:rFonts w:ascii="Poppins" w:hAnsi="Poppins"/>
              <w:sz w:val="20"/>
              <w:szCs w:val="20"/>
            </w:rPr>
            <w:t xml:space="preserve">and back into the camera. </w:t>
          </w:r>
          <w:r w:rsidR="004C5333" w:rsidRPr="004143B7">
            <w:rPr>
              <w:rFonts w:ascii="Poppins" w:hAnsi="Poppins"/>
              <w:sz w:val="20"/>
              <w:szCs w:val="20"/>
            </w:rPr>
            <w:t xml:space="preserve">This creates </w:t>
          </w:r>
          <w:r w:rsidR="00A032F1" w:rsidRPr="004143B7">
            <w:rPr>
              <w:rFonts w:ascii="Poppins" w:hAnsi="Poppins"/>
              <w:sz w:val="20"/>
              <w:szCs w:val="20"/>
            </w:rPr>
            <w:t>a bright glare that is covering part of the iris in the image</w:t>
          </w:r>
          <w:r w:rsidRPr="004143B7">
            <w:rPr>
              <w:rFonts w:ascii="Poppins" w:hAnsi="Poppins"/>
              <w:sz w:val="20"/>
              <w:szCs w:val="20"/>
            </w:rPr>
            <w:t>.</w:t>
          </w:r>
        </w:p>
        <w:p w:rsidR="0054048D" w:rsidRPr="004143B7" w:rsidRDefault="0054048D" w:rsidP="004E725A">
          <w:pPr>
            <w:jc w:val="both"/>
            <w:rPr>
              <w:rFonts w:ascii="Poppins" w:hAnsi="Poppins" w:cs="Courier New" w:hint="eastAsia"/>
              <w:b/>
              <w:sz w:val="20"/>
              <w:szCs w:val="20"/>
            </w:rPr>
          </w:pPr>
        </w:p>
        <w:p w:rsidR="0054048D" w:rsidRPr="004143B7" w:rsidRDefault="0054048D" w:rsidP="004E725A">
          <w:pPr>
            <w:pStyle w:val="ListParagraph"/>
            <w:widowControl w:val="0"/>
            <w:numPr>
              <w:ilvl w:val="0"/>
              <w:numId w:val="0"/>
            </w:numPr>
            <w:autoSpaceDE w:val="0"/>
            <w:autoSpaceDN w:val="0"/>
            <w:spacing w:after="0" w:line="240" w:lineRule="auto"/>
            <w:contextualSpacing w:val="0"/>
            <w:jc w:val="both"/>
            <w:rPr>
              <w:rFonts w:ascii="Poppins" w:hAnsi="Poppins" w:hint="eastAsia"/>
              <w:sz w:val="20"/>
              <w:szCs w:val="20"/>
            </w:rPr>
          </w:pPr>
          <w:r w:rsidRPr="004143B7">
            <w:rPr>
              <w:rFonts w:ascii="Poppins" w:hAnsi="Poppins"/>
              <w:b/>
              <w:i/>
              <w:noProof/>
              <w:sz w:val="20"/>
              <w:szCs w:val="20"/>
            </w:rPr>
            <w:t>Solutions:</w:t>
          </w:r>
          <w:r w:rsidR="00FF077F">
            <w:rPr>
              <w:rFonts w:ascii="Poppins" w:hAnsi="Poppins"/>
              <w:b/>
              <w:i/>
              <w:noProof/>
              <w:sz w:val="20"/>
              <w:szCs w:val="20"/>
            </w:rPr>
            <w:t xml:space="preserve"> </w:t>
          </w:r>
          <w:r w:rsidR="00A032F1" w:rsidRPr="004143B7">
            <w:rPr>
              <w:rFonts w:ascii="Poppins" w:hAnsi="Poppins"/>
              <w:sz w:val="20"/>
              <w:szCs w:val="20"/>
            </w:rPr>
            <w:t xml:space="preserve">Adjust the infrared LED or the angle of the camera </w:t>
          </w:r>
          <w:r w:rsidRPr="004143B7">
            <w:rPr>
              <w:rFonts w:ascii="Poppins" w:hAnsi="Poppins"/>
              <w:sz w:val="20"/>
              <w:szCs w:val="20"/>
            </w:rPr>
            <w:t>until this problem is minimized or disappears.</w:t>
          </w:r>
          <w:r w:rsidR="00A866EF">
            <w:rPr>
              <w:rFonts w:ascii="Poppins" w:hAnsi="Poppins"/>
              <w:sz w:val="20"/>
              <w:szCs w:val="20"/>
            </w:rPr>
            <w:t xml:space="preserve"> </w:t>
          </w:r>
          <w:r w:rsidR="004C5333" w:rsidRPr="004143B7">
            <w:rPr>
              <w:rFonts w:ascii="Poppins" w:hAnsi="Poppins"/>
              <w:sz w:val="20"/>
              <w:szCs w:val="20"/>
            </w:rPr>
            <w:t xml:space="preserve">Having the camera perfectly horizontal and parallel has the greatest tendency to cause a reflection. See </w:t>
          </w:r>
          <w:r w:rsidR="00A866EF">
            <w:rPr>
              <w:rFonts w:ascii="Poppins" w:hAnsi="Poppins"/>
              <w:sz w:val="20"/>
              <w:szCs w:val="20"/>
            </w:rPr>
            <w:t xml:space="preserve">the diagram below for guidance. </w:t>
          </w:r>
          <w:r w:rsidR="00A032F1" w:rsidRPr="004143B7">
            <w:rPr>
              <w:rFonts w:ascii="Poppins" w:hAnsi="Poppins"/>
              <w:sz w:val="20"/>
              <w:szCs w:val="20"/>
            </w:rPr>
            <w:t xml:space="preserve">Unfortunately, each type of glasses has a different shape, so it </w:t>
          </w:r>
          <w:r w:rsidR="004C5333" w:rsidRPr="004143B7">
            <w:rPr>
              <w:rFonts w:ascii="Poppins" w:hAnsi="Poppins"/>
              <w:sz w:val="20"/>
              <w:szCs w:val="20"/>
            </w:rPr>
            <w:t>may not be possible</w:t>
          </w:r>
          <w:r w:rsidR="00A032F1" w:rsidRPr="004143B7">
            <w:rPr>
              <w:rFonts w:ascii="Poppins" w:hAnsi="Poppins"/>
              <w:sz w:val="20"/>
              <w:szCs w:val="20"/>
            </w:rPr>
            <w:t xml:space="preserve"> to find an a</w:t>
          </w:r>
          <w:r w:rsidR="00A866EF">
            <w:rPr>
              <w:rFonts w:ascii="Poppins" w:hAnsi="Poppins"/>
              <w:sz w:val="20"/>
              <w:szCs w:val="20"/>
            </w:rPr>
            <w:t xml:space="preserve">djustment ideal for all users. </w:t>
          </w:r>
          <w:r w:rsidR="004C5333" w:rsidRPr="004143B7">
            <w:rPr>
              <w:rFonts w:ascii="Poppins" w:hAnsi="Poppins"/>
              <w:sz w:val="20"/>
              <w:szCs w:val="20"/>
            </w:rPr>
            <w:t>We recommend people remove glasses during iris capture, especially for enrollment.</w:t>
          </w:r>
        </w:p>
        <w:p w:rsidR="00397271" w:rsidRPr="004143B7" w:rsidRDefault="00397271" w:rsidP="0054048D">
          <w:pPr>
            <w:pStyle w:val="ListParagraph"/>
            <w:widowControl w:val="0"/>
            <w:numPr>
              <w:ilvl w:val="0"/>
              <w:numId w:val="0"/>
            </w:numPr>
            <w:autoSpaceDE w:val="0"/>
            <w:autoSpaceDN w:val="0"/>
            <w:spacing w:after="0" w:line="240" w:lineRule="auto"/>
            <w:contextualSpacing w:val="0"/>
            <w:rPr>
              <w:rFonts w:ascii="Poppins" w:hAnsi="Poppins" w:hint="eastAsia"/>
              <w:sz w:val="20"/>
              <w:szCs w:val="20"/>
            </w:rPr>
          </w:pPr>
        </w:p>
        <w:p w:rsidR="00397271" w:rsidRPr="004143B7" w:rsidRDefault="00397271" w:rsidP="0054048D">
          <w:pPr>
            <w:pStyle w:val="ListParagraph"/>
            <w:widowControl w:val="0"/>
            <w:numPr>
              <w:ilvl w:val="0"/>
              <w:numId w:val="0"/>
            </w:numPr>
            <w:autoSpaceDE w:val="0"/>
            <w:autoSpaceDN w:val="0"/>
            <w:spacing w:after="0" w:line="240" w:lineRule="auto"/>
            <w:contextualSpacing w:val="0"/>
            <w:rPr>
              <w:rFonts w:ascii="Poppins" w:hAnsi="Poppins" w:hint="eastAsia"/>
              <w:b/>
              <w:i/>
              <w:noProof/>
              <w:sz w:val="20"/>
              <w:szCs w:val="20"/>
            </w:rPr>
          </w:pPr>
        </w:p>
        <w:p w:rsidR="0054048D" w:rsidRPr="004143B7" w:rsidRDefault="0054048D" w:rsidP="00B00FCD">
          <w:pPr>
            <w:rPr>
              <w:rFonts w:ascii="Poppins" w:hAnsi="Poppins" w:hint="eastAsia"/>
              <w:sz w:val="20"/>
              <w:szCs w:val="20"/>
            </w:rPr>
          </w:pPr>
        </w:p>
        <w:p w:rsidR="008D1B89" w:rsidRPr="004143B7" w:rsidRDefault="008D1B89" w:rsidP="00B00FCD">
          <w:pPr>
            <w:rPr>
              <w:rFonts w:ascii="Poppins" w:hAnsi="Poppins" w:hint="eastAsia"/>
              <w:sz w:val="20"/>
              <w:szCs w:val="20"/>
              <w:lang w:eastAsia="ko-KR"/>
            </w:rPr>
          </w:pPr>
        </w:p>
        <w:p w:rsidR="00DA1216" w:rsidRPr="004143B7" w:rsidRDefault="00E70962" w:rsidP="00E70962">
          <w:pPr>
            <w:jc w:val="center"/>
            <w:rPr>
              <w:rFonts w:ascii="Poppins" w:hAnsi="Poppins" w:hint="eastAsia"/>
              <w:sz w:val="20"/>
              <w:szCs w:val="20"/>
            </w:rPr>
          </w:pPr>
          <w:r w:rsidRPr="004143B7">
            <w:rPr>
              <w:rFonts w:ascii="Poppins" w:hAnsi="Poppins" w:cstheme="minorHAnsi"/>
              <w:noProof/>
              <w:sz w:val="20"/>
              <w:szCs w:val="20"/>
            </w:rPr>
            <w:lastRenderedPageBreak/>
            <w:drawing>
              <wp:inline distT="0" distB="0" distL="0" distR="0" wp14:anchorId="3620D05C" wp14:editId="23E61CC9">
                <wp:extent cx="5408762" cy="2681267"/>
                <wp:effectExtent l="0" t="0" r="1905" b="5080"/>
                <wp:docPr id="7030154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1543" name="그림 70301543"/>
                        <pic:cNvPicPr/>
                      </pic:nvPicPr>
                      <pic:blipFill>
                        <a:blip r:embed="rId45">
                          <a:extLst>
                            <a:ext uri="{28A0092B-C50C-407E-A947-70E740481C1C}">
                              <a14:useLocalDpi xmlns:a14="http://schemas.microsoft.com/office/drawing/2010/main" val="0"/>
                            </a:ext>
                          </a:extLst>
                        </a:blip>
                        <a:stretch>
                          <a:fillRect/>
                        </a:stretch>
                      </pic:blipFill>
                      <pic:spPr>
                        <a:xfrm>
                          <a:off x="0" y="0"/>
                          <a:ext cx="5424795" cy="2689215"/>
                        </a:xfrm>
                        <a:prstGeom prst="rect">
                          <a:avLst/>
                        </a:prstGeom>
                      </pic:spPr>
                    </pic:pic>
                  </a:graphicData>
                </a:graphic>
              </wp:inline>
            </w:drawing>
          </w:r>
        </w:p>
        <w:p w:rsidR="00DA1216" w:rsidRPr="004143B7" w:rsidRDefault="00DA1216">
          <w:pPr>
            <w:spacing w:after="200" w:line="276" w:lineRule="auto"/>
            <w:rPr>
              <w:rFonts w:ascii="Poppins" w:eastAsiaTheme="majorEastAsia" w:hAnsi="Poppins" w:cstheme="majorBidi" w:hint="eastAsia"/>
              <w:b/>
              <w:bCs/>
              <w:color w:val="930F15"/>
              <w:sz w:val="20"/>
              <w:szCs w:val="20"/>
            </w:rPr>
          </w:pPr>
          <w:r w:rsidRPr="004143B7">
            <w:rPr>
              <w:rFonts w:ascii="Poppins" w:hAnsi="Poppins"/>
              <w:sz w:val="20"/>
              <w:szCs w:val="20"/>
            </w:rPr>
            <w:br w:type="page"/>
          </w:r>
        </w:p>
        <w:p w:rsidR="00DA1216" w:rsidRPr="00FD12D3" w:rsidRDefault="008F01FC" w:rsidP="00DA1216">
          <w:pPr>
            <w:pStyle w:val="Heading1"/>
            <w:rPr>
              <w:rFonts w:ascii="Poppins SemiBold" w:hAnsi="Poppins SemiBold" w:hint="eastAsia"/>
              <w:b w:val="0"/>
              <w:szCs w:val="36"/>
            </w:rPr>
          </w:pPr>
          <w:bookmarkStart w:id="1234" w:name="_Toc154050772"/>
          <w:r w:rsidRPr="00FD12D3">
            <w:rPr>
              <w:rFonts w:ascii="Poppins SemiBold" w:hAnsi="Poppins SemiBold"/>
              <w:b w:val="0"/>
              <w:szCs w:val="36"/>
              <w:lang w:eastAsia="ko-KR"/>
            </w:rPr>
            <w:lastRenderedPageBreak/>
            <w:t>11</w:t>
          </w:r>
          <w:r w:rsidRPr="00FD12D3">
            <w:rPr>
              <w:rFonts w:ascii="Poppins SemiBold" w:hAnsi="Poppins SemiBold"/>
              <w:b w:val="0"/>
              <w:szCs w:val="36"/>
            </w:rPr>
            <w:t xml:space="preserve"> FAQ</w:t>
          </w:r>
          <w:bookmarkEnd w:id="1234"/>
        </w:p>
        <w:p w:rsidR="00E459BB" w:rsidRPr="004143B7" w:rsidRDefault="00E459BB" w:rsidP="0054048D">
          <w:pPr>
            <w:rPr>
              <w:rFonts w:ascii="Poppins" w:hAnsi="Poppins" w:hint="eastAsia"/>
              <w:sz w:val="20"/>
              <w:szCs w:val="20"/>
            </w:rPr>
          </w:pPr>
        </w:p>
        <w:p w:rsidR="00DA1216" w:rsidRPr="004D50CB" w:rsidRDefault="008F01FC" w:rsidP="00DA1216">
          <w:pPr>
            <w:pStyle w:val="Heading2"/>
            <w:rPr>
              <w:rFonts w:ascii="Poppins Medium" w:hAnsi="Poppins Medium" w:hint="eastAsia"/>
              <w:b w:val="0"/>
              <w:i w:val="0"/>
              <w:sz w:val="24"/>
              <w:szCs w:val="24"/>
              <w:lang w:eastAsia="ko-KR"/>
            </w:rPr>
          </w:pPr>
          <w:bookmarkStart w:id="1235" w:name="_Toc154050773"/>
          <w:r w:rsidRPr="004D50CB">
            <w:rPr>
              <w:rFonts w:ascii="Poppins Medium" w:hAnsi="Poppins Medium"/>
              <w:b w:val="0"/>
              <w:i w:val="0"/>
              <w:sz w:val="24"/>
              <w:szCs w:val="24"/>
              <w:lang w:eastAsia="ko-KR"/>
            </w:rPr>
            <w:t>11.1 Questions</w:t>
          </w:r>
          <w:r w:rsidR="00DA1216" w:rsidRPr="004D50CB">
            <w:rPr>
              <w:rFonts w:ascii="Poppins Medium" w:hAnsi="Poppins Medium"/>
              <w:b w:val="0"/>
              <w:i w:val="0"/>
              <w:sz w:val="24"/>
              <w:szCs w:val="24"/>
              <w:lang w:eastAsia="ko-KR"/>
            </w:rPr>
            <w:t xml:space="preserve"> about the Camera Hardware</w:t>
          </w:r>
          <w:bookmarkEnd w:id="1235"/>
        </w:p>
        <w:p w:rsidR="00DA1216" w:rsidRPr="004143B7" w:rsidRDefault="00DA1216" w:rsidP="00DA1216">
          <w:pPr>
            <w:tabs>
              <w:tab w:val="left" w:pos="720"/>
              <w:tab w:val="left" w:pos="990"/>
            </w:tabs>
            <w:rPr>
              <w:rFonts w:ascii="Poppins" w:hAnsi="Poppins" w:hint="eastAsia"/>
              <w:sz w:val="20"/>
              <w:szCs w:val="20"/>
            </w:rPr>
          </w:pPr>
        </w:p>
        <w:p w:rsidR="00DA1216" w:rsidRPr="004143B7" w:rsidRDefault="00DA1216" w:rsidP="00DA1216">
          <w:pPr>
            <w:tabs>
              <w:tab w:val="left" w:pos="720"/>
              <w:tab w:val="left" w:pos="990"/>
            </w:tabs>
            <w:rPr>
              <w:rFonts w:ascii="Poppins" w:hAnsi="Poppins" w:hint="eastAsia"/>
              <w:sz w:val="20"/>
              <w:szCs w:val="20"/>
            </w:rPr>
          </w:pPr>
          <w:r w:rsidRPr="004143B7">
            <w:rPr>
              <w:rFonts w:ascii="Poppins" w:hAnsi="Poppins"/>
              <w:sz w:val="20"/>
              <w:szCs w:val="20"/>
            </w:rPr>
            <w:t>1. May I use a USB Hub to connect the camera to my PC?</w:t>
          </w:r>
        </w:p>
        <w:p w:rsidR="00DA1216" w:rsidRPr="004143B7" w:rsidRDefault="00DA1216" w:rsidP="00DA1216">
          <w:pPr>
            <w:tabs>
              <w:tab w:val="left" w:pos="720"/>
              <w:tab w:val="left" w:pos="990"/>
            </w:tabs>
            <w:rPr>
              <w:rFonts w:ascii="Poppins" w:hAnsi="Poppins" w:hint="eastAsia"/>
              <w:sz w:val="20"/>
              <w:szCs w:val="20"/>
            </w:rPr>
          </w:pPr>
          <w:r w:rsidRPr="004143B7">
            <w:rPr>
              <w:rFonts w:ascii="Poppins" w:hAnsi="Poppins"/>
              <w:sz w:val="20"/>
              <w:szCs w:val="20"/>
            </w:rPr>
            <w:tab/>
            <w:t>A.</w:t>
          </w:r>
          <w:r w:rsidRPr="004143B7">
            <w:rPr>
              <w:rFonts w:ascii="Poppins" w:hAnsi="Poppins"/>
              <w:sz w:val="20"/>
              <w:szCs w:val="20"/>
            </w:rPr>
            <w:tab/>
          </w:r>
          <w:r w:rsidR="00BD5B41" w:rsidRPr="004143B7">
            <w:rPr>
              <w:rFonts w:ascii="Poppins" w:hAnsi="Poppins"/>
              <w:sz w:val="20"/>
              <w:szCs w:val="20"/>
            </w:rPr>
            <w:t>We do not recommend operating the device</w:t>
          </w:r>
          <w:r w:rsidR="009B2F1C" w:rsidRPr="004143B7">
            <w:rPr>
              <w:rFonts w:ascii="Poppins" w:hAnsi="Poppins"/>
              <w:sz w:val="20"/>
              <w:szCs w:val="20"/>
            </w:rPr>
            <w:t xml:space="preserve"> through</w:t>
          </w:r>
          <w:r w:rsidRPr="004143B7">
            <w:rPr>
              <w:rFonts w:ascii="Poppins" w:hAnsi="Poppins"/>
              <w:sz w:val="20"/>
              <w:szCs w:val="20"/>
            </w:rPr>
            <w:t xml:space="preserve"> a USB Hub.</w:t>
          </w:r>
        </w:p>
        <w:p w:rsidR="00DA1216" w:rsidRPr="004143B7" w:rsidRDefault="00DA1216" w:rsidP="00DA1216">
          <w:pPr>
            <w:tabs>
              <w:tab w:val="left" w:pos="720"/>
              <w:tab w:val="left" w:pos="990"/>
            </w:tabs>
            <w:rPr>
              <w:rFonts w:ascii="Poppins" w:hAnsi="Poppins" w:hint="eastAsia"/>
              <w:sz w:val="20"/>
              <w:szCs w:val="20"/>
            </w:rPr>
          </w:pPr>
        </w:p>
        <w:p w:rsidR="00DA1216" w:rsidRPr="004143B7" w:rsidRDefault="00DA1216" w:rsidP="00DA1216">
          <w:pPr>
            <w:tabs>
              <w:tab w:val="left" w:pos="720"/>
              <w:tab w:val="left" w:pos="990"/>
            </w:tabs>
            <w:rPr>
              <w:rFonts w:ascii="Poppins" w:hAnsi="Poppins" w:hint="eastAsia"/>
              <w:sz w:val="20"/>
              <w:szCs w:val="20"/>
            </w:rPr>
          </w:pPr>
          <w:r w:rsidRPr="004143B7">
            <w:rPr>
              <w:rFonts w:ascii="Poppins" w:hAnsi="Poppins"/>
              <w:sz w:val="20"/>
              <w:szCs w:val="20"/>
            </w:rPr>
            <w:t>2. How long may I operate the camera continuously?</w:t>
          </w:r>
        </w:p>
        <w:p w:rsidR="00DA1216" w:rsidRPr="004143B7" w:rsidRDefault="00DA1216" w:rsidP="00DA1216">
          <w:pPr>
            <w:tabs>
              <w:tab w:val="left" w:pos="720"/>
              <w:tab w:val="left" w:pos="990"/>
            </w:tabs>
            <w:rPr>
              <w:rFonts w:ascii="Poppins" w:hAnsi="Poppins" w:hint="eastAsia"/>
              <w:sz w:val="20"/>
              <w:szCs w:val="20"/>
            </w:rPr>
          </w:pPr>
          <w:r w:rsidRPr="004143B7">
            <w:rPr>
              <w:rFonts w:ascii="Poppins" w:hAnsi="Poppins"/>
              <w:sz w:val="20"/>
              <w:szCs w:val="20"/>
            </w:rPr>
            <w:tab/>
            <w:t>A.</w:t>
          </w:r>
          <w:r w:rsidRPr="004143B7">
            <w:rPr>
              <w:rFonts w:ascii="Poppins" w:hAnsi="Poppins"/>
              <w:sz w:val="20"/>
              <w:szCs w:val="20"/>
            </w:rPr>
            <w:tab/>
            <w:t>There is no limitation when operating under normal conditions.</w:t>
          </w:r>
        </w:p>
        <w:p w:rsidR="00DA1216" w:rsidRPr="004143B7" w:rsidRDefault="00DA1216" w:rsidP="00DA1216">
          <w:pPr>
            <w:tabs>
              <w:tab w:val="left" w:pos="720"/>
              <w:tab w:val="left" w:pos="990"/>
            </w:tabs>
            <w:rPr>
              <w:rFonts w:ascii="Poppins" w:hAnsi="Poppins" w:hint="eastAsia"/>
              <w:sz w:val="20"/>
              <w:szCs w:val="20"/>
            </w:rPr>
          </w:pPr>
        </w:p>
        <w:p w:rsidR="00DA1216" w:rsidRPr="004143B7" w:rsidRDefault="00DA1216" w:rsidP="00DA1216">
          <w:pPr>
            <w:tabs>
              <w:tab w:val="left" w:pos="720"/>
              <w:tab w:val="left" w:pos="990"/>
            </w:tabs>
            <w:rPr>
              <w:rFonts w:ascii="Poppins" w:hAnsi="Poppins" w:hint="eastAsia"/>
              <w:sz w:val="20"/>
              <w:szCs w:val="20"/>
            </w:rPr>
          </w:pPr>
          <w:r w:rsidRPr="004143B7">
            <w:rPr>
              <w:rFonts w:ascii="Poppins" w:hAnsi="Poppins"/>
              <w:sz w:val="20"/>
              <w:szCs w:val="20"/>
            </w:rPr>
            <w:t>3. What environment is required for operating the camera?</w:t>
          </w:r>
        </w:p>
        <w:p w:rsidR="00DA1216" w:rsidRPr="004143B7" w:rsidRDefault="00DA1216" w:rsidP="00DA1216">
          <w:pPr>
            <w:tabs>
              <w:tab w:val="left" w:pos="720"/>
              <w:tab w:val="left" w:pos="990"/>
            </w:tabs>
            <w:rPr>
              <w:rFonts w:ascii="Poppins" w:hAnsi="Poppins" w:hint="eastAsia"/>
              <w:sz w:val="20"/>
              <w:szCs w:val="20"/>
            </w:rPr>
          </w:pPr>
          <w:r w:rsidRPr="004143B7">
            <w:rPr>
              <w:rFonts w:ascii="Poppins" w:hAnsi="Poppins"/>
              <w:sz w:val="20"/>
              <w:szCs w:val="20"/>
            </w:rPr>
            <w:tab/>
            <w:t>A.</w:t>
          </w:r>
          <w:r w:rsidRPr="004143B7">
            <w:rPr>
              <w:rFonts w:ascii="Poppins" w:hAnsi="Poppins"/>
              <w:sz w:val="20"/>
              <w:szCs w:val="20"/>
            </w:rPr>
            <w:tab/>
            <w:t>For data storage: -</w:t>
          </w:r>
          <w:r w:rsidR="00E70962" w:rsidRPr="004143B7">
            <w:rPr>
              <w:rFonts w:ascii="Poppins" w:hAnsi="Poppins"/>
              <w:sz w:val="20"/>
              <w:szCs w:val="20"/>
            </w:rPr>
            <w:t>2</w:t>
          </w:r>
          <w:r w:rsidRPr="004143B7">
            <w:rPr>
              <w:rFonts w:ascii="Poppins" w:hAnsi="Poppins"/>
              <w:sz w:val="20"/>
              <w:szCs w:val="20"/>
            </w:rPr>
            <w:t>0°C to +</w:t>
          </w:r>
          <w:r w:rsidR="00E70962" w:rsidRPr="004143B7">
            <w:rPr>
              <w:rFonts w:ascii="Poppins" w:hAnsi="Poppins"/>
              <w:sz w:val="20"/>
              <w:szCs w:val="20"/>
            </w:rPr>
            <w:t>60</w:t>
          </w:r>
          <w:r w:rsidRPr="004143B7">
            <w:rPr>
              <w:rFonts w:ascii="Poppins" w:hAnsi="Poppins"/>
              <w:sz w:val="20"/>
              <w:szCs w:val="20"/>
            </w:rPr>
            <w:t>°C</w:t>
          </w:r>
        </w:p>
        <w:p w:rsidR="00DA1216" w:rsidRPr="004143B7" w:rsidRDefault="00DA1216" w:rsidP="00DA1216">
          <w:pPr>
            <w:tabs>
              <w:tab w:val="left" w:pos="720"/>
              <w:tab w:val="left" w:pos="990"/>
            </w:tabs>
            <w:rPr>
              <w:rFonts w:ascii="Poppins" w:hAnsi="Poppins" w:hint="eastAsia"/>
              <w:sz w:val="20"/>
              <w:szCs w:val="20"/>
            </w:rPr>
          </w:pPr>
          <w:r w:rsidRPr="004143B7">
            <w:rPr>
              <w:rFonts w:ascii="Poppins" w:hAnsi="Poppins"/>
              <w:sz w:val="20"/>
              <w:szCs w:val="20"/>
            </w:rPr>
            <w:tab/>
          </w:r>
          <w:r w:rsidRPr="004143B7">
            <w:rPr>
              <w:rFonts w:ascii="Poppins" w:hAnsi="Poppins"/>
              <w:sz w:val="20"/>
              <w:szCs w:val="20"/>
            </w:rPr>
            <w:tab/>
          </w:r>
          <w:r w:rsidR="00A866EF">
            <w:rPr>
              <w:rFonts w:ascii="Poppins" w:hAnsi="Poppins"/>
              <w:sz w:val="20"/>
              <w:szCs w:val="20"/>
            </w:rPr>
            <w:t>For operation:</w:t>
          </w:r>
          <w:r w:rsidR="005D7917" w:rsidRPr="004143B7">
            <w:rPr>
              <w:rFonts w:ascii="Poppins" w:hAnsi="Poppins"/>
              <w:sz w:val="20"/>
              <w:szCs w:val="20"/>
              <w:lang w:eastAsia="ko-KR"/>
            </w:rPr>
            <w:t xml:space="preserve"> </w:t>
          </w:r>
          <w:r w:rsidRPr="004143B7">
            <w:rPr>
              <w:rFonts w:ascii="Poppins" w:hAnsi="Poppins"/>
              <w:sz w:val="20"/>
              <w:szCs w:val="20"/>
            </w:rPr>
            <w:t>0°C to +</w:t>
          </w:r>
          <w:r w:rsidR="005D7917" w:rsidRPr="004143B7">
            <w:rPr>
              <w:rFonts w:ascii="Poppins" w:hAnsi="Poppins"/>
              <w:sz w:val="20"/>
              <w:szCs w:val="20"/>
              <w:lang w:eastAsia="ko-KR"/>
            </w:rPr>
            <w:t>5</w:t>
          </w:r>
          <w:r w:rsidRPr="004143B7">
            <w:rPr>
              <w:rFonts w:ascii="Poppins" w:hAnsi="Poppins"/>
              <w:sz w:val="20"/>
              <w:szCs w:val="20"/>
            </w:rPr>
            <w:t>0°C</w:t>
          </w:r>
        </w:p>
        <w:p w:rsidR="00DA1216" w:rsidRPr="004143B7" w:rsidRDefault="00DA1216" w:rsidP="00DA1216">
          <w:pPr>
            <w:tabs>
              <w:tab w:val="left" w:pos="720"/>
              <w:tab w:val="left" w:pos="990"/>
            </w:tabs>
            <w:rPr>
              <w:rFonts w:ascii="Poppins" w:hAnsi="Poppins" w:hint="eastAsia"/>
              <w:sz w:val="20"/>
              <w:szCs w:val="20"/>
            </w:rPr>
          </w:pPr>
          <w:r w:rsidRPr="004143B7">
            <w:rPr>
              <w:rFonts w:ascii="Poppins" w:hAnsi="Poppins"/>
              <w:sz w:val="20"/>
              <w:szCs w:val="20"/>
            </w:rPr>
            <w:tab/>
          </w:r>
          <w:r w:rsidRPr="004143B7">
            <w:rPr>
              <w:rFonts w:ascii="Poppins" w:hAnsi="Poppins"/>
              <w:sz w:val="20"/>
              <w:szCs w:val="20"/>
            </w:rPr>
            <w:tab/>
            <w:t>0% to 9</w:t>
          </w:r>
          <w:r w:rsidR="00E70962" w:rsidRPr="004143B7">
            <w:rPr>
              <w:rFonts w:ascii="Poppins" w:hAnsi="Poppins"/>
              <w:sz w:val="20"/>
              <w:szCs w:val="20"/>
            </w:rPr>
            <w:t>0</w:t>
          </w:r>
          <w:r w:rsidRPr="004143B7">
            <w:rPr>
              <w:rFonts w:ascii="Poppins" w:hAnsi="Poppins"/>
              <w:sz w:val="20"/>
              <w:szCs w:val="20"/>
            </w:rPr>
            <w:t>% humidity, non-condensing</w:t>
          </w:r>
        </w:p>
        <w:p w:rsidR="00DA1216" w:rsidRPr="004143B7" w:rsidRDefault="00DA1216" w:rsidP="00DA1216">
          <w:pPr>
            <w:tabs>
              <w:tab w:val="left" w:pos="720"/>
              <w:tab w:val="left" w:pos="990"/>
            </w:tabs>
            <w:rPr>
              <w:rFonts w:ascii="Poppins" w:hAnsi="Poppins" w:hint="eastAsia"/>
              <w:sz w:val="20"/>
              <w:szCs w:val="20"/>
            </w:rPr>
          </w:pPr>
        </w:p>
        <w:p w:rsidR="00DA1216" w:rsidRPr="004143B7" w:rsidRDefault="00DA1216" w:rsidP="00DA1216">
          <w:pPr>
            <w:tabs>
              <w:tab w:val="left" w:pos="720"/>
              <w:tab w:val="left" w:pos="990"/>
            </w:tabs>
            <w:rPr>
              <w:rFonts w:ascii="Poppins" w:hAnsi="Poppins" w:hint="eastAsia"/>
              <w:sz w:val="20"/>
              <w:szCs w:val="20"/>
            </w:rPr>
          </w:pPr>
          <w:r w:rsidRPr="004143B7">
            <w:rPr>
              <w:rFonts w:ascii="Poppins" w:hAnsi="Poppins"/>
              <w:sz w:val="20"/>
              <w:szCs w:val="20"/>
            </w:rPr>
            <w:t>4. Is the infrared LED light of the camera harmful to the eyes?</w:t>
          </w:r>
        </w:p>
        <w:p w:rsidR="00DA1216" w:rsidRPr="004143B7" w:rsidRDefault="00DA1216" w:rsidP="00692F5C">
          <w:pPr>
            <w:tabs>
              <w:tab w:val="left" w:pos="720"/>
              <w:tab w:val="left" w:pos="990"/>
            </w:tabs>
            <w:ind w:left="990" w:hanging="990"/>
            <w:jc w:val="both"/>
            <w:rPr>
              <w:rFonts w:ascii="Poppins" w:hAnsi="Poppins" w:hint="eastAsia"/>
              <w:sz w:val="20"/>
              <w:szCs w:val="20"/>
            </w:rPr>
          </w:pPr>
          <w:r w:rsidRPr="004143B7">
            <w:rPr>
              <w:rFonts w:ascii="Poppins" w:hAnsi="Poppins"/>
              <w:sz w:val="20"/>
              <w:szCs w:val="20"/>
            </w:rPr>
            <w:tab/>
            <w:t>A.</w:t>
          </w:r>
          <w:r w:rsidRPr="004143B7">
            <w:rPr>
              <w:rFonts w:ascii="Poppins" w:hAnsi="Poppins"/>
              <w:sz w:val="20"/>
              <w:szCs w:val="20"/>
            </w:rPr>
            <w:tab/>
            <w:t>No, it emits very low infrared light (less than 2% of the LED Eye Safety Standard Regulation). It is harmless to a user’s eyes, but it could lead to eye fatigue if stared at for a long period of time. It is advisable to capture iris images as quickly as possible.</w:t>
          </w:r>
        </w:p>
        <w:p w:rsidR="00DA1216" w:rsidRPr="004143B7" w:rsidRDefault="00DA1216" w:rsidP="00DA1216">
          <w:pPr>
            <w:tabs>
              <w:tab w:val="left" w:pos="720"/>
              <w:tab w:val="left" w:pos="990"/>
            </w:tabs>
            <w:rPr>
              <w:rFonts w:ascii="Poppins" w:hAnsi="Poppins" w:hint="eastAsia"/>
              <w:sz w:val="20"/>
              <w:szCs w:val="20"/>
            </w:rPr>
          </w:pPr>
        </w:p>
        <w:p w:rsidR="00DA1216" w:rsidRPr="004143B7" w:rsidRDefault="00DA1216" w:rsidP="00DA1216">
          <w:pPr>
            <w:tabs>
              <w:tab w:val="left" w:pos="720"/>
              <w:tab w:val="left" w:pos="990"/>
            </w:tabs>
            <w:rPr>
              <w:rFonts w:ascii="Poppins" w:hAnsi="Poppins" w:hint="eastAsia"/>
              <w:sz w:val="20"/>
              <w:szCs w:val="20"/>
            </w:rPr>
          </w:pPr>
          <w:r w:rsidRPr="004143B7">
            <w:rPr>
              <w:rFonts w:ascii="Poppins" w:hAnsi="Poppins"/>
              <w:sz w:val="20"/>
              <w:szCs w:val="20"/>
            </w:rPr>
            <w:t>5. How can I check if the camera is connected properly?</w:t>
          </w:r>
        </w:p>
        <w:p w:rsidR="00DA1216" w:rsidRPr="004143B7" w:rsidRDefault="00DA1216" w:rsidP="009B2F1C">
          <w:pPr>
            <w:tabs>
              <w:tab w:val="left" w:pos="720"/>
              <w:tab w:val="left" w:pos="990"/>
            </w:tabs>
            <w:rPr>
              <w:rFonts w:ascii="Poppins" w:hAnsi="Poppins" w:hint="eastAsia"/>
              <w:sz w:val="20"/>
              <w:szCs w:val="20"/>
            </w:rPr>
          </w:pPr>
          <w:r w:rsidRPr="004143B7">
            <w:rPr>
              <w:rFonts w:ascii="Poppins" w:hAnsi="Poppins"/>
              <w:sz w:val="20"/>
              <w:szCs w:val="20"/>
            </w:rPr>
            <w:tab/>
            <w:t>A.</w:t>
          </w:r>
          <w:r w:rsidRPr="004143B7">
            <w:rPr>
              <w:rFonts w:ascii="Poppins" w:hAnsi="Poppins"/>
              <w:sz w:val="20"/>
              <w:szCs w:val="20"/>
            </w:rPr>
            <w:tab/>
            <w:t xml:space="preserve">You can verify the connection </w:t>
          </w:r>
          <w:r w:rsidR="009B2F1C" w:rsidRPr="004143B7">
            <w:rPr>
              <w:rFonts w:ascii="Poppins" w:hAnsi="Poppins"/>
              <w:sz w:val="20"/>
              <w:szCs w:val="20"/>
            </w:rPr>
            <w:t>i</w:t>
          </w:r>
          <w:r w:rsidRPr="004143B7">
            <w:rPr>
              <w:rFonts w:ascii="Poppins" w:hAnsi="Poppins"/>
              <w:sz w:val="20"/>
              <w:szCs w:val="20"/>
            </w:rPr>
            <w:t>n the Device Manager</w:t>
          </w:r>
          <w:r w:rsidR="009B2F1C" w:rsidRPr="004143B7">
            <w:rPr>
              <w:rFonts w:ascii="Poppins" w:hAnsi="Poppins"/>
              <w:sz w:val="20"/>
              <w:szCs w:val="20"/>
            </w:rPr>
            <w:t xml:space="preserve"> provided by MS Windows.</w:t>
          </w:r>
        </w:p>
        <w:p w:rsidR="00DA1216" w:rsidRPr="004143B7" w:rsidRDefault="00DA1216" w:rsidP="00DA1216">
          <w:pPr>
            <w:tabs>
              <w:tab w:val="left" w:pos="720"/>
              <w:tab w:val="left" w:pos="990"/>
            </w:tabs>
            <w:rPr>
              <w:rFonts w:ascii="Poppins" w:hAnsi="Poppins" w:hint="eastAsia"/>
              <w:sz w:val="20"/>
              <w:szCs w:val="20"/>
            </w:rPr>
          </w:pPr>
        </w:p>
        <w:p w:rsidR="00DA1216" w:rsidRPr="004143B7" w:rsidRDefault="00D1298C" w:rsidP="007A122D">
          <w:pPr>
            <w:tabs>
              <w:tab w:val="left" w:pos="720"/>
              <w:tab w:val="left" w:pos="990"/>
            </w:tabs>
            <w:jc w:val="center"/>
            <w:rPr>
              <w:rFonts w:ascii="Poppins" w:hAnsi="Poppins" w:hint="eastAsia"/>
              <w:sz w:val="20"/>
              <w:szCs w:val="20"/>
            </w:rPr>
          </w:pPr>
          <w:r w:rsidRPr="004143B7">
            <w:rPr>
              <w:rFonts w:ascii="Poppins" w:hAnsi="Poppins"/>
              <w:noProof/>
              <w:sz w:val="20"/>
              <w:szCs w:val="20"/>
            </w:rPr>
            <mc:AlternateContent>
              <mc:Choice Requires="wps">
                <w:drawing>
                  <wp:anchor distT="0" distB="0" distL="114300" distR="114300" simplePos="0" relativeHeight="251787264" behindDoc="0" locked="0" layoutInCell="1" allowOverlap="1" wp14:anchorId="4DEB09CF" wp14:editId="4CE42C48">
                    <wp:simplePos x="0" y="0"/>
                    <wp:positionH relativeFrom="column">
                      <wp:posOffset>121534</wp:posOffset>
                    </wp:positionH>
                    <wp:positionV relativeFrom="paragraph">
                      <wp:posOffset>1037863</wp:posOffset>
                    </wp:positionV>
                    <wp:extent cx="1451610" cy="318304"/>
                    <wp:effectExtent l="0" t="0" r="15240" b="24765"/>
                    <wp:wrapNone/>
                    <wp:docPr id="1211963848" name="AutoShape 1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51610" cy="318304"/>
                            </a:xfrm>
                            <a:prstGeom prst="roundRect">
                              <a:avLst>
                                <a:gd name="adj" fmla="val 16667"/>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23" o:spid="_x0000_s1026" style="position:absolute;margin-left:9.55pt;margin-top:81.7pt;width:114.3pt;height:25.0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" filled="f" strokecolor="red" strokeweight="1.5pt"/>
                </w:pict>
              </mc:Fallback>
            </mc:AlternateContent>
          </w:r>
          <w:r w:rsidR="00C03211" w:rsidRPr="00C03211">
            <w:rPr>
              <w:noProof/>
              <w:lang w:eastAsia="ko-KR"/>
            </w:rPr>
            <w:t xml:space="preserve"> </w:t>
          </w:r>
          <w:r w:rsidR="00C03211">
            <w:rPr>
              <w:noProof/>
            </w:rPr>
            <w:drawing>
              <wp:inline distT="0" distB="0" distL="0" distR="0" wp14:anchorId="68839714" wp14:editId="1B47BAB3">
                <wp:extent cx="5943600" cy="2600960"/>
                <wp:effectExtent l="0" t="0" r="0" b="8890"/>
                <wp:docPr id="1382497478" name="Picture 1382497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600960"/>
                        </a:xfrm>
                        <a:prstGeom prst="rect">
                          <a:avLst/>
                        </a:prstGeom>
                      </pic:spPr>
                    </pic:pic>
                  </a:graphicData>
                </a:graphic>
              </wp:inline>
            </w:drawing>
          </w:r>
        </w:p>
        <w:p w:rsidR="00DA1216" w:rsidRPr="004143B7" w:rsidRDefault="00DA1216" w:rsidP="008C2E42">
          <w:pPr>
            <w:tabs>
              <w:tab w:val="left" w:pos="720"/>
              <w:tab w:val="left" w:pos="990"/>
            </w:tabs>
            <w:rPr>
              <w:rFonts w:ascii="Poppins" w:hAnsi="Poppins" w:hint="eastAsia"/>
              <w:sz w:val="20"/>
              <w:szCs w:val="20"/>
            </w:rPr>
          </w:pPr>
        </w:p>
        <w:p w:rsidR="009B2F1C" w:rsidRPr="004143B7" w:rsidRDefault="009B2F1C" w:rsidP="00DA1216">
          <w:pPr>
            <w:tabs>
              <w:tab w:val="left" w:pos="720"/>
              <w:tab w:val="left" w:pos="990"/>
            </w:tabs>
            <w:rPr>
              <w:rFonts w:ascii="Poppins" w:hAnsi="Poppins" w:hint="eastAsia"/>
              <w:sz w:val="20"/>
              <w:szCs w:val="20"/>
            </w:rPr>
          </w:pPr>
        </w:p>
        <w:p w:rsidR="009B2F1C" w:rsidRPr="004143B7" w:rsidRDefault="008C2E42" w:rsidP="009B2F1C">
          <w:pPr>
            <w:tabs>
              <w:tab w:val="left" w:pos="720"/>
              <w:tab w:val="left" w:pos="990"/>
            </w:tabs>
            <w:rPr>
              <w:rFonts w:ascii="Poppins" w:hAnsi="Poppins" w:hint="eastAsia"/>
              <w:sz w:val="20"/>
              <w:szCs w:val="20"/>
            </w:rPr>
          </w:pPr>
          <w:r>
            <w:rPr>
              <w:rFonts w:ascii="Poppins" w:hAnsi="Poppins"/>
              <w:sz w:val="20"/>
              <w:szCs w:val="20"/>
            </w:rPr>
            <w:t>6</w:t>
          </w:r>
          <w:r w:rsidR="009B2F1C" w:rsidRPr="004143B7">
            <w:rPr>
              <w:rFonts w:ascii="Poppins" w:hAnsi="Poppins"/>
              <w:sz w:val="20"/>
              <w:szCs w:val="20"/>
            </w:rPr>
            <w:t>. What if the image</w:t>
          </w:r>
          <w:r w:rsidR="00540169" w:rsidRPr="004143B7">
            <w:rPr>
              <w:rFonts w:ascii="Poppins" w:hAnsi="Poppins"/>
              <w:sz w:val="20"/>
              <w:szCs w:val="20"/>
            </w:rPr>
            <w:t xml:space="preserve"> produced has spots or the appearance of dust</w:t>
          </w:r>
          <w:r w:rsidR="009B2F1C" w:rsidRPr="004143B7">
            <w:rPr>
              <w:rFonts w:ascii="Poppins" w:hAnsi="Poppins"/>
              <w:sz w:val="20"/>
              <w:szCs w:val="20"/>
            </w:rPr>
            <w:t>?</w:t>
          </w:r>
        </w:p>
        <w:p w:rsidR="009B2F1C" w:rsidRPr="004143B7" w:rsidRDefault="009B2F1C" w:rsidP="00692F5C">
          <w:pPr>
            <w:tabs>
              <w:tab w:val="left" w:pos="720"/>
              <w:tab w:val="left" w:pos="990"/>
            </w:tabs>
            <w:ind w:left="990" w:hanging="990"/>
            <w:jc w:val="both"/>
            <w:rPr>
              <w:rFonts w:ascii="Poppins" w:hAnsi="Poppins" w:hint="eastAsia"/>
              <w:sz w:val="20"/>
              <w:szCs w:val="20"/>
            </w:rPr>
          </w:pPr>
          <w:r w:rsidRPr="004143B7">
            <w:rPr>
              <w:rFonts w:ascii="Poppins" w:hAnsi="Poppins"/>
              <w:sz w:val="20"/>
              <w:szCs w:val="20"/>
            </w:rPr>
            <w:tab/>
            <w:t>A.</w:t>
          </w:r>
          <w:r w:rsidRPr="004143B7">
            <w:rPr>
              <w:rFonts w:ascii="Poppins" w:hAnsi="Poppins"/>
              <w:sz w:val="20"/>
              <w:szCs w:val="20"/>
            </w:rPr>
            <w:tab/>
          </w:r>
          <w:r w:rsidR="00540169" w:rsidRPr="004143B7">
            <w:rPr>
              <w:rFonts w:ascii="Poppins" w:hAnsi="Poppins"/>
              <w:sz w:val="20"/>
              <w:szCs w:val="20"/>
            </w:rPr>
            <w:t xml:space="preserve">Examine the camera’s mirror for </w:t>
          </w:r>
          <w:r w:rsidR="00A866EF">
            <w:rPr>
              <w:rFonts w:ascii="Poppins" w:hAnsi="Poppins"/>
              <w:sz w:val="20"/>
              <w:szCs w:val="20"/>
            </w:rPr>
            <w:t xml:space="preserve">dust or dirt. </w:t>
          </w:r>
          <w:r w:rsidR="00540169" w:rsidRPr="004143B7">
            <w:rPr>
              <w:rFonts w:ascii="Poppins" w:hAnsi="Poppins"/>
              <w:sz w:val="20"/>
              <w:szCs w:val="20"/>
            </w:rPr>
            <w:t xml:space="preserve">Clean the outside of the mirror with a </w:t>
          </w:r>
          <w:r w:rsidR="00A866EF">
            <w:rPr>
              <w:rFonts w:ascii="Poppins" w:hAnsi="Poppins"/>
              <w:sz w:val="20"/>
              <w:szCs w:val="20"/>
            </w:rPr>
            <w:t>cloth approved for optical use.</w:t>
          </w:r>
          <w:r w:rsidR="00540169" w:rsidRPr="004143B7">
            <w:rPr>
              <w:rFonts w:ascii="Poppins" w:hAnsi="Poppins"/>
              <w:sz w:val="20"/>
              <w:szCs w:val="20"/>
            </w:rPr>
            <w:t xml:space="preserve"> If this does not correct the problem, dust may have become trapped underneath the mirror </w:t>
          </w:r>
          <w:r w:rsidR="00A866EF">
            <w:rPr>
              <w:rFonts w:ascii="Poppins" w:hAnsi="Poppins"/>
              <w:sz w:val="20"/>
              <w:szCs w:val="20"/>
            </w:rPr>
            <w:t xml:space="preserve">(between the mirror and lens). </w:t>
          </w:r>
          <w:r w:rsidR="00540169" w:rsidRPr="004143B7">
            <w:rPr>
              <w:rFonts w:ascii="Poppins" w:hAnsi="Poppins"/>
              <w:sz w:val="20"/>
              <w:szCs w:val="20"/>
            </w:rPr>
            <w:t>The mirror wil</w:t>
          </w:r>
          <w:r w:rsidR="00A866EF">
            <w:rPr>
              <w:rFonts w:ascii="Poppins" w:hAnsi="Poppins"/>
              <w:sz w:val="20"/>
              <w:szCs w:val="20"/>
            </w:rPr>
            <w:t>l need to be carefully removed.</w:t>
          </w:r>
          <w:r w:rsidR="00540169" w:rsidRPr="004143B7">
            <w:rPr>
              <w:rFonts w:ascii="Poppins" w:hAnsi="Poppins"/>
              <w:sz w:val="20"/>
              <w:szCs w:val="20"/>
            </w:rPr>
            <w:t xml:space="preserve"> Clean the lens and mirror, then replace the mirror.</w:t>
          </w:r>
        </w:p>
        <w:p w:rsidR="00DA1216" w:rsidRPr="004143B7" w:rsidRDefault="00DA1216" w:rsidP="00DA1216">
          <w:pPr>
            <w:tabs>
              <w:tab w:val="left" w:pos="720"/>
              <w:tab w:val="left" w:pos="990"/>
            </w:tabs>
            <w:rPr>
              <w:rFonts w:ascii="Poppins" w:hAnsi="Poppins" w:hint="eastAsia"/>
              <w:sz w:val="20"/>
              <w:szCs w:val="20"/>
            </w:rPr>
          </w:pPr>
        </w:p>
        <w:p w:rsidR="00DA1216" w:rsidRPr="004D50CB" w:rsidRDefault="008F01FC" w:rsidP="007A122D">
          <w:pPr>
            <w:pStyle w:val="Heading2"/>
            <w:rPr>
              <w:rFonts w:ascii="Poppins Medium" w:hAnsi="Poppins Medium" w:hint="eastAsia"/>
              <w:b w:val="0"/>
              <w:i w:val="0"/>
              <w:sz w:val="24"/>
              <w:szCs w:val="24"/>
              <w:lang w:eastAsia="ko-KR"/>
            </w:rPr>
          </w:pPr>
          <w:bookmarkStart w:id="1236" w:name="_Toc154050774"/>
          <w:r w:rsidRPr="004D50CB">
            <w:rPr>
              <w:rFonts w:ascii="Poppins Medium" w:hAnsi="Poppins Medium"/>
              <w:b w:val="0"/>
              <w:i w:val="0"/>
              <w:sz w:val="24"/>
              <w:szCs w:val="24"/>
              <w:lang w:eastAsia="ko-KR"/>
            </w:rPr>
            <w:t>11.2 Questions</w:t>
          </w:r>
          <w:r w:rsidR="00DA1216" w:rsidRPr="004D50CB">
            <w:rPr>
              <w:rFonts w:ascii="Poppins Medium" w:hAnsi="Poppins Medium"/>
              <w:b w:val="0"/>
              <w:i w:val="0"/>
              <w:sz w:val="24"/>
              <w:szCs w:val="24"/>
              <w:lang w:eastAsia="ko-KR"/>
            </w:rPr>
            <w:t xml:space="preserve"> about Software Installation</w:t>
          </w:r>
          <w:bookmarkEnd w:id="1236"/>
        </w:p>
        <w:p w:rsidR="00DA1216" w:rsidRPr="004143B7" w:rsidRDefault="00DA1216" w:rsidP="00DA1216">
          <w:pPr>
            <w:tabs>
              <w:tab w:val="left" w:pos="720"/>
              <w:tab w:val="left" w:pos="990"/>
            </w:tabs>
            <w:rPr>
              <w:rFonts w:ascii="Poppins" w:hAnsi="Poppins" w:hint="eastAsia"/>
              <w:sz w:val="20"/>
              <w:szCs w:val="20"/>
            </w:rPr>
          </w:pPr>
        </w:p>
        <w:p w:rsidR="00DA1216" w:rsidRPr="004143B7" w:rsidRDefault="00DA1216" w:rsidP="00DA1216">
          <w:pPr>
            <w:tabs>
              <w:tab w:val="left" w:pos="720"/>
              <w:tab w:val="left" w:pos="990"/>
            </w:tabs>
            <w:rPr>
              <w:rFonts w:ascii="Poppins" w:hAnsi="Poppins" w:hint="eastAsia"/>
              <w:sz w:val="20"/>
              <w:szCs w:val="20"/>
            </w:rPr>
          </w:pPr>
          <w:r w:rsidRPr="004143B7">
            <w:rPr>
              <w:rFonts w:ascii="Poppins" w:hAnsi="Poppins"/>
              <w:sz w:val="20"/>
              <w:szCs w:val="20"/>
            </w:rPr>
            <w:t>1. What kind of operating system is required?</w:t>
          </w:r>
        </w:p>
        <w:p w:rsidR="00DA1216" w:rsidRPr="004143B7" w:rsidRDefault="00DA1216" w:rsidP="00DA1216">
          <w:pPr>
            <w:tabs>
              <w:tab w:val="left" w:pos="720"/>
              <w:tab w:val="left" w:pos="990"/>
            </w:tabs>
            <w:rPr>
              <w:rFonts w:ascii="Poppins" w:hAnsi="Poppins" w:hint="eastAsia"/>
              <w:sz w:val="20"/>
              <w:szCs w:val="20"/>
            </w:rPr>
          </w:pPr>
          <w:r w:rsidRPr="004143B7">
            <w:rPr>
              <w:rFonts w:ascii="Poppins" w:hAnsi="Poppins"/>
              <w:sz w:val="20"/>
              <w:szCs w:val="20"/>
            </w:rPr>
            <w:tab/>
            <w:t>A.</w:t>
          </w:r>
          <w:r w:rsidRPr="004143B7">
            <w:rPr>
              <w:rFonts w:ascii="Poppins" w:hAnsi="Poppins"/>
              <w:sz w:val="20"/>
              <w:szCs w:val="20"/>
            </w:rPr>
            <w:tab/>
          </w:r>
          <w:r w:rsidR="00DA010B" w:rsidRPr="004143B7">
            <w:rPr>
              <w:rFonts w:ascii="Poppins" w:hAnsi="Poppins"/>
              <w:sz w:val="20"/>
              <w:szCs w:val="20"/>
            </w:rPr>
            <w:t xml:space="preserve">MS Windows </w:t>
          </w:r>
          <w:r w:rsidR="00DA010B" w:rsidRPr="004143B7">
            <w:rPr>
              <w:rFonts w:ascii="Poppins" w:hAnsi="Poppins"/>
              <w:sz w:val="20"/>
              <w:szCs w:val="20"/>
              <w:lang w:eastAsia="ko-KR"/>
            </w:rPr>
            <w:t>32bit/64bit</w:t>
          </w:r>
        </w:p>
        <w:p w:rsidR="00A12B17" w:rsidRPr="004143B7" w:rsidRDefault="00DA1216" w:rsidP="00036F96">
          <w:pPr>
            <w:tabs>
              <w:tab w:val="left" w:pos="720"/>
              <w:tab w:val="left" w:pos="990"/>
            </w:tabs>
            <w:rPr>
              <w:rFonts w:ascii="Poppins" w:hAnsi="Poppins" w:hint="eastAsia"/>
              <w:sz w:val="20"/>
              <w:szCs w:val="20"/>
            </w:rPr>
          </w:pPr>
          <w:r w:rsidRPr="004143B7">
            <w:rPr>
              <w:rFonts w:ascii="Poppins" w:hAnsi="Poppins"/>
              <w:sz w:val="20"/>
              <w:szCs w:val="20"/>
            </w:rPr>
            <w:tab/>
          </w:r>
          <w:r w:rsidRPr="004143B7">
            <w:rPr>
              <w:rFonts w:ascii="Poppins" w:hAnsi="Poppins"/>
              <w:sz w:val="20"/>
              <w:szCs w:val="20"/>
            </w:rPr>
            <w:tab/>
          </w:r>
        </w:p>
        <w:p w:rsidR="00DA1216" w:rsidRPr="004143B7" w:rsidRDefault="00540169" w:rsidP="00DA1216">
          <w:pPr>
            <w:tabs>
              <w:tab w:val="left" w:pos="720"/>
              <w:tab w:val="left" w:pos="990"/>
            </w:tabs>
            <w:ind w:left="720" w:hanging="720"/>
            <w:rPr>
              <w:rFonts w:ascii="Poppins" w:hAnsi="Poppins" w:hint="eastAsia"/>
              <w:sz w:val="20"/>
              <w:szCs w:val="20"/>
            </w:rPr>
          </w:pPr>
          <w:r w:rsidRPr="004143B7">
            <w:rPr>
              <w:rFonts w:ascii="Poppins" w:hAnsi="Poppins"/>
              <w:sz w:val="20"/>
              <w:szCs w:val="20"/>
            </w:rPr>
            <w:lastRenderedPageBreak/>
            <w:t>2</w:t>
          </w:r>
          <w:r w:rsidR="00DA1216" w:rsidRPr="004143B7">
            <w:rPr>
              <w:rFonts w:ascii="Poppins" w:hAnsi="Poppins"/>
              <w:sz w:val="20"/>
              <w:szCs w:val="20"/>
            </w:rPr>
            <w:t>. How can I check if the demonstration software is installed properly?</w:t>
          </w:r>
        </w:p>
        <w:p w:rsidR="00DA1216" w:rsidRPr="004143B7" w:rsidRDefault="00DA1216" w:rsidP="00CC182F">
          <w:pPr>
            <w:tabs>
              <w:tab w:val="left" w:pos="720"/>
              <w:tab w:val="left" w:pos="990"/>
            </w:tabs>
            <w:ind w:left="720" w:hanging="720"/>
            <w:rPr>
              <w:rFonts w:ascii="Poppins" w:hAnsi="Poppins" w:hint="eastAsia"/>
              <w:sz w:val="20"/>
              <w:szCs w:val="20"/>
              <w:highlight w:val="yellow"/>
            </w:rPr>
          </w:pPr>
          <w:r w:rsidRPr="004143B7">
            <w:rPr>
              <w:rFonts w:ascii="Poppins" w:hAnsi="Poppins"/>
              <w:sz w:val="20"/>
              <w:szCs w:val="20"/>
            </w:rPr>
            <w:tab/>
            <w:t>A.</w:t>
          </w:r>
          <w:r w:rsidRPr="004143B7">
            <w:rPr>
              <w:rFonts w:ascii="Poppins" w:hAnsi="Poppins"/>
              <w:sz w:val="20"/>
              <w:szCs w:val="20"/>
            </w:rPr>
            <w:tab/>
            <w:t>Verify if files are in the folder under the address “</w:t>
          </w:r>
          <w:r w:rsidR="00362933" w:rsidRPr="004143B7">
            <w:rPr>
              <w:rFonts w:ascii="Poppins" w:hAnsi="Poppins"/>
              <w:sz w:val="20"/>
              <w:szCs w:val="20"/>
            </w:rPr>
            <w:t>C:\Program Files (x86)\</w:t>
          </w:r>
          <w:proofErr w:type="spellStart"/>
          <w:r w:rsidR="00362933" w:rsidRPr="004143B7">
            <w:rPr>
              <w:rFonts w:ascii="Poppins" w:hAnsi="Poppins"/>
              <w:sz w:val="20"/>
              <w:szCs w:val="20"/>
            </w:rPr>
            <w:t>IriTech</w:t>
          </w:r>
          <w:proofErr w:type="spellEnd"/>
          <w:r w:rsidR="00362933" w:rsidRPr="004143B7">
            <w:rPr>
              <w:rFonts w:ascii="Poppins" w:hAnsi="Poppins"/>
              <w:sz w:val="20"/>
              <w:szCs w:val="20"/>
            </w:rPr>
            <w:t>\</w:t>
          </w:r>
          <w:proofErr w:type="spellStart"/>
          <w:r w:rsidR="00E558A0" w:rsidRPr="004143B7">
            <w:rPr>
              <w:rFonts w:ascii="Poppins" w:hAnsi="Poppins"/>
              <w:sz w:val="20"/>
              <w:szCs w:val="20"/>
            </w:rPr>
            <w:t>IriEnvoy</w:t>
          </w:r>
          <w:proofErr w:type="spellEnd"/>
          <w:r w:rsidR="00E558A0" w:rsidRPr="004143B7">
            <w:rPr>
              <w:rFonts w:ascii="Poppins" w:hAnsi="Poppins"/>
              <w:sz w:val="20"/>
              <w:szCs w:val="20"/>
            </w:rPr>
            <w:t>-MK</w:t>
          </w:r>
          <w:r w:rsidR="00362933" w:rsidRPr="004143B7">
            <w:rPr>
              <w:rFonts w:ascii="Poppins" w:hAnsi="Poppins"/>
              <w:sz w:val="20"/>
              <w:szCs w:val="20"/>
            </w:rPr>
            <w:t xml:space="preserve"> Iris Capture Demo</w:t>
          </w:r>
          <w:r w:rsidRPr="004143B7">
            <w:rPr>
              <w:rFonts w:ascii="Poppins" w:hAnsi="Poppins"/>
              <w:sz w:val="20"/>
              <w:szCs w:val="20"/>
            </w:rPr>
            <w:t xml:space="preserve">” (refer to Section </w:t>
          </w:r>
          <w:r w:rsidR="00F96DF7" w:rsidRPr="004143B7">
            <w:rPr>
              <w:rFonts w:ascii="Poppins" w:hAnsi="Poppins"/>
              <w:sz w:val="20"/>
              <w:szCs w:val="20"/>
            </w:rPr>
            <w:t>6</w:t>
          </w:r>
          <w:r w:rsidRPr="004143B7">
            <w:rPr>
              <w:rFonts w:ascii="Poppins" w:hAnsi="Poppins"/>
              <w:sz w:val="20"/>
              <w:szCs w:val="20"/>
            </w:rPr>
            <w:t>.</w:t>
          </w:r>
          <w:r w:rsidR="00D5280E" w:rsidRPr="004143B7">
            <w:rPr>
              <w:rFonts w:ascii="Poppins" w:hAnsi="Poppins"/>
              <w:sz w:val="20"/>
              <w:szCs w:val="20"/>
            </w:rPr>
            <w:t>2</w:t>
          </w:r>
          <w:r w:rsidRPr="004143B7">
            <w:rPr>
              <w:rFonts w:ascii="Poppins" w:hAnsi="Poppins"/>
              <w:sz w:val="20"/>
              <w:szCs w:val="20"/>
            </w:rPr>
            <w:t xml:space="preserve"> “</w:t>
          </w:r>
          <w:r w:rsidR="00B80782" w:rsidRPr="004143B7">
            <w:rPr>
              <w:rFonts w:ascii="Poppins" w:hAnsi="Poppins"/>
              <w:sz w:val="20"/>
              <w:szCs w:val="20"/>
            </w:rPr>
            <w:t>Capture Demo</w:t>
          </w:r>
          <w:r w:rsidR="00D5280E" w:rsidRPr="004143B7">
            <w:rPr>
              <w:rFonts w:ascii="Poppins" w:hAnsi="Poppins"/>
              <w:sz w:val="20"/>
              <w:szCs w:val="20"/>
            </w:rPr>
            <w:t xml:space="preserve"> </w:t>
          </w:r>
          <w:r w:rsidRPr="004143B7">
            <w:rPr>
              <w:rFonts w:ascii="Poppins" w:hAnsi="Poppins"/>
              <w:sz w:val="20"/>
              <w:szCs w:val="20"/>
            </w:rPr>
            <w:t>Software Installation”).</w:t>
          </w:r>
        </w:p>
        <w:p w:rsidR="00DA1216" w:rsidRPr="004143B7" w:rsidRDefault="00DA1216" w:rsidP="00DA1216">
          <w:pPr>
            <w:tabs>
              <w:tab w:val="left" w:pos="720"/>
              <w:tab w:val="left" w:pos="990"/>
            </w:tabs>
            <w:rPr>
              <w:rFonts w:ascii="Poppins" w:hAnsi="Poppins" w:hint="eastAsia"/>
              <w:sz w:val="20"/>
              <w:szCs w:val="20"/>
            </w:rPr>
          </w:pPr>
        </w:p>
        <w:p w:rsidR="00DA1216" w:rsidRPr="004143B7" w:rsidRDefault="003566BE" w:rsidP="00DA1216">
          <w:pPr>
            <w:tabs>
              <w:tab w:val="left" w:pos="720"/>
              <w:tab w:val="left" w:pos="990"/>
            </w:tabs>
            <w:rPr>
              <w:rFonts w:ascii="Poppins" w:hAnsi="Poppins" w:hint="eastAsia"/>
              <w:sz w:val="20"/>
              <w:szCs w:val="20"/>
            </w:rPr>
          </w:pPr>
          <w:r w:rsidRPr="004143B7">
            <w:rPr>
              <w:rFonts w:ascii="Poppins" w:hAnsi="Poppins"/>
              <w:sz w:val="20"/>
              <w:szCs w:val="20"/>
            </w:rPr>
            <w:t>3</w:t>
          </w:r>
          <w:r w:rsidR="00DA1216" w:rsidRPr="004143B7">
            <w:rPr>
              <w:rFonts w:ascii="Poppins" w:hAnsi="Poppins"/>
              <w:sz w:val="20"/>
              <w:szCs w:val="20"/>
            </w:rPr>
            <w:t>. How can I check if the software is completely deleted after I remove the demonstration program?</w:t>
          </w:r>
        </w:p>
        <w:p w:rsidR="00DA1216" w:rsidRPr="004143B7" w:rsidRDefault="00DA1216" w:rsidP="003566BE">
          <w:pPr>
            <w:tabs>
              <w:tab w:val="left" w:pos="720"/>
              <w:tab w:val="left" w:pos="990"/>
            </w:tabs>
            <w:rPr>
              <w:rFonts w:ascii="Poppins" w:hAnsi="Poppins" w:hint="eastAsia"/>
              <w:sz w:val="20"/>
              <w:szCs w:val="20"/>
            </w:rPr>
          </w:pPr>
          <w:r w:rsidRPr="004143B7">
            <w:rPr>
              <w:rFonts w:ascii="Poppins" w:hAnsi="Poppins"/>
              <w:sz w:val="20"/>
              <w:szCs w:val="20"/>
            </w:rPr>
            <w:tab/>
            <w:t>A.</w:t>
          </w:r>
          <w:r w:rsidRPr="004143B7">
            <w:rPr>
              <w:rFonts w:ascii="Poppins" w:hAnsi="Poppins"/>
              <w:sz w:val="20"/>
              <w:szCs w:val="20"/>
            </w:rPr>
            <w:tab/>
            <w:t>Verify if files are in the folder under the address “</w:t>
          </w:r>
          <w:r w:rsidR="00362933" w:rsidRPr="004143B7">
            <w:rPr>
              <w:rFonts w:ascii="Poppins" w:hAnsi="Poppins"/>
              <w:sz w:val="20"/>
              <w:szCs w:val="20"/>
            </w:rPr>
            <w:t>C:\Program Files (x86)\</w:t>
          </w:r>
          <w:proofErr w:type="spellStart"/>
          <w:r w:rsidR="00362933" w:rsidRPr="004143B7">
            <w:rPr>
              <w:rFonts w:ascii="Poppins" w:hAnsi="Poppins"/>
              <w:sz w:val="20"/>
              <w:szCs w:val="20"/>
            </w:rPr>
            <w:t>IriTech</w:t>
          </w:r>
          <w:proofErr w:type="spellEnd"/>
          <w:r w:rsidR="00362933" w:rsidRPr="004143B7">
            <w:rPr>
              <w:rFonts w:ascii="Poppins" w:hAnsi="Poppins"/>
              <w:sz w:val="20"/>
              <w:szCs w:val="20"/>
            </w:rPr>
            <w:t>\</w:t>
          </w:r>
          <w:proofErr w:type="spellStart"/>
          <w:r w:rsidR="00E558A0" w:rsidRPr="004143B7">
            <w:rPr>
              <w:rFonts w:ascii="Poppins" w:hAnsi="Poppins"/>
              <w:sz w:val="20"/>
              <w:szCs w:val="20"/>
            </w:rPr>
            <w:t>IriEnvoy</w:t>
          </w:r>
          <w:proofErr w:type="spellEnd"/>
          <w:r w:rsidR="00E558A0" w:rsidRPr="004143B7">
            <w:rPr>
              <w:rFonts w:ascii="Poppins" w:hAnsi="Poppins"/>
              <w:sz w:val="20"/>
              <w:szCs w:val="20"/>
            </w:rPr>
            <w:t>-MK</w:t>
          </w:r>
          <w:r w:rsidR="00362933" w:rsidRPr="004143B7">
            <w:rPr>
              <w:rFonts w:ascii="Poppins" w:hAnsi="Poppins"/>
              <w:sz w:val="20"/>
              <w:szCs w:val="20"/>
            </w:rPr>
            <w:t xml:space="preserve"> Iris Capture Demo</w:t>
          </w:r>
          <w:r w:rsidRPr="004143B7">
            <w:rPr>
              <w:rFonts w:ascii="Poppins" w:hAnsi="Poppins"/>
              <w:sz w:val="20"/>
              <w:szCs w:val="20"/>
            </w:rPr>
            <w:t>”.</w:t>
          </w:r>
        </w:p>
        <w:p w:rsidR="00DA1216" w:rsidRPr="004143B7" w:rsidRDefault="00DA1216" w:rsidP="003566BE">
          <w:pPr>
            <w:tabs>
              <w:tab w:val="left" w:pos="720"/>
              <w:tab w:val="left" w:pos="990"/>
            </w:tabs>
            <w:rPr>
              <w:rFonts w:ascii="Poppins" w:hAnsi="Poppins" w:hint="eastAsia"/>
              <w:sz w:val="20"/>
              <w:szCs w:val="20"/>
            </w:rPr>
          </w:pPr>
        </w:p>
        <w:p w:rsidR="00DA1216" w:rsidRPr="004143B7" w:rsidRDefault="00DA1216" w:rsidP="00DA1216">
          <w:pPr>
            <w:tabs>
              <w:tab w:val="left" w:pos="720"/>
              <w:tab w:val="left" w:pos="990"/>
            </w:tabs>
            <w:rPr>
              <w:rFonts w:ascii="Poppins" w:hAnsi="Poppins" w:hint="eastAsia"/>
              <w:sz w:val="20"/>
              <w:szCs w:val="20"/>
            </w:rPr>
          </w:pPr>
        </w:p>
        <w:p w:rsidR="00DA1216" w:rsidRPr="004D50CB" w:rsidRDefault="008F01FC" w:rsidP="007A122D">
          <w:pPr>
            <w:pStyle w:val="Heading2"/>
            <w:rPr>
              <w:rFonts w:ascii="Poppins Medium" w:hAnsi="Poppins Medium" w:hint="eastAsia"/>
              <w:b w:val="0"/>
              <w:i w:val="0"/>
              <w:sz w:val="24"/>
              <w:szCs w:val="24"/>
              <w:lang w:eastAsia="ko-KR"/>
            </w:rPr>
          </w:pPr>
          <w:bookmarkStart w:id="1237" w:name="_Toc154050775"/>
          <w:r w:rsidRPr="004D50CB">
            <w:rPr>
              <w:rFonts w:ascii="Poppins Medium" w:hAnsi="Poppins Medium"/>
              <w:b w:val="0"/>
              <w:i w:val="0"/>
              <w:sz w:val="24"/>
              <w:szCs w:val="24"/>
              <w:lang w:eastAsia="ko-KR"/>
            </w:rPr>
            <w:t>11.3 Questions</w:t>
          </w:r>
          <w:r w:rsidR="00DA1216" w:rsidRPr="004D50CB">
            <w:rPr>
              <w:rFonts w:ascii="Poppins Medium" w:hAnsi="Poppins Medium"/>
              <w:b w:val="0"/>
              <w:i w:val="0"/>
              <w:sz w:val="24"/>
              <w:szCs w:val="24"/>
              <w:lang w:eastAsia="ko-KR"/>
            </w:rPr>
            <w:t xml:space="preserve"> about </w:t>
          </w:r>
          <w:r w:rsidR="00494985" w:rsidRPr="004D50CB">
            <w:rPr>
              <w:rFonts w:ascii="Poppins Medium" w:hAnsi="Poppins Medium"/>
              <w:b w:val="0"/>
              <w:i w:val="0"/>
              <w:sz w:val="24"/>
              <w:szCs w:val="24"/>
              <w:lang w:eastAsia="ko-KR"/>
            </w:rPr>
            <w:t xml:space="preserve">Image </w:t>
          </w:r>
          <w:r w:rsidRPr="004D50CB">
            <w:rPr>
              <w:rFonts w:ascii="Poppins Medium" w:hAnsi="Poppins Medium"/>
              <w:b w:val="0"/>
              <w:i w:val="0"/>
              <w:sz w:val="24"/>
              <w:szCs w:val="24"/>
              <w:lang w:eastAsia="ko-KR"/>
            </w:rPr>
            <w:t>Files</w:t>
          </w:r>
          <w:bookmarkEnd w:id="1237"/>
        </w:p>
        <w:p w:rsidR="00DA1216" w:rsidRPr="004143B7" w:rsidRDefault="00DA1216" w:rsidP="00DA1216">
          <w:pPr>
            <w:tabs>
              <w:tab w:val="left" w:pos="720"/>
              <w:tab w:val="left" w:pos="990"/>
            </w:tabs>
            <w:rPr>
              <w:rFonts w:ascii="Poppins" w:hAnsi="Poppins" w:hint="eastAsia"/>
              <w:sz w:val="20"/>
              <w:szCs w:val="20"/>
            </w:rPr>
          </w:pPr>
        </w:p>
        <w:p w:rsidR="00DA1216" w:rsidRPr="004143B7" w:rsidRDefault="00DA1216" w:rsidP="00DA1216">
          <w:pPr>
            <w:tabs>
              <w:tab w:val="left" w:pos="720"/>
              <w:tab w:val="left" w:pos="990"/>
            </w:tabs>
            <w:rPr>
              <w:rFonts w:ascii="Poppins" w:hAnsi="Poppins" w:hint="eastAsia"/>
              <w:sz w:val="20"/>
              <w:szCs w:val="20"/>
            </w:rPr>
          </w:pPr>
          <w:r w:rsidRPr="004143B7">
            <w:rPr>
              <w:rFonts w:ascii="Poppins" w:hAnsi="Poppins"/>
              <w:sz w:val="20"/>
              <w:szCs w:val="20"/>
            </w:rPr>
            <w:t>1. Where is the captured image stored?</w:t>
          </w:r>
        </w:p>
        <w:p w:rsidR="00DA1216" w:rsidRPr="004143B7" w:rsidRDefault="00DA1216" w:rsidP="00DA1216">
          <w:pPr>
            <w:tabs>
              <w:tab w:val="left" w:pos="720"/>
              <w:tab w:val="left" w:pos="990"/>
            </w:tabs>
            <w:ind w:left="990" w:hanging="990"/>
            <w:rPr>
              <w:rFonts w:ascii="Poppins" w:hAnsi="Poppins" w:hint="eastAsia"/>
              <w:sz w:val="20"/>
              <w:szCs w:val="20"/>
            </w:rPr>
          </w:pPr>
          <w:r w:rsidRPr="004143B7">
            <w:rPr>
              <w:rFonts w:ascii="Poppins" w:hAnsi="Poppins"/>
              <w:sz w:val="20"/>
              <w:szCs w:val="20"/>
            </w:rPr>
            <w:tab/>
            <w:t>A.</w:t>
          </w:r>
          <w:r w:rsidRPr="004143B7">
            <w:rPr>
              <w:rFonts w:ascii="Poppins" w:hAnsi="Poppins"/>
              <w:sz w:val="20"/>
              <w:szCs w:val="20"/>
            </w:rPr>
            <w:tab/>
          </w:r>
          <w:r w:rsidR="00820293" w:rsidRPr="004143B7">
            <w:rPr>
              <w:rFonts w:ascii="Poppins" w:hAnsi="Poppins"/>
              <w:sz w:val="20"/>
              <w:szCs w:val="20"/>
            </w:rPr>
            <w:t>“</w:t>
          </w:r>
          <w:r w:rsidR="00362933" w:rsidRPr="004143B7">
            <w:rPr>
              <w:rFonts w:ascii="Poppins" w:hAnsi="Poppins"/>
              <w:sz w:val="20"/>
              <w:szCs w:val="20"/>
            </w:rPr>
            <w:t>C:\Program Files (x86)\</w:t>
          </w:r>
          <w:proofErr w:type="spellStart"/>
          <w:r w:rsidR="00362933" w:rsidRPr="004143B7">
            <w:rPr>
              <w:rFonts w:ascii="Poppins" w:hAnsi="Poppins"/>
              <w:sz w:val="20"/>
              <w:szCs w:val="20"/>
            </w:rPr>
            <w:t>IriTech</w:t>
          </w:r>
          <w:proofErr w:type="spellEnd"/>
          <w:r w:rsidR="00362933" w:rsidRPr="004143B7">
            <w:rPr>
              <w:rFonts w:ascii="Poppins" w:hAnsi="Poppins"/>
              <w:sz w:val="20"/>
              <w:szCs w:val="20"/>
            </w:rPr>
            <w:t>\</w:t>
          </w:r>
          <w:proofErr w:type="spellStart"/>
          <w:r w:rsidR="00E558A0" w:rsidRPr="004143B7">
            <w:rPr>
              <w:rFonts w:ascii="Poppins" w:hAnsi="Poppins"/>
              <w:sz w:val="20"/>
              <w:szCs w:val="20"/>
            </w:rPr>
            <w:t>IriEnvoy</w:t>
          </w:r>
          <w:proofErr w:type="spellEnd"/>
          <w:r w:rsidR="00E558A0" w:rsidRPr="004143B7">
            <w:rPr>
              <w:rFonts w:ascii="Poppins" w:hAnsi="Poppins"/>
              <w:sz w:val="20"/>
              <w:szCs w:val="20"/>
            </w:rPr>
            <w:t>-MK</w:t>
          </w:r>
          <w:r w:rsidR="00362933" w:rsidRPr="004143B7">
            <w:rPr>
              <w:rFonts w:ascii="Poppins" w:hAnsi="Poppins"/>
              <w:sz w:val="20"/>
              <w:szCs w:val="20"/>
            </w:rPr>
            <w:t xml:space="preserve"> Iris Capture Demo</w:t>
          </w:r>
          <w:r w:rsidR="003566BE" w:rsidRPr="004143B7">
            <w:rPr>
              <w:rFonts w:ascii="Poppins" w:hAnsi="Poppins"/>
              <w:sz w:val="20"/>
              <w:szCs w:val="20"/>
            </w:rPr>
            <w:t>\</w:t>
          </w:r>
          <w:proofErr w:type="spellStart"/>
          <w:r w:rsidR="003566BE" w:rsidRPr="004143B7">
            <w:rPr>
              <w:rFonts w:ascii="Poppins" w:hAnsi="Poppins"/>
              <w:sz w:val="20"/>
              <w:szCs w:val="20"/>
            </w:rPr>
            <w:t>ResultImage</w:t>
          </w:r>
          <w:proofErr w:type="spellEnd"/>
          <w:r w:rsidR="00820293" w:rsidRPr="004143B7">
            <w:rPr>
              <w:rFonts w:ascii="Poppins" w:hAnsi="Poppins"/>
              <w:sz w:val="20"/>
              <w:szCs w:val="20"/>
            </w:rPr>
            <w:t>”</w:t>
          </w:r>
        </w:p>
        <w:p w:rsidR="00DA1216" w:rsidRPr="004143B7" w:rsidRDefault="00DA1216" w:rsidP="00DA1216">
          <w:pPr>
            <w:tabs>
              <w:tab w:val="left" w:pos="720"/>
              <w:tab w:val="left" w:pos="990"/>
            </w:tabs>
            <w:ind w:left="990" w:hanging="990"/>
            <w:rPr>
              <w:rFonts w:ascii="Poppins" w:hAnsi="Poppins" w:hint="eastAsia"/>
              <w:sz w:val="20"/>
              <w:szCs w:val="20"/>
            </w:rPr>
          </w:pPr>
          <w:r w:rsidRPr="004143B7">
            <w:rPr>
              <w:rFonts w:ascii="Poppins" w:hAnsi="Poppins"/>
              <w:sz w:val="20"/>
              <w:szCs w:val="20"/>
            </w:rPr>
            <w:tab/>
          </w:r>
          <w:r w:rsidRPr="004143B7">
            <w:rPr>
              <w:rFonts w:ascii="Poppins" w:hAnsi="Poppins"/>
              <w:sz w:val="20"/>
              <w:szCs w:val="20"/>
            </w:rPr>
            <w:tab/>
            <w:t>(The “</w:t>
          </w:r>
          <w:proofErr w:type="spellStart"/>
          <w:r w:rsidR="003566BE" w:rsidRPr="004143B7">
            <w:rPr>
              <w:rFonts w:ascii="Poppins" w:hAnsi="Poppins"/>
              <w:sz w:val="20"/>
              <w:szCs w:val="20"/>
            </w:rPr>
            <w:t>ResultImage</w:t>
          </w:r>
          <w:proofErr w:type="spellEnd"/>
          <w:r w:rsidRPr="004143B7">
            <w:rPr>
              <w:rFonts w:ascii="Poppins" w:hAnsi="Poppins"/>
              <w:sz w:val="20"/>
              <w:szCs w:val="20"/>
            </w:rPr>
            <w:t xml:space="preserve">” folder is automatically generated </w:t>
          </w:r>
          <w:r w:rsidR="003566BE" w:rsidRPr="004143B7">
            <w:rPr>
              <w:rFonts w:ascii="Poppins" w:hAnsi="Poppins"/>
              <w:sz w:val="20"/>
              <w:szCs w:val="20"/>
            </w:rPr>
            <w:t xml:space="preserve">once </w:t>
          </w:r>
          <w:r w:rsidR="005B1FE4" w:rsidRPr="004143B7">
            <w:rPr>
              <w:rFonts w:ascii="Poppins" w:hAnsi="Poppins"/>
              <w:sz w:val="20"/>
              <w:szCs w:val="20"/>
            </w:rPr>
            <w:t>run</w:t>
          </w:r>
          <w:r w:rsidR="003566BE" w:rsidRPr="004143B7">
            <w:rPr>
              <w:rFonts w:ascii="Poppins" w:hAnsi="Poppins"/>
              <w:sz w:val="20"/>
              <w:szCs w:val="20"/>
            </w:rPr>
            <w:t xml:space="preserve"> the demonstration program</w:t>
          </w:r>
          <w:r w:rsidR="005B1FE4" w:rsidRPr="004143B7">
            <w:rPr>
              <w:rFonts w:ascii="Poppins" w:hAnsi="Poppins"/>
              <w:sz w:val="20"/>
              <w:szCs w:val="20"/>
            </w:rPr>
            <w:t xml:space="preserve"> as administrator with</w:t>
          </w:r>
          <w:r w:rsidR="003566BE" w:rsidRPr="004143B7">
            <w:rPr>
              <w:rFonts w:ascii="Poppins" w:hAnsi="Poppins"/>
              <w:sz w:val="20"/>
              <w:szCs w:val="20"/>
            </w:rPr>
            <w:t xml:space="preserve"> iris image</w:t>
          </w:r>
          <w:r w:rsidR="00A752D9" w:rsidRPr="004143B7">
            <w:rPr>
              <w:rFonts w:ascii="Poppins" w:hAnsi="Poppins"/>
              <w:sz w:val="20"/>
              <w:szCs w:val="20"/>
            </w:rPr>
            <w:t xml:space="preserve"> is</w:t>
          </w:r>
          <w:r w:rsidR="003566BE" w:rsidRPr="004143B7">
            <w:rPr>
              <w:rFonts w:ascii="Poppins" w:hAnsi="Poppins"/>
              <w:sz w:val="20"/>
              <w:szCs w:val="20"/>
            </w:rPr>
            <w:t xml:space="preserve"> capture</w:t>
          </w:r>
          <w:r w:rsidR="004A2634" w:rsidRPr="004143B7">
            <w:rPr>
              <w:rFonts w:ascii="Poppins" w:hAnsi="Poppins"/>
              <w:sz w:val="20"/>
              <w:szCs w:val="20"/>
            </w:rPr>
            <w:t>d</w:t>
          </w:r>
          <w:r w:rsidR="003566BE" w:rsidRPr="004143B7">
            <w:rPr>
              <w:rFonts w:ascii="Poppins" w:hAnsi="Poppins"/>
              <w:sz w:val="20"/>
              <w:szCs w:val="20"/>
            </w:rPr>
            <w:t xml:space="preserve"> and press</w:t>
          </w:r>
          <w:r w:rsidR="004A2634" w:rsidRPr="004143B7">
            <w:rPr>
              <w:rFonts w:ascii="Poppins" w:hAnsi="Poppins"/>
              <w:sz w:val="20"/>
              <w:szCs w:val="20"/>
            </w:rPr>
            <w:t xml:space="preserve"> the</w:t>
          </w:r>
          <w:r w:rsidR="003566BE" w:rsidRPr="004143B7">
            <w:rPr>
              <w:rFonts w:ascii="Poppins" w:hAnsi="Poppins"/>
              <w:sz w:val="20"/>
              <w:szCs w:val="20"/>
            </w:rPr>
            <w:t xml:space="preserve"> </w:t>
          </w:r>
          <w:r w:rsidR="005B1FE4" w:rsidRPr="004143B7">
            <w:rPr>
              <w:rFonts w:ascii="Poppins" w:hAnsi="Poppins"/>
              <w:sz w:val="20"/>
              <w:szCs w:val="20"/>
            </w:rPr>
            <w:t>“</w:t>
          </w:r>
          <w:r w:rsidR="003566BE" w:rsidRPr="004143B7">
            <w:rPr>
              <w:rFonts w:ascii="Poppins" w:hAnsi="Poppins"/>
              <w:sz w:val="20"/>
              <w:szCs w:val="20"/>
            </w:rPr>
            <w:t>get</w:t>
          </w:r>
          <w:r w:rsidR="005B1FE4" w:rsidRPr="004143B7">
            <w:rPr>
              <w:rFonts w:ascii="Poppins" w:hAnsi="Poppins"/>
              <w:sz w:val="20"/>
              <w:szCs w:val="20"/>
            </w:rPr>
            <w:t>” button</w:t>
          </w:r>
          <w:r w:rsidRPr="004143B7">
            <w:rPr>
              <w:rFonts w:ascii="Poppins" w:hAnsi="Poppins"/>
              <w:sz w:val="20"/>
              <w:szCs w:val="20"/>
            </w:rPr>
            <w:t>.)</w:t>
          </w:r>
        </w:p>
        <w:p w:rsidR="00DA1216" w:rsidRPr="004143B7" w:rsidRDefault="00DA1216" w:rsidP="00DA1216">
          <w:pPr>
            <w:tabs>
              <w:tab w:val="left" w:pos="720"/>
              <w:tab w:val="left" w:pos="990"/>
            </w:tabs>
            <w:rPr>
              <w:rFonts w:ascii="Poppins" w:hAnsi="Poppins" w:hint="eastAsia"/>
              <w:sz w:val="20"/>
              <w:szCs w:val="20"/>
              <w:highlight w:val="yellow"/>
            </w:rPr>
          </w:pPr>
        </w:p>
        <w:p w:rsidR="00DA1216" w:rsidRPr="004143B7" w:rsidRDefault="00DA1216" w:rsidP="00DA1216">
          <w:pPr>
            <w:tabs>
              <w:tab w:val="left" w:pos="720"/>
              <w:tab w:val="left" w:pos="990"/>
            </w:tabs>
            <w:rPr>
              <w:rFonts w:ascii="Poppins" w:hAnsi="Poppins" w:hint="eastAsia"/>
              <w:sz w:val="20"/>
              <w:szCs w:val="20"/>
            </w:rPr>
          </w:pPr>
          <w:r w:rsidRPr="004143B7">
            <w:rPr>
              <w:rFonts w:ascii="Poppins" w:hAnsi="Poppins"/>
              <w:sz w:val="20"/>
              <w:szCs w:val="20"/>
            </w:rPr>
            <w:t xml:space="preserve">2. Can users change the file in which the </w:t>
          </w:r>
          <w:r w:rsidR="00EE76D9" w:rsidRPr="004143B7">
            <w:rPr>
              <w:rFonts w:ascii="Poppins" w:hAnsi="Poppins"/>
              <w:sz w:val="20"/>
              <w:szCs w:val="20"/>
            </w:rPr>
            <w:t xml:space="preserve">captured </w:t>
          </w:r>
          <w:r w:rsidRPr="004143B7">
            <w:rPr>
              <w:rFonts w:ascii="Poppins" w:hAnsi="Poppins"/>
              <w:sz w:val="20"/>
              <w:szCs w:val="20"/>
            </w:rPr>
            <w:t>images are stored?</w:t>
          </w:r>
        </w:p>
        <w:p w:rsidR="00DA1216" w:rsidRPr="004143B7" w:rsidRDefault="00DA1216" w:rsidP="00692F5C">
          <w:pPr>
            <w:tabs>
              <w:tab w:val="left" w:pos="720"/>
              <w:tab w:val="left" w:pos="990"/>
            </w:tabs>
            <w:ind w:left="990" w:hanging="990"/>
            <w:jc w:val="both"/>
            <w:rPr>
              <w:rFonts w:ascii="Poppins" w:hAnsi="Poppins" w:hint="eastAsia"/>
              <w:sz w:val="20"/>
              <w:szCs w:val="20"/>
            </w:rPr>
          </w:pPr>
          <w:r w:rsidRPr="004143B7">
            <w:rPr>
              <w:rFonts w:ascii="Poppins" w:hAnsi="Poppins"/>
              <w:sz w:val="20"/>
              <w:szCs w:val="20"/>
            </w:rPr>
            <w:tab/>
            <w:t>A.</w:t>
          </w:r>
          <w:r w:rsidRPr="004143B7">
            <w:rPr>
              <w:rFonts w:ascii="Poppins" w:hAnsi="Poppins"/>
              <w:sz w:val="20"/>
              <w:szCs w:val="20"/>
            </w:rPr>
            <w:tab/>
            <w:t xml:space="preserve">No, this is not possible using the minimal functions available within the demonstration software. However, you can create your own Iris Recognition Application using the </w:t>
          </w:r>
          <w:proofErr w:type="spellStart"/>
          <w:r w:rsidR="00E558A0" w:rsidRPr="004143B7">
            <w:rPr>
              <w:rFonts w:ascii="Poppins" w:hAnsi="Poppins"/>
              <w:sz w:val="20"/>
              <w:szCs w:val="20"/>
            </w:rPr>
            <w:t>IriEnvoy</w:t>
          </w:r>
          <w:proofErr w:type="spellEnd"/>
          <w:r w:rsidR="00E558A0" w:rsidRPr="004143B7">
            <w:rPr>
              <w:rFonts w:ascii="Poppins" w:hAnsi="Poppins"/>
              <w:sz w:val="20"/>
              <w:szCs w:val="20"/>
            </w:rPr>
            <w:t>-MK</w:t>
          </w:r>
          <w:r w:rsidR="005B1FE4" w:rsidRPr="004143B7">
            <w:rPr>
              <w:rFonts w:ascii="Poppins" w:hAnsi="Poppins"/>
              <w:sz w:val="20"/>
              <w:szCs w:val="20"/>
            </w:rPr>
            <w:t xml:space="preserve"> C++SDK</w:t>
          </w:r>
          <w:r w:rsidRPr="004143B7">
            <w:rPr>
              <w:rFonts w:ascii="Poppins" w:hAnsi="Poppins"/>
              <w:sz w:val="20"/>
              <w:szCs w:val="20"/>
            </w:rPr>
            <w:t>.</w:t>
          </w:r>
        </w:p>
        <w:p w:rsidR="00DA1216" w:rsidRPr="004143B7" w:rsidRDefault="00DA1216" w:rsidP="00DA1216">
          <w:pPr>
            <w:tabs>
              <w:tab w:val="left" w:pos="720"/>
              <w:tab w:val="left" w:pos="990"/>
            </w:tabs>
            <w:rPr>
              <w:rFonts w:ascii="Poppins" w:hAnsi="Poppins" w:hint="eastAsia"/>
              <w:sz w:val="20"/>
              <w:szCs w:val="20"/>
            </w:rPr>
          </w:pPr>
        </w:p>
        <w:p w:rsidR="00DA1216" w:rsidRPr="004143B7" w:rsidRDefault="00DA1216" w:rsidP="00DA1216">
          <w:pPr>
            <w:tabs>
              <w:tab w:val="left" w:pos="720"/>
              <w:tab w:val="left" w:pos="990"/>
            </w:tabs>
            <w:rPr>
              <w:rFonts w:ascii="Poppins" w:hAnsi="Poppins" w:hint="eastAsia"/>
              <w:sz w:val="20"/>
              <w:szCs w:val="20"/>
            </w:rPr>
          </w:pPr>
          <w:r w:rsidRPr="004143B7">
            <w:rPr>
              <w:rFonts w:ascii="Poppins" w:hAnsi="Poppins"/>
              <w:sz w:val="20"/>
              <w:szCs w:val="20"/>
            </w:rPr>
            <w:t>3. Can users specify the image name that will be captured?</w:t>
          </w:r>
        </w:p>
        <w:p w:rsidR="00DA1216" w:rsidRPr="004143B7" w:rsidRDefault="00DA1216" w:rsidP="00692F5C">
          <w:pPr>
            <w:tabs>
              <w:tab w:val="left" w:pos="720"/>
              <w:tab w:val="left" w:pos="990"/>
            </w:tabs>
            <w:ind w:left="990" w:hanging="990"/>
            <w:jc w:val="both"/>
            <w:rPr>
              <w:rFonts w:ascii="Poppins" w:hAnsi="Poppins" w:hint="eastAsia"/>
              <w:sz w:val="20"/>
              <w:szCs w:val="20"/>
            </w:rPr>
          </w:pPr>
          <w:r w:rsidRPr="004143B7">
            <w:rPr>
              <w:rFonts w:ascii="Poppins" w:hAnsi="Poppins"/>
              <w:sz w:val="20"/>
              <w:szCs w:val="20"/>
            </w:rPr>
            <w:tab/>
            <w:t>A.</w:t>
          </w:r>
          <w:r w:rsidRPr="004143B7">
            <w:rPr>
              <w:rFonts w:ascii="Poppins" w:hAnsi="Poppins"/>
              <w:sz w:val="20"/>
              <w:szCs w:val="20"/>
            </w:rPr>
            <w:tab/>
            <w:t xml:space="preserve">No, this is not possible using the minimal functions available within the demonstration software. However, you can create your own Iris Recognition Application using the </w:t>
          </w:r>
          <w:proofErr w:type="spellStart"/>
          <w:r w:rsidR="00E558A0" w:rsidRPr="004143B7">
            <w:rPr>
              <w:rFonts w:ascii="Poppins" w:hAnsi="Poppins"/>
              <w:sz w:val="20"/>
              <w:szCs w:val="20"/>
            </w:rPr>
            <w:t>IriEnvoy</w:t>
          </w:r>
          <w:proofErr w:type="spellEnd"/>
          <w:r w:rsidR="00E558A0" w:rsidRPr="004143B7">
            <w:rPr>
              <w:rFonts w:ascii="Poppins" w:hAnsi="Poppins"/>
              <w:sz w:val="20"/>
              <w:szCs w:val="20"/>
            </w:rPr>
            <w:t>-MK</w:t>
          </w:r>
          <w:r w:rsidR="00095F6F" w:rsidRPr="004143B7">
            <w:rPr>
              <w:rFonts w:ascii="Poppins" w:hAnsi="Poppins"/>
              <w:sz w:val="20"/>
              <w:szCs w:val="20"/>
            </w:rPr>
            <w:t xml:space="preserve"> C++</w:t>
          </w:r>
          <w:r w:rsidR="00C4111B" w:rsidRPr="004143B7">
            <w:rPr>
              <w:rFonts w:ascii="Poppins" w:hAnsi="Poppins"/>
              <w:sz w:val="20"/>
              <w:szCs w:val="20"/>
            </w:rPr>
            <w:t xml:space="preserve"> </w:t>
          </w:r>
          <w:r w:rsidR="00095F6F" w:rsidRPr="004143B7">
            <w:rPr>
              <w:rFonts w:ascii="Poppins" w:hAnsi="Poppins"/>
              <w:sz w:val="20"/>
              <w:szCs w:val="20"/>
            </w:rPr>
            <w:t>SDK</w:t>
          </w:r>
          <w:r w:rsidRPr="004143B7">
            <w:rPr>
              <w:rFonts w:ascii="Poppins" w:hAnsi="Poppins"/>
              <w:sz w:val="20"/>
              <w:szCs w:val="20"/>
            </w:rPr>
            <w:t>.</w:t>
          </w:r>
        </w:p>
        <w:p w:rsidR="00DA1216" w:rsidRPr="004143B7" w:rsidRDefault="00DA1216" w:rsidP="008D5602">
          <w:pPr>
            <w:tabs>
              <w:tab w:val="left" w:pos="720"/>
              <w:tab w:val="left" w:pos="990"/>
            </w:tabs>
            <w:jc w:val="both"/>
            <w:rPr>
              <w:rFonts w:ascii="Poppins" w:hAnsi="Poppins" w:hint="eastAsia"/>
              <w:sz w:val="20"/>
              <w:szCs w:val="20"/>
            </w:rPr>
          </w:pPr>
        </w:p>
        <w:p w:rsidR="00DA1216" w:rsidRPr="004143B7" w:rsidRDefault="008D5602" w:rsidP="00692F5C">
          <w:pPr>
            <w:tabs>
              <w:tab w:val="left" w:pos="720"/>
              <w:tab w:val="left" w:pos="990"/>
            </w:tabs>
            <w:jc w:val="both"/>
            <w:rPr>
              <w:rFonts w:ascii="Poppins" w:hAnsi="Poppins" w:hint="eastAsia"/>
              <w:sz w:val="20"/>
              <w:szCs w:val="20"/>
            </w:rPr>
          </w:pPr>
          <w:r w:rsidRPr="004143B7">
            <w:rPr>
              <w:rFonts w:ascii="Poppins" w:hAnsi="Poppins"/>
              <w:sz w:val="20"/>
              <w:szCs w:val="20"/>
            </w:rPr>
            <w:t>4</w:t>
          </w:r>
          <w:r w:rsidR="0071066D" w:rsidRPr="004143B7">
            <w:rPr>
              <w:rFonts w:ascii="Poppins" w:hAnsi="Poppins"/>
              <w:sz w:val="20"/>
              <w:szCs w:val="20"/>
            </w:rPr>
            <w:t xml:space="preserve">. </w:t>
          </w:r>
          <w:r w:rsidR="005E3435" w:rsidRPr="004143B7">
            <w:rPr>
              <w:rFonts w:ascii="Poppins" w:hAnsi="Poppins"/>
              <w:sz w:val="20"/>
              <w:szCs w:val="20"/>
            </w:rPr>
            <w:t>If I un</w:t>
          </w:r>
          <w:r w:rsidR="00DA1216" w:rsidRPr="004143B7">
            <w:rPr>
              <w:rFonts w:ascii="Poppins" w:hAnsi="Poppins"/>
              <w:sz w:val="20"/>
              <w:szCs w:val="20"/>
            </w:rPr>
            <w:t>install the demo</w:t>
          </w:r>
          <w:r w:rsidR="0071066D" w:rsidRPr="004143B7">
            <w:rPr>
              <w:rFonts w:ascii="Poppins" w:hAnsi="Poppins"/>
              <w:sz w:val="20"/>
              <w:szCs w:val="20"/>
            </w:rPr>
            <w:t>nstration software</w:t>
          </w:r>
          <w:r w:rsidR="00DA1216" w:rsidRPr="004143B7">
            <w:rPr>
              <w:rFonts w:ascii="Poppins" w:hAnsi="Poppins"/>
              <w:sz w:val="20"/>
              <w:szCs w:val="20"/>
            </w:rPr>
            <w:t xml:space="preserve">, is the </w:t>
          </w:r>
          <w:r w:rsidR="0071066D" w:rsidRPr="004143B7">
            <w:rPr>
              <w:rFonts w:ascii="Poppins" w:hAnsi="Poppins"/>
              <w:sz w:val="20"/>
              <w:szCs w:val="20"/>
            </w:rPr>
            <w:t xml:space="preserve">image </w:t>
          </w:r>
          <w:r w:rsidR="00DA1216" w:rsidRPr="004143B7">
            <w:rPr>
              <w:rFonts w:ascii="Poppins" w:hAnsi="Poppins"/>
              <w:sz w:val="20"/>
              <w:szCs w:val="20"/>
            </w:rPr>
            <w:t>database also deleted?</w:t>
          </w:r>
        </w:p>
        <w:p w:rsidR="00DA1216" w:rsidRPr="004143B7" w:rsidRDefault="0071066D" w:rsidP="00DA010B">
          <w:pPr>
            <w:tabs>
              <w:tab w:val="left" w:pos="720"/>
              <w:tab w:val="left" w:pos="990"/>
            </w:tabs>
            <w:ind w:left="990" w:hanging="990"/>
            <w:jc w:val="both"/>
            <w:rPr>
              <w:rFonts w:ascii="Poppins" w:hAnsi="Poppins" w:hint="eastAsia"/>
              <w:sz w:val="20"/>
              <w:szCs w:val="20"/>
            </w:rPr>
          </w:pPr>
          <w:r w:rsidRPr="004143B7">
            <w:rPr>
              <w:rFonts w:ascii="Poppins" w:hAnsi="Poppins"/>
              <w:sz w:val="20"/>
              <w:szCs w:val="20"/>
            </w:rPr>
            <w:tab/>
            <w:t>A.</w:t>
          </w:r>
          <w:r w:rsidRPr="004143B7">
            <w:rPr>
              <w:rFonts w:ascii="Poppins" w:hAnsi="Poppins"/>
              <w:sz w:val="20"/>
              <w:szCs w:val="20"/>
            </w:rPr>
            <w:tab/>
            <w:t xml:space="preserve">No, the database is still saved in file </w:t>
          </w:r>
          <w:r w:rsidR="00820293" w:rsidRPr="004143B7">
            <w:rPr>
              <w:rFonts w:ascii="Poppins" w:hAnsi="Poppins"/>
              <w:sz w:val="20"/>
              <w:szCs w:val="20"/>
            </w:rPr>
            <w:t>“</w:t>
          </w:r>
          <w:r w:rsidR="00362933" w:rsidRPr="004143B7">
            <w:rPr>
              <w:rFonts w:ascii="Poppins" w:hAnsi="Poppins"/>
              <w:sz w:val="20"/>
              <w:szCs w:val="20"/>
            </w:rPr>
            <w:t>C:\Program Files (x86)\</w:t>
          </w:r>
          <w:proofErr w:type="spellStart"/>
          <w:r w:rsidR="00362933" w:rsidRPr="004143B7">
            <w:rPr>
              <w:rFonts w:ascii="Poppins" w:hAnsi="Poppins"/>
              <w:sz w:val="20"/>
              <w:szCs w:val="20"/>
            </w:rPr>
            <w:t>IriTech</w:t>
          </w:r>
          <w:proofErr w:type="spellEnd"/>
          <w:r w:rsidR="00362933" w:rsidRPr="004143B7">
            <w:rPr>
              <w:rFonts w:ascii="Poppins" w:hAnsi="Poppins"/>
              <w:sz w:val="20"/>
              <w:szCs w:val="20"/>
            </w:rPr>
            <w:t>\</w:t>
          </w:r>
          <w:proofErr w:type="spellStart"/>
          <w:r w:rsidR="00E558A0" w:rsidRPr="004143B7">
            <w:rPr>
              <w:rFonts w:ascii="Poppins" w:hAnsi="Poppins"/>
              <w:sz w:val="20"/>
              <w:szCs w:val="20"/>
            </w:rPr>
            <w:t>IriEnvoy</w:t>
          </w:r>
          <w:proofErr w:type="spellEnd"/>
          <w:r w:rsidR="00E558A0" w:rsidRPr="004143B7">
            <w:rPr>
              <w:rFonts w:ascii="Poppins" w:hAnsi="Poppins"/>
              <w:sz w:val="20"/>
              <w:szCs w:val="20"/>
            </w:rPr>
            <w:t>-MK</w:t>
          </w:r>
          <w:r w:rsidR="00362933" w:rsidRPr="004143B7">
            <w:rPr>
              <w:rFonts w:ascii="Poppins" w:hAnsi="Poppins"/>
              <w:sz w:val="20"/>
              <w:szCs w:val="20"/>
            </w:rPr>
            <w:t xml:space="preserve"> Iris Capture Demo </w:t>
          </w:r>
          <w:r w:rsidR="008D5602" w:rsidRPr="004143B7">
            <w:rPr>
              <w:rFonts w:ascii="Poppins" w:hAnsi="Poppins"/>
              <w:sz w:val="20"/>
              <w:szCs w:val="20"/>
            </w:rPr>
            <w:t>\</w:t>
          </w:r>
          <w:proofErr w:type="spellStart"/>
          <w:r w:rsidR="008D5602" w:rsidRPr="004143B7">
            <w:rPr>
              <w:rFonts w:ascii="Poppins" w:hAnsi="Poppins"/>
              <w:sz w:val="20"/>
              <w:szCs w:val="20"/>
            </w:rPr>
            <w:t>ResultImage</w:t>
          </w:r>
          <w:proofErr w:type="spellEnd"/>
          <w:r w:rsidR="00820293" w:rsidRPr="004143B7">
            <w:rPr>
              <w:rFonts w:ascii="Poppins" w:hAnsi="Poppins"/>
              <w:sz w:val="20"/>
              <w:szCs w:val="20"/>
            </w:rPr>
            <w:t>”</w:t>
          </w:r>
          <w:r w:rsidRPr="004143B7">
            <w:rPr>
              <w:rFonts w:ascii="Poppins" w:hAnsi="Poppins"/>
              <w:sz w:val="20"/>
              <w:szCs w:val="20"/>
            </w:rPr>
            <w:t>.</w:t>
          </w:r>
        </w:p>
        <w:p w:rsidR="00C4111B" w:rsidRPr="004143B7" w:rsidRDefault="00C4111B" w:rsidP="0010019D">
          <w:pPr>
            <w:tabs>
              <w:tab w:val="left" w:pos="720"/>
              <w:tab w:val="left" w:pos="990"/>
            </w:tabs>
            <w:jc w:val="both"/>
            <w:rPr>
              <w:rFonts w:ascii="Poppins" w:hAnsi="Poppins" w:hint="eastAsia"/>
              <w:sz w:val="20"/>
              <w:szCs w:val="20"/>
            </w:rPr>
          </w:pPr>
        </w:p>
        <w:p w:rsidR="00DA1216" w:rsidRPr="004D50CB" w:rsidRDefault="0069515B" w:rsidP="004D50CB">
          <w:pPr>
            <w:pStyle w:val="Heading2"/>
            <w:rPr>
              <w:rFonts w:ascii="Poppins Medium" w:hAnsi="Poppins Medium" w:hint="eastAsia"/>
              <w:b w:val="0"/>
              <w:i w:val="0"/>
              <w:sz w:val="24"/>
              <w:szCs w:val="24"/>
              <w:lang w:eastAsia="ko-KR"/>
            </w:rPr>
          </w:pPr>
          <w:bookmarkStart w:id="1238" w:name="_Toc154050776"/>
          <w:r w:rsidRPr="004D50CB">
            <w:rPr>
              <w:rFonts w:ascii="Poppins Medium" w:hAnsi="Poppins Medium"/>
              <w:b w:val="0"/>
              <w:i w:val="0"/>
              <w:sz w:val="24"/>
              <w:szCs w:val="24"/>
              <w:lang w:eastAsia="ko-KR"/>
            </w:rPr>
            <w:t>1</w:t>
          </w:r>
          <w:r w:rsidR="00472521" w:rsidRPr="004D50CB">
            <w:rPr>
              <w:rFonts w:ascii="Poppins Medium" w:hAnsi="Poppins Medium"/>
              <w:b w:val="0"/>
              <w:i w:val="0"/>
              <w:sz w:val="24"/>
              <w:szCs w:val="24"/>
              <w:lang w:eastAsia="ko-KR"/>
            </w:rPr>
            <w:t>1</w:t>
          </w:r>
          <w:r w:rsidR="007A122D" w:rsidRPr="004D50CB">
            <w:rPr>
              <w:rFonts w:ascii="Poppins Medium" w:hAnsi="Poppins Medium"/>
              <w:b w:val="0"/>
              <w:i w:val="0"/>
              <w:sz w:val="24"/>
              <w:szCs w:val="24"/>
              <w:lang w:eastAsia="ko-KR"/>
            </w:rPr>
            <w:t xml:space="preserve">.4 </w:t>
          </w:r>
          <w:r w:rsidR="0071066D" w:rsidRPr="004D50CB">
            <w:rPr>
              <w:rFonts w:ascii="Poppins Medium" w:hAnsi="Poppins Medium"/>
              <w:b w:val="0"/>
              <w:i w:val="0"/>
              <w:sz w:val="24"/>
              <w:szCs w:val="24"/>
              <w:lang w:eastAsia="ko-KR"/>
            </w:rPr>
            <w:t xml:space="preserve">Questions about </w:t>
          </w:r>
          <w:r w:rsidR="006F2F2F" w:rsidRPr="004D50CB">
            <w:rPr>
              <w:rFonts w:ascii="Poppins Medium" w:hAnsi="Poppins Medium"/>
              <w:b w:val="0"/>
              <w:i w:val="0"/>
              <w:sz w:val="24"/>
              <w:szCs w:val="24"/>
              <w:lang w:eastAsia="ko-KR"/>
            </w:rPr>
            <w:t xml:space="preserve">the </w:t>
          </w:r>
          <w:r w:rsidR="002519C8" w:rsidRPr="004D50CB">
            <w:rPr>
              <w:rFonts w:ascii="Poppins Medium" w:hAnsi="Poppins Medium"/>
              <w:b w:val="0"/>
              <w:i w:val="0"/>
              <w:sz w:val="24"/>
              <w:szCs w:val="24"/>
              <w:lang w:eastAsia="ko-KR"/>
            </w:rPr>
            <w:t xml:space="preserve">Image </w:t>
          </w:r>
          <w:r w:rsidR="00DA1216" w:rsidRPr="004D50CB">
            <w:rPr>
              <w:rFonts w:ascii="Poppins Medium" w:hAnsi="Poppins Medium"/>
              <w:b w:val="0"/>
              <w:i w:val="0"/>
              <w:sz w:val="24"/>
              <w:szCs w:val="24"/>
              <w:lang w:eastAsia="ko-KR"/>
            </w:rPr>
            <w:t>Capture</w:t>
          </w:r>
          <w:r w:rsidR="006F2F2F" w:rsidRPr="004D50CB">
            <w:rPr>
              <w:rFonts w:ascii="Poppins Medium" w:hAnsi="Poppins Medium"/>
              <w:b w:val="0"/>
              <w:i w:val="0"/>
              <w:sz w:val="24"/>
              <w:szCs w:val="24"/>
              <w:lang w:eastAsia="ko-KR"/>
            </w:rPr>
            <w:t xml:space="preserve"> Process</w:t>
          </w:r>
          <w:bookmarkEnd w:id="1238"/>
        </w:p>
        <w:p w:rsidR="00DA1216" w:rsidRPr="004143B7" w:rsidRDefault="00DA1216" w:rsidP="00692F5C">
          <w:pPr>
            <w:tabs>
              <w:tab w:val="left" w:pos="720"/>
              <w:tab w:val="left" w:pos="990"/>
            </w:tabs>
            <w:jc w:val="both"/>
            <w:rPr>
              <w:rFonts w:ascii="Poppins" w:hAnsi="Poppins" w:hint="eastAsia"/>
              <w:sz w:val="20"/>
              <w:szCs w:val="20"/>
            </w:rPr>
          </w:pPr>
        </w:p>
        <w:p w:rsidR="00DA1216" w:rsidRPr="004143B7" w:rsidRDefault="002D2F7C" w:rsidP="00692F5C">
          <w:pPr>
            <w:tabs>
              <w:tab w:val="left" w:pos="720"/>
              <w:tab w:val="left" w:pos="990"/>
            </w:tabs>
            <w:jc w:val="both"/>
            <w:rPr>
              <w:rFonts w:ascii="Poppins" w:hAnsi="Poppins" w:hint="eastAsia"/>
              <w:sz w:val="20"/>
              <w:szCs w:val="20"/>
            </w:rPr>
          </w:pPr>
          <w:r w:rsidRPr="004143B7">
            <w:rPr>
              <w:rFonts w:ascii="Poppins" w:hAnsi="Poppins"/>
              <w:sz w:val="20"/>
              <w:szCs w:val="20"/>
            </w:rPr>
            <w:t xml:space="preserve">1. </w:t>
          </w:r>
          <w:r w:rsidR="00DA1216" w:rsidRPr="004143B7">
            <w:rPr>
              <w:rFonts w:ascii="Poppins" w:hAnsi="Poppins"/>
              <w:sz w:val="20"/>
              <w:szCs w:val="20"/>
            </w:rPr>
            <w:t xml:space="preserve">Can I capture </w:t>
          </w:r>
          <w:r w:rsidRPr="004143B7">
            <w:rPr>
              <w:rFonts w:ascii="Poppins" w:hAnsi="Poppins"/>
              <w:sz w:val="20"/>
              <w:szCs w:val="20"/>
            </w:rPr>
            <w:t>high quality</w:t>
          </w:r>
          <w:r w:rsidR="00DA1216" w:rsidRPr="004143B7">
            <w:rPr>
              <w:rFonts w:ascii="Poppins" w:hAnsi="Poppins"/>
              <w:sz w:val="20"/>
              <w:szCs w:val="20"/>
            </w:rPr>
            <w:t xml:space="preserve"> iris image</w:t>
          </w:r>
          <w:r w:rsidRPr="004143B7">
            <w:rPr>
              <w:rFonts w:ascii="Poppins" w:hAnsi="Poppins"/>
              <w:sz w:val="20"/>
              <w:szCs w:val="20"/>
            </w:rPr>
            <w:t>s</w:t>
          </w:r>
          <w:r w:rsidR="00DA1216" w:rsidRPr="004143B7">
            <w:rPr>
              <w:rFonts w:ascii="Poppins" w:hAnsi="Poppins"/>
              <w:sz w:val="20"/>
              <w:szCs w:val="20"/>
            </w:rPr>
            <w:t xml:space="preserve"> </w:t>
          </w:r>
          <w:r w:rsidRPr="004143B7">
            <w:rPr>
              <w:rFonts w:ascii="Poppins" w:hAnsi="Poppins"/>
              <w:sz w:val="20"/>
              <w:szCs w:val="20"/>
            </w:rPr>
            <w:t>if the user is wearing glasses or contact lenses</w:t>
          </w:r>
          <w:r w:rsidR="00DA1216" w:rsidRPr="004143B7">
            <w:rPr>
              <w:rFonts w:ascii="Poppins" w:hAnsi="Poppins"/>
              <w:sz w:val="20"/>
              <w:szCs w:val="20"/>
            </w:rPr>
            <w:t xml:space="preserve">? </w:t>
          </w:r>
        </w:p>
        <w:p w:rsidR="008D1B89" w:rsidRPr="004143B7" w:rsidRDefault="002D2F7C" w:rsidP="00692F5C">
          <w:pPr>
            <w:tabs>
              <w:tab w:val="left" w:pos="720"/>
              <w:tab w:val="left" w:pos="990"/>
            </w:tabs>
            <w:ind w:left="990" w:hanging="990"/>
            <w:jc w:val="both"/>
            <w:rPr>
              <w:rFonts w:ascii="Poppins" w:hAnsi="Poppins" w:hint="eastAsia"/>
              <w:sz w:val="20"/>
              <w:szCs w:val="20"/>
            </w:rPr>
          </w:pPr>
          <w:r w:rsidRPr="004143B7">
            <w:rPr>
              <w:rFonts w:ascii="Poppins" w:hAnsi="Poppins"/>
              <w:sz w:val="20"/>
              <w:szCs w:val="20"/>
            </w:rPr>
            <w:tab/>
            <w:t>A.</w:t>
          </w:r>
          <w:r w:rsidRPr="004143B7">
            <w:rPr>
              <w:rFonts w:ascii="Poppins" w:hAnsi="Poppins"/>
              <w:sz w:val="20"/>
              <w:szCs w:val="20"/>
            </w:rPr>
            <w:tab/>
          </w:r>
          <w:r w:rsidR="008D1B89" w:rsidRPr="004143B7">
            <w:rPr>
              <w:rFonts w:ascii="Poppins" w:hAnsi="Poppins"/>
              <w:sz w:val="20"/>
              <w:szCs w:val="20"/>
            </w:rPr>
            <w:t>Glasses should not interfere with the image capture</w:t>
          </w:r>
          <w:r w:rsidR="00DA1216" w:rsidRPr="004143B7">
            <w:rPr>
              <w:rFonts w:ascii="Poppins" w:hAnsi="Poppins"/>
              <w:sz w:val="20"/>
              <w:szCs w:val="20"/>
            </w:rPr>
            <w:t xml:space="preserve">, </w:t>
          </w:r>
          <w:r w:rsidR="008D1B89" w:rsidRPr="004143B7">
            <w:rPr>
              <w:rFonts w:ascii="Poppins" w:hAnsi="Poppins"/>
              <w:sz w:val="20"/>
              <w:szCs w:val="20"/>
            </w:rPr>
            <w:t>but the</w:t>
          </w:r>
          <w:r w:rsidRPr="004143B7">
            <w:rPr>
              <w:rFonts w:ascii="Poppins" w:hAnsi="Poppins"/>
              <w:sz w:val="20"/>
              <w:szCs w:val="20"/>
            </w:rPr>
            <w:t xml:space="preserve"> iris patter</w:t>
          </w:r>
          <w:r w:rsidR="008D1B89" w:rsidRPr="004143B7">
            <w:rPr>
              <w:rFonts w:ascii="Poppins" w:hAnsi="Poppins"/>
              <w:sz w:val="20"/>
              <w:szCs w:val="20"/>
            </w:rPr>
            <w:t xml:space="preserve">n may be affected by </w:t>
          </w:r>
          <w:r w:rsidR="00BD5B41" w:rsidRPr="004143B7">
            <w:rPr>
              <w:rFonts w:ascii="Poppins" w:hAnsi="Poppins"/>
              <w:sz w:val="20"/>
              <w:szCs w:val="20"/>
            </w:rPr>
            <w:t>glare</w:t>
          </w:r>
          <w:r w:rsidRPr="004143B7">
            <w:rPr>
              <w:rFonts w:ascii="Poppins" w:hAnsi="Poppins"/>
              <w:sz w:val="20"/>
              <w:szCs w:val="20"/>
            </w:rPr>
            <w:t xml:space="preserve"> </w:t>
          </w:r>
          <w:r w:rsidR="008D1B89" w:rsidRPr="004143B7">
            <w:rPr>
              <w:rFonts w:ascii="Poppins" w:hAnsi="Poppins"/>
              <w:sz w:val="20"/>
              <w:szCs w:val="20"/>
            </w:rPr>
            <w:t>off the glasses depending</w:t>
          </w:r>
          <w:r w:rsidR="002519C8" w:rsidRPr="004143B7">
            <w:rPr>
              <w:rFonts w:ascii="Poppins" w:hAnsi="Poppins"/>
              <w:sz w:val="20"/>
              <w:szCs w:val="20"/>
            </w:rPr>
            <w:t xml:space="preserve"> upon the situation</w:t>
          </w:r>
          <w:r w:rsidRPr="004143B7">
            <w:rPr>
              <w:rFonts w:ascii="Poppins" w:hAnsi="Poppins"/>
              <w:sz w:val="20"/>
              <w:szCs w:val="20"/>
            </w:rPr>
            <w:t>.</w:t>
          </w:r>
          <w:r w:rsidR="00A866EF">
            <w:rPr>
              <w:rFonts w:ascii="Poppins" w:hAnsi="Poppins"/>
              <w:sz w:val="20"/>
              <w:szCs w:val="20"/>
            </w:rPr>
            <w:t xml:space="preserve"> </w:t>
          </w:r>
          <w:r w:rsidR="002519C8" w:rsidRPr="004143B7">
            <w:rPr>
              <w:rFonts w:ascii="Poppins" w:hAnsi="Poppins"/>
              <w:sz w:val="20"/>
              <w:szCs w:val="20"/>
            </w:rPr>
            <w:t>We recommend removing glasses</w:t>
          </w:r>
          <w:r w:rsidR="008D1B89" w:rsidRPr="004143B7">
            <w:rPr>
              <w:rFonts w:ascii="Poppins" w:hAnsi="Poppins"/>
              <w:sz w:val="20"/>
              <w:szCs w:val="20"/>
            </w:rPr>
            <w:t>, especially before enrollment.</w:t>
          </w:r>
          <w:r w:rsidR="00A866EF">
            <w:rPr>
              <w:rFonts w:ascii="Poppins" w:hAnsi="Poppins"/>
              <w:sz w:val="20"/>
              <w:szCs w:val="20"/>
            </w:rPr>
            <w:t xml:space="preserve"> </w:t>
          </w:r>
          <w:r w:rsidR="008D1B89" w:rsidRPr="004143B7">
            <w:rPr>
              <w:rFonts w:ascii="Poppins" w:hAnsi="Poppins"/>
              <w:sz w:val="20"/>
              <w:szCs w:val="20"/>
            </w:rPr>
            <w:t>It is also possible to adjust</w:t>
          </w:r>
          <w:r w:rsidR="002F5A47" w:rsidRPr="004143B7">
            <w:rPr>
              <w:rFonts w:ascii="Poppins" w:hAnsi="Poppins"/>
              <w:sz w:val="20"/>
              <w:szCs w:val="20"/>
            </w:rPr>
            <w:t xml:space="preserve"> the equipment as seen in Section </w:t>
          </w:r>
          <w:r w:rsidR="00C844D6" w:rsidRPr="004143B7">
            <w:rPr>
              <w:rFonts w:ascii="Poppins" w:hAnsi="Poppins"/>
              <w:sz w:val="20"/>
              <w:szCs w:val="20"/>
              <w:lang w:eastAsia="ko-KR"/>
            </w:rPr>
            <w:t>9</w:t>
          </w:r>
          <w:r w:rsidR="002F5A47" w:rsidRPr="004143B7">
            <w:rPr>
              <w:rFonts w:ascii="Poppins" w:hAnsi="Poppins"/>
              <w:sz w:val="20"/>
              <w:szCs w:val="20"/>
            </w:rPr>
            <w:t>.</w:t>
          </w:r>
          <w:r w:rsidR="004C5333" w:rsidRPr="004143B7">
            <w:rPr>
              <w:rFonts w:ascii="Poppins" w:hAnsi="Poppins"/>
              <w:sz w:val="20"/>
              <w:szCs w:val="20"/>
            </w:rPr>
            <w:t>5</w:t>
          </w:r>
          <w:r w:rsidR="002F5A47" w:rsidRPr="004143B7">
            <w:rPr>
              <w:rFonts w:ascii="Poppins" w:hAnsi="Poppins"/>
              <w:sz w:val="20"/>
              <w:szCs w:val="20"/>
            </w:rPr>
            <w:t xml:space="preserve"> “Preventing Reflection on Glasses” to improve the image quality</w:t>
          </w:r>
          <w:r w:rsidR="008D1B89" w:rsidRPr="004143B7">
            <w:rPr>
              <w:rFonts w:ascii="Poppins" w:hAnsi="Poppins"/>
              <w:sz w:val="20"/>
              <w:szCs w:val="20"/>
            </w:rPr>
            <w:t>.</w:t>
          </w:r>
        </w:p>
        <w:p w:rsidR="008D1B89" w:rsidRPr="004143B7" w:rsidRDefault="008D1B89" w:rsidP="00692F5C">
          <w:pPr>
            <w:tabs>
              <w:tab w:val="left" w:pos="720"/>
              <w:tab w:val="left" w:pos="990"/>
            </w:tabs>
            <w:ind w:left="990" w:hanging="990"/>
            <w:jc w:val="both"/>
            <w:rPr>
              <w:rFonts w:ascii="Poppins" w:hAnsi="Poppins" w:hint="eastAsia"/>
              <w:sz w:val="20"/>
              <w:szCs w:val="20"/>
            </w:rPr>
          </w:pPr>
        </w:p>
        <w:p w:rsidR="00DA1216" w:rsidRPr="004143B7" w:rsidRDefault="008D1B89" w:rsidP="00692F5C">
          <w:pPr>
            <w:tabs>
              <w:tab w:val="left" w:pos="720"/>
              <w:tab w:val="left" w:pos="990"/>
            </w:tabs>
            <w:ind w:left="990" w:hanging="990"/>
            <w:jc w:val="both"/>
            <w:rPr>
              <w:rFonts w:ascii="Poppins" w:hAnsi="Poppins" w:hint="eastAsia"/>
              <w:sz w:val="20"/>
              <w:szCs w:val="20"/>
            </w:rPr>
          </w:pPr>
          <w:r w:rsidRPr="004143B7">
            <w:rPr>
              <w:rFonts w:ascii="Poppins" w:hAnsi="Poppins"/>
              <w:sz w:val="20"/>
              <w:szCs w:val="20"/>
            </w:rPr>
            <w:tab/>
          </w:r>
          <w:r w:rsidRPr="004143B7">
            <w:rPr>
              <w:rFonts w:ascii="Poppins" w:hAnsi="Poppins"/>
              <w:sz w:val="20"/>
              <w:szCs w:val="20"/>
            </w:rPr>
            <w:tab/>
            <w:t>Soft contact lenses are not likely to cause problems.</w:t>
          </w:r>
          <w:r w:rsidR="00A866EF">
            <w:rPr>
              <w:rFonts w:ascii="Poppins" w:hAnsi="Poppins"/>
              <w:sz w:val="20"/>
              <w:szCs w:val="20"/>
            </w:rPr>
            <w:t xml:space="preserve"> </w:t>
          </w:r>
          <w:r w:rsidRPr="004143B7">
            <w:rPr>
              <w:rFonts w:ascii="Poppins" w:hAnsi="Poppins"/>
              <w:sz w:val="20"/>
              <w:szCs w:val="20"/>
            </w:rPr>
            <w:t xml:space="preserve">Hard contact lenses </w:t>
          </w:r>
          <w:r w:rsidR="00BD5B41" w:rsidRPr="004143B7">
            <w:rPr>
              <w:rFonts w:ascii="Poppins" w:hAnsi="Poppins"/>
              <w:sz w:val="20"/>
              <w:szCs w:val="20"/>
            </w:rPr>
            <w:t>can create glare that covers part of the iris and makes capture more difficult</w:t>
          </w:r>
          <w:r w:rsidRPr="004143B7">
            <w:rPr>
              <w:rFonts w:ascii="Poppins" w:hAnsi="Poppins"/>
              <w:sz w:val="20"/>
              <w:szCs w:val="20"/>
            </w:rPr>
            <w:t>.</w:t>
          </w:r>
        </w:p>
        <w:p w:rsidR="00DA1216" w:rsidRPr="004143B7" w:rsidRDefault="00DA1216" w:rsidP="00692F5C">
          <w:pPr>
            <w:tabs>
              <w:tab w:val="left" w:pos="720"/>
              <w:tab w:val="left" w:pos="990"/>
            </w:tabs>
            <w:jc w:val="both"/>
            <w:rPr>
              <w:rFonts w:ascii="Poppins" w:hAnsi="Poppins" w:hint="eastAsia"/>
              <w:sz w:val="20"/>
              <w:szCs w:val="20"/>
            </w:rPr>
          </w:pPr>
        </w:p>
        <w:p w:rsidR="00DA1216" w:rsidRPr="004143B7" w:rsidRDefault="002519C8" w:rsidP="00692F5C">
          <w:pPr>
            <w:tabs>
              <w:tab w:val="left" w:pos="720"/>
              <w:tab w:val="left" w:pos="990"/>
            </w:tabs>
            <w:jc w:val="both"/>
            <w:rPr>
              <w:rFonts w:ascii="Poppins" w:hAnsi="Poppins" w:hint="eastAsia"/>
              <w:sz w:val="20"/>
              <w:szCs w:val="20"/>
            </w:rPr>
          </w:pPr>
          <w:r w:rsidRPr="004143B7">
            <w:rPr>
              <w:rFonts w:ascii="Poppins" w:hAnsi="Poppins"/>
              <w:sz w:val="20"/>
              <w:szCs w:val="20"/>
            </w:rPr>
            <w:t xml:space="preserve">2. </w:t>
          </w:r>
          <w:r w:rsidR="00DA1216" w:rsidRPr="004143B7">
            <w:rPr>
              <w:rFonts w:ascii="Poppins" w:hAnsi="Poppins"/>
              <w:sz w:val="20"/>
              <w:szCs w:val="20"/>
            </w:rPr>
            <w:t>Is the iris affected by Lasik eye correction</w:t>
          </w:r>
          <w:r w:rsidRPr="004143B7">
            <w:rPr>
              <w:rFonts w:ascii="Poppins" w:hAnsi="Poppins"/>
              <w:sz w:val="20"/>
              <w:szCs w:val="20"/>
            </w:rPr>
            <w:t>,</w:t>
          </w:r>
          <w:r w:rsidR="00DA1216" w:rsidRPr="004143B7">
            <w:rPr>
              <w:rFonts w:ascii="Poppins" w:hAnsi="Poppins"/>
              <w:sz w:val="20"/>
              <w:szCs w:val="20"/>
            </w:rPr>
            <w:t xml:space="preserve"> or any other co</w:t>
          </w:r>
          <w:r w:rsidRPr="004143B7">
            <w:rPr>
              <w:rFonts w:ascii="Poppins" w:hAnsi="Poppins"/>
              <w:sz w:val="20"/>
              <w:szCs w:val="20"/>
            </w:rPr>
            <w:t>rrection surgery, or by disease</w:t>
          </w:r>
          <w:r w:rsidR="00DA1216" w:rsidRPr="004143B7">
            <w:rPr>
              <w:rFonts w:ascii="Poppins" w:hAnsi="Poppins"/>
              <w:sz w:val="20"/>
              <w:szCs w:val="20"/>
            </w:rPr>
            <w:t>?</w:t>
          </w:r>
        </w:p>
        <w:p w:rsidR="00DA1216" w:rsidRPr="004143B7" w:rsidRDefault="002519C8" w:rsidP="00692F5C">
          <w:pPr>
            <w:tabs>
              <w:tab w:val="left" w:pos="720"/>
              <w:tab w:val="left" w:pos="990"/>
            </w:tabs>
            <w:ind w:left="990" w:hanging="990"/>
            <w:jc w:val="both"/>
            <w:rPr>
              <w:rFonts w:ascii="Poppins" w:hAnsi="Poppins" w:hint="eastAsia"/>
              <w:sz w:val="20"/>
              <w:szCs w:val="20"/>
            </w:rPr>
          </w:pPr>
          <w:r w:rsidRPr="004143B7">
            <w:rPr>
              <w:rFonts w:ascii="Poppins" w:hAnsi="Poppins"/>
              <w:sz w:val="20"/>
              <w:szCs w:val="20"/>
            </w:rPr>
            <w:tab/>
            <w:t>A.</w:t>
          </w:r>
          <w:r w:rsidRPr="004143B7">
            <w:rPr>
              <w:rFonts w:ascii="Poppins" w:hAnsi="Poppins"/>
              <w:sz w:val="20"/>
              <w:szCs w:val="20"/>
            </w:rPr>
            <w:tab/>
          </w:r>
          <w:r w:rsidR="002F5A47" w:rsidRPr="004143B7">
            <w:rPr>
              <w:rFonts w:ascii="Poppins" w:hAnsi="Poppins"/>
              <w:sz w:val="20"/>
              <w:szCs w:val="20"/>
            </w:rPr>
            <w:t>D</w:t>
          </w:r>
          <w:r w:rsidR="00C364C5" w:rsidRPr="004143B7">
            <w:rPr>
              <w:rFonts w:ascii="Poppins" w:hAnsi="Poppins"/>
              <w:sz w:val="20"/>
              <w:szCs w:val="20"/>
            </w:rPr>
            <w:t xml:space="preserve">isease or </w:t>
          </w:r>
          <w:r w:rsidR="002F5A47" w:rsidRPr="004143B7">
            <w:rPr>
              <w:rFonts w:ascii="Poppins" w:hAnsi="Poppins"/>
              <w:sz w:val="20"/>
              <w:szCs w:val="20"/>
            </w:rPr>
            <w:t>surgery</w:t>
          </w:r>
          <w:r w:rsidR="00C364C5" w:rsidRPr="004143B7">
            <w:rPr>
              <w:rFonts w:ascii="Poppins" w:hAnsi="Poppins"/>
              <w:sz w:val="20"/>
              <w:szCs w:val="20"/>
            </w:rPr>
            <w:t xml:space="preserve"> that </w:t>
          </w:r>
          <w:r w:rsidR="002F5A47" w:rsidRPr="004143B7">
            <w:rPr>
              <w:rFonts w:ascii="Poppins" w:hAnsi="Poppins"/>
              <w:sz w:val="20"/>
              <w:szCs w:val="20"/>
            </w:rPr>
            <w:t xml:space="preserve">covers over or changes </w:t>
          </w:r>
          <w:r w:rsidR="00C364C5" w:rsidRPr="004143B7">
            <w:rPr>
              <w:rFonts w:ascii="Poppins" w:hAnsi="Poppins"/>
              <w:sz w:val="20"/>
              <w:szCs w:val="20"/>
            </w:rPr>
            <w:t xml:space="preserve">the iris pattern may interfere with </w:t>
          </w:r>
          <w:r w:rsidR="002F5A47" w:rsidRPr="004143B7">
            <w:rPr>
              <w:rFonts w:ascii="Poppins" w:hAnsi="Poppins"/>
              <w:sz w:val="20"/>
              <w:szCs w:val="20"/>
            </w:rPr>
            <w:t>iris recognition</w:t>
          </w:r>
          <w:r w:rsidR="00C364C5" w:rsidRPr="004143B7">
            <w:rPr>
              <w:rFonts w:ascii="Poppins" w:hAnsi="Poppins"/>
              <w:sz w:val="20"/>
              <w:szCs w:val="20"/>
            </w:rPr>
            <w:t>.</w:t>
          </w:r>
          <w:r w:rsidR="00A866EF">
            <w:rPr>
              <w:rFonts w:ascii="Poppins" w:hAnsi="Poppins"/>
              <w:sz w:val="20"/>
              <w:szCs w:val="20"/>
            </w:rPr>
            <w:t xml:space="preserve"> </w:t>
          </w:r>
          <w:r w:rsidR="00C364C5" w:rsidRPr="004143B7">
            <w:rPr>
              <w:rFonts w:ascii="Poppins" w:hAnsi="Poppins"/>
              <w:sz w:val="20"/>
              <w:szCs w:val="20"/>
            </w:rPr>
            <w:t xml:space="preserve">However, most </w:t>
          </w:r>
          <w:r w:rsidRPr="004143B7">
            <w:rPr>
              <w:rFonts w:ascii="Poppins" w:hAnsi="Poppins"/>
              <w:sz w:val="20"/>
              <w:szCs w:val="20"/>
            </w:rPr>
            <w:t>eye surgery or disease</w:t>
          </w:r>
          <w:r w:rsidR="00C364C5" w:rsidRPr="004143B7">
            <w:rPr>
              <w:rFonts w:ascii="Poppins" w:hAnsi="Poppins"/>
              <w:sz w:val="20"/>
              <w:szCs w:val="20"/>
            </w:rPr>
            <w:t xml:space="preserve"> does not</w:t>
          </w:r>
          <w:r w:rsidR="002F5A47" w:rsidRPr="004143B7">
            <w:rPr>
              <w:rFonts w:ascii="Poppins" w:hAnsi="Poppins"/>
              <w:sz w:val="20"/>
              <w:szCs w:val="20"/>
            </w:rPr>
            <w:t xml:space="preserve"> have these</w:t>
          </w:r>
          <w:r w:rsidRPr="004143B7">
            <w:rPr>
              <w:rFonts w:ascii="Poppins" w:hAnsi="Poppins"/>
              <w:sz w:val="20"/>
              <w:szCs w:val="20"/>
            </w:rPr>
            <w:t xml:space="preserve"> </w:t>
          </w:r>
          <w:r w:rsidR="00C364C5" w:rsidRPr="004143B7">
            <w:rPr>
              <w:rFonts w:ascii="Poppins" w:hAnsi="Poppins"/>
              <w:sz w:val="20"/>
              <w:szCs w:val="20"/>
            </w:rPr>
            <w:t>impact</w:t>
          </w:r>
          <w:r w:rsidR="002F5A47" w:rsidRPr="004143B7">
            <w:rPr>
              <w:rFonts w:ascii="Poppins" w:hAnsi="Poppins"/>
              <w:sz w:val="20"/>
              <w:szCs w:val="20"/>
            </w:rPr>
            <w:t>s</w:t>
          </w:r>
          <w:r w:rsidRPr="004143B7">
            <w:rPr>
              <w:rFonts w:ascii="Poppins" w:hAnsi="Poppins"/>
              <w:sz w:val="20"/>
              <w:szCs w:val="20"/>
            </w:rPr>
            <w:t>.</w:t>
          </w:r>
          <w:r w:rsidR="00A866EF">
            <w:rPr>
              <w:rFonts w:ascii="Poppins" w:hAnsi="Poppins"/>
              <w:sz w:val="20"/>
              <w:szCs w:val="20"/>
            </w:rPr>
            <w:t xml:space="preserve"> </w:t>
          </w:r>
          <w:r w:rsidR="002F5A47" w:rsidRPr="004143B7">
            <w:rPr>
              <w:rFonts w:ascii="Poppins" w:hAnsi="Poppins"/>
              <w:sz w:val="20"/>
              <w:szCs w:val="20"/>
            </w:rPr>
            <w:t>For example, Lasik eye correction should not cause any changes to the iris.</w:t>
          </w:r>
          <w:r w:rsidR="00A866EF">
            <w:rPr>
              <w:rFonts w:ascii="Poppins" w:hAnsi="Poppins"/>
              <w:sz w:val="20"/>
              <w:szCs w:val="20"/>
            </w:rPr>
            <w:t xml:space="preserve"> </w:t>
          </w:r>
          <w:r w:rsidR="00BD5B41" w:rsidRPr="004143B7">
            <w:rPr>
              <w:rFonts w:ascii="Poppins" w:hAnsi="Poppins"/>
              <w:sz w:val="20"/>
              <w:szCs w:val="20"/>
            </w:rPr>
            <w:t>An example of surgery that might cause challenges is intraocular implants.</w:t>
          </w:r>
          <w:r w:rsidR="00A866EF">
            <w:rPr>
              <w:rFonts w:ascii="Poppins" w:hAnsi="Poppins"/>
              <w:sz w:val="20"/>
              <w:szCs w:val="20"/>
            </w:rPr>
            <w:t xml:space="preserve"> </w:t>
          </w:r>
          <w:r w:rsidR="00BD5B41" w:rsidRPr="004143B7">
            <w:rPr>
              <w:rFonts w:ascii="Poppins" w:hAnsi="Poppins"/>
              <w:sz w:val="20"/>
              <w:szCs w:val="20"/>
            </w:rPr>
            <w:t>These implants are similar to hard contact lenses and may cause glare that makes capture more difficult.</w:t>
          </w:r>
        </w:p>
        <w:p w:rsidR="00DA1216" w:rsidRPr="004143B7" w:rsidRDefault="00DA1216" w:rsidP="00692F5C">
          <w:pPr>
            <w:tabs>
              <w:tab w:val="left" w:pos="720"/>
              <w:tab w:val="left" w:pos="990"/>
            </w:tabs>
            <w:jc w:val="both"/>
            <w:rPr>
              <w:rFonts w:ascii="Poppins" w:hAnsi="Poppins" w:hint="eastAsia"/>
              <w:sz w:val="20"/>
              <w:szCs w:val="20"/>
            </w:rPr>
          </w:pPr>
        </w:p>
        <w:p w:rsidR="00DA1216" w:rsidRPr="004143B7" w:rsidRDefault="002519C8" w:rsidP="00692F5C">
          <w:pPr>
            <w:tabs>
              <w:tab w:val="left" w:pos="720"/>
              <w:tab w:val="left" w:pos="990"/>
            </w:tabs>
            <w:jc w:val="both"/>
            <w:rPr>
              <w:rFonts w:ascii="Poppins" w:hAnsi="Poppins" w:hint="eastAsia"/>
              <w:sz w:val="20"/>
              <w:szCs w:val="20"/>
            </w:rPr>
          </w:pPr>
          <w:r w:rsidRPr="004143B7">
            <w:rPr>
              <w:rFonts w:ascii="Poppins" w:hAnsi="Poppins"/>
              <w:sz w:val="20"/>
              <w:szCs w:val="20"/>
            </w:rPr>
            <w:t xml:space="preserve">3. </w:t>
          </w:r>
          <w:r w:rsidR="00DA1216" w:rsidRPr="004143B7">
            <w:rPr>
              <w:rFonts w:ascii="Poppins" w:hAnsi="Poppins"/>
              <w:sz w:val="20"/>
              <w:szCs w:val="20"/>
            </w:rPr>
            <w:t xml:space="preserve">Why does </w:t>
          </w:r>
          <w:r w:rsidRPr="004143B7">
            <w:rPr>
              <w:rFonts w:ascii="Poppins" w:hAnsi="Poppins"/>
              <w:sz w:val="20"/>
              <w:szCs w:val="20"/>
            </w:rPr>
            <w:t xml:space="preserve">the user have to move </w:t>
          </w:r>
          <w:r w:rsidR="00F52C8B" w:rsidRPr="004143B7">
            <w:rPr>
              <w:rFonts w:ascii="Poppins" w:hAnsi="Poppins"/>
              <w:sz w:val="20"/>
              <w:szCs w:val="20"/>
            </w:rPr>
            <w:t xml:space="preserve">slowly </w:t>
          </w:r>
          <w:r w:rsidR="00DA1216" w:rsidRPr="004143B7">
            <w:rPr>
              <w:rFonts w:ascii="Poppins" w:hAnsi="Poppins"/>
              <w:sz w:val="20"/>
              <w:szCs w:val="20"/>
            </w:rPr>
            <w:t xml:space="preserve">forward </w:t>
          </w:r>
          <w:r w:rsidRPr="004143B7">
            <w:rPr>
              <w:rFonts w:ascii="Poppins" w:hAnsi="Poppins"/>
              <w:sz w:val="20"/>
              <w:szCs w:val="20"/>
            </w:rPr>
            <w:t>during the capture procedure</w:t>
          </w:r>
          <w:r w:rsidR="00DA1216" w:rsidRPr="004143B7">
            <w:rPr>
              <w:rFonts w:ascii="Poppins" w:hAnsi="Poppins"/>
              <w:sz w:val="20"/>
              <w:szCs w:val="20"/>
            </w:rPr>
            <w:t>?</w:t>
          </w:r>
        </w:p>
        <w:p w:rsidR="00DA1216" w:rsidRPr="004143B7" w:rsidRDefault="002519C8" w:rsidP="0094228E">
          <w:pPr>
            <w:tabs>
              <w:tab w:val="left" w:pos="720"/>
              <w:tab w:val="left" w:pos="990"/>
            </w:tabs>
            <w:ind w:left="990" w:hanging="990"/>
            <w:jc w:val="both"/>
            <w:rPr>
              <w:rFonts w:ascii="Poppins" w:hAnsi="Poppins" w:hint="eastAsia"/>
              <w:sz w:val="20"/>
              <w:szCs w:val="20"/>
            </w:rPr>
          </w:pPr>
          <w:r w:rsidRPr="004143B7">
            <w:rPr>
              <w:rFonts w:ascii="Poppins" w:hAnsi="Poppins"/>
              <w:sz w:val="20"/>
              <w:szCs w:val="20"/>
            </w:rPr>
            <w:tab/>
            <w:t>A.</w:t>
          </w:r>
          <w:r w:rsidRPr="004143B7">
            <w:rPr>
              <w:rFonts w:ascii="Poppins" w:hAnsi="Poppins"/>
              <w:sz w:val="20"/>
              <w:szCs w:val="20"/>
            </w:rPr>
            <w:tab/>
          </w:r>
          <w:r w:rsidR="00F52C8B" w:rsidRPr="004143B7">
            <w:rPr>
              <w:rFonts w:ascii="Poppins" w:hAnsi="Poppins"/>
              <w:sz w:val="20"/>
              <w:szCs w:val="20"/>
            </w:rPr>
            <w:t>To begin capture, the user must be</w:t>
          </w:r>
          <w:r w:rsidR="00DA1216" w:rsidRPr="004143B7">
            <w:rPr>
              <w:rFonts w:ascii="Poppins" w:hAnsi="Poppins"/>
              <w:sz w:val="20"/>
              <w:szCs w:val="20"/>
            </w:rPr>
            <w:t xml:space="preserve"> </w:t>
          </w:r>
          <w:r w:rsidR="00F52C8B" w:rsidRPr="004143B7">
            <w:rPr>
              <w:rFonts w:ascii="Poppins" w:hAnsi="Poppins"/>
              <w:sz w:val="20"/>
              <w:szCs w:val="20"/>
            </w:rPr>
            <w:t>at</w:t>
          </w:r>
          <w:r w:rsidR="00DA1216" w:rsidRPr="004143B7">
            <w:rPr>
              <w:rFonts w:ascii="Poppins" w:hAnsi="Poppins"/>
              <w:sz w:val="20"/>
              <w:szCs w:val="20"/>
            </w:rPr>
            <w:t xml:space="preserve"> the </w:t>
          </w:r>
          <w:r w:rsidR="00F52C8B" w:rsidRPr="004143B7">
            <w:rPr>
              <w:rFonts w:ascii="Poppins" w:hAnsi="Poppins"/>
              <w:sz w:val="20"/>
              <w:szCs w:val="20"/>
            </w:rPr>
            <w:t>appropriate capture distance and in complete focus.</w:t>
          </w:r>
          <w:r w:rsidR="00A866EF">
            <w:rPr>
              <w:rFonts w:ascii="Poppins" w:hAnsi="Poppins"/>
              <w:sz w:val="20"/>
              <w:szCs w:val="20"/>
            </w:rPr>
            <w:t xml:space="preserve"> </w:t>
          </w:r>
          <w:r w:rsidR="00F52C8B" w:rsidRPr="004143B7">
            <w:rPr>
              <w:rFonts w:ascii="Poppins" w:hAnsi="Poppins"/>
              <w:sz w:val="20"/>
              <w:szCs w:val="20"/>
            </w:rPr>
            <w:t>Moving forward slowly is the best way to achieve the right distance</w:t>
          </w:r>
          <w:r w:rsidR="0094228E">
            <w:rPr>
              <w:rFonts w:ascii="Poppins" w:hAnsi="Poppins"/>
              <w:sz w:val="20"/>
              <w:szCs w:val="20"/>
            </w:rPr>
            <w:t>.</w:t>
          </w:r>
        </w:p>
        <w:p w:rsidR="00DA1216" w:rsidRPr="004143B7" w:rsidRDefault="00DA1216" w:rsidP="00692F5C">
          <w:pPr>
            <w:tabs>
              <w:tab w:val="left" w:pos="720"/>
              <w:tab w:val="left" w:pos="990"/>
            </w:tabs>
            <w:jc w:val="both"/>
            <w:rPr>
              <w:rFonts w:ascii="Poppins" w:hAnsi="Poppins" w:hint="eastAsia"/>
              <w:sz w:val="20"/>
              <w:szCs w:val="20"/>
            </w:rPr>
          </w:pPr>
        </w:p>
        <w:p w:rsidR="00DA1216" w:rsidRPr="004143B7" w:rsidRDefault="0094228E" w:rsidP="00692F5C">
          <w:pPr>
            <w:tabs>
              <w:tab w:val="left" w:pos="720"/>
              <w:tab w:val="left" w:pos="990"/>
            </w:tabs>
            <w:jc w:val="both"/>
            <w:rPr>
              <w:rFonts w:ascii="Poppins" w:hAnsi="Poppins" w:hint="eastAsia"/>
              <w:sz w:val="20"/>
              <w:szCs w:val="20"/>
            </w:rPr>
          </w:pPr>
          <w:r>
            <w:rPr>
              <w:rFonts w:ascii="Poppins" w:hAnsi="Poppins"/>
              <w:sz w:val="20"/>
              <w:szCs w:val="20"/>
            </w:rPr>
            <w:t>4</w:t>
          </w:r>
          <w:r w:rsidR="00A34785" w:rsidRPr="004143B7">
            <w:rPr>
              <w:rFonts w:ascii="Poppins" w:hAnsi="Poppins"/>
              <w:sz w:val="20"/>
              <w:szCs w:val="20"/>
            </w:rPr>
            <w:t xml:space="preserve">. </w:t>
          </w:r>
          <w:r w:rsidR="00DA1216" w:rsidRPr="004143B7">
            <w:rPr>
              <w:rFonts w:ascii="Poppins" w:hAnsi="Poppins"/>
              <w:sz w:val="20"/>
              <w:szCs w:val="20"/>
            </w:rPr>
            <w:t xml:space="preserve">Although </w:t>
          </w:r>
          <w:r w:rsidR="00A34785" w:rsidRPr="004143B7">
            <w:rPr>
              <w:rFonts w:ascii="Poppins" w:hAnsi="Poppins"/>
              <w:sz w:val="20"/>
              <w:szCs w:val="20"/>
            </w:rPr>
            <w:t>the</w:t>
          </w:r>
          <w:r w:rsidR="00DA1216" w:rsidRPr="004143B7">
            <w:rPr>
              <w:rFonts w:ascii="Poppins" w:hAnsi="Poppins"/>
              <w:sz w:val="20"/>
              <w:szCs w:val="20"/>
            </w:rPr>
            <w:t xml:space="preserve"> iris camera</w:t>
          </w:r>
          <w:r w:rsidR="00A34785" w:rsidRPr="004143B7">
            <w:rPr>
              <w:rFonts w:ascii="Poppins" w:hAnsi="Poppins"/>
              <w:sz w:val="20"/>
              <w:szCs w:val="20"/>
            </w:rPr>
            <w:t xml:space="preserve"> is</w:t>
          </w:r>
          <w:r w:rsidR="00DA1216" w:rsidRPr="004143B7">
            <w:rPr>
              <w:rFonts w:ascii="Poppins" w:hAnsi="Poppins"/>
              <w:sz w:val="20"/>
              <w:szCs w:val="20"/>
            </w:rPr>
            <w:t xml:space="preserve"> indoor</w:t>
          </w:r>
          <w:r w:rsidR="00A34785" w:rsidRPr="004143B7">
            <w:rPr>
              <w:rFonts w:ascii="Poppins" w:hAnsi="Poppins"/>
              <w:sz w:val="20"/>
              <w:szCs w:val="20"/>
            </w:rPr>
            <w:t>s</w:t>
          </w:r>
          <w:r w:rsidR="00DA1216" w:rsidRPr="004143B7">
            <w:rPr>
              <w:rFonts w:ascii="Poppins" w:hAnsi="Poppins"/>
              <w:sz w:val="20"/>
              <w:szCs w:val="20"/>
            </w:rPr>
            <w:t>, there is a reflection on the iris image. What should I do?</w:t>
          </w:r>
        </w:p>
        <w:p w:rsidR="00DA1216" w:rsidRPr="004143B7" w:rsidRDefault="00A34785" w:rsidP="00692F5C">
          <w:pPr>
            <w:tabs>
              <w:tab w:val="left" w:pos="720"/>
              <w:tab w:val="left" w:pos="990"/>
            </w:tabs>
            <w:ind w:left="990" w:hanging="990"/>
            <w:jc w:val="both"/>
            <w:rPr>
              <w:rFonts w:ascii="Poppins" w:hAnsi="Poppins" w:hint="eastAsia"/>
              <w:sz w:val="20"/>
              <w:szCs w:val="20"/>
            </w:rPr>
          </w:pPr>
          <w:r w:rsidRPr="004143B7">
            <w:rPr>
              <w:rFonts w:ascii="Poppins" w:hAnsi="Poppins"/>
              <w:sz w:val="20"/>
              <w:szCs w:val="20"/>
            </w:rPr>
            <w:tab/>
            <w:t>A.</w:t>
          </w:r>
          <w:r w:rsidRPr="004143B7">
            <w:rPr>
              <w:rFonts w:ascii="Poppins" w:hAnsi="Poppins"/>
              <w:sz w:val="20"/>
              <w:szCs w:val="20"/>
            </w:rPr>
            <w:tab/>
            <w:t xml:space="preserve">The problem may be </w:t>
          </w:r>
          <w:r w:rsidR="00DA1216" w:rsidRPr="004143B7">
            <w:rPr>
              <w:rFonts w:ascii="Poppins" w:hAnsi="Poppins"/>
              <w:sz w:val="20"/>
              <w:szCs w:val="20"/>
            </w:rPr>
            <w:t>caused by another source of light such as fluorescent bulbs</w:t>
          </w:r>
          <w:r w:rsidRPr="004143B7">
            <w:rPr>
              <w:rFonts w:ascii="Poppins" w:hAnsi="Poppins"/>
              <w:sz w:val="20"/>
              <w:szCs w:val="20"/>
            </w:rPr>
            <w:t>, sunlight from a window,</w:t>
          </w:r>
          <w:r w:rsidR="00DA1216" w:rsidRPr="004143B7">
            <w:rPr>
              <w:rFonts w:ascii="Poppins" w:hAnsi="Poppins"/>
              <w:sz w:val="20"/>
              <w:szCs w:val="20"/>
            </w:rPr>
            <w:t xml:space="preserve"> or </w:t>
          </w:r>
          <w:r w:rsidRPr="004143B7">
            <w:rPr>
              <w:rFonts w:ascii="Poppins" w:hAnsi="Poppins"/>
              <w:sz w:val="20"/>
              <w:szCs w:val="20"/>
            </w:rPr>
            <w:t>the reflection from a mirror.</w:t>
          </w:r>
          <w:r w:rsidR="00A866EF">
            <w:rPr>
              <w:rFonts w:ascii="Poppins" w:hAnsi="Poppins"/>
              <w:sz w:val="20"/>
              <w:szCs w:val="20"/>
            </w:rPr>
            <w:t xml:space="preserve"> </w:t>
          </w:r>
          <w:r w:rsidRPr="004143B7">
            <w:rPr>
              <w:rFonts w:ascii="Poppins" w:hAnsi="Poppins"/>
              <w:sz w:val="20"/>
              <w:szCs w:val="20"/>
            </w:rPr>
            <w:t>Adjust the location of</w:t>
          </w:r>
          <w:r w:rsidR="00945F3B" w:rsidRPr="004143B7">
            <w:rPr>
              <w:rFonts w:ascii="Poppins" w:hAnsi="Poppins"/>
              <w:sz w:val="20"/>
              <w:szCs w:val="20"/>
            </w:rPr>
            <w:t xml:space="preserve"> the</w:t>
          </w:r>
          <w:r w:rsidRPr="004143B7">
            <w:rPr>
              <w:rFonts w:ascii="Poppins" w:hAnsi="Poppins"/>
              <w:sz w:val="20"/>
              <w:szCs w:val="20"/>
            </w:rPr>
            <w:t xml:space="preserve"> camera and/or </w:t>
          </w:r>
          <w:r w:rsidR="00DA1216" w:rsidRPr="004143B7">
            <w:rPr>
              <w:rFonts w:ascii="Poppins" w:hAnsi="Poppins"/>
              <w:sz w:val="20"/>
              <w:szCs w:val="20"/>
            </w:rPr>
            <w:t>user and try to capture</w:t>
          </w:r>
          <w:r w:rsidRPr="004143B7">
            <w:rPr>
              <w:rFonts w:ascii="Poppins" w:hAnsi="Poppins"/>
              <w:sz w:val="20"/>
              <w:szCs w:val="20"/>
            </w:rPr>
            <w:t xml:space="preserve"> the image</w:t>
          </w:r>
          <w:r w:rsidR="00DA1216" w:rsidRPr="004143B7">
            <w:rPr>
              <w:rFonts w:ascii="Poppins" w:hAnsi="Poppins"/>
              <w:sz w:val="20"/>
              <w:szCs w:val="20"/>
            </w:rPr>
            <w:t xml:space="preserve"> again.</w:t>
          </w:r>
        </w:p>
        <w:p w:rsidR="00DA1216" w:rsidRPr="004143B7" w:rsidRDefault="00DA1216" w:rsidP="00692F5C">
          <w:pPr>
            <w:tabs>
              <w:tab w:val="left" w:pos="720"/>
              <w:tab w:val="left" w:pos="990"/>
            </w:tabs>
            <w:jc w:val="both"/>
            <w:rPr>
              <w:rFonts w:ascii="Poppins" w:hAnsi="Poppins" w:hint="eastAsia"/>
              <w:sz w:val="20"/>
              <w:szCs w:val="20"/>
            </w:rPr>
          </w:pPr>
        </w:p>
        <w:p w:rsidR="00DA1216" w:rsidRPr="004143B7" w:rsidRDefault="0094228E" w:rsidP="00692F5C">
          <w:pPr>
            <w:tabs>
              <w:tab w:val="left" w:pos="720"/>
              <w:tab w:val="left" w:pos="990"/>
            </w:tabs>
            <w:jc w:val="both"/>
            <w:rPr>
              <w:rFonts w:ascii="Poppins" w:hAnsi="Poppins" w:hint="eastAsia"/>
              <w:sz w:val="20"/>
              <w:szCs w:val="20"/>
            </w:rPr>
          </w:pPr>
          <w:r>
            <w:rPr>
              <w:rFonts w:ascii="Poppins" w:hAnsi="Poppins"/>
              <w:sz w:val="20"/>
              <w:szCs w:val="20"/>
            </w:rPr>
            <w:lastRenderedPageBreak/>
            <w:t>5</w:t>
          </w:r>
          <w:r w:rsidR="00467991" w:rsidRPr="004143B7">
            <w:rPr>
              <w:rFonts w:ascii="Poppins" w:hAnsi="Poppins"/>
              <w:sz w:val="20"/>
              <w:szCs w:val="20"/>
            </w:rPr>
            <w:t xml:space="preserve">. </w:t>
          </w:r>
          <w:r w:rsidR="00DA1216" w:rsidRPr="004143B7">
            <w:rPr>
              <w:rFonts w:ascii="Poppins" w:hAnsi="Poppins"/>
              <w:sz w:val="20"/>
              <w:szCs w:val="20"/>
            </w:rPr>
            <w:t>When I use the Time-</w:t>
          </w:r>
          <w:r w:rsidR="007A122D" w:rsidRPr="004143B7">
            <w:rPr>
              <w:rFonts w:ascii="Poppins" w:hAnsi="Poppins"/>
              <w:sz w:val="20"/>
              <w:szCs w:val="20"/>
            </w:rPr>
            <w:t>B</w:t>
          </w:r>
          <w:r w:rsidR="00DA1216" w:rsidRPr="004143B7">
            <w:rPr>
              <w:rFonts w:ascii="Poppins" w:hAnsi="Poppins"/>
              <w:sz w:val="20"/>
              <w:szCs w:val="20"/>
            </w:rPr>
            <w:t xml:space="preserve">ased option on the Capture </w:t>
          </w:r>
          <w:r w:rsidR="007A122D" w:rsidRPr="004143B7">
            <w:rPr>
              <w:rFonts w:ascii="Poppins" w:hAnsi="Poppins"/>
              <w:sz w:val="20"/>
              <w:szCs w:val="20"/>
            </w:rPr>
            <w:t>M</w:t>
          </w:r>
          <w:r w:rsidR="00DA1216" w:rsidRPr="004143B7">
            <w:rPr>
              <w:rFonts w:ascii="Poppins" w:hAnsi="Poppins"/>
              <w:sz w:val="20"/>
              <w:szCs w:val="20"/>
            </w:rPr>
            <w:t>ode</w:t>
          </w:r>
          <w:r w:rsidR="007A122D" w:rsidRPr="004143B7">
            <w:rPr>
              <w:rFonts w:ascii="Poppins" w:hAnsi="Poppins"/>
              <w:sz w:val="20"/>
              <w:szCs w:val="20"/>
            </w:rPr>
            <w:t xml:space="preserve"> setting</w:t>
          </w:r>
          <w:r w:rsidR="00DA1216" w:rsidRPr="004143B7">
            <w:rPr>
              <w:rFonts w:ascii="Poppins" w:hAnsi="Poppins"/>
              <w:sz w:val="20"/>
              <w:szCs w:val="20"/>
            </w:rPr>
            <w:t>, what is the maximum</w:t>
          </w:r>
          <w:r w:rsidR="00467991" w:rsidRPr="004143B7">
            <w:rPr>
              <w:rFonts w:ascii="Poppins" w:hAnsi="Poppins"/>
              <w:sz w:val="20"/>
              <w:szCs w:val="20"/>
            </w:rPr>
            <w:t xml:space="preserve"> time</w:t>
          </w:r>
          <w:r w:rsidR="00DA1216" w:rsidRPr="004143B7">
            <w:rPr>
              <w:rFonts w:ascii="Poppins" w:hAnsi="Poppins"/>
              <w:sz w:val="20"/>
              <w:szCs w:val="20"/>
            </w:rPr>
            <w:t xml:space="preserve"> limitation?</w:t>
          </w:r>
        </w:p>
        <w:p w:rsidR="00DA1216" w:rsidRPr="004143B7" w:rsidRDefault="00467991" w:rsidP="00692F5C">
          <w:pPr>
            <w:tabs>
              <w:tab w:val="left" w:pos="720"/>
              <w:tab w:val="left" w:pos="990"/>
            </w:tabs>
            <w:jc w:val="both"/>
            <w:rPr>
              <w:rFonts w:ascii="Poppins" w:hAnsi="Poppins" w:hint="eastAsia"/>
              <w:sz w:val="20"/>
              <w:szCs w:val="20"/>
            </w:rPr>
          </w:pPr>
          <w:r w:rsidRPr="004143B7">
            <w:rPr>
              <w:rFonts w:ascii="Poppins" w:hAnsi="Poppins"/>
              <w:sz w:val="20"/>
              <w:szCs w:val="20"/>
            </w:rPr>
            <w:tab/>
            <w:t>A.</w:t>
          </w:r>
          <w:r w:rsidRPr="004143B7">
            <w:rPr>
              <w:rFonts w:ascii="Poppins" w:hAnsi="Poppins"/>
              <w:sz w:val="20"/>
              <w:szCs w:val="20"/>
            </w:rPr>
            <w:tab/>
          </w:r>
          <w:r w:rsidR="00000835" w:rsidRPr="004143B7">
            <w:rPr>
              <w:rFonts w:ascii="Poppins" w:hAnsi="Poppins"/>
              <w:sz w:val="20"/>
              <w:szCs w:val="20"/>
            </w:rPr>
            <w:t>600</w:t>
          </w:r>
          <w:r w:rsidR="00DA1216" w:rsidRPr="004143B7">
            <w:rPr>
              <w:rFonts w:ascii="Poppins" w:hAnsi="Poppins"/>
              <w:sz w:val="20"/>
              <w:szCs w:val="20"/>
            </w:rPr>
            <w:t xml:space="preserve"> seconds</w:t>
          </w:r>
        </w:p>
        <w:p w:rsidR="00DA1216" w:rsidRPr="004143B7" w:rsidRDefault="00DA1216" w:rsidP="00692F5C">
          <w:pPr>
            <w:tabs>
              <w:tab w:val="left" w:pos="720"/>
              <w:tab w:val="left" w:pos="990"/>
            </w:tabs>
            <w:jc w:val="both"/>
            <w:rPr>
              <w:rFonts w:ascii="Poppins" w:hAnsi="Poppins" w:hint="eastAsia"/>
              <w:sz w:val="20"/>
              <w:szCs w:val="20"/>
            </w:rPr>
          </w:pPr>
        </w:p>
        <w:p w:rsidR="00DA1216" w:rsidRPr="004143B7" w:rsidRDefault="0094228E" w:rsidP="00692F5C">
          <w:pPr>
            <w:tabs>
              <w:tab w:val="left" w:pos="720"/>
              <w:tab w:val="left" w:pos="990"/>
            </w:tabs>
            <w:jc w:val="both"/>
            <w:rPr>
              <w:rFonts w:ascii="Poppins" w:hAnsi="Poppins" w:hint="eastAsia"/>
              <w:sz w:val="20"/>
              <w:szCs w:val="20"/>
            </w:rPr>
          </w:pPr>
          <w:r>
            <w:rPr>
              <w:rFonts w:ascii="Poppins" w:hAnsi="Poppins"/>
              <w:sz w:val="20"/>
              <w:szCs w:val="20"/>
            </w:rPr>
            <w:t>6</w:t>
          </w:r>
          <w:r w:rsidR="00A34785" w:rsidRPr="004143B7">
            <w:rPr>
              <w:rFonts w:ascii="Poppins" w:hAnsi="Poppins"/>
              <w:sz w:val="20"/>
              <w:szCs w:val="20"/>
            </w:rPr>
            <w:t>. When I use the Frame-Based option on the Capture M</w:t>
          </w:r>
          <w:r w:rsidR="00DA1216" w:rsidRPr="004143B7">
            <w:rPr>
              <w:rFonts w:ascii="Poppins" w:hAnsi="Poppins"/>
              <w:sz w:val="20"/>
              <w:szCs w:val="20"/>
            </w:rPr>
            <w:t>ode</w:t>
          </w:r>
          <w:r w:rsidR="00A34785" w:rsidRPr="004143B7">
            <w:rPr>
              <w:rFonts w:ascii="Poppins" w:hAnsi="Poppins"/>
              <w:sz w:val="20"/>
              <w:szCs w:val="20"/>
            </w:rPr>
            <w:t xml:space="preserve"> setting</w:t>
          </w:r>
          <w:r w:rsidR="00DA1216" w:rsidRPr="004143B7">
            <w:rPr>
              <w:rFonts w:ascii="Poppins" w:hAnsi="Poppins"/>
              <w:sz w:val="20"/>
              <w:szCs w:val="20"/>
            </w:rPr>
            <w:t xml:space="preserve">, </w:t>
          </w:r>
          <w:r w:rsidR="00A34785" w:rsidRPr="004143B7">
            <w:rPr>
              <w:rFonts w:ascii="Poppins" w:hAnsi="Poppins"/>
              <w:sz w:val="20"/>
              <w:szCs w:val="20"/>
            </w:rPr>
            <w:t>i</w:t>
          </w:r>
          <w:r w:rsidR="00DA1216" w:rsidRPr="004143B7">
            <w:rPr>
              <w:rFonts w:ascii="Poppins" w:hAnsi="Poppins"/>
              <w:sz w:val="20"/>
              <w:szCs w:val="20"/>
            </w:rPr>
            <w:t xml:space="preserve">s there </w:t>
          </w:r>
          <w:r w:rsidR="00A34785" w:rsidRPr="004143B7">
            <w:rPr>
              <w:rFonts w:ascii="Poppins" w:hAnsi="Poppins"/>
              <w:sz w:val="20"/>
              <w:szCs w:val="20"/>
            </w:rPr>
            <w:t>a</w:t>
          </w:r>
          <w:r w:rsidR="00DA1216" w:rsidRPr="004143B7">
            <w:rPr>
              <w:rFonts w:ascii="Poppins" w:hAnsi="Poppins"/>
              <w:sz w:val="20"/>
              <w:szCs w:val="20"/>
            </w:rPr>
            <w:t xml:space="preserve"> time limit </w:t>
          </w:r>
          <w:r w:rsidR="00A34785" w:rsidRPr="004143B7">
            <w:rPr>
              <w:rFonts w:ascii="Poppins" w:hAnsi="Poppins"/>
              <w:sz w:val="20"/>
              <w:szCs w:val="20"/>
            </w:rPr>
            <w:t>during</w:t>
          </w:r>
          <w:r w:rsidR="00DA1216" w:rsidRPr="004143B7">
            <w:rPr>
              <w:rFonts w:ascii="Poppins" w:hAnsi="Poppins"/>
              <w:sz w:val="20"/>
              <w:szCs w:val="20"/>
            </w:rPr>
            <w:t xml:space="preserve"> the capture </w:t>
          </w:r>
          <w:r w:rsidR="00A34785" w:rsidRPr="004143B7">
            <w:rPr>
              <w:rFonts w:ascii="Poppins" w:hAnsi="Poppins"/>
              <w:sz w:val="20"/>
              <w:szCs w:val="20"/>
            </w:rPr>
            <w:t>process</w:t>
          </w:r>
          <w:r w:rsidR="00DA1216" w:rsidRPr="004143B7">
            <w:rPr>
              <w:rFonts w:ascii="Poppins" w:hAnsi="Poppins"/>
              <w:sz w:val="20"/>
              <w:szCs w:val="20"/>
            </w:rPr>
            <w:t>?</w:t>
          </w:r>
        </w:p>
        <w:p w:rsidR="00DA1216" w:rsidRPr="004143B7" w:rsidRDefault="00A34785" w:rsidP="00692F5C">
          <w:pPr>
            <w:tabs>
              <w:tab w:val="left" w:pos="720"/>
              <w:tab w:val="left" w:pos="990"/>
            </w:tabs>
            <w:jc w:val="both"/>
            <w:rPr>
              <w:rFonts w:ascii="Poppins" w:hAnsi="Poppins" w:hint="eastAsia"/>
              <w:sz w:val="20"/>
              <w:szCs w:val="20"/>
            </w:rPr>
          </w:pPr>
          <w:r w:rsidRPr="004143B7">
            <w:rPr>
              <w:rFonts w:ascii="Poppins" w:hAnsi="Poppins"/>
              <w:sz w:val="20"/>
              <w:szCs w:val="20"/>
            </w:rPr>
            <w:tab/>
            <w:t>A.</w:t>
          </w:r>
          <w:r w:rsidRPr="004143B7">
            <w:rPr>
              <w:rFonts w:ascii="Poppins" w:hAnsi="Poppins"/>
              <w:sz w:val="20"/>
              <w:szCs w:val="20"/>
            </w:rPr>
            <w:tab/>
          </w:r>
          <w:r w:rsidR="00DA1216" w:rsidRPr="004143B7">
            <w:rPr>
              <w:rFonts w:ascii="Poppins" w:hAnsi="Poppins"/>
              <w:sz w:val="20"/>
              <w:szCs w:val="20"/>
            </w:rPr>
            <w:t>There is no time-limit</w:t>
          </w:r>
          <w:r w:rsidRPr="004143B7">
            <w:rPr>
              <w:rFonts w:ascii="Poppins" w:hAnsi="Poppins"/>
              <w:sz w:val="20"/>
              <w:szCs w:val="20"/>
            </w:rPr>
            <w:t xml:space="preserve"> in the demonstration program.</w:t>
          </w:r>
        </w:p>
        <w:p w:rsidR="00A34785" w:rsidRPr="004143B7" w:rsidRDefault="00A34785" w:rsidP="00692F5C">
          <w:pPr>
            <w:tabs>
              <w:tab w:val="left" w:pos="720"/>
              <w:tab w:val="left" w:pos="990"/>
            </w:tabs>
            <w:jc w:val="both"/>
            <w:rPr>
              <w:rFonts w:ascii="Poppins" w:hAnsi="Poppins" w:hint="eastAsia"/>
              <w:sz w:val="20"/>
              <w:szCs w:val="20"/>
            </w:rPr>
          </w:pPr>
        </w:p>
        <w:p w:rsidR="00A34785" w:rsidRPr="004143B7" w:rsidRDefault="0094228E" w:rsidP="00692F5C">
          <w:pPr>
            <w:tabs>
              <w:tab w:val="left" w:pos="720"/>
              <w:tab w:val="left" w:pos="990"/>
            </w:tabs>
            <w:jc w:val="both"/>
            <w:rPr>
              <w:rFonts w:ascii="Poppins" w:hAnsi="Poppins" w:hint="eastAsia"/>
              <w:sz w:val="20"/>
              <w:szCs w:val="20"/>
            </w:rPr>
          </w:pPr>
          <w:r>
            <w:rPr>
              <w:rFonts w:ascii="Poppins" w:hAnsi="Poppins"/>
              <w:sz w:val="20"/>
              <w:szCs w:val="20"/>
            </w:rPr>
            <w:t>7</w:t>
          </w:r>
          <w:r w:rsidR="00A34785" w:rsidRPr="004143B7">
            <w:rPr>
              <w:rFonts w:ascii="Poppins" w:hAnsi="Poppins"/>
              <w:sz w:val="20"/>
              <w:szCs w:val="20"/>
            </w:rPr>
            <w:t xml:space="preserve">. Is there any way to </w:t>
          </w:r>
          <w:r w:rsidR="00F52C8B" w:rsidRPr="004143B7">
            <w:rPr>
              <w:rFonts w:ascii="Poppins" w:hAnsi="Poppins"/>
              <w:sz w:val="20"/>
              <w:szCs w:val="20"/>
            </w:rPr>
            <w:t xml:space="preserve">examine </w:t>
          </w:r>
          <w:r w:rsidR="00A13321" w:rsidRPr="004143B7">
            <w:rPr>
              <w:rFonts w:ascii="Poppins" w:hAnsi="Poppins"/>
              <w:sz w:val="20"/>
              <w:szCs w:val="20"/>
            </w:rPr>
            <w:t>all the</w:t>
          </w:r>
          <w:r w:rsidR="00A34785" w:rsidRPr="004143B7">
            <w:rPr>
              <w:rFonts w:ascii="Poppins" w:hAnsi="Poppins"/>
              <w:sz w:val="20"/>
              <w:szCs w:val="20"/>
            </w:rPr>
            <w:t xml:space="preserve"> images captured during a particular capture process?</w:t>
          </w:r>
        </w:p>
        <w:p w:rsidR="00193539" w:rsidRPr="004143B7" w:rsidRDefault="00A34785" w:rsidP="00692F5C">
          <w:pPr>
            <w:tabs>
              <w:tab w:val="left" w:pos="720"/>
              <w:tab w:val="left" w:pos="990"/>
            </w:tabs>
            <w:ind w:left="990" w:hanging="990"/>
            <w:jc w:val="both"/>
            <w:rPr>
              <w:rFonts w:ascii="Poppins" w:hAnsi="Poppins" w:hint="eastAsia"/>
              <w:sz w:val="20"/>
              <w:szCs w:val="20"/>
            </w:rPr>
          </w:pPr>
          <w:r w:rsidRPr="004143B7">
            <w:rPr>
              <w:rFonts w:ascii="Poppins" w:hAnsi="Poppins"/>
              <w:sz w:val="20"/>
              <w:szCs w:val="20"/>
            </w:rPr>
            <w:tab/>
            <w:t>A.</w:t>
          </w:r>
          <w:r w:rsidRPr="004143B7">
            <w:rPr>
              <w:rFonts w:ascii="Poppins" w:hAnsi="Poppins"/>
              <w:sz w:val="20"/>
              <w:szCs w:val="20"/>
            </w:rPr>
            <w:tab/>
            <w:t>No, only the best image is saved at the end of the capture process.</w:t>
          </w:r>
          <w:r w:rsidR="00F52C8B" w:rsidRPr="004143B7">
            <w:rPr>
              <w:rFonts w:ascii="Poppins" w:hAnsi="Poppins"/>
              <w:sz w:val="20"/>
              <w:szCs w:val="20"/>
            </w:rPr>
            <w:t xml:space="preserve"> </w:t>
          </w:r>
          <w:r w:rsidRPr="004143B7">
            <w:rPr>
              <w:rFonts w:ascii="Poppins" w:hAnsi="Poppins"/>
              <w:sz w:val="20"/>
              <w:szCs w:val="20"/>
            </w:rPr>
            <w:t xml:space="preserve">For example, if you </w:t>
          </w:r>
          <w:r w:rsidR="00F52C8B" w:rsidRPr="004143B7">
            <w:rPr>
              <w:rFonts w:ascii="Poppins" w:hAnsi="Poppins"/>
              <w:sz w:val="20"/>
              <w:szCs w:val="20"/>
            </w:rPr>
            <w:t>specified</w:t>
          </w:r>
          <w:r w:rsidRPr="004143B7">
            <w:rPr>
              <w:rFonts w:ascii="Poppins" w:hAnsi="Poppins"/>
              <w:sz w:val="20"/>
              <w:szCs w:val="20"/>
            </w:rPr>
            <w:t xml:space="preserve"> three frames in the Frame-Based option, </w:t>
          </w:r>
          <w:r w:rsidR="00F52C8B" w:rsidRPr="004143B7">
            <w:rPr>
              <w:rFonts w:ascii="Poppins" w:hAnsi="Poppins"/>
              <w:sz w:val="20"/>
              <w:szCs w:val="20"/>
            </w:rPr>
            <w:t>the capture process will stop after it selects three qualified frames. It will then choose the best frame and save that to the computer. The other captured images will be discarded.</w:t>
          </w:r>
        </w:p>
        <w:bookmarkEnd w:id="1227" w:displacedByCustomXml="next"/>
        <w:bookmarkStart w:id="1239" w:name="_Toc248936707" w:displacedByCustomXml="next"/>
      </w:sdtContent>
    </w:sdt>
    <w:bookmarkEnd w:id="1239" w:displacedByCustomXml="prev"/>
    <w:p w:rsidR="00A13321" w:rsidRPr="004143B7" w:rsidRDefault="00A13321" w:rsidP="00692F5C">
      <w:pPr>
        <w:tabs>
          <w:tab w:val="left" w:pos="720"/>
          <w:tab w:val="left" w:pos="990"/>
        </w:tabs>
        <w:ind w:left="990" w:hanging="990"/>
        <w:jc w:val="both"/>
        <w:rPr>
          <w:rFonts w:ascii="Poppins" w:hAnsi="Poppins" w:hint="eastAsia"/>
          <w:sz w:val="20"/>
          <w:szCs w:val="20"/>
        </w:rPr>
      </w:pPr>
    </w:p>
    <w:p w:rsidR="00E56798" w:rsidRPr="004143B7" w:rsidRDefault="00E56798" w:rsidP="00692F5C">
      <w:pPr>
        <w:spacing w:after="200" w:line="276" w:lineRule="auto"/>
        <w:jc w:val="both"/>
        <w:rPr>
          <w:rFonts w:ascii="Poppins" w:hAnsi="Poppins" w:hint="eastAsia"/>
          <w:sz w:val="20"/>
          <w:szCs w:val="20"/>
          <w:lang w:eastAsia="ko-KR"/>
        </w:rPr>
      </w:pPr>
      <w:r w:rsidRPr="004143B7">
        <w:rPr>
          <w:rFonts w:ascii="Poppins" w:hAnsi="Poppins"/>
          <w:sz w:val="20"/>
          <w:szCs w:val="20"/>
          <w:lang w:eastAsia="ko-KR"/>
        </w:rPr>
        <w:br w:type="page"/>
      </w:r>
    </w:p>
    <w:p w:rsidR="00E56798" w:rsidRPr="00FD12D3" w:rsidRDefault="003330E4" w:rsidP="00E56798">
      <w:pPr>
        <w:pStyle w:val="Heading1"/>
        <w:rPr>
          <w:rFonts w:ascii="Poppins SemiBold" w:hAnsi="Poppins SemiBold" w:hint="eastAsia"/>
          <w:b w:val="0"/>
          <w:szCs w:val="36"/>
          <w:lang w:eastAsia="ko-KR"/>
        </w:rPr>
      </w:pPr>
      <w:bookmarkStart w:id="1240" w:name="_Toc154050777"/>
      <w:r w:rsidRPr="00FD12D3">
        <w:rPr>
          <w:rFonts w:ascii="Poppins SemiBold" w:hAnsi="Poppins SemiBold"/>
          <w:b w:val="0"/>
          <w:szCs w:val="36"/>
          <w:lang w:eastAsia="ko-KR"/>
        </w:rPr>
        <w:lastRenderedPageBreak/>
        <w:t>12</w:t>
      </w:r>
      <w:r w:rsidRPr="00FD12D3">
        <w:rPr>
          <w:rFonts w:ascii="Poppins SemiBold" w:hAnsi="Poppins SemiBold"/>
          <w:b w:val="0"/>
          <w:szCs w:val="36"/>
        </w:rPr>
        <w:t xml:space="preserve"> Legal</w:t>
      </w:r>
      <w:r w:rsidR="00E56798" w:rsidRPr="00FD12D3">
        <w:rPr>
          <w:rFonts w:ascii="Poppins SemiBold" w:hAnsi="Poppins SemiBold"/>
          <w:b w:val="0"/>
          <w:szCs w:val="36"/>
          <w:lang w:eastAsia="ko-KR"/>
        </w:rPr>
        <w:t xml:space="preserve"> Notice</w:t>
      </w:r>
      <w:bookmarkEnd w:id="1240"/>
    </w:p>
    <w:p w:rsidR="00E56798" w:rsidRPr="004143B7" w:rsidRDefault="00E56798" w:rsidP="00E56798">
      <w:pPr>
        <w:rPr>
          <w:rFonts w:ascii="Poppins" w:hAnsi="Poppins" w:hint="eastAsia"/>
          <w:sz w:val="20"/>
          <w:szCs w:val="20"/>
          <w:lang w:eastAsia="ko-KR"/>
        </w:rPr>
      </w:pPr>
    </w:p>
    <w:p w:rsidR="00E56798" w:rsidRPr="00FD12D3" w:rsidRDefault="003330E4" w:rsidP="00E56798">
      <w:pPr>
        <w:pStyle w:val="Heading2"/>
        <w:rPr>
          <w:rFonts w:ascii="Poppins Medium" w:eastAsiaTheme="minorEastAsia" w:hAnsi="Poppins Medium" w:hint="eastAsia"/>
          <w:b w:val="0"/>
          <w:i w:val="0"/>
          <w:sz w:val="24"/>
          <w:szCs w:val="24"/>
          <w:lang w:eastAsia="ko-KR"/>
        </w:rPr>
      </w:pPr>
      <w:bookmarkStart w:id="1241" w:name="_Toc257210070"/>
      <w:bookmarkStart w:id="1242" w:name="_Toc154050778"/>
      <w:r w:rsidRPr="00FD12D3">
        <w:rPr>
          <w:rFonts w:ascii="Poppins Medium" w:hAnsi="Poppins Medium"/>
          <w:b w:val="0"/>
          <w:i w:val="0"/>
          <w:sz w:val="24"/>
          <w:szCs w:val="24"/>
          <w:lang w:eastAsia="ko-KR"/>
        </w:rPr>
        <w:t>12</w:t>
      </w:r>
      <w:r w:rsidRPr="00FD12D3">
        <w:rPr>
          <w:rFonts w:ascii="Poppins Medium" w:hAnsi="Poppins Medium"/>
          <w:b w:val="0"/>
          <w:i w:val="0"/>
          <w:sz w:val="24"/>
          <w:szCs w:val="24"/>
        </w:rPr>
        <w:t xml:space="preserve">.1 </w:t>
      </w:r>
      <w:r w:rsidRPr="00FD12D3">
        <w:rPr>
          <w:rFonts w:ascii="Poppins Medium" w:hAnsi="Poppins Medium"/>
          <w:b w:val="0"/>
          <w:i w:val="0"/>
          <w:sz w:val="24"/>
          <w:szCs w:val="24"/>
          <w:lang w:eastAsia="ko-KR"/>
        </w:rPr>
        <w:t>Warranty</w:t>
      </w:r>
      <w:r w:rsidR="00E56798" w:rsidRPr="00FD12D3">
        <w:rPr>
          <w:rFonts w:ascii="Poppins Medium" w:eastAsiaTheme="minorEastAsia" w:hAnsi="Poppins Medium"/>
          <w:b w:val="0"/>
          <w:i w:val="0"/>
          <w:sz w:val="24"/>
          <w:szCs w:val="24"/>
          <w:lang w:eastAsia="ko-KR"/>
        </w:rPr>
        <w:t xml:space="preserve"> Agreement</w:t>
      </w:r>
      <w:bookmarkEnd w:id="1241"/>
      <w:bookmarkEnd w:id="1242"/>
    </w:p>
    <w:p w:rsidR="00E56798" w:rsidRPr="004143B7" w:rsidRDefault="00E56798" w:rsidP="00E56798">
      <w:pPr>
        <w:rPr>
          <w:rFonts w:ascii="Poppins" w:hAnsi="Poppins" w:hint="eastAsia"/>
          <w:sz w:val="20"/>
          <w:szCs w:val="20"/>
          <w:lang w:eastAsia="ko-KR"/>
        </w:rPr>
      </w:pPr>
    </w:p>
    <w:p w:rsidR="00E56798" w:rsidRPr="004143B7" w:rsidRDefault="00E56798" w:rsidP="00E56798">
      <w:pPr>
        <w:jc w:val="center"/>
        <w:rPr>
          <w:rFonts w:ascii="Poppins" w:hAnsi="Poppins" w:hint="eastAsia"/>
          <w:b/>
          <w:sz w:val="20"/>
          <w:szCs w:val="20"/>
        </w:rPr>
      </w:pP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351"/>
        <w:gridCol w:w="5117"/>
      </w:tblGrid>
      <w:tr w:rsidR="00E56798" w:rsidRPr="004143B7" w:rsidTr="0069515B">
        <w:tc>
          <w:tcPr>
            <w:tcW w:w="10632" w:type="dxa"/>
            <w:gridSpan w:val="2"/>
          </w:tcPr>
          <w:p w:rsidR="00E56798" w:rsidRPr="004143B7" w:rsidRDefault="00E558A0" w:rsidP="0002274B">
            <w:pPr>
              <w:rPr>
                <w:rFonts w:ascii="Poppins" w:hAnsi="Poppins" w:hint="eastAsia"/>
                <w:sz w:val="20"/>
                <w:szCs w:val="20"/>
                <w:lang w:eastAsia="ko-KR"/>
              </w:rPr>
            </w:pPr>
            <w:proofErr w:type="spellStart"/>
            <w:r w:rsidRPr="004143B7">
              <w:rPr>
                <w:rFonts w:ascii="Poppins" w:hAnsi="Poppins"/>
                <w:sz w:val="20"/>
                <w:szCs w:val="20"/>
              </w:rPr>
              <w:t>IriEnvoy</w:t>
            </w:r>
            <w:proofErr w:type="spellEnd"/>
            <w:r w:rsidRPr="004143B7">
              <w:rPr>
                <w:rFonts w:ascii="Poppins" w:hAnsi="Poppins"/>
                <w:sz w:val="20"/>
                <w:szCs w:val="20"/>
              </w:rPr>
              <w:t>-MK</w:t>
            </w:r>
          </w:p>
        </w:tc>
      </w:tr>
      <w:tr w:rsidR="00E56798" w:rsidRPr="004143B7" w:rsidTr="0069515B">
        <w:tc>
          <w:tcPr>
            <w:tcW w:w="4962" w:type="dxa"/>
          </w:tcPr>
          <w:p w:rsidR="00E56798" w:rsidRPr="004143B7" w:rsidRDefault="00E56798" w:rsidP="0069515B">
            <w:pPr>
              <w:rPr>
                <w:rFonts w:ascii="Poppins" w:hAnsi="Poppins" w:hint="eastAsia"/>
                <w:sz w:val="20"/>
                <w:szCs w:val="20"/>
              </w:rPr>
            </w:pPr>
            <w:r w:rsidRPr="004143B7">
              <w:rPr>
                <w:rFonts w:ascii="Poppins" w:hAnsi="Poppins"/>
                <w:sz w:val="20"/>
                <w:szCs w:val="20"/>
              </w:rPr>
              <w:t>Warranty Length</w:t>
            </w:r>
          </w:p>
        </w:tc>
        <w:tc>
          <w:tcPr>
            <w:tcW w:w="5670" w:type="dxa"/>
          </w:tcPr>
          <w:p w:rsidR="00E56798" w:rsidRPr="004143B7" w:rsidRDefault="00E56798" w:rsidP="0069515B">
            <w:pPr>
              <w:rPr>
                <w:rFonts w:ascii="Poppins" w:hAnsi="Poppins" w:hint="eastAsia"/>
                <w:sz w:val="20"/>
                <w:szCs w:val="20"/>
              </w:rPr>
            </w:pPr>
            <w:r w:rsidRPr="004143B7">
              <w:rPr>
                <w:rFonts w:ascii="Poppins" w:hAnsi="Poppins"/>
                <w:sz w:val="20"/>
                <w:szCs w:val="20"/>
              </w:rPr>
              <w:t>1 Year Limited: Parts &amp; Labor, Mail in or Carry in</w:t>
            </w:r>
          </w:p>
        </w:tc>
      </w:tr>
      <w:tr w:rsidR="00E56798" w:rsidRPr="004143B7" w:rsidTr="0069515B">
        <w:tc>
          <w:tcPr>
            <w:tcW w:w="4962" w:type="dxa"/>
          </w:tcPr>
          <w:p w:rsidR="00E56798" w:rsidRPr="004143B7" w:rsidRDefault="00E56798" w:rsidP="0069515B">
            <w:pPr>
              <w:rPr>
                <w:rFonts w:ascii="Poppins" w:hAnsi="Poppins" w:hint="eastAsia"/>
                <w:sz w:val="20"/>
                <w:szCs w:val="20"/>
              </w:rPr>
            </w:pPr>
            <w:r w:rsidRPr="004143B7">
              <w:rPr>
                <w:rFonts w:ascii="Poppins" w:hAnsi="Poppins"/>
                <w:sz w:val="20"/>
                <w:szCs w:val="20"/>
              </w:rPr>
              <w:t>Hardware Technical Support</w:t>
            </w:r>
          </w:p>
        </w:tc>
        <w:tc>
          <w:tcPr>
            <w:tcW w:w="5670" w:type="dxa"/>
          </w:tcPr>
          <w:p w:rsidR="00E56798" w:rsidRPr="004143B7" w:rsidRDefault="00E56798" w:rsidP="0069515B">
            <w:pPr>
              <w:rPr>
                <w:rFonts w:ascii="Poppins" w:hAnsi="Poppins" w:hint="eastAsia"/>
                <w:sz w:val="20"/>
                <w:szCs w:val="20"/>
              </w:rPr>
            </w:pPr>
            <w:r w:rsidRPr="004143B7">
              <w:rPr>
                <w:rFonts w:ascii="Poppins" w:hAnsi="Poppins"/>
                <w:sz w:val="20"/>
                <w:szCs w:val="20"/>
              </w:rPr>
              <w:t>1 Year</w:t>
            </w:r>
          </w:p>
        </w:tc>
      </w:tr>
      <w:tr w:rsidR="00E56798" w:rsidRPr="004143B7" w:rsidTr="0069515B">
        <w:tc>
          <w:tcPr>
            <w:tcW w:w="4962" w:type="dxa"/>
          </w:tcPr>
          <w:p w:rsidR="00E56798" w:rsidRPr="004143B7" w:rsidRDefault="00E56798" w:rsidP="0069515B">
            <w:pPr>
              <w:rPr>
                <w:rFonts w:ascii="Poppins" w:hAnsi="Poppins" w:hint="eastAsia"/>
                <w:sz w:val="20"/>
                <w:szCs w:val="20"/>
              </w:rPr>
            </w:pPr>
            <w:r w:rsidRPr="004143B7">
              <w:rPr>
                <w:rFonts w:ascii="Poppins" w:hAnsi="Poppins"/>
                <w:sz w:val="20"/>
                <w:szCs w:val="20"/>
              </w:rPr>
              <w:t>Software Support</w:t>
            </w:r>
          </w:p>
        </w:tc>
        <w:tc>
          <w:tcPr>
            <w:tcW w:w="5670" w:type="dxa"/>
          </w:tcPr>
          <w:p w:rsidR="00E56798" w:rsidRPr="004143B7" w:rsidRDefault="00E56798" w:rsidP="0069515B">
            <w:pPr>
              <w:rPr>
                <w:rFonts w:ascii="Poppins" w:hAnsi="Poppins" w:hint="eastAsia"/>
                <w:sz w:val="20"/>
                <w:szCs w:val="20"/>
              </w:rPr>
            </w:pPr>
            <w:r w:rsidRPr="004143B7">
              <w:rPr>
                <w:rFonts w:ascii="Poppins" w:hAnsi="Poppins"/>
                <w:sz w:val="20"/>
                <w:szCs w:val="20"/>
              </w:rPr>
              <w:t>90 days</w:t>
            </w:r>
          </w:p>
        </w:tc>
      </w:tr>
      <w:tr w:rsidR="00E56798" w:rsidRPr="004143B7" w:rsidTr="0069515B">
        <w:tc>
          <w:tcPr>
            <w:tcW w:w="4962" w:type="dxa"/>
          </w:tcPr>
          <w:p w:rsidR="00E56798" w:rsidRPr="004143B7" w:rsidRDefault="00E56798" w:rsidP="0069515B">
            <w:pPr>
              <w:rPr>
                <w:rFonts w:ascii="Poppins" w:hAnsi="Poppins" w:hint="eastAsia"/>
                <w:sz w:val="20"/>
                <w:szCs w:val="20"/>
              </w:rPr>
            </w:pPr>
            <w:r w:rsidRPr="004143B7">
              <w:rPr>
                <w:rFonts w:ascii="Poppins" w:hAnsi="Poppins"/>
                <w:sz w:val="20"/>
                <w:szCs w:val="20"/>
              </w:rPr>
              <w:t>Website</w:t>
            </w:r>
          </w:p>
        </w:tc>
        <w:tc>
          <w:tcPr>
            <w:tcW w:w="5670" w:type="dxa"/>
          </w:tcPr>
          <w:p w:rsidR="00E56798" w:rsidRPr="004143B7" w:rsidRDefault="00E56798" w:rsidP="0069515B">
            <w:pPr>
              <w:rPr>
                <w:rFonts w:ascii="Poppins" w:hAnsi="Poppins" w:hint="eastAsia"/>
                <w:sz w:val="20"/>
                <w:szCs w:val="20"/>
              </w:rPr>
            </w:pPr>
            <w:r w:rsidRPr="004143B7">
              <w:rPr>
                <w:rFonts w:ascii="Poppins" w:hAnsi="Poppins"/>
                <w:sz w:val="20"/>
                <w:szCs w:val="20"/>
              </w:rPr>
              <w:t>http://www.iritech.com</w:t>
            </w:r>
          </w:p>
        </w:tc>
      </w:tr>
      <w:tr w:rsidR="00E56798" w:rsidRPr="004143B7" w:rsidTr="0069515B">
        <w:tc>
          <w:tcPr>
            <w:tcW w:w="4962" w:type="dxa"/>
          </w:tcPr>
          <w:p w:rsidR="00E56798" w:rsidRPr="004143B7" w:rsidRDefault="00E56798" w:rsidP="0069515B">
            <w:pPr>
              <w:rPr>
                <w:rFonts w:ascii="Poppins" w:hAnsi="Poppins" w:hint="eastAsia"/>
                <w:sz w:val="20"/>
                <w:szCs w:val="20"/>
              </w:rPr>
            </w:pPr>
            <w:r w:rsidRPr="004143B7">
              <w:rPr>
                <w:rFonts w:ascii="Poppins" w:hAnsi="Poppins"/>
                <w:sz w:val="20"/>
                <w:szCs w:val="20"/>
              </w:rPr>
              <w:t>Service Phone Number</w:t>
            </w:r>
          </w:p>
        </w:tc>
        <w:tc>
          <w:tcPr>
            <w:tcW w:w="5670" w:type="dxa"/>
          </w:tcPr>
          <w:p w:rsidR="00E56798" w:rsidRPr="004143B7" w:rsidRDefault="00E56798" w:rsidP="0069515B">
            <w:pPr>
              <w:rPr>
                <w:rFonts w:ascii="Poppins" w:hAnsi="Poppins" w:hint="eastAsia"/>
                <w:sz w:val="20"/>
                <w:szCs w:val="20"/>
              </w:rPr>
            </w:pPr>
            <w:r w:rsidRPr="004143B7">
              <w:rPr>
                <w:rFonts w:ascii="Poppins" w:hAnsi="Poppins"/>
                <w:sz w:val="20"/>
                <w:szCs w:val="20"/>
              </w:rPr>
              <w:t>+1 703 877 2135 (United States)</w:t>
            </w:r>
          </w:p>
          <w:p w:rsidR="00E56798" w:rsidRPr="004143B7" w:rsidRDefault="00E56798" w:rsidP="0069515B">
            <w:pPr>
              <w:rPr>
                <w:rFonts w:ascii="Poppins" w:hAnsi="Poppins" w:hint="eastAsia"/>
                <w:sz w:val="20"/>
                <w:szCs w:val="20"/>
              </w:rPr>
            </w:pPr>
            <w:r w:rsidRPr="004143B7">
              <w:rPr>
                <w:rFonts w:ascii="Poppins" w:hAnsi="Poppins"/>
                <w:sz w:val="20"/>
                <w:szCs w:val="20"/>
              </w:rPr>
              <w:t>+82 2 872 3812 (Korea)</w:t>
            </w:r>
          </w:p>
        </w:tc>
      </w:tr>
    </w:tbl>
    <w:p w:rsidR="00E56798" w:rsidRPr="004143B7" w:rsidRDefault="00E56798" w:rsidP="00E56798">
      <w:pPr>
        <w:rPr>
          <w:rFonts w:ascii="Poppins" w:hAnsi="Poppins" w:hint="eastAsia"/>
          <w:b/>
          <w:sz w:val="20"/>
          <w:szCs w:val="20"/>
        </w:rPr>
      </w:pPr>
      <w:r w:rsidRPr="004143B7">
        <w:rPr>
          <w:rFonts w:ascii="Poppins" w:hAnsi="Poppins"/>
          <w:b/>
          <w:sz w:val="20"/>
          <w:szCs w:val="20"/>
        </w:rPr>
        <w:t>THIS AGREEMENT CONTAINS A MANDATORY AND BINDING ARBITRATION PROVISION IN WHICH YOU AND IRITECH AGREE TO RESOLVE ANY DISPUTES BETWEEN YOU AND IRITECH BY BINDING ARBITRATION. PLEASE SEE SECTION 10 BELOW.</w:t>
      </w:r>
    </w:p>
    <w:p w:rsidR="00E56798" w:rsidRPr="004143B7" w:rsidRDefault="00E56798" w:rsidP="00E56798">
      <w:pPr>
        <w:rPr>
          <w:rFonts w:ascii="Poppins" w:hAnsi="Poppins" w:hint="eastAsia"/>
          <w:sz w:val="20"/>
          <w:szCs w:val="20"/>
        </w:rPr>
      </w:pPr>
    </w:p>
    <w:p w:rsidR="00E56798" w:rsidRPr="004143B7" w:rsidRDefault="00E56798" w:rsidP="00E56798">
      <w:pPr>
        <w:rPr>
          <w:rFonts w:ascii="Poppins" w:hAnsi="Poppins" w:hint="eastAsia"/>
          <w:sz w:val="20"/>
          <w:szCs w:val="20"/>
        </w:rPr>
      </w:pPr>
      <w:r w:rsidRPr="004143B7">
        <w:rPr>
          <w:rFonts w:ascii="Poppins" w:hAnsi="Poppins"/>
          <w:sz w:val="20"/>
          <w:szCs w:val="20"/>
        </w:rPr>
        <w:t xml:space="preserve">This Agreement (“Agreement”) is between the original purchaser (“You”) and </w:t>
      </w:r>
      <w:proofErr w:type="spellStart"/>
      <w:r w:rsidRPr="004143B7">
        <w:rPr>
          <w:rFonts w:ascii="Poppins" w:hAnsi="Poppins"/>
          <w:sz w:val="20"/>
          <w:szCs w:val="20"/>
        </w:rPr>
        <w:t>IriTech</w:t>
      </w:r>
      <w:proofErr w:type="spellEnd"/>
      <w:r w:rsidRPr="004143B7">
        <w:rPr>
          <w:rFonts w:ascii="Poppins" w:hAnsi="Poppins"/>
          <w:sz w:val="20"/>
          <w:szCs w:val="20"/>
        </w:rPr>
        <w:t xml:space="preserve">, Inc. (“IRITECH”) and applies to IRITECH products (“Products”) and services purchased by you from IRITECH or affiliates or an IRITECH authorized reseller (“Reseller”). This limited warranty extends only to </w:t>
      </w:r>
      <w:proofErr w:type="gramStart"/>
      <w:r w:rsidRPr="004143B7">
        <w:rPr>
          <w:rFonts w:ascii="Poppins" w:hAnsi="Poppins"/>
          <w:sz w:val="20"/>
          <w:szCs w:val="20"/>
        </w:rPr>
        <w:t>You</w:t>
      </w:r>
      <w:proofErr w:type="gramEnd"/>
      <w:r w:rsidRPr="004143B7">
        <w:rPr>
          <w:rFonts w:ascii="Poppins" w:hAnsi="Poppins"/>
          <w:sz w:val="20"/>
          <w:szCs w:val="20"/>
        </w:rPr>
        <w:t>, the original purchaser, and is not transferable to anyone who subsequently purchases, leases, or otherwise obtains the Product from You.</w:t>
      </w:r>
    </w:p>
    <w:p w:rsidR="00E56798" w:rsidRPr="004143B7" w:rsidRDefault="00E56798" w:rsidP="00E56798">
      <w:pPr>
        <w:rPr>
          <w:rFonts w:ascii="Poppins" w:hAnsi="Poppins" w:hint="eastAsia"/>
          <w:sz w:val="20"/>
          <w:szCs w:val="20"/>
        </w:rPr>
      </w:pPr>
    </w:p>
    <w:p w:rsidR="00E56798" w:rsidRPr="004143B7" w:rsidRDefault="00E56798" w:rsidP="00E56798">
      <w:pPr>
        <w:rPr>
          <w:rFonts w:ascii="Poppins" w:hAnsi="Poppins" w:hint="eastAsia"/>
          <w:sz w:val="20"/>
          <w:szCs w:val="20"/>
        </w:rPr>
      </w:pPr>
      <w:r w:rsidRPr="004143B7">
        <w:rPr>
          <w:rFonts w:ascii="Poppins" w:hAnsi="Poppins"/>
          <w:sz w:val="20"/>
          <w:szCs w:val="20"/>
        </w:rPr>
        <w:t xml:space="preserve">The term of this Limited Warranty (the “Limited Warranty Period”) is identified in the reference table included with this Agreement (Warranty Reference Table”). The Limited Warranty Period commences on the date of purchase by </w:t>
      </w:r>
      <w:proofErr w:type="gramStart"/>
      <w:r w:rsidRPr="004143B7">
        <w:rPr>
          <w:rFonts w:ascii="Poppins" w:hAnsi="Poppins"/>
          <w:sz w:val="20"/>
          <w:szCs w:val="20"/>
        </w:rPr>
        <w:t>You</w:t>
      </w:r>
      <w:proofErr w:type="gramEnd"/>
      <w:r w:rsidRPr="004143B7">
        <w:rPr>
          <w:rFonts w:ascii="Poppins" w:hAnsi="Poppins"/>
          <w:sz w:val="20"/>
          <w:szCs w:val="20"/>
        </w:rPr>
        <w:t>. Your original purchase invoice (sales receipt) showing the date of purchase of the Product is your proof of the date of purchase.</w:t>
      </w:r>
    </w:p>
    <w:p w:rsidR="00E56798" w:rsidRPr="004143B7" w:rsidRDefault="00E56798" w:rsidP="00E56798">
      <w:pPr>
        <w:rPr>
          <w:rFonts w:ascii="Poppins" w:hAnsi="Poppins" w:hint="eastAsia"/>
          <w:sz w:val="20"/>
          <w:szCs w:val="20"/>
        </w:rPr>
      </w:pPr>
    </w:p>
    <w:p w:rsidR="00E56798" w:rsidRPr="004143B7" w:rsidRDefault="00E56798" w:rsidP="004834E0">
      <w:pPr>
        <w:pStyle w:val="ListParagraph"/>
        <w:widowControl w:val="0"/>
        <w:numPr>
          <w:ilvl w:val="0"/>
          <w:numId w:val="9"/>
        </w:numPr>
        <w:wordWrap w:val="0"/>
        <w:autoSpaceDE w:val="0"/>
        <w:autoSpaceDN w:val="0"/>
        <w:spacing w:after="0" w:line="240" w:lineRule="auto"/>
        <w:contextualSpacing w:val="0"/>
        <w:jc w:val="both"/>
        <w:rPr>
          <w:rFonts w:ascii="Poppins" w:hAnsi="Poppins" w:hint="eastAsia"/>
          <w:sz w:val="20"/>
          <w:szCs w:val="20"/>
        </w:rPr>
      </w:pPr>
      <w:r w:rsidRPr="004143B7">
        <w:rPr>
          <w:rFonts w:ascii="Poppins" w:hAnsi="Poppins"/>
          <w:b/>
          <w:sz w:val="20"/>
          <w:szCs w:val="20"/>
        </w:rPr>
        <w:t xml:space="preserve">Product Limited Warranty. </w:t>
      </w:r>
      <w:r w:rsidRPr="004143B7">
        <w:rPr>
          <w:rFonts w:ascii="Poppins" w:hAnsi="Poppins"/>
          <w:sz w:val="20"/>
          <w:szCs w:val="20"/>
        </w:rPr>
        <w:t>IRITECH warrants that its Products will be free from defects in materials and workmanship for the Limited Warranty Period. During the Limited Warranty Period, IRITECH will, as its option; (</w:t>
      </w:r>
      <w:proofErr w:type="spellStart"/>
      <w:r w:rsidRPr="004143B7">
        <w:rPr>
          <w:rFonts w:ascii="Poppins" w:hAnsi="Poppins"/>
          <w:sz w:val="20"/>
          <w:szCs w:val="20"/>
        </w:rPr>
        <w:t>i</w:t>
      </w:r>
      <w:proofErr w:type="spellEnd"/>
      <w:r w:rsidRPr="004143B7">
        <w:rPr>
          <w:rFonts w:ascii="Poppins" w:hAnsi="Poppins"/>
          <w:sz w:val="20"/>
          <w:szCs w:val="20"/>
        </w:rPr>
        <w:t xml:space="preserve">) provide replacement parts necessary to repair the Product; (ii) repair the Product or replace it with a comparable product; or (iii) refund the amount </w:t>
      </w:r>
      <w:proofErr w:type="gramStart"/>
      <w:r w:rsidRPr="004143B7">
        <w:rPr>
          <w:rFonts w:ascii="Poppins" w:hAnsi="Poppins"/>
          <w:sz w:val="20"/>
          <w:szCs w:val="20"/>
        </w:rPr>
        <w:t>You</w:t>
      </w:r>
      <w:proofErr w:type="gramEnd"/>
      <w:r w:rsidRPr="004143B7">
        <w:rPr>
          <w:rFonts w:ascii="Poppins" w:hAnsi="Poppins"/>
          <w:sz w:val="20"/>
          <w:szCs w:val="20"/>
        </w:rPr>
        <w:t xml:space="preserve"> paid for the Product, LESS DEPRECIATION, upon its return. Replacement parts and Products will be new or serviceably used, comparable in function and performance to the original part or Product and warranted for the remainder of the original warranty period or, if longer, 90 days after they are shipped to you.</w:t>
      </w:r>
    </w:p>
    <w:p w:rsidR="00E56798" w:rsidRPr="004143B7" w:rsidRDefault="00E56798" w:rsidP="00E56798">
      <w:pPr>
        <w:pStyle w:val="ListParagraph"/>
        <w:numPr>
          <w:ilvl w:val="0"/>
          <w:numId w:val="0"/>
        </w:numPr>
        <w:ind w:left="760"/>
        <w:rPr>
          <w:rFonts w:ascii="Poppins" w:hAnsi="Poppins" w:hint="eastAsia"/>
          <w:sz w:val="20"/>
          <w:szCs w:val="20"/>
        </w:rPr>
      </w:pPr>
    </w:p>
    <w:p w:rsidR="00E56798" w:rsidRPr="004143B7" w:rsidRDefault="00E56798" w:rsidP="004834E0">
      <w:pPr>
        <w:pStyle w:val="ListParagraph"/>
        <w:widowControl w:val="0"/>
        <w:numPr>
          <w:ilvl w:val="0"/>
          <w:numId w:val="9"/>
        </w:numPr>
        <w:wordWrap w:val="0"/>
        <w:autoSpaceDE w:val="0"/>
        <w:autoSpaceDN w:val="0"/>
        <w:spacing w:after="0" w:line="240" w:lineRule="auto"/>
        <w:contextualSpacing w:val="0"/>
        <w:jc w:val="both"/>
        <w:rPr>
          <w:rFonts w:ascii="Poppins" w:hAnsi="Poppins" w:hint="eastAsia"/>
          <w:sz w:val="20"/>
          <w:szCs w:val="20"/>
        </w:rPr>
      </w:pPr>
      <w:r w:rsidRPr="004143B7">
        <w:rPr>
          <w:rFonts w:ascii="Poppins" w:hAnsi="Poppins"/>
          <w:b/>
          <w:sz w:val="20"/>
          <w:szCs w:val="20"/>
        </w:rPr>
        <w:t>Technical Support.</w:t>
      </w:r>
      <w:r w:rsidRPr="004143B7">
        <w:rPr>
          <w:rFonts w:ascii="Poppins" w:hAnsi="Poppins"/>
          <w:sz w:val="20"/>
          <w:szCs w:val="20"/>
        </w:rPr>
        <w:t xml:space="preserve"> During the Limited Warranty Period, IRITECH will provide product technical support by e-mail. The scope of technical support consists of helping you diagnose and resolve problems with defects in Products covered by this Agreement, and, for Camera Products, reinstalling the factory-installed operating system and software to restore it to the original factory configuration. IRITECH may provide technical support via on-line and other methods. IRITECH may change the means through which it provides technical support at any time.</w:t>
      </w:r>
    </w:p>
    <w:p w:rsidR="00E56798" w:rsidRPr="004143B7" w:rsidRDefault="00E56798" w:rsidP="00E56798">
      <w:pPr>
        <w:pStyle w:val="ListParagraph"/>
        <w:numPr>
          <w:ilvl w:val="0"/>
          <w:numId w:val="0"/>
        </w:numPr>
        <w:ind w:left="360"/>
        <w:rPr>
          <w:rFonts w:ascii="Poppins" w:hAnsi="Poppins" w:hint="eastAsia"/>
          <w:b/>
          <w:bCs/>
          <w:sz w:val="20"/>
          <w:szCs w:val="20"/>
        </w:rPr>
      </w:pPr>
    </w:p>
    <w:p w:rsidR="00E56798" w:rsidRPr="004143B7" w:rsidRDefault="00E56798" w:rsidP="004834E0">
      <w:pPr>
        <w:pStyle w:val="ListParagraph"/>
        <w:widowControl w:val="0"/>
        <w:numPr>
          <w:ilvl w:val="0"/>
          <w:numId w:val="9"/>
        </w:numPr>
        <w:wordWrap w:val="0"/>
        <w:autoSpaceDE w:val="0"/>
        <w:autoSpaceDN w:val="0"/>
        <w:spacing w:after="0" w:line="240" w:lineRule="auto"/>
        <w:contextualSpacing w:val="0"/>
        <w:jc w:val="both"/>
        <w:rPr>
          <w:rFonts w:ascii="Poppins" w:hAnsi="Poppins" w:hint="eastAsia"/>
          <w:sz w:val="20"/>
          <w:szCs w:val="20"/>
        </w:rPr>
      </w:pPr>
      <w:r w:rsidRPr="004143B7">
        <w:rPr>
          <w:rFonts w:ascii="Poppins" w:hAnsi="Poppins"/>
          <w:b/>
          <w:bCs/>
          <w:sz w:val="20"/>
          <w:szCs w:val="20"/>
        </w:rPr>
        <w:t xml:space="preserve">THIS LIMITED WARRANTY DOES NOT COVER MISUSE OR MINOR IMPERFECTIONS IN UNITS THAT MEET DESIGN SPECIFICATIONS OR IMPERFECTIONS THAT DO NOT MATERIALLY ALTER FUNCTIONALITY. </w:t>
      </w:r>
    </w:p>
    <w:p w:rsidR="00E56798" w:rsidRPr="004143B7" w:rsidRDefault="00E56798" w:rsidP="00E56798">
      <w:pPr>
        <w:pStyle w:val="Default"/>
        <w:rPr>
          <w:rFonts w:ascii="Poppins" w:hAnsi="Poppins" w:hint="eastAsia"/>
          <w:b/>
          <w:bCs/>
          <w:sz w:val="20"/>
          <w:szCs w:val="20"/>
        </w:rPr>
      </w:pPr>
    </w:p>
    <w:p w:rsidR="00E56798" w:rsidRPr="004143B7" w:rsidRDefault="00E56798" w:rsidP="00E56798">
      <w:pPr>
        <w:pStyle w:val="Default"/>
        <w:rPr>
          <w:rFonts w:ascii="Poppins" w:hAnsi="Poppins" w:hint="eastAsia"/>
          <w:b/>
          <w:bCs/>
          <w:sz w:val="20"/>
          <w:szCs w:val="20"/>
        </w:rPr>
      </w:pPr>
    </w:p>
    <w:p w:rsidR="00E56798" w:rsidRPr="004143B7" w:rsidRDefault="00E56798" w:rsidP="00EC3D06">
      <w:pPr>
        <w:pStyle w:val="Default"/>
        <w:ind w:firstLineChars="150" w:firstLine="300"/>
        <w:rPr>
          <w:rFonts w:ascii="Poppins" w:hAnsi="Poppins" w:hint="eastAsia"/>
          <w:b/>
          <w:bCs/>
          <w:sz w:val="20"/>
          <w:szCs w:val="20"/>
        </w:rPr>
      </w:pPr>
      <w:r w:rsidRPr="004143B7">
        <w:rPr>
          <w:rFonts w:ascii="Poppins" w:hAnsi="Poppins"/>
          <w:b/>
          <w:bCs/>
          <w:sz w:val="20"/>
          <w:szCs w:val="20"/>
        </w:rPr>
        <w:t xml:space="preserve">THIS LIMITED WARRANTY DOES NOT COVER AND IRITECH IS NOT RESPONSIBLE FOR: </w:t>
      </w:r>
    </w:p>
    <w:p w:rsidR="00E56798" w:rsidRPr="004143B7" w:rsidRDefault="00E56798" w:rsidP="004143B7">
      <w:pPr>
        <w:pStyle w:val="Default"/>
        <w:ind w:firstLineChars="150" w:firstLine="300"/>
        <w:rPr>
          <w:rFonts w:ascii="Poppins" w:hAnsi="Poppins" w:hint="eastAsia"/>
          <w:sz w:val="20"/>
          <w:szCs w:val="20"/>
        </w:rPr>
      </w:pPr>
    </w:p>
    <w:p w:rsidR="00E56798" w:rsidRPr="004143B7" w:rsidRDefault="00E56798" w:rsidP="004143B7">
      <w:pPr>
        <w:pStyle w:val="Default"/>
        <w:ind w:leftChars="150" w:left="430" w:hangingChars="50" w:hanging="100"/>
        <w:rPr>
          <w:rFonts w:ascii="Poppins" w:hAnsi="Poppins" w:hint="eastAsia"/>
          <w:sz w:val="20"/>
          <w:szCs w:val="20"/>
        </w:rPr>
      </w:pPr>
      <w:r w:rsidRPr="004143B7">
        <w:rPr>
          <w:rFonts w:ascii="Poppins" w:hAnsi="Poppins"/>
          <w:sz w:val="20"/>
          <w:szCs w:val="20"/>
        </w:rPr>
        <w:t>• DAMAGES CAUSED BY MISUSE, ABUSE, ACCIDENTS, FIRE, THEFT, DISAPPEARANCE, MISPLACEMENT, POWER</w:t>
      </w:r>
      <w:r w:rsidR="00A866EF">
        <w:rPr>
          <w:rFonts w:ascii="Poppins" w:hAnsi="Poppins"/>
          <w:sz w:val="20"/>
          <w:szCs w:val="20"/>
        </w:rPr>
        <w:t xml:space="preserve"> </w:t>
      </w:r>
      <w:r w:rsidRPr="004143B7">
        <w:rPr>
          <w:rFonts w:ascii="Poppins" w:hAnsi="Poppins"/>
          <w:sz w:val="20"/>
          <w:szCs w:val="20"/>
        </w:rPr>
        <w:t xml:space="preserve">SURGES, VIRUSES, RECKLESS, WILLFUL, OR INTENTIONAL CONDUCT. </w:t>
      </w:r>
    </w:p>
    <w:p w:rsidR="00E56798" w:rsidRPr="004143B7" w:rsidRDefault="00E56798" w:rsidP="004143B7">
      <w:pPr>
        <w:pStyle w:val="Default"/>
        <w:ind w:leftChars="150" w:left="430" w:hangingChars="50" w:hanging="100"/>
        <w:rPr>
          <w:rFonts w:ascii="Poppins" w:hAnsi="Poppins" w:hint="eastAsia"/>
          <w:sz w:val="20"/>
          <w:szCs w:val="20"/>
        </w:rPr>
      </w:pPr>
    </w:p>
    <w:p w:rsidR="00E56798" w:rsidRPr="004143B7" w:rsidRDefault="00E56798" w:rsidP="004143B7">
      <w:pPr>
        <w:pStyle w:val="Default"/>
        <w:ind w:leftChars="150" w:left="390" w:hangingChars="30" w:hanging="60"/>
        <w:rPr>
          <w:rFonts w:ascii="Poppins" w:hAnsi="Poppins" w:hint="eastAsia"/>
          <w:sz w:val="20"/>
          <w:szCs w:val="20"/>
        </w:rPr>
      </w:pPr>
      <w:r w:rsidRPr="004143B7">
        <w:rPr>
          <w:rFonts w:ascii="Poppins" w:hAnsi="Poppins"/>
          <w:sz w:val="20"/>
          <w:szCs w:val="20"/>
        </w:rPr>
        <w:t xml:space="preserve">• DAMAGES CAUSED BY SERVICING NOT AUTHORIZED BY IRITECH. </w:t>
      </w:r>
    </w:p>
    <w:p w:rsidR="00E56798" w:rsidRPr="004143B7" w:rsidRDefault="00E56798" w:rsidP="004143B7">
      <w:pPr>
        <w:pStyle w:val="Default"/>
        <w:ind w:leftChars="150" w:left="390" w:hangingChars="30" w:hanging="60"/>
        <w:rPr>
          <w:rFonts w:ascii="Poppins" w:hAnsi="Poppins" w:hint="eastAsia"/>
          <w:sz w:val="20"/>
          <w:szCs w:val="20"/>
        </w:rPr>
      </w:pPr>
    </w:p>
    <w:p w:rsidR="00E56798" w:rsidRPr="004143B7" w:rsidRDefault="00E56798" w:rsidP="004143B7">
      <w:pPr>
        <w:pStyle w:val="Default"/>
        <w:ind w:leftChars="150" w:left="390" w:hangingChars="30" w:hanging="60"/>
        <w:rPr>
          <w:rFonts w:ascii="Poppins" w:hAnsi="Poppins" w:hint="eastAsia"/>
          <w:sz w:val="20"/>
          <w:szCs w:val="20"/>
        </w:rPr>
      </w:pPr>
      <w:r w:rsidRPr="004143B7">
        <w:rPr>
          <w:rFonts w:ascii="Poppins" w:hAnsi="Poppins"/>
          <w:sz w:val="20"/>
          <w:szCs w:val="20"/>
        </w:rPr>
        <w:lastRenderedPageBreak/>
        <w:t xml:space="preserve">• DAMAGES CAUSED BY USAGE THAT IS NOT IN ACCORDANCE WITH PRODUCT INSTRUCTIONS. </w:t>
      </w:r>
    </w:p>
    <w:p w:rsidR="00E56798" w:rsidRPr="004143B7" w:rsidRDefault="00E56798" w:rsidP="004143B7">
      <w:pPr>
        <w:pStyle w:val="Default"/>
        <w:ind w:leftChars="150" w:left="390" w:hangingChars="30" w:hanging="60"/>
        <w:rPr>
          <w:rFonts w:ascii="Poppins" w:hAnsi="Poppins" w:hint="eastAsia"/>
          <w:sz w:val="20"/>
          <w:szCs w:val="20"/>
        </w:rPr>
      </w:pPr>
    </w:p>
    <w:p w:rsidR="00E56798" w:rsidRPr="004143B7" w:rsidRDefault="00E56798" w:rsidP="004143B7">
      <w:pPr>
        <w:pStyle w:val="Default"/>
        <w:ind w:leftChars="150" w:left="490" w:hangingChars="80" w:hanging="160"/>
        <w:rPr>
          <w:rFonts w:ascii="Poppins" w:hAnsi="Poppins" w:hint="eastAsia"/>
          <w:sz w:val="20"/>
          <w:szCs w:val="20"/>
        </w:rPr>
      </w:pPr>
      <w:r w:rsidRPr="004143B7">
        <w:rPr>
          <w:rFonts w:ascii="Poppins" w:hAnsi="Poppins"/>
          <w:sz w:val="20"/>
          <w:szCs w:val="20"/>
        </w:rPr>
        <w:t xml:space="preserve">• DAMAGES CAUSED BY FAILURE TO FOLLOW THE PRODUCT INSTRUCTIONS OR FAILURE TO PERFORM PREVENTIVE MAINTENANCE. </w:t>
      </w:r>
    </w:p>
    <w:p w:rsidR="00E56798" w:rsidRPr="004143B7" w:rsidRDefault="00E56798" w:rsidP="004143B7">
      <w:pPr>
        <w:pStyle w:val="Default"/>
        <w:ind w:leftChars="150" w:left="490" w:hangingChars="80" w:hanging="160"/>
        <w:rPr>
          <w:rFonts w:ascii="Poppins" w:hAnsi="Poppins" w:hint="eastAsia"/>
          <w:sz w:val="20"/>
          <w:szCs w:val="20"/>
        </w:rPr>
      </w:pPr>
    </w:p>
    <w:p w:rsidR="00E56798" w:rsidRPr="004143B7" w:rsidRDefault="00E56798" w:rsidP="004143B7">
      <w:pPr>
        <w:pStyle w:val="Default"/>
        <w:ind w:leftChars="150" w:left="490" w:hangingChars="80" w:hanging="160"/>
        <w:rPr>
          <w:rFonts w:ascii="Poppins" w:hAnsi="Poppins" w:hint="eastAsia"/>
          <w:sz w:val="20"/>
          <w:szCs w:val="20"/>
        </w:rPr>
      </w:pPr>
      <w:r w:rsidRPr="004143B7">
        <w:rPr>
          <w:rFonts w:ascii="Poppins" w:hAnsi="Poppins"/>
          <w:sz w:val="20"/>
          <w:szCs w:val="20"/>
        </w:rPr>
        <w:t xml:space="preserve">• DAMAGES CAUSED BY THE COMBINATION OF IRITECH PRODUCTS WITH OTHER NON-IRITECH BRANDED PRODUCTS, ACCESSORIES, PARTS OR COMPONENTS. </w:t>
      </w:r>
    </w:p>
    <w:p w:rsidR="00E56798" w:rsidRPr="004143B7" w:rsidRDefault="00E56798" w:rsidP="004143B7">
      <w:pPr>
        <w:pStyle w:val="Default"/>
        <w:ind w:leftChars="150" w:left="490" w:hangingChars="80" w:hanging="160"/>
        <w:rPr>
          <w:rFonts w:ascii="Poppins" w:hAnsi="Poppins" w:hint="eastAsia"/>
          <w:sz w:val="20"/>
          <w:szCs w:val="20"/>
        </w:rPr>
      </w:pPr>
    </w:p>
    <w:p w:rsidR="00E56798" w:rsidRPr="004143B7" w:rsidRDefault="00E56798" w:rsidP="004143B7">
      <w:pPr>
        <w:pStyle w:val="Default"/>
        <w:ind w:leftChars="150" w:left="490" w:hangingChars="80" w:hanging="160"/>
        <w:rPr>
          <w:rFonts w:ascii="Poppins" w:hAnsi="Poppins" w:hint="eastAsia"/>
          <w:sz w:val="20"/>
          <w:szCs w:val="20"/>
        </w:rPr>
      </w:pPr>
      <w:r w:rsidRPr="004143B7">
        <w:rPr>
          <w:rFonts w:ascii="Poppins" w:hAnsi="Poppins"/>
          <w:sz w:val="20"/>
          <w:szCs w:val="20"/>
        </w:rPr>
        <w:t xml:space="preserve">• SOFTWARE, INCLUDING THE OPERATING SYSTEM AND SOFTWARE ADDED TO YOUR PRODUCT THROUGH OUR FACTORY-INTEGRATION SYSTEM, THIRD-PARTY SOFTWARE, OR THE RELOADING OF SOFTWARE. </w:t>
      </w:r>
    </w:p>
    <w:p w:rsidR="00E56798" w:rsidRPr="004143B7" w:rsidRDefault="00E56798" w:rsidP="004143B7">
      <w:pPr>
        <w:pStyle w:val="Default"/>
        <w:ind w:leftChars="150" w:left="490" w:hangingChars="80" w:hanging="160"/>
        <w:rPr>
          <w:rFonts w:ascii="Poppins" w:hAnsi="Poppins" w:hint="eastAsia"/>
          <w:sz w:val="20"/>
          <w:szCs w:val="20"/>
        </w:rPr>
      </w:pPr>
    </w:p>
    <w:p w:rsidR="00E56798" w:rsidRPr="004143B7" w:rsidRDefault="00E56798" w:rsidP="004143B7">
      <w:pPr>
        <w:pStyle w:val="Default"/>
        <w:ind w:leftChars="150" w:left="490" w:hangingChars="80" w:hanging="160"/>
        <w:rPr>
          <w:rFonts w:ascii="Poppins" w:hAnsi="Poppins" w:hint="eastAsia"/>
          <w:sz w:val="20"/>
          <w:szCs w:val="20"/>
        </w:rPr>
      </w:pPr>
      <w:r w:rsidRPr="004143B7">
        <w:rPr>
          <w:rFonts w:ascii="Poppins" w:hAnsi="Poppins"/>
          <w:sz w:val="20"/>
          <w:szCs w:val="20"/>
        </w:rPr>
        <w:t xml:space="preserve">• ANY EQUIPMENT OR COMPONENTS THAT WERE NOT INCLUDED IN YOUR PRODUCT AS ORIGINALLY SOLD TO YOU. </w:t>
      </w:r>
    </w:p>
    <w:p w:rsidR="00E56798" w:rsidRPr="004143B7" w:rsidRDefault="00E56798" w:rsidP="004143B7">
      <w:pPr>
        <w:pStyle w:val="Default"/>
        <w:ind w:leftChars="150" w:left="490" w:hangingChars="80" w:hanging="160"/>
        <w:rPr>
          <w:rFonts w:ascii="Poppins" w:hAnsi="Poppins" w:hint="eastAsia"/>
          <w:sz w:val="20"/>
          <w:szCs w:val="20"/>
        </w:rPr>
      </w:pPr>
    </w:p>
    <w:p w:rsidR="00E56798" w:rsidRPr="004143B7" w:rsidRDefault="00E56798" w:rsidP="004143B7">
      <w:pPr>
        <w:pStyle w:val="Default"/>
        <w:ind w:leftChars="150" w:left="390" w:hangingChars="30" w:hanging="60"/>
        <w:rPr>
          <w:rFonts w:ascii="Poppins" w:hAnsi="Poppins" w:hint="eastAsia"/>
          <w:sz w:val="20"/>
          <w:szCs w:val="20"/>
        </w:rPr>
      </w:pPr>
      <w:r w:rsidRPr="004143B7">
        <w:rPr>
          <w:rFonts w:ascii="Poppins" w:hAnsi="Poppins"/>
          <w:sz w:val="20"/>
          <w:szCs w:val="20"/>
        </w:rPr>
        <w:t>• NORMAL WEAR AND TEAR.</w:t>
      </w:r>
    </w:p>
    <w:p w:rsidR="00E56798" w:rsidRPr="004143B7" w:rsidRDefault="00E56798" w:rsidP="004143B7">
      <w:pPr>
        <w:pStyle w:val="Default"/>
        <w:ind w:leftChars="150" w:left="390" w:hangingChars="30" w:hanging="60"/>
        <w:rPr>
          <w:rFonts w:ascii="Poppins" w:hAnsi="Poppins" w:hint="eastAsia"/>
          <w:sz w:val="20"/>
          <w:szCs w:val="20"/>
        </w:rPr>
      </w:pPr>
    </w:p>
    <w:p w:rsidR="00E56798" w:rsidRPr="004143B7" w:rsidRDefault="00E56798" w:rsidP="004143B7">
      <w:pPr>
        <w:pStyle w:val="Default"/>
        <w:ind w:leftChars="150" w:left="390" w:hangingChars="30" w:hanging="60"/>
        <w:rPr>
          <w:rFonts w:ascii="Poppins" w:hAnsi="Poppins" w:hint="eastAsia"/>
          <w:sz w:val="20"/>
          <w:szCs w:val="20"/>
        </w:rPr>
      </w:pPr>
      <w:r w:rsidRPr="004143B7">
        <w:rPr>
          <w:rFonts w:ascii="Poppins" w:hAnsi="Poppins"/>
          <w:sz w:val="20"/>
          <w:szCs w:val="20"/>
        </w:rPr>
        <w:t xml:space="preserve">• COSMETIC DAMAGE THAT DOES NOT AFFECT FUNCTIONALITY. </w:t>
      </w:r>
    </w:p>
    <w:p w:rsidR="00E56798" w:rsidRPr="004143B7" w:rsidRDefault="00E56798" w:rsidP="004143B7">
      <w:pPr>
        <w:pStyle w:val="Default"/>
        <w:ind w:leftChars="150" w:left="390" w:hangingChars="30" w:hanging="60"/>
        <w:rPr>
          <w:rFonts w:ascii="Poppins" w:hAnsi="Poppins" w:hint="eastAsia"/>
          <w:sz w:val="20"/>
          <w:szCs w:val="20"/>
        </w:rPr>
      </w:pPr>
    </w:p>
    <w:p w:rsidR="00E56798" w:rsidRPr="004143B7" w:rsidRDefault="00E56798" w:rsidP="004143B7">
      <w:pPr>
        <w:pStyle w:val="Default"/>
        <w:ind w:leftChars="150" w:left="390" w:hangingChars="30" w:hanging="60"/>
        <w:rPr>
          <w:rFonts w:ascii="Poppins" w:hAnsi="Poppins" w:hint="eastAsia"/>
          <w:sz w:val="20"/>
          <w:szCs w:val="20"/>
        </w:rPr>
      </w:pPr>
      <w:r w:rsidRPr="004143B7">
        <w:rPr>
          <w:rFonts w:ascii="Poppins" w:hAnsi="Poppins"/>
          <w:sz w:val="20"/>
          <w:szCs w:val="20"/>
        </w:rPr>
        <w:t xml:space="preserve">• PRODUCTS WHERE THE IRITECH SERIAL NUMBER IS MISSING, ALTERED OR DEFACED. </w:t>
      </w:r>
    </w:p>
    <w:p w:rsidR="00E56798" w:rsidRPr="004143B7" w:rsidRDefault="00E56798" w:rsidP="004143B7">
      <w:pPr>
        <w:pStyle w:val="Default"/>
        <w:ind w:leftChars="150" w:left="390" w:hangingChars="30" w:hanging="60"/>
        <w:rPr>
          <w:rFonts w:ascii="Poppins" w:hAnsi="Poppins" w:hint="eastAsia"/>
          <w:sz w:val="20"/>
          <w:szCs w:val="20"/>
        </w:rPr>
      </w:pPr>
    </w:p>
    <w:p w:rsidR="00E56798" w:rsidRPr="004143B7" w:rsidRDefault="00E56798" w:rsidP="004834E0">
      <w:pPr>
        <w:pStyle w:val="Default"/>
        <w:widowControl w:val="0"/>
        <w:numPr>
          <w:ilvl w:val="0"/>
          <w:numId w:val="9"/>
        </w:numPr>
        <w:rPr>
          <w:rFonts w:ascii="Poppins" w:hAnsi="Poppins" w:hint="eastAsia"/>
          <w:sz w:val="20"/>
          <w:szCs w:val="20"/>
        </w:rPr>
      </w:pPr>
      <w:r w:rsidRPr="004143B7">
        <w:rPr>
          <w:rFonts w:ascii="Poppins" w:hAnsi="Poppins"/>
          <w:b/>
          <w:bCs/>
          <w:sz w:val="20"/>
          <w:szCs w:val="20"/>
        </w:rPr>
        <w:t xml:space="preserve">Instructions for Warranty Service. </w:t>
      </w:r>
      <w:r w:rsidRPr="004143B7">
        <w:rPr>
          <w:rFonts w:ascii="Poppins" w:hAnsi="Poppins"/>
          <w:sz w:val="20"/>
          <w:szCs w:val="20"/>
        </w:rPr>
        <w:t xml:space="preserve">For specific instructions on how to obtain warranty service for your product, please refer to the Warranty Reference Table contained in this Agreement and go to: </w:t>
      </w:r>
      <w:hyperlink r:id="rId47" w:history="1">
        <w:r w:rsidRPr="004143B7">
          <w:rPr>
            <w:rStyle w:val="Hyperlink"/>
            <w:rFonts w:ascii="Poppins" w:hAnsi="Poppins"/>
            <w:sz w:val="20"/>
            <w:szCs w:val="20"/>
          </w:rPr>
          <w:t>http://www.iritech.com</w:t>
        </w:r>
      </w:hyperlink>
      <w:r w:rsidRPr="004143B7">
        <w:rPr>
          <w:rFonts w:ascii="Poppins" w:hAnsi="Poppins"/>
          <w:sz w:val="20"/>
          <w:szCs w:val="20"/>
        </w:rPr>
        <w:t xml:space="preserve">. </w:t>
      </w:r>
    </w:p>
    <w:p w:rsidR="00E56798" w:rsidRPr="004143B7" w:rsidRDefault="00E56798" w:rsidP="00E56798">
      <w:pPr>
        <w:pStyle w:val="Default"/>
        <w:ind w:left="760"/>
        <w:rPr>
          <w:rFonts w:ascii="Poppins" w:hAnsi="Poppins" w:hint="eastAsia"/>
          <w:sz w:val="20"/>
          <w:szCs w:val="20"/>
        </w:rPr>
      </w:pPr>
    </w:p>
    <w:p w:rsidR="00E56798" w:rsidRPr="004143B7" w:rsidRDefault="00E56798" w:rsidP="00EC3D06">
      <w:pPr>
        <w:pStyle w:val="Default"/>
        <w:ind w:leftChars="100" w:left="220" w:firstLineChars="50" w:firstLine="100"/>
        <w:rPr>
          <w:rFonts w:ascii="Poppins" w:hAnsi="Poppins" w:hint="eastAsia"/>
          <w:b/>
          <w:sz w:val="20"/>
          <w:szCs w:val="20"/>
        </w:rPr>
      </w:pPr>
      <w:r w:rsidRPr="004143B7">
        <w:rPr>
          <w:rFonts w:ascii="Poppins" w:hAnsi="Poppins"/>
          <w:b/>
          <w:sz w:val="20"/>
          <w:szCs w:val="20"/>
        </w:rPr>
        <w:t xml:space="preserve">To obtain warranty service: </w:t>
      </w:r>
    </w:p>
    <w:p w:rsidR="00E56798" w:rsidRPr="004143B7" w:rsidRDefault="00E56798" w:rsidP="00EC3D06">
      <w:pPr>
        <w:pStyle w:val="Default"/>
        <w:ind w:leftChars="100" w:left="220" w:firstLineChars="50" w:firstLine="100"/>
        <w:rPr>
          <w:rFonts w:ascii="Poppins" w:hAnsi="Poppins" w:hint="eastAsia"/>
          <w:b/>
          <w:sz w:val="20"/>
          <w:szCs w:val="20"/>
        </w:rPr>
      </w:pPr>
    </w:p>
    <w:p w:rsidR="00E56798" w:rsidRPr="004143B7" w:rsidRDefault="00E56798" w:rsidP="004143B7">
      <w:pPr>
        <w:pStyle w:val="Default"/>
        <w:ind w:leftChars="150" w:left="490" w:hangingChars="80" w:hanging="160"/>
        <w:rPr>
          <w:rFonts w:ascii="Poppins" w:hAnsi="Poppins" w:hint="eastAsia"/>
          <w:sz w:val="20"/>
          <w:szCs w:val="20"/>
        </w:rPr>
      </w:pPr>
      <w:r w:rsidRPr="004143B7">
        <w:rPr>
          <w:rFonts w:ascii="Poppins" w:hAnsi="Poppins"/>
          <w:sz w:val="20"/>
          <w:szCs w:val="20"/>
        </w:rPr>
        <w:t xml:space="preserve">• You must assist IRITECH in diagnosing issues with your product and follow IRITECH’s warranty processes. </w:t>
      </w:r>
    </w:p>
    <w:p w:rsidR="00E56798" w:rsidRPr="004143B7" w:rsidRDefault="00E56798" w:rsidP="004143B7">
      <w:pPr>
        <w:pStyle w:val="Default"/>
        <w:ind w:leftChars="150" w:left="390" w:hangingChars="30" w:hanging="60"/>
        <w:rPr>
          <w:rFonts w:ascii="Poppins" w:hAnsi="Poppins" w:hint="eastAsia"/>
          <w:sz w:val="20"/>
          <w:szCs w:val="20"/>
        </w:rPr>
      </w:pPr>
    </w:p>
    <w:p w:rsidR="00E56798" w:rsidRPr="004143B7" w:rsidRDefault="00E56798" w:rsidP="004143B7">
      <w:pPr>
        <w:pStyle w:val="Default"/>
        <w:ind w:leftChars="150" w:left="490" w:hangingChars="80" w:hanging="160"/>
        <w:rPr>
          <w:rFonts w:ascii="Poppins" w:hAnsi="Poppins" w:hint="eastAsia"/>
          <w:sz w:val="20"/>
          <w:szCs w:val="20"/>
        </w:rPr>
      </w:pPr>
      <w:r w:rsidRPr="004143B7">
        <w:rPr>
          <w:rFonts w:ascii="Poppins" w:hAnsi="Poppins"/>
          <w:sz w:val="20"/>
          <w:szCs w:val="20"/>
        </w:rPr>
        <w:t>• You must obtain warranty service from IRITECH or an authorized service center specified by IRITECH. IRIECH will not reimburse you for service performed by others.</w:t>
      </w:r>
    </w:p>
    <w:p w:rsidR="00E56798" w:rsidRPr="004143B7" w:rsidRDefault="00E56798" w:rsidP="004143B7">
      <w:pPr>
        <w:pStyle w:val="Default"/>
        <w:ind w:leftChars="150" w:left="490" w:hangingChars="80" w:hanging="160"/>
        <w:rPr>
          <w:rFonts w:ascii="Poppins" w:hAnsi="Poppins" w:hint="eastAsia"/>
          <w:sz w:val="20"/>
          <w:szCs w:val="20"/>
        </w:rPr>
      </w:pPr>
    </w:p>
    <w:p w:rsidR="00E56798" w:rsidRPr="004143B7" w:rsidRDefault="00E56798" w:rsidP="004143B7">
      <w:pPr>
        <w:pStyle w:val="Default"/>
        <w:ind w:leftChars="150" w:left="490" w:hangingChars="80" w:hanging="160"/>
        <w:jc w:val="both"/>
        <w:rPr>
          <w:rFonts w:ascii="Poppins" w:hAnsi="Poppins" w:hint="eastAsia"/>
          <w:b/>
          <w:bCs/>
          <w:sz w:val="20"/>
          <w:szCs w:val="20"/>
        </w:rPr>
      </w:pPr>
      <w:r w:rsidRPr="004143B7">
        <w:rPr>
          <w:rFonts w:ascii="Poppins" w:hAnsi="Poppins"/>
          <w:sz w:val="20"/>
          <w:szCs w:val="20"/>
        </w:rPr>
        <w:t xml:space="preserve">• You may be required to deliver and retrieve your product to and from IRITECH or an authorized service facility specified by IRITECH at your expense. When sending a product to IRITECH or the authorized service facility specified by IRITECH, you must deliver the product, freight prepaid, in either its original packaging or packaging affording an equal degree of protection. You are responsible for properly packaging your product, paying all shipping costs, loss or damage to the product during shipping, and any other taxes, fees or charges associated with transporting the product to an authorized IRITECH service facility. </w:t>
      </w:r>
      <w:r w:rsidRPr="004143B7">
        <w:rPr>
          <w:rFonts w:ascii="Poppins" w:hAnsi="Poppins"/>
          <w:b/>
          <w:bCs/>
          <w:sz w:val="20"/>
          <w:szCs w:val="20"/>
        </w:rPr>
        <w:t xml:space="preserve">YOU ARE RESPONSIBLE FOR ANY DAMAGE TO YOUR IRITECH PRODUCT DURING SHIPMENT TO US. </w:t>
      </w:r>
    </w:p>
    <w:p w:rsidR="00E56798" w:rsidRPr="004143B7" w:rsidRDefault="00E56798" w:rsidP="004143B7">
      <w:pPr>
        <w:pStyle w:val="Default"/>
        <w:ind w:leftChars="150" w:left="490" w:hangingChars="80" w:hanging="160"/>
        <w:rPr>
          <w:rFonts w:ascii="Poppins" w:hAnsi="Poppins" w:hint="eastAsia"/>
          <w:sz w:val="20"/>
          <w:szCs w:val="20"/>
        </w:rPr>
      </w:pPr>
    </w:p>
    <w:p w:rsidR="00E56798" w:rsidRPr="004143B7" w:rsidRDefault="00E56798" w:rsidP="004143B7">
      <w:pPr>
        <w:pStyle w:val="Default"/>
        <w:ind w:leftChars="150" w:left="490" w:hangingChars="80" w:hanging="160"/>
        <w:jc w:val="both"/>
        <w:rPr>
          <w:rFonts w:ascii="Poppins" w:hAnsi="Poppins" w:hint="eastAsia"/>
          <w:sz w:val="20"/>
          <w:szCs w:val="20"/>
        </w:rPr>
      </w:pPr>
      <w:r w:rsidRPr="004143B7">
        <w:rPr>
          <w:rFonts w:ascii="Poppins" w:hAnsi="Poppins"/>
          <w:sz w:val="20"/>
          <w:szCs w:val="20"/>
        </w:rPr>
        <w:t>• Before providing your product to IRITECH for service, remove any confidential, proprietary or personal information.</w:t>
      </w:r>
    </w:p>
    <w:p w:rsidR="00E56798" w:rsidRPr="004143B7" w:rsidRDefault="00E56798" w:rsidP="004143B7">
      <w:pPr>
        <w:pStyle w:val="Default"/>
        <w:ind w:leftChars="150" w:left="490" w:hangingChars="80" w:hanging="160"/>
        <w:rPr>
          <w:rFonts w:ascii="Poppins" w:hAnsi="Poppins" w:hint="eastAsia"/>
          <w:sz w:val="20"/>
          <w:szCs w:val="20"/>
        </w:rPr>
      </w:pPr>
    </w:p>
    <w:p w:rsidR="00E56798" w:rsidRPr="004143B7" w:rsidRDefault="00E56798" w:rsidP="004143B7">
      <w:pPr>
        <w:pStyle w:val="Default"/>
        <w:ind w:leftChars="150" w:left="490" w:hangingChars="80" w:hanging="160"/>
        <w:jc w:val="both"/>
        <w:rPr>
          <w:rFonts w:ascii="Poppins" w:hAnsi="Poppins" w:hint="eastAsia"/>
          <w:sz w:val="20"/>
          <w:szCs w:val="20"/>
        </w:rPr>
      </w:pPr>
      <w:r w:rsidRPr="004143B7">
        <w:rPr>
          <w:rFonts w:ascii="Poppins" w:hAnsi="Poppins"/>
          <w:sz w:val="20"/>
          <w:szCs w:val="20"/>
        </w:rPr>
        <w:t xml:space="preserve">• If IRITECH asks you to return defective parts or products, you must do so within 7 days after you receive the replacement parts or products. IRITECH will charge you for replacement parts or products if you fail to do so. </w:t>
      </w:r>
    </w:p>
    <w:p w:rsidR="00E56798" w:rsidRPr="004143B7" w:rsidRDefault="00E56798" w:rsidP="00E56798">
      <w:pPr>
        <w:pStyle w:val="Default"/>
        <w:rPr>
          <w:rFonts w:ascii="Poppins" w:hAnsi="Poppins" w:hint="eastAsia"/>
          <w:sz w:val="20"/>
          <w:szCs w:val="20"/>
        </w:rPr>
      </w:pPr>
    </w:p>
    <w:p w:rsidR="00E56798" w:rsidRPr="004143B7" w:rsidRDefault="00E56798" w:rsidP="00E56798">
      <w:pPr>
        <w:pStyle w:val="Default"/>
        <w:ind w:leftChars="150" w:left="330"/>
        <w:jc w:val="both"/>
        <w:rPr>
          <w:rFonts w:ascii="Poppins" w:hAnsi="Poppins" w:hint="eastAsia"/>
          <w:sz w:val="20"/>
          <w:szCs w:val="20"/>
        </w:rPr>
      </w:pPr>
      <w:r w:rsidRPr="004143B7">
        <w:rPr>
          <w:rFonts w:ascii="Poppins" w:hAnsi="Poppins"/>
          <w:sz w:val="20"/>
          <w:szCs w:val="20"/>
        </w:rPr>
        <w:t xml:space="preserve">IT IS YOUR RESPONSIBILITY TO BACK UP THE CONTENTS OR DATA RECORDED ON THE DEVICE BEFORE SERVICES ARE PERFORMED AND REMOVE ANY DATA FROM PARTS OR PRODUCTS RETURNED TO IRITECH. It is possible that the contents recorded will be lost or reformatted in the course of service and IRITECH will not be responsible for any damage to or loss of any programs, data, or other information stored on any media or any part of any product serviced. IF DURING THE REPAIR OF THE PRODUCT THE CONTENTS OF THE DEVICE ARE ALTERED, DELETED, OR IN ANY WAY MODIFIED, IRITECH IS NOT RESPONSIBLE FOR ANY LOSS OF YOUR DATA WHATSOEVER. YOUR PRODUCT WILL BE RETURNED TO YOU CONFIGURED AS ORIGINALLY PURCHASED (SUBJECT TO AVAILABILITY OF SOFTWARE). </w:t>
      </w:r>
    </w:p>
    <w:p w:rsidR="00E56798" w:rsidRPr="004143B7" w:rsidRDefault="00E56798" w:rsidP="00E56798">
      <w:pPr>
        <w:pStyle w:val="Default"/>
        <w:ind w:leftChars="150" w:left="330"/>
        <w:rPr>
          <w:rFonts w:ascii="Poppins" w:hAnsi="Poppins" w:hint="eastAsia"/>
          <w:sz w:val="20"/>
          <w:szCs w:val="20"/>
        </w:rPr>
      </w:pPr>
    </w:p>
    <w:p w:rsidR="00E56798" w:rsidRPr="004143B7" w:rsidRDefault="00E56798" w:rsidP="004834E0">
      <w:pPr>
        <w:pStyle w:val="Default"/>
        <w:widowControl w:val="0"/>
        <w:numPr>
          <w:ilvl w:val="0"/>
          <w:numId w:val="9"/>
        </w:numPr>
        <w:jc w:val="both"/>
        <w:rPr>
          <w:rFonts w:ascii="Poppins" w:hAnsi="Poppins" w:hint="eastAsia"/>
          <w:b/>
          <w:bCs/>
          <w:sz w:val="20"/>
          <w:szCs w:val="20"/>
        </w:rPr>
      </w:pPr>
      <w:r w:rsidRPr="004143B7">
        <w:rPr>
          <w:rFonts w:ascii="Poppins" w:hAnsi="Poppins"/>
          <w:b/>
          <w:bCs/>
          <w:sz w:val="20"/>
          <w:szCs w:val="20"/>
        </w:rPr>
        <w:t xml:space="preserve">Implied Warranties. EXCEPT TO THE EXTENT PROHIBITED BY APPLICABLE LAW, ANY IMPLIED WARRANTY OF MERCHANTABILITY OR FITNESS FOR A PARTICULAR PURPOSE IS LIMITED IN DURATION TO THE DURATION OF THIS WARRANTY. </w:t>
      </w:r>
    </w:p>
    <w:p w:rsidR="00E56798" w:rsidRPr="004143B7" w:rsidRDefault="00E56798" w:rsidP="00E56798">
      <w:pPr>
        <w:pStyle w:val="Default"/>
        <w:ind w:left="760"/>
        <w:rPr>
          <w:rFonts w:ascii="Poppins" w:hAnsi="Poppins" w:hint="eastAsia"/>
          <w:sz w:val="20"/>
          <w:szCs w:val="20"/>
        </w:rPr>
      </w:pPr>
    </w:p>
    <w:p w:rsidR="00E56798" w:rsidRPr="004143B7" w:rsidRDefault="00E56798" w:rsidP="00E56798">
      <w:pPr>
        <w:pStyle w:val="Default"/>
        <w:ind w:leftChars="150" w:left="330"/>
        <w:jc w:val="both"/>
        <w:rPr>
          <w:rFonts w:ascii="Poppins" w:hAnsi="Poppins" w:hint="eastAsia"/>
          <w:b/>
          <w:bCs/>
          <w:sz w:val="20"/>
          <w:szCs w:val="20"/>
        </w:rPr>
      </w:pPr>
      <w:r w:rsidRPr="004143B7">
        <w:rPr>
          <w:rFonts w:ascii="Poppins" w:hAnsi="Poppins"/>
          <w:sz w:val="20"/>
          <w:szCs w:val="20"/>
        </w:rPr>
        <w:t xml:space="preserve">Commercial Purchasers: IRITECH extends the above limited warranty to purchasers of Products for industrial, commercial and business use upon the same terms and conditions and exclusions applicable to consumer purchasers. </w:t>
      </w:r>
      <w:r w:rsidRPr="004143B7">
        <w:rPr>
          <w:rFonts w:ascii="Poppins" w:hAnsi="Poppins"/>
          <w:b/>
          <w:bCs/>
          <w:sz w:val="20"/>
          <w:szCs w:val="20"/>
        </w:rPr>
        <w:t xml:space="preserve">HOWEVER, WITH RESPECT TO COMMERCIAL PURCHASERS, ALL IMPLIED WARRANTIES, INCLUDING THE IMPLIED WARRANTIES OF MERCHANTABILITY AND FITNESS FOR A PARTICULAR PURPOSE, ARE EXCLUDED AND DISCLAIMED. </w:t>
      </w:r>
    </w:p>
    <w:p w:rsidR="00E56798" w:rsidRPr="004143B7" w:rsidRDefault="00E56798" w:rsidP="00E56798">
      <w:pPr>
        <w:pStyle w:val="Default"/>
        <w:ind w:leftChars="150" w:left="330"/>
        <w:jc w:val="both"/>
        <w:rPr>
          <w:rFonts w:ascii="Poppins" w:hAnsi="Poppins" w:hint="eastAsia"/>
          <w:sz w:val="20"/>
          <w:szCs w:val="20"/>
        </w:rPr>
      </w:pPr>
    </w:p>
    <w:p w:rsidR="00E56798" w:rsidRPr="004143B7" w:rsidRDefault="00E56798" w:rsidP="004834E0">
      <w:pPr>
        <w:pStyle w:val="Default"/>
        <w:widowControl w:val="0"/>
        <w:numPr>
          <w:ilvl w:val="0"/>
          <w:numId w:val="9"/>
        </w:numPr>
        <w:jc w:val="both"/>
        <w:rPr>
          <w:rFonts w:ascii="Poppins" w:hAnsi="Poppins" w:hint="eastAsia"/>
          <w:sz w:val="20"/>
          <w:szCs w:val="20"/>
        </w:rPr>
      </w:pPr>
      <w:r w:rsidRPr="004143B7">
        <w:rPr>
          <w:rFonts w:ascii="Poppins" w:hAnsi="Poppins"/>
          <w:b/>
          <w:bCs/>
          <w:sz w:val="20"/>
          <w:szCs w:val="20"/>
        </w:rPr>
        <w:t xml:space="preserve">Limitation of Liability. IRITECH SHALL NOT BE LIABLE FOR ANY INCIDENTAL OR CONSEQUENTIAL DAMAGES FOR BREACH OF ANY EXPRESS OR IMPLIED WARRANTY. </w:t>
      </w:r>
      <w:r w:rsidRPr="004143B7">
        <w:rPr>
          <w:rFonts w:ascii="Poppins" w:hAnsi="Poppins"/>
          <w:sz w:val="20"/>
          <w:szCs w:val="20"/>
        </w:rPr>
        <w:t xml:space="preserve">IRITECH’S AND YOUR MAXIMUM LIABILITY TO THE OTHER IS LIMITED TO PURCHASE PRICE YOU PAID FOR PRODUCTS OR SERVICES PLUS INTEREST ALLOWED BY LAW. NEITHER YOU NOR IRITECH IS LIABLE TO THE OTHER IF YOU OR IT ARE UNABLE TO PERFORM DUE TO EVENTS YOU OR IT ARE NOT ABLE TO CONTROL, SUCH AS ACTS OF GOD OR FOR VIRUSES, PROPERTY DAMAGE, LOSS OF USE, INTERRUPTION OF BUSINESS, LOST PROFITS, LOST DATA OR OTHER CONSEQUENTIAL, PUNITIVE OR SPECIAL DAMAGES, HOWSOEVER CAUSED, WHETHER FOR BREACH OF WARRANTY, CONTRACT, TORT (INCLUDING NEGLIGENCE), STRICT LIABILITY OR OTHERWISE. </w:t>
      </w:r>
    </w:p>
    <w:p w:rsidR="00E56798" w:rsidRPr="004143B7" w:rsidRDefault="00E56798" w:rsidP="00E56798">
      <w:pPr>
        <w:pStyle w:val="Default"/>
        <w:ind w:left="760"/>
        <w:rPr>
          <w:rFonts w:ascii="Poppins" w:hAnsi="Poppins" w:hint="eastAsia"/>
          <w:sz w:val="20"/>
          <w:szCs w:val="20"/>
        </w:rPr>
      </w:pPr>
    </w:p>
    <w:p w:rsidR="00E56798" w:rsidRPr="004143B7" w:rsidRDefault="00E56798" w:rsidP="00E56798">
      <w:pPr>
        <w:pStyle w:val="Default"/>
        <w:ind w:leftChars="150" w:left="330"/>
        <w:jc w:val="both"/>
        <w:rPr>
          <w:rFonts w:ascii="Poppins" w:hAnsi="Poppins" w:hint="eastAsia"/>
          <w:sz w:val="20"/>
          <w:szCs w:val="20"/>
        </w:rPr>
      </w:pPr>
      <w:r w:rsidRPr="004143B7">
        <w:rPr>
          <w:rFonts w:ascii="Poppins" w:hAnsi="Poppins"/>
          <w:sz w:val="20"/>
          <w:szCs w:val="20"/>
        </w:rPr>
        <w:t xml:space="preserve">Some states or jurisdictions do not allow the exclusion or limitation of incidental or consequential damages, or allow limitations on how long an implied warranty lasts, so the above limitations may not apply to you. This Limited Warranty gives you specific legal rights and you may have other rights which vary from state to state or jurisdiction to jurisdiction. </w:t>
      </w:r>
    </w:p>
    <w:p w:rsidR="00E56798" w:rsidRPr="004143B7" w:rsidRDefault="00E56798" w:rsidP="00E56798">
      <w:pPr>
        <w:pStyle w:val="Default"/>
        <w:ind w:leftChars="150" w:left="330"/>
        <w:jc w:val="both"/>
        <w:rPr>
          <w:rFonts w:ascii="Poppins" w:hAnsi="Poppins" w:hint="eastAsia"/>
          <w:sz w:val="20"/>
          <w:szCs w:val="20"/>
        </w:rPr>
      </w:pPr>
    </w:p>
    <w:p w:rsidR="00E56798" w:rsidRPr="004143B7" w:rsidRDefault="00E56798" w:rsidP="004834E0">
      <w:pPr>
        <w:pStyle w:val="Default"/>
        <w:widowControl w:val="0"/>
        <w:numPr>
          <w:ilvl w:val="0"/>
          <w:numId w:val="9"/>
        </w:numPr>
        <w:jc w:val="both"/>
        <w:rPr>
          <w:rFonts w:ascii="Poppins" w:hAnsi="Poppins" w:hint="eastAsia"/>
          <w:bCs/>
          <w:sz w:val="20"/>
          <w:szCs w:val="20"/>
        </w:rPr>
      </w:pPr>
      <w:r w:rsidRPr="004143B7">
        <w:rPr>
          <w:rFonts w:ascii="Poppins" w:hAnsi="Poppins"/>
          <w:b/>
          <w:bCs/>
          <w:sz w:val="20"/>
          <w:szCs w:val="20"/>
        </w:rPr>
        <w:t xml:space="preserve">Binding Arbitration. </w:t>
      </w:r>
      <w:r w:rsidRPr="004143B7">
        <w:rPr>
          <w:rFonts w:ascii="Poppins" w:hAnsi="Poppins"/>
          <w:bCs/>
          <w:sz w:val="20"/>
          <w:szCs w:val="20"/>
        </w:rPr>
        <w:t>THIS AGREENET PROVIDES THAT ALL DISPUTES BETWEEN YOU AND IRITECH WILL BE RESOLVED BY MANDATORY AND BINDING ARBITRATION TO THE FULLEST EXTENT PROVIDED BY LAW. YOU THUS GIVE UP YOUR RIGHT TO GO TO COURT TO ASSERT OR DEFEND YOUR RIGHTS UNDER THIS AGREEMENT (EXCEPT FOR MATTERS THA MAY BE TAKEN TO SMALL CLAIMS COURT AS FURTHER SET FORTH BELOW IN THIS SECTION 7).</w:t>
      </w:r>
    </w:p>
    <w:p w:rsidR="00E56798" w:rsidRPr="004143B7" w:rsidRDefault="00E56798" w:rsidP="00E56798">
      <w:pPr>
        <w:pStyle w:val="Default"/>
        <w:ind w:left="760"/>
        <w:jc w:val="both"/>
        <w:rPr>
          <w:rFonts w:ascii="Poppins" w:hAnsi="Poppins" w:hint="eastAsia"/>
          <w:sz w:val="20"/>
          <w:szCs w:val="20"/>
        </w:rPr>
      </w:pPr>
    </w:p>
    <w:p w:rsidR="00E56798" w:rsidRPr="004143B7" w:rsidRDefault="00E56798" w:rsidP="00E56798">
      <w:pPr>
        <w:pStyle w:val="Default"/>
        <w:ind w:leftChars="150" w:left="330"/>
        <w:jc w:val="both"/>
        <w:rPr>
          <w:rFonts w:ascii="Poppins" w:hAnsi="Poppins" w:hint="eastAsia"/>
          <w:sz w:val="20"/>
          <w:szCs w:val="20"/>
        </w:rPr>
      </w:pPr>
      <w:r w:rsidRPr="004143B7">
        <w:rPr>
          <w:rFonts w:ascii="Poppins" w:hAnsi="Poppins"/>
          <w:bCs/>
          <w:sz w:val="20"/>
          <w:szCs w:val="20"/>
        </w:rPr>
        <w:t xml:space="preserve">To the fullest extent provided by law, and except as otherwise provided below, You and </w:t>
      </w:r>
      <w:r w:rsidRPr="004143B7">
        <w:rPr>
          <w:rFonts w:ascii="Poppins" w:hAnsi="Poppins"/>
          <w:sz w:val="20"/>
          <w:szCs w:val="20"/>
        </w:rPr>
        <w:t xml:space="preserve">IRITECH agree that any Dispute between You and IRITECH will be resolved exclusively and finally by binding arbitration administered by the American Arbitration Association (AAA) and conducted in accordance with AAA’s Supplementary Procedures for Consumer-Related Disputes of the Commercial Arbitration rules and the Consumer Due Process Protocol. YOUR RIGHTS WILL THEREFORE BE DETERMINED BY A NEUTRAL ARBITRATOR AND NOT A JUDGE OR JURY. You and IRITECH will agree on another arbitration forum if AAA ceases operations. </w:t>
      </w:r>
    </w:p>
    <w:p w:rsidR="00E56798" w:rsidRPr="004143B7" w:rsidRDefault="00E56798" w:rsidP="00E56798">
      <w:pPr>
        <w:pStyle w:val="Default"/>
        <w:ind w:leftChars="150" w:left="330"/>
        <w:jc w:val="both"/>
        <w:rPr>
          <w:rFonts w:ascii="Poppins" w:hAnsi="Poppins" w:hint="eastAsia"/>
          <w:sz w:val="20"/>
          <w:szCs w:val="20"/>
        </w:rPr>
      </w:pPr>
    </w:p>
    <w:p w:rsidR="00E56798" w:rsidRPr="004143B7" w:rsidRDefault="00E56798" w:rsidP="00E56798">
      <w:pPr>
        <w:pStyle w:val="Default"/>
        <w:ind w:leftChars="150" w:left="330"/>
        <w:jc w:val="both"/>
        <w:rPr>
          <w:rFonts w:ascii="Poppins" w:hAnsi="Poppins" w:hint="eastAsia"/>
          <w:sz w:val="20"/>
          <w:szCs w:val="20"/>
        </w:rPr>
      </w:pPr>
      <w:r w:rsidRPr="004143B7">
        <w:rPr>
          <w:rFonts w:ascii="Poppins" w:hAnsi="Poppins"/>
          <w:sz w:val="20"/>
          <w:szCs w:val="20"/>
        </w:rPr>
        <w:t>The arbitration will be conducted before a single arbitrator, and will be limited solely to the Dispute between You and IRITECH. Arbitration is a process whereby a dispute is submitted to a</w:t>
      </w:r>
      <w:r w:rsidR="00945F3B" w:rsidRPr="004143B7">
        <w:rPr>
          <w:rFonts w:ascii="Poppins" w:hAnsi="Poppins"/>
          <w:sz w:val="20"/>
          <w:szCs w:val="20"/>
        </w:rPr>
        <w:t>n</w:t>
      </w:r>
      <w:r w:rsidRPr="004143B7">
        <w:rPr>
          <w:rFonts w:ascii="Poppins" w:hAnsi="Poppins"/>
          <w:sz w:val="20"/>
          <w:szCs w:val="20"/>
        </w:rPr>
        <w:t xml:space="preserve"> arbitrator, for a final and binding determination, known as the award. The arbitrator is an individual, similar to a judge, who reviews and weighs evidence provided by both parties, and renders an award enforceable in court. Arbitrator decisions are as enforceable as any court order and are subject to VERY LIMITED REVIEW BY A COURT. YOU ACKNOWLEDGE THAT, BY WAY OF THIS AGREEMENT, YOU AND IRITECH WAIVE ALL RIGHTS TO A JURY TRIAL.</w:t>
      </w:r>
    </w:p>
    <w:p w:rsidR="00E56798" w:rsidRPr="004143B7" w:rsidRDefault="00E56798" w:rsidP="00E56798">
      <w:pPr>
        <w:pStyle w:val="Default"/>
        <w:ind w:leftChars="150" w:left="330"/>
        <w:jc w:val="both"/>
        <w:rPr>
          <w:rFonts w:ascii="Poppins" w:hAnsi="Poppins" w:hint="eastAsia"/>
          <w:sz w:val="20"/>
          <w:szCs w:val="20"/>
        </w:rPr>
      </w:pPr>
    </w:p>
    <w:p w:rsidR="00E56798" w:rsidRPr="004143B7" w:rsidRDefault="00E56798" w:rsidP="00E56798">
      <w:pPr>
        <w:pStyle w:val="Default"/>
        <w:ind w:leftChars="150" w:left="330"/>
        <w:jc w:val="both"/>
        <w:rPr>
          <w:rFonts w:ascii="Poppins" w:hAnsi="Poppins" w:hint="eastAsia"/>
          <w:sz w:val="20"/>
          <w:szCs w:val="20"/>
        </w:rPr>
      </w:pPr>
      <w:r w:rsidRPr="004143B7">
        <w:rPr>
          <w:rFonts w:ascii="Poppins" w:hAnsi="Poppins"/>
          <w:sz w:val="20"/>
          <w:szCs w:val="20"/>
        </w:rPr>
        <w:t xml:space="preserve">The arbitration, or any portion of it, will not be consolidated with any other arbitration and will not be conducted on a class-wide or class action basis. The arbitration shall be held at any reasonable location near your residence by submission of documents, by telephone, online or in person whichever method of presentation </w:t>
      </w:r>
      <w:proofErr w:type="gramStart"/>
      <w:r w:rsidRPr="004143B7">
        <w:rPr>
          <w:rFonts w:ascii="Poppins" w:hAnsi="Poppins"/>
          <w:sz w:val="20"/>
          <w:szCs w:val="20"/>
        </w:rPr>
        <w:t>You</w:t>
      </w:r>
      <w:proofErr w:type="gramEnd"/>
      <w:r w:rsidRPr="004143B7">
        <w:rPr>
          <w:rFonts w:ascii="Poppins" w:hAnsi="Poppins"/>
          <w:sz w:val="20"/>
          <w:szCs w:val="20"/>
        </w:rPr>
        <w:t xml:space="preserve"> choose. Under the AAA Supplementary Procedures for Consumer-Related Disputes and Consumer Due Process Protocol, You retain the right to seek relief in a small claims court for Disputes within the scope of the small </w:t>
      </w:r>
      <w:r w:rsidRPr="004143B7">
        <w:rPr>
          <w:rFonts w:ascii="Poppins" w:hAnsi="Poppins"/>
          <w:sz w:val="20"/>
          <w:szCs w:val="20"/>
        </w:rPr>
        <w:lastRenderedPageBreak/>
        <w:t xml:space="preserve">claims court’s jurisdiction. If you prevail in the arbitration of any Dispute with IRITECH, IRITECH will reimburse </w:t>
      </w:r>
      <w:proofErr w:type="gramStart"/>
      <w:r w:rsidRPr="004143B7">
        <w:rPr>
          <w:rFonts w:ascii="Poppins" w:hAnsi="Poppins"/>
          <w:sz w:val="20"/>
          <w:szCs w:val="20"/>
        </w:rPr>
        <w:t>You</w:t>
      </w:r>
      <w:proofErr w:type="gramEnd"/>
      <w:r w:rsidRPr="004143B7">
        <w:rPr>
          <w:rFonts w:ascii="Poppins" w:hAnsi="Poppins"/>
          <w:sz w:val="20"/>
          <w:szCs w:val="20"/>
        </w:rPr>
        <w:t xml:space="preserve"> for any fees You paid to AAA in connection with the arbitration. </w:t>
      </w:r>
    </w:p>
    <w:p w:rsidR="00E56798" w:rsidRPr="004143B7" w:rsidRDefault="00E56798" w:rsidP="00E56798">
      <w:pPr>
        <w:pStyle w:val="Default"/>
        <w:ind w:leftChars="150" w:left="330"/>
        <w:jc w:val="both"/>
        <w:rPr>
          <w:rFonts w:ascii="Poppins" w:hAnsi="Poppins" w:hint="eastAsia"/>
          <w:sz w:val="20"/>
          <w:szCs w:val="20"/>
        </w:rPr>
      </w:pPr>
    </w:p>
    <w:p w:rsidR="00E56798" w:rsidRPr="004143B7" w:rsidRDefault="00E56798" w:rsidP="00E56798">
      <w:pPr>
        <w:pStyle w:val="Default"/>
        <w:ind w:leftChars="150" w:left="330"/>
        <w:jc w:val="both"/>
        <w:rPr>
          <w:rFonts w:ascii="Poppins" w:hAnsi="Poppins" w:hint="eastAsia"/>
          <w:caps/>
          <w:sz w:val="20"/>
          <w:szCs w:val="20"/>
        </w:rPr>
      </w:pPr>
      <w:r w:rsidRPr="004143B7">
        <w:rPr>
          <w:rFonts w:ascii="Poppins" w:hAnsi="Poppins"/>
          <w:caps/>
          <w:sz w:val="20"/>
          <w:szCs w:val="20"/>
        </w:rPr>
        <w:t xml:space="preserve">Any decision rendered in such arbitration proceedings will be final and binding on the parties, and judgment may be entered thereon in any court of competent jurisdiction. </w:t>
      </w:r>
    </w:p>
    <w:p w:rsidR="00E56798" w:rsidRPr="004143B7" w:rsidRDefault="00E56798" w:rsidP="00E56798">
      <w:pPr>
        <w:pStyle w:val="Default"/>
        <w:ind w:leftChars="150" w:left="330"/>
        <w:jc w:val="both"/>
        <w:rPr>
          <w:rFonts w:ascii="Poppins" w:hAnsi="Poppins" w:hint="eastAsia"/>
          <w:b/>
          <w:bCs/>
          <w:sz w:val="20"/>
          <w:szCs w:val="20"/>
        </w:rPr>
      </w:pPr>
      <w:r w:rsidRPr="004143B7">
        <w:rPr>
          <w:rFonts w:ascii="Poppins" w:hAnsi="Poppins"/>
          <w:sz w:val="20"/>
          <w:szCs w:val="20"/>
        </w:rPr>
        <w:t xml:space="preserve">Should either party bring a Dispute in a forum other than AAA, the arbitrator may award the other party its reasonable costs and expenses, including legal fees, incurred in staying or dismissing such other proceedings or in otherwise enforcing compliance with this dispute resolution provision. </w:t>
      </w:r>
      <w:r w:rsidRPr="004143B7">
        <w:rPr>
          <w:rFonts w:ascii="Poppins" w:hAnsi="Poppins"/>
          <w:b/>
          <w:bCs/>
          <w:caps/>
          <w:sz w:val="20"/>
          <w:szCs w:val="20"/>
        </w:rPr>
        <w:t>You understand that, in the absence of this provision, you would have had a right to litigate disputes through a court</w:t>
      </w:r>
      <w:r w:rsidRPr="004143B7">
        <w:rPr>
          <w:rFonts w:ascii="Poppins" w:hAnsi="Poppins"/>
          <w:caps/>
          <w:sz w:val="20"/>
          <w:szCs w:val="20"/>
        </w:rPr>
        <w:t xml:space="preserve">, including the right, if any and subject to the rules of your jurisdiction, to litigate claims on a class-wide or class-action basis, </w:t>
      </w:r>
      <w:r w:rsidRPr="004143B7">
        <w:rPr>
          <w:rFonts w:ascii="Poppins" w:hAnsi="Poppins"/>
          <w:b/>
          <w:bCs/>
          <w:caps/>
          <w:sz w:val="20"/>
          <w:szCs w:val="20"/>
        </w:rPr>
        <w:t>and that you have expressly and knowingly waived those rights and agreed to resolve any Disputes through binding arbitration in accordance with the provisions of this paragraph.</w:t>
      </w:r>
      <w:r w:rsidRPr="004143B7">
        <w:rPr>
          <w:rFonts w:ascii="Poppins" w:hAnsi="Poppins"/>
          <w:b/>
          <w:bCs/>
          <w:sz w:val="20"/>
          <w:szCs w:val="20"/>
        </w:rPr>
        <w:t xml:space="preserve"> </w:t>
      </w:r>
    </w:p>
    <w:p w:rsidR="00E56798" w:rsidRPr="004143B7" w:rsidRDefault="00E56798" w:rsidP="00E56798">
      <w:pPr>
        <w:pStyle w:val="Default"/>
        <w:ind w:leftChars="150" w:left="330"/>
        <w:jc w:val="both"/>
        <w:rPr>
          <w:rFonts w:ascii="Poppins" w:hAnsi="Poppins" w:hint="eastAsia"/>
          <w:b/>
          <w:bCs/>
          <w:sz w:val="20"/>
          <w:szCs w:val="20"/>
        </w:rPr>
      </w:pPr>
    </w:p>
    <w:p w:rsidR="00E56798" w:rsidRPr="004143B7" w:rsidRDefault="00E56798" w:rsidP="00E56798">
      <w:pPr>
        <w:pStyle w:val="Default"/>
        <w:ind w:leftChars="150" w:left="330"/>
        <w:jc w:val="both"/>
        <w:rPr>
          <w:rFonts w:ascii="Poppins" w:hAnsi="Poppins" w:hint="eastAsia"/>
          <w:sz w:val="20"/>
          <w:szCs w:val="20"/>
        </w:rPr>
      </w:pPr>
      <w:r w:rsidRPr="004143B7">
        <w:rPr>
          <w:rFonts w:ascii="Poppins" w:hAnsi="Poppins"/>
          <w:sz w:val="20"/>
          <w:szCs w:val="20"/>
        </w:rPr>
        <w:t xml:space="preserve">This arbitration provision shall be governed by the Federal Arbitration Act, 9 U.S.C. Section 1, </w:t>
      </w:r>
      <w:proofErr w:type="gramStart"/>
      <w:r w:rsidRPr="004143B7">
        <w:rPr>
          <w:rFonts w:ascii="Poppins" w:hAnsi="Poppins"/>
          <w:i/>
          <w:iCs/>
          <w:sz w:val="20"/>
          <w:szCs w:val="20"/>
        </w:rPr>
        <w:t>et</w:t>
      </w:r>
      <w:proofErr w:type="gramEnd"/>
      <w:r w:rsidRPr="004143B7">
        <w:rPr>
          <w:rFonts w:ascii="Poppins" w:hAnsi="Poppins"/>
          <w:i/>
          <w:iCs/>
          <w:sz w:val="20"/>
          <w:szCs w:val="20"/>
        </w:rPr>
        <w:t xml:space="preserve"> seq</w:t>
      </w:r>
      <w:r w:rsidRPr="004143B7">
        <w:rPr>
          <w:rFonts w:ascii="Poppins" w:hAnsi="Poppins"/>
          <w:sz w:val="20"/>
          <w:szCs w:val="20"/>
        </w:rPr>
        <w:t>. For the purposes of this provision, the term “Dispute” means any dispute, controversy, or claim arising out of or relating to (</w:t>
      </w:r>
      <w:proofErr w:type="spellStart"/>
      <w:r w:rsidRPr="004143B7">
        <w:rPr>
          <w:rFonts w:ascii="Poppins" w:hAnsi="Poppins"/>
          <w:sz w:val="20"/>
          <w:szCs w:val="20"/>
        </w:rPr>
        <w:t>i</w:t>
      </w:r>
      <w:proofErr w:type="spellEnd"/>
      <w:r w:rsidRPr="004143B7">
        <w:rPr>
          <w:rFonts w:ascii="Poppins" w:hAnsi="Poppins"/>
          <w:sz w:val="20"/>
          <w:szCs w:val="20"/>
        </w:rPr>
        <w:t xml:space="preserve">) this Agreement, its interpretation, or the breach, termination, applicability or validity thereof, (ii) the related order for, purchase, delivery, receipt or use of any product or service from IRITECH, or (iii) any other dispute arising out of or relating to the relationship between you and IRITECH; the term “IRITECH” means IRITECH, </w:t>
      </w:r>
      <w:proofErr w:type="spellStart"/>
      <w:r w:rsidRPr="004143B7">
        <w:rPr>
          <w:rFonts w:ascii="Poppins" w:hAnsi="Poppins"/>
          <w:sz w:val="20"/>
          <w:szCs w:val="20"/>
        </w:rPr>
        <w:t>Inc</w:t>
      </w:r>
      <w:proofErr w:type="spellEnd"/>
      <w:r w:rsidRPr="004143B7">
        <w:rPr>
          <w:rFonts w:ascii="Poppins" w:hAnsi="Poppins"/>
          <w:sz w:val="20"/>
          <w:szCs w:val="20"/>
        </w:rPr>
        <w:t xml:space="preserve">, its parents, subsidiaries, affiliates, directors, officers, employees, beneficiaries, agents, assigns, component suppliers (both hardware and software), and/ or any third party who provides products or services purchased from or distributed by IRITECH; and the term “You” means the original purchaser and those in privacy with the original purchaser, such as family members or beneficiaries. Information may be obtained from the AAA online at www.adr.org, by calling 800-778-7879 or writing to American Arbitration Association, 1633 Broadway, 10th Floor, New York, NY, 10019. </w:t>
      </w:r>
    </w:p>
    <w:p w:rsidR="00E56798" w:rsidRPr="004143B7" w:rsidRDefault="00E56798" w:rsidP="00E56798">
      <w:pPr>
        <w:pStyle w:val="Default"/>
        <w:ind w:leftChars="150" w:left="330"/>
        <w:jc w:val="both"/>
        <w:rPr>
          <w:rFonts w:ascii="Poppins" w:hAnsi="Poppins" w:hint="eastAsia"/>
          <w:sz w:val="20"/>
          <w:szCs w:val="20"/>
        </w:rPr>
      </w:pPr>
    </w:p>
    <w:p w:rsidR="00E56798" w:rsidRPr="004143B7" w:rsidRDefault="00E56798" w:rsidP="004834E0">
      <w:pPr>
        <w:pStyle w:val="Default"/>
        <w:widowControl w:val="0"/>
        <w:numPr>
          <w:ilvl w:val="0"/>
          <w:numId w:val="9"/>
        </w:numPr>
        <w:jc w:val="both"/>
        <w:rPr>
          <w:rFonts w:ascii="Poppins" w:hAnsi="Poppins" w:hint="eastAsia"/>
          <w:sz w:val="20"/>
          <w:szCs w:val="20"/>
        </w:rPr>
      </w:pPr>
      <w:r w:rsidRPr="004143B7">
        <w:rPr>
          <w:rFonts w:ascii="Poppins" w:hAnsi="Poppins"/>
          <w:b/>
          <w:bCs/>
          <w:sz w:val="20"/>
          <w:szCs w:val="20"/>
        </w:rPr>
        <w:t xml:space="preserve">General. </w:t>
      </w:r>
      <w:r w:rsidRPr="004143B7">
        <w:rPr>
          <w:rFonts w:ascii="Poppins" w:hAnsi="Poppins"/>
          <w:sz w:val="20"/>
          <w:szCs w:val="20"/>
        </w:rPr>
        <w:t xml:space="preserve">IRITECH may assign this Agreement and/or any associated service plan without your consent and without notice to </w:t>
      </w:r>
      <w:r w:rsidR="003330E4" w:rsidRPr="004143B7">
        <w:rPr>
          <w:rFonts w:ascii="Poppins" w:hAnsi="Poppins"/>
          <w:sz w:val="20"/>
          <w:szCs w:val="20"/>
        </w:rPr>
        <w:t>you</w:t>
      </w:r>
      <w:r w:rsidRPr="004143B7">
        <w:rPr>
          <w:rFonts w:ascii="Poppins" w:hAnsi="Poppins"/>
          <w:sz w:val="20"/>
          <w:szCs w:val="20"/>
        </w:rPr>
        <w:t xml:space="preserve">. If IRITECH does assign this Agreement and/or any associated service plan, the assignee will assume all obligations to You, IRITECH will be released of all obligations, and </w:t>
      </w:r>
      <w:proofErr w:type="gramStart"/>
      <w:r w:rsidRPr="004143B7">
        <w:rPr>
          <w:rFonts w:ascii="Poppins" w:hAnsi="Poppins"/>
          <w:sz w:val="20"/>
          <w:szCs w:val="20"/>
        </w:rPr>
        <w:t>You</w:t>
      </w:r>
      <w:proofErr w:type="gramEnd"/>
      <w:r w:rsidRPr="004143B7">
        <w:rPr>
          <w:rFonts w:ascii="Poppins" w:hAnsi="Poppins"/>
          <w:sz w:val="20"/>
          <w:szCs w:val="20"/>
        </w:rPr>
        <w:t xml:space="preserve"> agree to look solely to the assignee for the performance of all obligations under this Agreement and/or any associated service plan. IRITECH, Inc. and its subsidiaries and affiliates are intended beneficiaries of this Agreement. If there is any inconsistency between this Agreement and any other agreement included with or relating to products or services purchased from IRITECH, this Agreement shall govern. This Agreement may not be modified, altered or amended without the written agreement of IRITECH. Any additional or altered terms shall be null and void, unless expressly agreed to in writing by IRITECH. If any term of this Agreement is illegal or unenforceable, the legality and enforceability of the remaining provisions shall not be affected or impaired. This Agreement shall be interpreted under the laws of the State of South Dakota, without giving effect to conflicts of law rules. </w:t>
      </w:r>
    </w:p>
    <w:p w:rsidR="00E56798" w:rsidRPr="004143B7" w:rsidRDefault="00E56798" w:rsidP="00E56798">
      <w:pPr>
        <w:pStyle w:val="Default"/>
        <w:ind w:left="760"/>
        <w:jc w:val="both"/>
        <w:rPr>
          <w:rFonts w:ascii="Poppins" w:hAnsi="Poppins" w:hint="eastAsia"/>
          <w:sz w:val="20"/>
          <w:szCs w:val="20"/>
        </w:rPr>
      </w:pPr>
    </w:p>
    <w:p w:rsidR="00E56798" w:rsidRPr="004143B7" w:rsidRDefault="00E56798" w:rsidP="004834E0">
      <w:pPr>
        <w:pStyle w:val="Default"/>
        <w:widowControl w:val="0"/>
        <w:numPr>
          <w:ilvl w:val="0"/>
          <w:numId w:val="9"/>
        </w:numPr>
        <w:jc w:val="both"/>
        <w:rPr>
          <w:rFonts w:ascii="Poppins" w:hAnsi="Poppins" w:hint="eastAsia"/>
          <w:sz w:val="20"/>
          <w:szCs w:val="20"/>
        </w:rPr>
      </w:pPr>
      <w:r w:rsidRPr="004143B7">
        <w:rPr>
          <w:rFonts w:ascii="Poppins" w:hAnsi="Poppins"/>
          <w:b/>
          <w:bCs/>
          <w:sz w:val="20"/>
          <w:szCs w:val="20"/>
        </w:rPr>
        <w:t xml:space="preserve">Privacy Notice. </w:t>
      </w:r>
      <w:r w:rsidRPr="004143B7">
        <w:rPr>
          <w:rFonts w:ascii="Poppins" w:hAnsi="Poppins"/>
          <w:sz w:val="20"/>
          <w:szCs w:val="20"/>
        </w:rPr>
        <w:t>You can review IRIT</w:t>
      </w:r>
      <w:r w:rsidR="00945F3B" w:rsidRPr="004143B7">
        <w:rPr>
          <w:rFonts w:ascii="Poppins" w:hAnsi="Poppins"/>
          <w:sz w:val="20"/>
          <w:szCs w:val="20"/>
        </w:rPr>
        <w:t>ECH’s Privacy Policy on our web</w:t>
      </w:r>
      <w:r w:rsidRPr="004143B7">
        <w:rPr>
          <w:rFonts w:ascii="Poppins" w:hAnsi="Poppins"/>
          <w:sz w:val="20"/>
          <w:szCs w:val="20"/>
        </w:rPr>
        <w:t xml:space="preserve">site, located at </w:t>
      </w:r>
      <w:hyperlink r:id="rId48" w:history="1">
        <w:r w:rsidRPr="004143B7">
          <w:rPr>
            <w:rStyle w:val="Hyperlink"/>
            <w:rFonts w:ascii="Poppins" w:hAnsi="Poppins"/>
            <w:color w:val="auto"/>
            <w:sz w:val="20"/>
            <w:szCs w:val="20"/>
          </w:rPr>
          <w:t>www.iritech.com</w:t>
        </w:r>
      </w:hyperlink>
      <w:r w:rsidRPr="004143B7">
        <w:rPr>
          <w:rFonts w:ascii="Poppins" w:hAnsi="Poppins"/>
          <w:sz w:val="20"/>
          <w:szCs w:val="20"/>
        </w:rPr>
        <w:t>.</w:t>
      </w:r>
      <w:r w:rsidR="00A866EF">
        <w:rPr>
          <w:rFonts w:ascii="Poppins" w:hAnsi="Poppins"/>
          <w:sz w:val="20"/>
          <w:szCs w:val="20"/>
        </w:rPr>
        <w:t xml:space="preserve"> </w:t>
      </w:r>
      <w:r w:rsidRPr="004143B7">
        <w:rPr>
          <w:rFonts w:ascii="Poppins" w:hAnsi="Poppins"/>
          <w:sz w:val="20"/>
          <w:szCs w:val="20"/>
        </w:rPr>
        <w:t xml:space="preserve">IRITECH will maintain and use your customer information in accordance with its Privacy Policy. </w:t>
      </w:r>
    </w:p>
    <w:p w:rsidR="00E56798" w:rsidRPr="004143B7" w:rsidRDefault="00E56798" w:rsidP="0002274B">
      <w:pPr>
        <w:ind w:left="360" w:hanging="360"/>
        <w:rPr>
          <w:rFonts w:ascii="Poppins" w:hAnsi="Poppins" w:hint="eastAsia"/>
          <w:b/>
          <w:bCs/>
          <w:sz w:val="20"/>
          <w:szCs w:val="20"/>
          <w:lang w:eastAsia="ko-KR"/>
        </w:rPr>
      </w:pPr>
    </w:p>
    <w:p w:rsidR="00E56798" w:rsidRPr="004143B7" w:rsidRDefault="00E56798" w:rsidP="004834E0">
      <w:pPr>
        <w:pStyle w:val="Default"/>
        <w:widowControl w:val="0"/>
        <w:numPr>
          <w:ilvl w:val="0"/>
          <w:numId w:val="9"/>
        </w:numPr>
        <w:jc w:val="both"/>
        <w:rPr>
          <w:rFonts w:ascii="Poppins" w:hAnsi="Poppins" w:hint="eastAsia"/>
          <w:sz w:val="20"/>
          <w:szCs w:val="20"/>
        </w:rPr>
      </w:pPr>
      <w:r w:rsidRPr="004143B7">
        <w:rPr>
          <w:rFonts w:ascii="Poppins" w:hAnsi="Poppins"/>
          <w:b/>
          <w:bCs/>
          <w:sz w:val="20"/>
          <w:szCs w:val="20"/>
        </w:rPr>
        <w:t xml:space="preserve">For Residents of Canada: </w:t>
      </w:r>
      <w:r w:rsidRPr="004143B7">
        <w:rPr>
          <w:rFonts w:ascii="Poppins" w:hAnsi="Poppins"/>
          <w:sz w:val="20"/>
          <w:szCs w:val="20"/>
        </w:rPr>
        <w:t xml:space="preserve">This Agreement is subject to the applicable provisions of Canadian consumer protection laws that cannot be derogated from by private agreement. </w:t>
      </w:r>
    </w:p>
    <w:p w:rsidR="00E56798" w:rsidRPr="004143B7" w:rsidRDefault="00E56798" w:rsidP="0002274B">
      <w:pPr>
        <w:ind w:left="360" w:hanging="360"/>
        <w:rPr>
          <w:rFonts w:ascii="Poppins" w:hAnsi="Poppins" w:hint="eastAsia"/>
          <w:sz w:val="20"/>
          <w:szCs w:val="20"/>
          <w:lang w:eastAsia="ko-KR"/>
        </w:rPr>
      </w:pPr>
    </w:p>
    <w:p w:rsidR="00E56798" w:rsidRPr="004143B7" w:rsidRDefault="00E56798" w:rsidP="004834E0">
      <w:pPr>
        <w:pStyle w:val="Default"/>
        <w:widowControl w:val="0"/>
        <w:numPr>
          <w:ilvl w:val="0"/>
          <w:numId w:val="9"/>
        </w:numPr>
        <w:jc w:val="both"/>
        <w:rPr>
          <w:rFonts w:ascii="Poppins" w:hAnsi="Poppins" w:hint="eastAsia"/>
          <w:sz w:val="20"/>
          <w:szCs w:val="20"/>
        </w:rPr>
      </w:pPr>
      <w:r w:rsidRPr="00FD12D3">
        <w:rPr>
          <w:rFonts w:ascii="Poppins Medium" w:hAnsi="Poppins Medium"/>
          <w:b/>
          <w:bCs/>
          <w:sz w:val="20"/>
          <w:szCs w:val="20"/>
        </w:rPr>
        <w:t>International Support</w:t>
      </w:r>
      <w:r w:rsidRPr="004143B7">
        <w:rPr>
          <w:rFonts w:ascii="Poppins" w:hAnsi="Poppins"/>
          <w:b/>
          <w:bCs/>
          <w:sz w:val="20"/>
          <w:szCs w:val="20"/>
        </w:rPr>
        <w:t xml:space="preserve">: </w:t>
      </w:r>
      <w:r w:rsidRPr="004143B7">
        <w:rPr>
          <w:rFonts w:ascii="Poppins" w:hAnsi="Poppins"/>
          <w:sz w:val="20"/>
          <w:szCs w:val="20"/>
        </w:rPr>
        <w:t>You must comply with all applicable export laws and regulations if you export the product from Korea, the United States or C</w:t>
      </w:r>
      <w:r w:rsidR="00945F3B" w:rsidRPr="004143B7">
        <w:rPr>
          <w:rFonts w:ascii="Poppins" w:hAnsi="Poppins"/>
          <w:sz w:val="20"/>
          <w:szCs w:val="20"/>
        </w:rPr>
        <w:t>anada. IRITECH does not accept in</w:t>
      </w:r>
      <w:r w:rsidRPr="004143B7">
        <w:rPr>
          <w:rFonts w:ascii="Poppins" w:hAnsi="Poppins"/>
          <w:sz w:val="20"/>
          <w:szCs w:val="20"/>
        </w:rPr>
        <w:t xml:space="preserve"> return any products purchased from a reseller. Customers may be responsible for paying all freight charges incurred in shipping, importing/exporting and receiving replacement products and parts and for arranging and paying for the shipment of any defective part(s) back to the IRITECH. </w:t>
      </w:r>
    </w:p>
    <w:p w:rsidR="00E56798" w:rsidRPr="004143B7" w:rsidRDefault="00E56798" w:rsidP="00E56798">
      <w:pPr>
        <w:pStyle w:val="Default"/>
        <w:ind w:left="760"/>
        <w:jc w:val="both"/>
        <w:rPr>
          <w:rFonts w:ascii="Poppins" w:hAnsi="Poppins" w:hint="eastAsia"/>
          <w:sz w:val="20"/>
          <w:szCs w:val="20"/>
        </w:rPr>
      </w:pPr>
    </w:p>
    <w:p w:rsidR="00E56798" w:rsidRPr="004143B7" w:rsidRDefault="00E56798" w:rsidP="004143B7">
      <w:pPr>
        <w:pStyle w:val="Default"/>
        <w:ind w:firstLineChars="150" w:firstLine="300"/>
        <w:jc w:val="both"/>
        <w:rPr>
          <w:rFonts w:ascii="Poppins" w:hAnsi="Poppins" w:hint="eastAsia"/>
          <w:sz w:val="20"/>
          <w:szCs w:val="20"/>
        </w:rPr>
      </w:pPr>
      <w:r w:rsidRPr="004143B7">
        <w:rPr>
          <w:rFonts w:ascii="Poppins" w:hAnsi="Poppins"/>
          <w:sz w:val="20"/>
          <w:szCs w:val="20"/>
        </w:rPr>
        <w:t xml:space="preserve">All international customers are responsible for all customs duties, VAT and other associated taxes and charges. </w:t>
      </w:r>
    </w:p>
    <w:p w:rsidR="00E56798" w:rsidRPr="004143B7" w:rsidRDefault="00E56798" w:rsidP="004143B7">
      <w:pPr>
        <w:pStyle w:val="Default"/>
        <w:ind w:firstLineChars="150" w:firstLine="300"/>
        <w:jc w:val="both"/>
        <w:rPr>
          <w:rFonts w:ascii="Poppins" w:hAnsi="Poppins" w:hint="eastAsia"/>
          <w:sz w:val="20"/>
          <w:szCs w:val="20"/>
        </w:rPr>
      </w:pPr>
    </w:p>
    <w:p w:rsidR="00E56798" w:rsidRPr="004143B7" w:rsidRDefault="00E56798" w:rsidP="004143B7">
      <w:pPr>
        <w:pStyle w:val="Default"/>
        <w:ind w:firstLineChars="150" w:firstLine="300"/>
        <w:rPr>
          <w:rFonts w:ascii="Poppins" w:hAnsi="Poppins" w:hint="eastAsia"/>
          <w:sz w:val="20"/>
          <w:szCs w:val="20"/>
        </w:rPr>
      </w:pPr>
      <w:r w:rsidRPr="004143B7">
        <w:rPr>
          <w:rFonts w:ascii="Poppins" w:hAnsi="Poppins"/>
          <w:sz w:val="20"/>
          <w:szCs w:val="20"/>
        </w:rPr>
        <w:t xml:space="preserve">Please send correspondence about this Agreement to: </w:t>
      </w:r>
    </w:p>
    <w:p w:rsidR="00E56798" w:rsidRPr="004143B7" w:rsidRDefault="00E56798" w:rsidP="004143B7">
      <w:pPr>
        <w:pStyle w:val="Default"/>
        <w:ind w:firstLineChars="150" w:firstLine="300"/>
        <w:rPr>
          <w:rFonts w:ascii="Poppins" w:hAnsi="Poppins" w:hint="eastAsia"/>
          <w:sz w:val="20"/>
          <w:szCs w:val="20"/>
        </w:rPr>
      </w:pPr>
    </w:p>
    <w:p w:rsidR="00E56798" w:rsidRPr="004143B7" w:rsidRDefault="00E56798" w:rsidP="00E56798">
      <w:pPr>
        <w:pStyle w:val="Default"/>
        <w:jc w:val="center"/>
        <w:rPr>
          <w:rFonts w:ascii="Poppins" w:hAnsi="Poppins" w:hint="eastAsia"/>
          <w:sz w:val="20"/>
          <w:szCs w:val="20"/>
        </w:rPr>
      </w:pPr>
      <w:r w:rsidRPr="004143B7">
        <w:rPr>
          <w:rFonts w:ascii="Poppins" w:hAnsi="Poppins"/>
          <w:b/>
          <w:bCs/>
          <w:sz w:val="20"/>
          <w:szCs w:val="20"/>
        </w:rPr>
        <w:t xml:space="preserve">IRITECH Customer Service Department </w:t>
      </w:r>
    </w:p>
    <w:p w:rsidR="00E56798" w:rsidRPr="004143B7" w:rsidRDefault="00E56798" w:rsidP="00E56798">
      <w:pPr>
        <w:pStyle w:val="Default"/>
        <w:jc w:val="center"/>
        <w:rPr>
          <w:rFonts w:ascii="Poppins" w:hAnsi="Poppins" w:hint="eastAsia"/>
          <w:sz w:val="20"/>
          <w:szCs w:val="20"/>
        </w:rPr>
      </w:pPr>
      <w:r w:rsidRPr="004143B7">
        <w:rPr>
          <w:rFonts w:ascii="Poppins" w:hAnsi="Poppins"/>
          <w:b/>
          <w:bCs/>
          <w:sz w:val="20"/>
          <w:szCs w:val="20"/>
        </w:rPr>
        <w:t xml:space="preserve">Attn: Warranty Services </w:t>
      </w:r>
    </w:p>
    <w:p w:rsidR="00E56798" w:rsidRPr="004143B7" w:rsidRDefault="00C4111B" w:rsidP="00E56798">
      <w:pPr>
        <w:pStyle w:val="Default"/>
        <w:jc w:val="center"/>
        <w:rPr>
          <w:rFonts w:ascii="Poppins" w:hAnsi="Poppins" w:hint="eastAsia"/>
          <w:sz w:val="20"/>
          <w:szCs w:val="20"/>
        </w:rPr>
      </w:pPr>
      <w:r w:rsidRPr="004143B7">
        <w:rPr>
          <w:rFonts w:ascii="Poppins" w:hAnsi="Poppins"/>
          <w:b/>
          <w:bCs/>
          <w:sz w:val="20"/>
          <w:szCs w:val="20"/>
        </w:rPr>
        <w:t>11166 Fairfax Boulevard, Suite 302,</w:t>
      </w:r>
      <w:r w:rsidR="00E56798" w:rsidRPr="004143B7">
        <w:rPr>
          <w:rFonts w:ascii="Poppins" w:hAnsi="Poppins"/>
          <w:b/>
          <w:bCs/>
          <w:sz w:val="20"/>
          <w:szCs w:val="20"/>
        </w:rPr>
        <w:t xml:space="preserve"> </w:t>
      </w:r>
    </w:p>
    <w:p w:rsidR="00E56798" w:rsidRPr="004143B7" w:rsidRDefault="00E56798" w:rsidP="00E56798">
      <w:pPr>
        <w:pStyle w:val="Default"/>
        <w:jc w:val="center"/>
        <w:rPr>
          <w:rFonts w:ascii="Poppins" w:hAnsi="Poppins" w:hint="eastAsia"/>
          <w:b/>
          <w:bCs/>
          <w:sz w:val="20"/>
          <w:szCs w:val="20"/>
        </w:rPr>
      </w:pPr>
      <w:r w:rsidRPr="004143B7">
        <w:rPr>
          <w:rFonts w:ascii="Poppins" w:hAnsi="Poppins"/>
          <w:b/>
          <w:bCs/>
          <w:sz w:val="20"/>
          <w:szCs w:val="20"/>
        </w:rPr>
        <w:t>Fairfax, VA 22030</w:t>
      </w:r>
      <w:r w:rsidR="00C4111B" w:rsidRPr="004143B7">
        <w:rPr>
          <w:rFonts w:ascii="Poppins" w:hAnsi="Poppins"/>
          <w:b/>
          <w:bCs/>
          <w:sz w:val="20"/>
          <w:szCs w:val="20"/>
        </w:rPr>
        <w:t>, U.S.A</w:t>
      </w:r>
    </w:p>
    <w:p w:rsidR="00E56798" w:rsidRPr="004143B7" w:rsidRDefault="00E56798" w:rsidP="00E56798">
      <w:pPr>
        <w:pStyle w:val="Default"/>
        <w:jc w:val="center"/>
        <w:rPr>
          <w:rFonts w:ascii="Poppins" w:hAnsi="Poppins" w:hint="eastAsia"/>
          <w:b/>
          <w:bCs/>
          <w:sz w:val="20"/>
          <w:szCs w:val="20"/>
        </w:rPr>
      </w:pPr>
      <w:proofErr w:type="gramStart"/>
      <w:r w:rsidRPr="004143B7">
        <w:rPr>
          <w:rFonts w:ascii="Poppins" w:hAnsi="Poppins"/>
          <w:b/>
          <w:bCs/>
          <w:sz w:val="20"/>
          <w:szCs w:val="20"/>
        </w:rPr>
        <w:t>or</w:t>
      </w:r>
      <w:proofErr w:type="gramEnd"/>
    </w:p>
    <w:p w:rsidR="00270535" w:rsidRPr="004143B7" w:rsidRDefault="00C4111B" w:rsidP="00E56798">
      <w:pPr>
        <w:pStyle w:val="Default"/>
        <w:jc w:val="center"/>
        <w:rPr>
          <w:rFonts w:ascii="Poppins" w:hAnsi="Poppins" w:hint="eastAsia"/>
          <w:b/>
          <w:bCs/>
          <w:sz w:val="20"/>
          <w:szCs w:val="20"/>
        </w:rPr>
      </w:pPr>
      <w:r w:rsidRPr="004143B7">
        <w:rPr>
          <w:rFonts w:ascii="Poppins" w:hAnsi="Poppins"/>
          <w:b/>
          <w:bCs/>
          <w:sz w:val="20"/>
          <w:szCs w:val="20"/>
        </w:rPr>
        <w:t xml:space="preserve">Suite 801, Tower </w:t>
      </w:r>
      <w:proofErr w:type="gramStart"/>
      <w:r w:rsidRPr="004143B7">
        <w:rPr>
          <w:rFonts w:ascii="Poppins" w:hAnsi="Poppins"/>
          <w:b/>
          <w:bCs/>
          <w:sz w:val="20"/>
          <w:szCs w:val="20"/>
        </w:rPr>
        <w:t>A</w:t>
      </w:r>
      <w:proofErr w:type="gramEnd"/>
      <w:r w:rsidRPr="004143B7">
        <w:rPr>
          <w:rFonts w:ascii="Poppins" w:hAnsi="Poppins"/>
          <w:b/>
          <w:bCs/>
          <w:sz w:val="20"/>
          <w:szCs w:val="20"/>
        </w:rPr>
        <w:t xml:space="preserve">, </w:t>
      </w:r>
      <w:proofErr w:type="spellStart"/>
      <w:r w:rsidRPr="004143B7">
        <w:rPr>
          <w:rFonts w:ascii="Poppins" w:hAnsi="Poppins"/>
          <w:b/>
          <w:bCs/>
          <w:sz w:val="20"/>
          <w:szCs w:val="20"/>
        </w:rPr>
        <w:t>Daesung</w:t>
      </w:r>
      <w:proofErr w:type="spellEnd"/>
      <w:r w:rsidRPr="004143B7">
        <w:rPr>
          <w:rFonts w:ascii="Poppins" w:hAnsi="Poppins"/>
          <w:b/>
          <w:bCs/>
          <w:sz w:val="20"/>
          <w:szCs w:val="20"/>
        </w:rPr>
        <w:t xml:space="preserve"> D-polis Bldg</w:t>
      </w:r>
      <w:r w:rsidR="00270535" w:rsidRPr="004143B7">
        <w:rPr>
          <w:rFonts w:ascii="Poppins" w:hAnsi="Poppins"/>
          <w:b/>
          <w:bCs/>
          <w:sz w:val="20"/>
          <w:szCs w:val="20"/>
        </w:rPr>
        <w:t xml:space="preserve">., 606, </w:t>
      </w:r>
    </w:p>
    <w:p w:rsidR="00270535" w:rsidRPr="004143B7" w:rsidRDefault="00270535" w:rsidP="00E56798">
      <w:pPr>
        <w:pStyle w:val="Default"/>
        <w:jc w:val="center"/>
        <w:rPr>
          <w:rFonts w:ascii="Poppins" w:hAnsi="Poppins" w:hint="eastAsia"/>
          <w:b/>
          <w:bCs/>
          <w:sz w:val="20"/>
          <w:szCs w:val="20"/>
        </w:rPr>
      </w:pPr>
      <w:proofErr w:type="spellStart"/>
      <w:r w:rsidRPr="004143B7">
        <w:rPr>
          <w:rFonts w:ascii="Poppins" w:hAnsi="Poppins"/>
          <w:b/>
          <w:bCs/>
          <w:sz w:val="20"/>
          <w:szCs w:val="20"/>
        </w:rPr>
        <w:t>Seobusaet-gil</w:t>
      </w:r>
      <w:proofErr w:type="spellEnd"/>
      <w:r w:rsidRPr="004143B7">
        <w:rPr>
          <w:rFonts w:ascii="Poppins" w:hAnsi="Poppins"/>
          <w:b/>
          <w:bCs/>
          <w:sz w:val="20"/>
          <w:szCs w:val="20"/>
        </w:rPr>
        <w:t xml:space="preserve">, </w:t>
      </w:r>
      <w:proofErr w:type="spellStart"/>
      <w:r w:rsidRPr="004143B7">
        <w:rPr>
          <w:rFonts w:ascii="Poppins" w:hAnsi="Poppins"/>
          <w:b/>
          <w:bCs/>
          <w:sz w:val="20"/>
          <w:szCs w:val="20"/>
        </w:rPr>
        <w:t>Geumcheon-gu</w:t>
      </w:r>
      <w:proofErr w:type="spellEnd"/>
      <w:r w:rsidRPr="004143B7">
        <w:rPr>
          <w:rFonts w:ascii="Poppins" w:hAnsi="Poppins"/>
          <w:b/>
          <w:bCs/>
          <w:sz w:val="20"/>
          <w:szCs w:val="20"/>
        </w:rPr>
        <w:t xml:space="preserve">, </w:t>
      </w:r>
    </w:p>
    <w:p w:rsidR="00270535" w:rsidRPr="004143B7" w:rsidRDefault="00270535" w:rsidP="00E56798">
      <w:pPr>
        <w:pStyle w:val="Default"/>
        <w:jc w:val="center"/>
        <w:rPr>
          <w:rFonts w:ascii="Poppins" w:hAnsi="Poppins" w:hint="eastAsia"/>
          <w:b/>
          <w:bCs/>
          <w:sz w:val="20"/>
          <w:szCs w:val="20"/>
        </w:rPr>
      </w:pPr>
      <w:r w:rsidRPr="004143B7">
        <w:rPr>
          <w:rFonts w:ascii="Poppins" w:hAnsi="Poppins"/>
          <w:b/>
          <w:bCs/>
          <w:sz w:val="20"/>
          <w:szCs w:val="20"/>
        </w:rPr>
        <w:t>Seoul 08504, South Korea</w:t>
      </w:r>
    </w:p>
    <w:p w:rsidR="00E56798" w:rsidRPr="004143B7" w:rsidRDefault="00E56798" w:rsidP="00E56798">
      <w:pPr>
        <w:pStyle w:val="Default"/>
        <w:jc w:val="center"/>
        <w:rPr>
          <w:rFonts w:ascii="Poppins" w:hAnsi="Poppins" w:hint="eastAsia"/>
          <w:sz w:val="20"/>
          <w:szCs w:val="20"/>
        </w:rPr>
      </w:pPr>
    </w:p>
    <w:p w:rsidR="00E56798" w:rsidRPr="004143B7" w:rsidRDefault="00E56798" w:rsidP="00E56798">
      <w:pPr>
        <w:rPr>
          <w:rFonts w:ascii="Poppins" w:hAnsi="Poppins" w:hint="eastAsia"/>
          <w:sz w:val="20"/>
          <w:szCs w:val="20"/>
          <w:lang w:eastAsia="ko-KR"/>
        </w:rPr>
      </w:pPr>
      <w:r w:rsidRPr="004143B7">
        <w:rPr>
          <w:rFonts w:ascii="Poppins" w:hAnsi="Poppins"/>
          <w:sz w:val="20"/>
          <w:szCs w:val="20"/>
        </w:rPr>
        <w:t>Current information on technical support and warranty policies, phone numbers and other service info</w:t>
      </w:r>
      <w:r w:rsidR="004B65B8" w:rsidRPr="004143B7">
        <w:rPr>
          <w:rFonts w:ascii="Poppins" w:hAnsi="Poppins"/>
          <w:sz w:val="20"/>
          <w:szCs w:val="20"/>
        </w:rPr>
        <w:t>rmation is available on our web</w:t>
      </w:r>
      <w:r w:rsidRPr="004143B7">
        <w:rPr>
          <w:rFonts w:ascii="Poppins" w:hAnsi="Poppins"/>
          <w:sz w:val="20"/>
          <w:szCs w:val="20"/>
        </w:rPr>
        <w:t xml:space="preserve">sites: </w:t>
      </w:r>
      <w:hyperlink r:id="rId49" w:history="1">
        <w:r w:rsidRPr="004143B7">
          <w:rPr>
            <w:rStyle w:val="Hyperlink"/>
            <w:rFonts w:ascii="Poppins" w:hAnsi="Poppins"/>
            <w:sz w:val="20"/>
            <w:szCs w:val="20"/>
          </w:rPr>
          <w:t>www.iritech.com</w:t>
        </w:r>
      </w:hyperlink>
    </w:p>
    <w:p w:rsidR="0002274B" w:rsidRPr="004143B7" w:rsidRDefault="0002274B" w:rsidP="00E56798">
      <w:pPr>
        <w:rPr>
          <w:rFonts w:ascii="Poppins" w:hAnsi="Poppins" w:hint="eastAsia"/>
          <w:sz w:val="20"/>
          <w:szCs w:val="20"/>
          <w:lang w:eastAsia="ko-KR"/>
        </w:rPr>
      </w:pPr>
    </w:p>
    <w:p w:rsidR="0002274B" w:rsidRPr="004143B7" w:rsidRDefault="0002274B" w:rsidP="00E56798">
      <w:pPr>
        <w:rPr>
          <w:rFonts w:ascii="Poppins" w:hAnsi="Poppins" w:hint="eastAsia"/>
          <w:sz w:val="20"/>
          <w:szCs w:val="20"/>
          <w:lang w:eastAsia="ko-KR"/>
        </w:rPr>
      </w:pPr>
    </w:p>
    <w:p w:rsidR="00E56798" w:rsidRPr="00FD12D3" w:rsidRDefault="00E803BE" w:rsidP="00E56798">
      <w:pPr>
        <w:pStyle w:val="Heading2"/>
        <w:rPr>
          <w:rFonts w:ascii="Poppins Medium" w:hAnsi="Poppins Medium" w:hint="eastAsia"/>
          <w:b w:val="0"/>
          <w:i w:val="0"/>
          <w:sz w:val="24"/>
          <w:szCs w:val="24"/>
          <w:lang w:eastAsia="ko-KR"/>
        </w:rPr>
      </w:pPr>
      <w:bookmarkStart w:id="1243" w:name="_Toc257210071"/>
      <w:bookmarkStart w:id="1244" w:name="_Toc154050779"/>
      <w:r w:rsidRPr="00FD12D3">
        <w:rPr>
          <w:rFonts w:ascii="Poppins Medium" w:hAnsi="Poppins Medium"/>
          <w:b w:val="0"/>
          <w:i w:val="0"/>
          <w:sz w:val="24"/>
          <w:szCs w:val="24"/>
          <w:lang w:eastAsia="ko-KR"/>
        </w:rPr>
        <w:t>12.2 End</w:t>
      </w:r>
      <w:r w:rsidR="00E56798" w:rsidRPr="00FD12D3">
        <w:rPr>
          <w:rFonts w:ascii="Poppins Medium" w:hAnsi="Poppins Medium"/>
          <w:b w:val="0"/>
          <w:i w:val="0"/>
          <w:sz w:val="24"/>
          <w:szCs w:val="24"/>
          <w:lang w:eastAsia="ko-KR"/>
        </w:rPr>
        <w:t>-User License Agreement</w:t>
      </w:r>
      <w:bookmarkEnd w:id="1243"/>
      <w:bookmarkEnd w:id="1244"/>
    </w:p>
    <w:p w:rsidR="00E56798" w:rsidRPr="004143B7" w:rsidRDefault="00E56798" w:rsidP="00E56798">
      <w:pPr>
        <w:rPr>
          <w:rFonts w:ascii="Poppins" w:hAnsi="Poppins" w:hint="eastAsia"/>
          <w:sz w:val="20"/>
          <w:szCs w:val="20"/>
          <w:lang w:eastAsia="ko-KR"/>
        </w:rPr>
      </w:pPr>
    </w:p>
    <w:p w:rsidR="00E56798" w:rsidRPr="004143B7" w:rsidRDefault="00E56798" w:rsidP="00E56798">
      <w:pPr>
        <w:pStyle w:val="NormalWeb"/>
        <w:spacing w:before="0" w:beforeAutospacing="0" w:after="0" w:afterAutospacing="0"/>
        <w:rPr>
          <w:rFonts w:ascii="Poppins" w:eastAsia="Malgun Gothic" w:hAnsi="Poppins" w:cs="Times New Roman" w:hint="eastAsia"/>
          <w:color w:val="auto"/>
          <w:sz w:val="20"/>
          <w:szCs w:val="20"/>
        </w:rPr>
      </w:pPr>
      <w:r w:rsidRPr="004143B7">
        <w:rPr>
          <w:rFonts w:ascii="Poppins" w:eastAsia="Malgun Gothic" w:hAnsi="Poppins" w:cs="Times New Roman"/>
          <w:color w:val="auto"/>
          <w:sz w:val="20"/>
          <w:szCs w:val="20"/>
        </w:rPr>
        <w:t>IMPORTANT-READ CAREFULLY:</w:t>
      </w:r>
    </w:p>
    <w:p w:rsidR="00E56798" w:rsidRPr="004143B7" w:rsidRDefault="00E56798" w:rsidP="00E56798">
      <w:pPr>
        <w:pStyle w:val="NormalWeb"/>
        <w:spacing w:before="0" w:beforeAutospacing="0" w:after="0" w:afterAutospacing="0"/>
        <w:jc w:val="both"/>
        <w:rPr>
          <w:rFonts w:ascii="Poppins" w:eastAsia="Malgun Gothic" w:hAnsi="Poppins" w:cs="Times New Roman" w:hint="eastAsia"/>
          <w:color w:val="auto"/>
          <w:sz w:val="20"/>
          <w:szCs w:val="20"/>
        </w:rPr>
      </w:pPr>
      <w:r w:rsidRPr="004143B7">
        <w:rPr>
          <w:rFonts w:ascii="Poppins" w:eastAsia="Malgun Gothic" w:hAnsi="Poppins" w:cs="Times New Roman"/>
          <w:color w:val="auto"/>
          <w:sz w:val="20"/>
          <w:szCs w:val="20"/>
        </w:rPr>
        <w:t>THIS IS A LEGAL AGREEMENT BETWEEN YOU (EITHER AN INDIVIDUAL OR A SINGLE ENTITY) AND IRITECH, INC. (“IRITECH”) STATING THE TERMS THAT GOVERN YOUR USE OF THIS SOFTWARE SERVICE. THIS AGREEMENT - TOGETHER WITH ALL UPDATES, ADDITIONAL TERMS, SOFTWARE LICENSES, AND ALL OF IRITECH, INC.’S RULES AND POLICIES-</w:t>
      </w:r>
      <w:r w:rsidRPr="004143B7">
        <w:rPr>
          <w:rStyle w:val="apple-style-span"/>
          <w:rFonts w:ascii="Poppins" w:eastAsia="Malgun Gothic" w:hAnsi="Poppins"/>
          <w:color w:val="auto"/>
          <w:sz w:val="20"/>
          <w:szCs w:val="20"/>
        </w:rPr>
        <w:t>COLLECTIVELY CONSTITUTES THE "AGREEMENT" BETWEEN YOU AND IRITECH, INC.</w:t>
      </w:r>
      <w:r w:rsidRPr="004143B7">
        <w:rPr>
          <w:rFonts w:ascii="Poppins" w:eastAsia="Malgun Gothic" w:hAnsi="Poppins" w:cs="Times New Roman"/>
          <w:color w:val="auto"/>
          <w:sz w:val="20"/>
          <w:szCs w:val="20"/>
        </w:rPr>
        <w:t xml:space="preserve"> </w:t>
      </w:r>
    </w:p>
    <w:p w:rsidR="00E56798" w:rsidRPr="004143B7" w:rsidRDefault="00E56798" w:rsidP="00E56798">
      <w:pPr>
        <w:pStyle w:val="NormalWeb"/>
        <w:spacing w:before="0" w:beforeAutospacing="0" w:after="0" w:afterAutospacing="0"/>
        <w:jc w:val="both"/>
        <w:rPr>
          <w:rFonts w:ascii="Poppins" w:eastAsia="Malgun Gothic" w:hAnsi="Poppins" w:cs="Times New Roman" w:hint="eastAsia"/>
          <w:color w:val="auto"/>
          <w:sz w:val="20"/>
          <w:szCs w:val="20"/>
        </w:rPr>
      </w:pPr>
    </w:p>
    <w:p w:rsidR="00E56798" w:rsidRPr="004143B7" w:rsidRDefault="00E56798" w:rsidP="00E56798">
      <w:pPr>
        <w:pStyle w:val="NormalWeb"/>
        <w:spacing w:before="0" w:beforeAutospacing="0" w:after="0" w:afterAutospacing="0"/>
        <w:jc w:val="both"/>
        <w:rPr>
          <w:rFonts w:ascii="Poppins" w:eastAsia="Malgun Gothic" w:hAnsi="Poppins" w:cs="Times New Roman" w:hint="eastAsia"/>
          <w:color w:val="auto"/>
          <w:sz w:val="20"/>
          <w:szCs w:val="20"/>
        </w:rPr>
      </w:pPr>
      <w:r w:rsidRPr="004143B7">
        <w:rPr>
          <w:rFonts w:ascii="Poppins" w:eastAsia="Malgun Gothic" w:hAnsi="Poppins" w:cs="Times New Roman"/>
          <w:color w:val="auto"/>
          <w:sz w:val="20"/>
          <w:szCs w:val="20"/>
        </w:rPr>
        <w:t xml:space="preserve">IF YOU DO NOT AGREE TO THESE TERMS AND CONDITIONS, DO NOT OPEN THE PACKAGE AND DO NOT INSTALL, COPY OR USE THE SOFTWARE; YOU MAY RETURN IT TO YOUR PLACE OF PURCHASE WITHIN </w:t>
      </w:r>
      <w:r w:rsidRPr="004143B7">
        <w:rPr>
          <w:rFonts w:ascii="Poppins" w:eastAsia="Malgun Gothic" w:hAnsi="Poppins" w:cs="Times New Roman"/>
          <w:color w:val="auto"/>
          <w:sz w:val="20"/>
          <w:szCs w:val="20"/>
          <w:u w:val="single" w:color="FF0000"/>
        </w:rPr>
        <w:t>FOURTEEN (14) DAYS</w:t>
      </w:r>
      <w:r w:rsidRPr="004143B7">
        <w:rPr>
          <w:rFonts w:ascii="Poppins" w:eastAsia="Malgun Gothic" w:hAnsi="Poppins" w:cs="Times New Roman"/>
          <w:color w:val="auto"/>
          <w:sz w:val="20"/>
          <w:szCs w:val="20"/>
        </w:rPr>
        <w:t xml:space="preserve"> OF PURCHASE FOR A REFUND OF ITS PURCHASE PRICE. IF THE PACKAGE HAS BEEN OPENED OR THIS SOFTWARE HAS BEEN USED WITHOUT OPENING OF THE PACKAGE, YOU SHALL BE DEEMED TO ACCEPT AND AGREE TO THESE TERMS AS PRESENTED TO YOU HEREINAFTER.</w:t>
      </w:r>
    </w:p>
    <w:p w:rsidR="00E56798" w:rsidRPr="004143B7" w:rsidRDefault="00E56798" w:rsidP="00E56798">
      <w:pPr>
        <w:pStyle w:val="NormalWeb"/>
        <w:spacing w:before="0" w:beforeAutospacing="0" w:after="0" w:afterAutospacing="0"/>
        <w:rPr>
          <w:rFonts w:ascii="Poppins" w:hAnsi="Poppins" w:cs="Times New Roman" w:hint="eastAsia"/>
          <w:color w:val="auto"/>
          <w:sz w:val="20"/>
          <w:szCs w:val="20"/>
        </w:rPr>
      </w:pPr>
    </w:p>
    <w:p w:rsidR="00E56798" w:rsidRPr="00FD12D3" w:rsidRDefault="00E56798" w:rsidP="004834E0">
      <w:pPr>
        <w:pStyle w:val="ListParagraph"/>
        <w:widowControl w:val="0"/>
        <w:numPr>
          <w:ilvl w:val="0"/>
          <w:numId w:val="11"/>
        </w:numPr>
        <w:wordWrap w:val="0"/>
        <w:autoSpaceDE w:val="0"/>
        <w:autoSpaceDN w:val="0"/>
        <w:spacing w:after="0" w:line="240" w:lineRule="auto"/>
        <w:contextualSpacing w:val="0"/>
        <w:jc w:val="both"/>
        <w:rPr>
          <w:rFonts w:ascii="Poppins Medium" w:hAnsi="Poppins Medium" w:hint="eastAsia"/>
          <w:caps/>
          <w:sz w:val="24"/>
          <w:szCs w:val="24"/>
        </w:rPr>
      </w:pPr>
      <w:r w:rsidRPr="00FD12D3">
        <w:rPr>
          <w:rFonts w:ascii="Poppins Medium" w:hAnsi="Poppins Medium"/>
          <w:caps/>
          <w:sz w:val="24"/>
          <w:szCs w:val="24"/>
        </w:rPr>
        <w:t>Definitions</w:t>
      </w:r>
    </w:p>
    <w:p w:rsidR="00E56798" w:rsidRPr="004143B7" w:rsidRDefault="00E56798" w:rsidP="0002274B">
      <w:pPr>
        <w:ind w:left="400"/>
        <w:rPr>
          <w:rFonts w:ascii="Poppins" w:hAnsi="Poppins" w:hint="eastAsia"/>
          <w:b/>
          <w:caps/>
          <w:sz w:val="20"/>
          <w:szCs w:val="20"/>
          <w:lang w:eastAsia="ko-KR"/>
        </w:rPr>
      </w:pPr>
    </w:p>
    <w:p w:rsidR="00E56798" w:rsidRPr="004143B7" w:rsidRDefault="00E56798" w:rsidP="00E56798">
      <w:pPr>
        <w:suppressAutoHyphens/>
        <w:rPr>
          <w:rFonts w:ascii="Poppins" w:hAnsi="Poppins" w:hint="eastAsia"/>
          <w:sz w:val="20"/>
          <w:szCs w:val="20"/>
        </w:rPr>
      </w:pPr>
      <w:r w:rsidRPr="004143B7">
        <w:rPr>
          <w:rFonts w:ascii="Poppins" w:hAnsi="Poppins"/>
          <w:sz w:val="20"/>
          <w:szCs w:val="20"/>
        </w:rPr>
        <w:t>The following terms used in this Agreement, to all intents and purposes of this Agreement, have the meaning as specified below respectively except where the context requires otherwise:</w:t>
      </w:r>
    </w:p>
    <w:p w:rsidR="00E56798" w:rsidRPr="004143B7" w:rsidRDefault="00E56798" w:rsidP="00E56798">
      <w:pPr>
        <w:suppressAutoHyphens/>
        <w:rPr>
          <w:rFonts w:ascii="Poppins" w:hAnsi="Poppins" w:hint="eastAsia"/>
          <w:sz w:val="20"/>
          <w:szCs w:val="20"/>
        </w:rPr>
      </w:pPr>
    </w:p>
    <w:p w:rsidR="00E56798" w:rsidRPr="004143B7" w:rsidRDefault="00E56798" w:rsidP="004834E0">
      <w:pPr>
        <w:widowControl w:val="0"/>
        <w:numPr>
          <w:ilvl w:val="0"/>
          <w:numId w:val="10"/>
        </w:numPr>
        <w:tabs>
          <w:tab w:val="clear" w:pos="2345"/>
        </w:tabs>
        <w:suppressAutoHyphens/>
        <w:autoSpaceDE w:val="0"/>
        <w:ind w:left="987" w:hanging="448"/>
        <w:contextualSpacing/>
        <w:jc w:val="both"/>
        <w:rPr>
          <w:rFonts w:ascii="Poppins" w:hAnsi="Poppins" w:hint="eastAsia"/>
          <w:color w:val="444444"/>
          <w:sz w:val="20"/>
          <w:szCs w:val="20"/>
        </w:rPr>
      </w:pPr>
      <w:r w:rsidRPr="004143B7">
        <w:rPr>
          <w:rFonts w:ascii="Poppins" w:hAnsi="Poppins"/>
          <w:sz w:val="20"/>
          <w:szCs w:val="20"/>
        </w:rPr>
        <w:t xml:space="preserve">“Products” means hardware products such as including, but not limited to, </w:t>
      </w:r>
      <w:proofErr w:type="spellStart"/>
      <w:r w:rsidRPr="004143B7">
        <w:rPr>
          <w:rFonts w:ascii="Poppins" w:hAnsi="Poppins"/>
          <w:sz w:val="20"/>
          <w:szCs w:val="20"/>
        </w:rPr>
        <w:t>Iri</w:t>
      </w:r>
      <w:r w:rsidR="00270535" w:rsidRPr="004143B7">
        <w:rPr>
          <w:rFonts w:ascii="Poppins" w:hAnsi="Poppins"/>
          <w:sz w:val="20"/>
          <w:szCs w:val="20"/>
        </w:rPr>
        <w:t>Shield</w:t>
      </w:r>
      <w:proofErr w:type="spellEnd"/>
      <w:r w:rsidRPr="004143B7">
        <w:rPr>
          <w:rFonts w:ascii="Poppins" w:hAnsi="Poppins"/>
          <w:sz w:val="20"/>
          <w:szCs w:val="20"/>
        </w:rPr>
        <w:t xml:space="preserve"> products, </w:t>
      </w:r>
      <w:proofErr w:type="spellStart"/>
      <w:r w:rsidRPr="004143B7">
        <w:rPr>
          <w:rFonts w:ascii="Poppins" w:hAnsi="Poppins"/>
          <w:sz w:val="20"/>
          <w:szCs w:val="20"/>
        </w:rPr>
        <w:t>Iri</w:t>
      </w:r>
      <w:r w:rsidR="00270535" w:rsidRPr="004143B7">
        <w:rPr>
          <w:rFonts w:ascii="Poppins" w:hAnsi="Poppins"/>
          <w:sz w:val="20"/>
          <w:szCs w:val="20"/>
        </w:rPr>
        <w:t>Envoy</w:t>
      </w:r>
      <w:r w:rsidRPr="004143B7">
        <w:rPr>
          <w:rFonts w:ascii="Poppins" w:hAnsi="Poppins"/>
          <w:sz w:val="20"/>
          <w:szCs w:val="20"/>
        </w:rPr>
        <w:t>l</w:t>
      </w:r>
      <w:proofErr w:type="spellEnd"/>
      <w:r w:rsidRPr="004143B7">
        <w:rPr>
          <w:rFonts w:ascii="Poppins" w:hAnsi="Poppins"/>
          <w:sz w:val="20"/>
          <w:szCs w:val="20"/>
        </w:rPr>
        <w:t xml:space="preserve"> products, </w:t>
      </w:r>
      <w:proofErr w:type="spellStart"/>
      <w:r w:rsidRPr="004143B7">
        <w:rPr>
          <w:rFonts w:ascii="Poppins" w:hAnsi="Poppins"/>
          <w:sz w:val="20"/>
          <w:szCs w:val="20"/>
        </w:rPr>
        <w:t>IriMobile</w:t>
      </w:r>
      <w:proofErr w:type="spellEnd"/>
      <w:r w:rsidRPr="004143B7">
        <w:rPr>
          <w:rFonts w:ascii="Poppins" w:hAnsi="Poppins"/>
          <w:sz w:val="20"/>
          <w:szCs w:val="20"/>
        </w:rPr>
        <w:t xml:space="preserve"> products, </w:t>
      </w:r>
      <w:proofErr w:type="spellStart"/>
      <w:r w:rsidRPr="004143B7">
        <w:rPr>
          <w:rFonts w:ascii="Poppins" w:hAnsi="Poppins"/>
          <w:sz w:val="20"/>
          <w:szCs w:val="20"/>
        </w:rPr>
        <w:t>IrisImager</w:t>
      </w:r>
      <w:proofErr w:type="spellEnd"/>
      <w:r w:rsidRPr="004143B7">
        <w:rPr>
          <w:rFonts w:ascii="Poppins" w:hAnsi="Poppins"/>
          <w:sz w:val="20"/>
          <w:szCs w:val="20"/>
        </w:rPr>
        <w:t xml:space="preserve">, any and all iris-recognition cameras that are developed and/or manufactured by IRITECH. </w:t>
      </w:r>
    </w:p>
    <w:p w:rsidR="00E56798" w:rsidRPr="004143B7" w:rsidRDefault="00E56798" w:rsidP="004834E0">
      <w:pPr>
        <w:widowControl w:val="0"/>
        <w:numPr>
          <w:ilvl w:val="0"/>
          <w:numId w:val="10"/>
        </w:numPr>
        <w:tabs>
          <w:tab w:val="clear" w:pos="2345"/>
        </w:tabs>
        <w:suppressAutoHyphens/>
        <w:autoSpaceDE w:val="0"/>
        <w:ind w:left="987" w:hanging="448"/>
        <w:contextualSpacing/>
        <w:jc w:val="both"/>
        <w:rPr>
          <w:rFonts w:ascii="Poppins" w:hAnsi="Poppins" w:hint="eastAsia"/>
          <w:sz w:val="20"/>
          <w:szCs w:val="20"/>
        </w:rPr>
      </w:pPr>
      <w:r w:rsidRPr="004143B7">
        <w:rPr>
          <w:rFonts w:ascii="Poppins" w:hAnsi="Poppins"/>
          <w:sz w:val="20"/>
          <w:szCs w:val="20"/>
        </w:rPr>
        <w:t>“Embedded Software” means any and all software embedded, recorded, contained or enclosed in hardware products and any related printed or electronic material developed and/or provided by IRTECH, and any updates, modifications, revisions, copies, documentation and design data of the foregoing.</w:t>
      </w:r>
    </w:p>
    <w:p w:rsidR="00E56798" w:rsidRPr="004143B7" w:rsidRDefault="00E56798" w:rsidP="004834E0">
      <w:pPr>
        <w:widowControl w:val="0"/>
        <w:numPr>
          <w:ilvl w:val="0"/>
          <w:numId w:val="10"/>
        </w:numPr>
        <w:tabs>
          <w:tab w:val="clear" w:pos="2345"/>
        </w:tabs>
        <w:suppressAutoHyphens/>
        <w:autoSpaceDE w:val="0"/>
        <w:ind w:left="987" w:hanging="448"/>
        <w:contextualSpacing/>
        <w:jc w:val="both"/>
        <w:rPr>
          <w:rFonts w:ascii="Poppins" w:hAnsi="Poppins" w:hint="eastAsia"/>
          <w:sz w:val="20"/>
          <w:szCs w:val="20"/>
        </w:rPr>
      </w:pPr>
      <w:r w:rsidRPr="004143B7">
        <w:rPr>
          <w:rFonts w:ascii="Poppins" w:hAnsi="Poppins"/>
          <w:sz w:val="20"/>
          <w:szCs w:val="20"/>
        </w:rPr>
        <w:t xml:space="preserve">“Supporting Software” means any and all software </w:t>
      </w:r>
      <w:r w:rsidR="00D33D77" w:rsidRPr="004143B7">
        <w:rPr>
          <w:rFonts w:ascii="Poppins" w:hAnsi="Poppins"/>
          <w:sz w:val="20"/>
          <w:szCs w:val="20"/>
        </w:rPr>
        <w:t>recorded</w:t>
      </w:r>
      <w:r w:rsidRPr="004143B7">
        <w:rPr>
          <w:rFonts w:ascii="Poppins" w:hAnsi="Poppins"/>
          <w:sz w:val="20"/>
          <w:szCs w:val="20"/>
        </w:rPr>
        <w:t xml:space="preserve"> contained or enclosed in media products and any related printed or electronic material developed and/or provided by IRTECH, and any updates, modifications, revisions, copies, documentation and design data of the foregoing. Supporting Software specifically excludes Embedded Software.</w:t>
      </w:r>
    </w:p>
    <w:p w:rsidR="00E56798" w:rsidRPr="004143B7" w:rsidRDefault="00E56798" w:rsidP="004834E0">
      <w:pPr>
        <w:widowControl w:val="0"/>
        <w:numPr>
          <w:ilvl w:val="0"/>
          <w:numId w:val="10"/>
        </w:numPr>
        <w:tabs>
          <w:tab w:val="clear" w:pos="2345"/>
        </w:tabs>
        <w:suppressAutoHyphens/>
        <w:autoSpaceDE w:val="0"/>
        <w:ind w:left="987" w:hanging="448"/>
        <w:contextualSpacing/>
        <w:jc w:val="both"/>
        <w:rPr>
          <w:rFonts w:ascii="Poppins" w:hAnsi="Poppins" w:hint="eastAsia"/>
          <w:sz w:val="20"/>
          <w:szCs w:val="20"/>
        </w:rPr>
      </w:pPr>
      <w:r w:rsidRPr="004143B7">
        <w:rPr>
          <w:rFonts w:ascii="Poppins" w:hAnsi="Poppins"/>
          <w:sz w:val="20"/>
          <w:szCs w:val="20"/>
        </w:rPr>
        <w:t>“Software” means any and all of Embedded Software and/or Supporting Software.</w:t>
      </w:r>
    </w:p>
    <w:p w:rsidR="00E56798" w:rsidRPr="004143B7" w:rsidRDefault="00E56798" w:rsidP="004834E0">
      <w:pPr>
        <w:widowControl w:val="0"/>
        <w:numPr>
          <w:ilvl w:val="0"/>
          <w:numId w:val="10"/>
        </w:numPr>
        <w:tabs>
          <w:tab w:val="clear" w:pos="2345"/>
        </w:tabs>
        <w:suppressAutoHyphens/>
        <w:autoSpaceDE w:val="0"/>
        <w:ind w:left="987" w:hanging="448"/>
        <w:contextualSpacing/>
        <w:jc w:val="both"/>
        <w:rPr>
          <w:rFonts w:ascii="Poppins" w:hAnsi="Poppins" w:hint="eastAsia"/>
          <w:sz w:val="20"/>
          <w:szCs w:val="20"/>
        </w:rPr>
      </w:pPr>
      <w:r w:rsidRPr="004143B7">
        <w:rPr>
          <w:rFonts w:ascii="Poppins" w:hAnsi="Poppins"/>
          <w:sz w:val="20"/>
          <w:szCs w:val="20"/>
        </w:rPr>
        <w:t>“License Tool” means a file or hardware device provided by IRITECH to you so that it may be used to activate the Software</w:t>
      </w:r>
      <w:r w:rsidRPr="004143B7">
        <w:rPr>
          <w:rFonts w:ascii="Poppins" w:hAnsi="Poppins"/>
          <w:color w:val="444444"/>
          <w:sz w:val="20"/>
          <w:szCs w:val="20"/>
        </w:rPr>
        <w:t>.</w:t>
      </w:r>
    </w:p>
    <w:p w:rsidR="00E56798" w:rsidRPr="004143B7" w:rsidRDefault="00E56798" w:rsidP="004834E0">
      <w:pPr>
        <w:widowControl w:val="0"/>
        <w:numPr>
          <w:ilvl w:val="0"/>
          <w:numId w:val="10"/>
        </w:numPr>
        <w:tabs>
          <w:tab w:val="clear" w:pos="2345"/>
        </w:tabs>
        <w:suppressAutoHyphens/>
        <w:autoSpaceDE w:val="0"/>
        <w:ind w:left="987" w:hanging="448"/>
        <w:contextualSpacing/>
        <w:jc w:val="both"/>
        <w:rPr>
          <w:rFonts w:ascii="Poppins" w:hAnsi="Poppins" w:hint="eastAsia"/>
          <w:sz w:val="20"/>
          <w:szCs w:val="20"/>
        </w:rPr>
      </w:pPr>
      <w:r w:rsidRPr="004143B7">
        <w:rPr>
          <w:rFonts w:ascii="Poppins" w:hAnsi="Poppins"/>
          <w:sz w:val="20"/>
          <w:szCs w:val="20"/>
        </w:rPr>
        <w:t>“Computer” means the computer, server, workstation, embedded system, or any device on which any software can be used.</w:t>
      </w:r>
    </w:p>
    <w:p w:rsidR="00E56798" w:rsidRPr="004143B7" w:rsidRDefault="00E56798" w:rsidP="00E56798">
      <w:pPr>
        <w:suppressAutoHyphens/>
        <w:ind w:left="987"/>
        <w:contextualSpacing/>
        <w:rPr>
          <w:rFonts w:ascii="Poppins" w:hAnsi="Poppins" w:hint="eastAsia"/>
          <w:sz w:val="20"/>
          <w:szCs w:val="20"/>
        </w:rPr>
      </w:pPr>
    </w:p>
    <w:p w:rsidR="00E56798" w:rsidRPr="004143B7" w:rsidRDefault="00E56798" w:rsidP="00E56798">
      <w:pPr>
        <w:rPr>
          <w:rFonts w:ascii="Poppins" w:hAnsi="Poppins" w:hint="eastAsia"/>
          <w:sz w:val="20"/>
          <w:szCs w:val="20"/>
          <w:lang w:eastAsia="ko-KR"/>
        </w:rPr>
      </w:pPr>
      <w:r w:rsidRPr="004143B7">
        <w:rPr>
          <w:rFonts w:ascii="Poppins" w:hAnsi="Poppins"/>
          <w:sz w:val="20"/>
          <w:szCs w:val="20"/>
        </w:rPr>
        <w:t>Any terms used in this Agreement in the singular form includes the meaning of plural and vice versa, if the context requires.</w:t>
      </w:r>
    </w:p>
    <w:p w:rsidR="00E56798" w:rsidRPr="004143B7" w:rsidRDefault="00E56798" w:rsidP="00E56798">
      <w:pPr>
        <w:rPr>
          <w:rFonts w:ascii="Poppins" w:hAnsi="Poppins" w:hint="eastAsia"/>
          <w:sz w:val="20"/>
          <w:szCs w:val="20"/>
        </w:rPr>
      </w:pPr>
    </w:p>
    <w:p w:rsidR="00E56798" w:rsidRPr="00FD12D3" w:rsidRDefault="00E56798" w:rsidP="004834E0">
      <w:pPr>
        <w:pStyle w:val="ListParagraph"/>
        <w:numPr>
          <w:ilvl w:val="0"/>
          <w:numId w:val="11"/>
        </w:numPr>
        <w:spacing w:after="0" w:line="162" w:lineRule="atLeast"/>
        <w:contextualSpacing w:val="0"/>
        <w:jc w:val="both"/>
        <w:rPr>
          <w:rFonts w:ascii="Poppins Medium" w:hAnsi="Poppins Medium" w:hint="eastAsia"/>
          <w:sz w:val="24"/>
          <w:szCs w:val="24"/>
          <w:lang w:eastAsia="en-US"/>
        </w:rPr>
      </w:pPr>
      <w:r w:rsidRPr="00FD12D3">
        <w:rPr>
          <w:rFonts w:ascii="Poppins Medium" w:hAnsi="Poppins Medium"/>
          <w:sz w:val="24"/>
          <w:szCs w:val="24"/>
          <w:lang w:eastAsia="en-US"/>
        </w:rPr>
        <w:lastRenderedPageBreak/>
        <w:t>OWNERSHIP, COPYRIGHT, AND INTELLECTUAL PROPERTY RIGHTS.</w:t>
      </w:r>
      <w:r w:rsidR="00A866EF">
        <w:rPr>
          <w:rFonts w:ascii="Poppins Medium" w:hAnsi="Poppins Medium"/>
          <w:sz w:val="24"/>
          <w:szCs w:val="24"/>
          <w:lang w:eastAsia="en-US"/>
        </w:rPr>
        <w:t xml:space="preserve"> </w:t>
      </w:r>
    </w:p>
    <w:p w:rsidR="00E56798" w:rsidRPr="004143B7" w:rsidRDefault="00E56798" w:rsidP="00E56798">
      <w:pPr>
        <w:spacing w:line="162" w:lineRule="atLeast"/>
        <w:rPr>
          <w:rFonts w:ascii="Poppins" w:hAnsi="Poppins" w:hint="eastAsia"/>
          <w:sz w:val="20"/>
          <w:szCs w:val="20"/>
        </w:rPr>
      </w:pPr>
      <w:r w:rsidRPr="004143B7">
        <w:rPr>
          <w:rFonts w:ascii="Poppins" w:hAnsi="Poppins"/>
          <w:sz w:val="20"/>
          <w:szCs w:val="20"/>
        </w:rPr>
        <w:t>Although you own the hardware and/or physical media in which the Software is embedded, recorded, contained or enclosed</w:t>
      </w:r>
      <w:r w:rsidRPr="004143B7">
        <w:rPr>
          <w:rStyle w:val="apple-style-span"/>
          <w:rFonts w:ascii="Poppins" w:hAnsi="Poppins"/>
          <w:sz w:val="20"/>
          <w:szCs w:val="20"/>
        </w:rPr>
        <w:t>, the Embedded Software and/or Supporting Software is the property of</w:t>
      </w:r>
      <w:r w:rsidRPr="004143B7">
        <w:rPr>
          <w:rFonts w:ascii="Poppins" w:hAnsi="Poppins"/>
          <w:sz w:val="20"/>
          <w:szCs w:val="20"/>
        </w:rPr>
        <w:t xml:space="preserve"> IRITECH</w:t>
      </w:r>
      <w:r w:rsidRPr="004143B7">
        <w:rPr>
          <w:rStyle w:val="apple-style-span"/>
          <w:rFonts w:ascii="Poppins" w:hAnsi="Poppins"/>
          <w:sz w:val="20"/>
          <w:szCs w:val="20"/>
        </w:rPr>
        <w:t xml:space="preserve">. </w:t>
      </w:r>
    </w:p>
    <w:p w:rsidR="00E56798" w:rsidRPr="004143B7" w:rsidRDefault="00E56798" w:rsidP="00E56798">
      <w:pPr>
        <w:spacing w:line="162" w:lineRule="atLeast"/>
        <w:rPr>
          <w:rFonts w:ascii="Poppins" w:hAnsi="Poppins" w:hint="eastAsia"/>
          <w:sz w:val="20"/>
          <w:szCs w:val="20"/>
        </w:rPr>
      </w:pPr>
    </w:p>
    <w:p w:rsidR="00E56798" w:rsidRPr="004143B7" w:rsidRDefault="00E56798" w:rsidP="00E56798">
      <w:pPr>
        <w:spacing w:line="162" w:lineRule="atLeast"/>
        <w:rPr>
          <w:rStyle w:val="apple-style-span"/>
          <w:rFonts w:ascii="Poppins" w:hAnsi="Poppins" w:hint="eastAsia"/>
          <w:color w:val="002060"/>
          <w:sz w:val="20"/>
          <w:szCs w:val="20"/>
        </w:rPr>
      </w:pPr>
      <w:r w:rsidRPr="004143B7">
        <w:rPr>
          <w:rStyle w:val="apple-style-span"/>
          <w:rFonts w:ascii="Poppins" w:hAnsi="Poppins"/>
          <w:sz w:val="20"/>
          <w:szCs w:val="20"/>
        </w:rPr>
        <w:t xml:space="preserve">Title to and intellectual property rights of (including copyrights to) the Embedded Software and Supporting Software, in whole and in part, and all copies thereof, and all modifications, enhancements, and other alterations (“Modifications) and derivatives of the Embedded Software and Supporting Software, if any, are, and shall remain, the sole and exclusive property of </w:t>
      </w:r>
      <w:r w:rsidRPr="004143B7">
        <w:rPr>
          <w:rFonts w:ascii="Poppins" w:hAnsi="Poppins"/>
          <w:sz w:val="20"/>
          <w:szCs w:val="20"/>
        </w:rPr>
        <w:t>IRITECH</w:t>
      </w:r>
      <w:r w:rsidRPr="004143B7">
        <w:rPr>
          <w:rStyle w:val="apple-style-span"/>
          <w:rFonts w:ascii="Poppins" w:hAnsi="Poppins"/>
          <w:sz w:val="20"/>
          <w:szCs w:val="20"/>
        </w:rPr>
        <w:t xml:space="preserve"> regardless of who made such</w:t>
      </w:r>
      <w:r w:rsidRPr="004143B7">
        <w:rPr>
          <w:rStyle w:val="apple-style-span"/>
          <w:rFonts w:ascii="Poppins" w:hAnsi="Poppins"/>
          <w:color w:val="000000"/>
          <w:sz w:val="20"/>
          <w:szCs w:val="20"/>
        </w:rPr>
        <w:t xml:space="preserve"> modifications or derivatives</w:t>
      </w:r>
      <w:r w:rsidRPr="004143B7">
        <w:rPr>
          <w:rStyle w:val="apple-style-span"/>
          <w:rFonts w:ascii="Poppins" w:hAnsi="Poppins"/>
          <w:sz w:val="20"/>
          <w:szCs w:val="20"/>
        </w:rPr>
        <w:t>.</w:t>
      </w:r>
    </w:p>
    <w:p w:rsidR="00E56798" w:rsidRPr="004143B7" w:rsidRDefault="00E56798" w:rsidP="00E56798">
      <w:pPr>
        <w:spacing w:line="162" w:lineRule="atLeast"/>
        <w:rPr>
          <w:rFonts w:ascii="Poppins" w:hAnsi="Poppins" w:hint="eastAsia"/>
          <w:color w:val="444444"/>
          <w:sz w:val="20"/>
          <w:szCs w:val="20"/>
          <w:lang w:eastAsia="ko-KR"/>
        </w:rPr>
      </w:pPr>
    </w:p>
    <w:p w:rsidR="00E56798" w:rsidRPr="00FD12D3" w:rsidRDefault="00E56798" w:rsidP="004834E0">
      <w:pPr>
        <w:pStyle w:val="ListParagraph"/>
        <w:numPr>
          <w:ilvl w:val="0"/>
          <w:numId w:val="11"/>
        </w:numPr>
        <w:spacing w:after="0" w:line="162" w:lineRule="atLeast"/>
        <w:contextualSpacing w:val="0"/>
        <w:jc w:val="both"/>
        <w:rPr>
          <w:rFonts w:ascii="Poppins Medium" w:hAnsi="Poppins Medium" w:hint="eastAsia"/>
          <w:sz w:val="24"/>
          <w:szCs w:val="24"/>
          <w:lang w:eastAsia="en-US"/>
        </w:rPr>
      </w:pPr>
      <w:r w:rsidRPr="00FD12D3">
        <w:rPr>
          <w:rFonts w:ascii="Poppins Medium" w:hAnsi="Poppins Medium"/>
          <w:sz w:val="24"/>
          <w:szCs w:val="24"/>
          <w:lang w:eastAsia="en-US"/>
        </w:rPr>
        <w:t>GRANT OF LICENSES.</w:t>
      </w:r>
      <w:r w:rsidR="00A866EF">
        <w:rPr>
          <w:rFonts w:ascii="Poppins Medium" w:hAnsi="Poppins Medium"/>
          <w:sz w:val="24"/>
          <w:szCs w:val="24"/>
          <w:lang w:eastAsia="en-US"/>
        </w:rPr>
        <w:t xml:space="preserve"> </w:t>
      </w:r>
    </w:p>
    <w:p w:rsidR="00E56798" w:rsidRPr="004143B7" w:rsidRDefault="00E56798" w:rsidP="00E56798">
      <w:pPr>
        <w:adjustRightInd w:val="0"/>
        <w:rPr>
          <w:rFonts w:ascii="Poppins" w:hAnsi="Poppins" w:hint="eastAsia"/>
          <w:sz w:val="20"/>
          <w:szCs w:val="20"/>
        </w:rPr>
      </w:pPr>
      <w:r w:rsidRPr="004143B7">
        <w:rPr>
          <w:rFonts w:ascii="Poppins" w:hAnsi="Poppins"/>
          <w:sz w:val="20"/>
          <w:szCs w:val="20"/>
        </w:rPr>
        <w:t>IRITECH grants you a license authorizing the use of the Software provided that you comply with all terms and conditions of this EULA.</w:t>
      </w:r>
    </w:p>
    <w:p w:rsidR="00E56798" w:rsidRPr="004143B7" w:rsidRDefault="00E56798" w:rsidP="00E56798">
      <w:pPr>
        <w:rPr>
          <w:rFonts w:ascii="Poppins" w:hAnsi="Poppins" w:hint="eastAsia"/>
          <w:sz w:val="20"/>
          <w:szCs w:val="20"/>
        </w:rPr>
      </w:pPr>
    </w:p>
    <w:p w:rsidR="00E56798" w:rsidRPr="004143B7" w:rsidRDefault="00E56798" w:rsidP="00E56798">
      <w:pPr>
        <w:spacing w:line="162" w:lineRule="atLeast"/>
        <w:rPr>
          <w:rFonts w:ascii="Poppins" w:hAnsi="Poppins" w:hint="eastAsia"/>
          <w:sz w:val="20"/>
          <w:szCs w:val="20"/>
        </w:rPr>
      </w:pPr>
      <w:r w:rsidRPr="004143B7">
        <w:rPr>
          <w:rFonts w:ascii="Poppins" w:hAnsi="Poppins"/>
          <w:sz w:val="20"/>
          <w:szCs w:val="20"/>
        </w:rPr>
        <w:t>Nothing contained herein shall be construed as transferring any technology including patent, utility model, trademark, design, copyright or trade secrets on or relation to the Embedded Software and Supporting Software.</w:t>
      </w:r>
    </w:p>
    <w:p w:rsidR="00E56798" w:rsidRPr="004143B7" w:rsidRDefault="00E56798" w:rsidP="00E56798">
      <w:pPr>
        <w:spacing w:line="162" w:lineRule="atLeast"/>
        <w:rPr>
          <w:rFonts w:ascii="Poppins" w:hAnsi="Poppins" w:hint="eastAsia"/>
          <w:color w:val="444444"/>
          <w:sz w:val="20"/>
          <w:szCs w:val="20"/>
        </w:rPr>
      </w:pPr>
    </w:p>
    <w:p w:rsidR="00E56798" w:rsidRPr="004143B7" w:rsidRDefault="00E56798" w:rsidP="00E56798">
      <w:pPr>
        <w:pStyle w:val="HTMLPreformatted"/>
        <w:ind w:left="24" w:right="24"/>
        <w:jc w:val="both"/>
        <w:rPr>
          <w:rFonts w:ascii="Poppins" w:eastAsia="Malgun Gothic" w:hAnsi="Poppins" w:cs="Times New Roman" w:hint="eastAsia"/>
          <w:sz w:val="20"/>
          <w:szCs w:val="20"/>
        </w:rPr>
      </w:pPr>
      <w:r w:rsidRPr="004143B7">
        <w:rPr>
          <w:rFonts w:ascii="Poppins" w:eastAsia="Malgun Gothic" w:hAnsi="Poppins" w:cs="Times New Roman"/>
          <w:sz w:val="20"/>
          <w:szCs w:val="20"/>
        </w:rPr>
        <w:t>You may not use the Embedded Software and/or Supporting Software (</w:t>
      </w:r>
      <w:proofErr w:type="spellStart"/>
      <w:r w:rsidRPr="004143B7">
        <w:rPr>
          <w:rFonts w:ascii="Poppins" w:eastAsia="Malgun Gothic" w:hAnsi="Poppins" w:cs="Times New Roman"/>
          <w:sz w:val="20"/>
          <w:szCs w:val="20"/>
        </w:rPr>
        <w:t>i</w:t>
      </w:r>
      <w:proofErr w:type="spellEnd"/>
      <w:r w:rsidRPr="004143B7">
        <w:rPr>
          <w:rFonts w:ascii="Poppins" w:eastAsia="Malgun Gothic" w:hAnsi="Poppins" w:cs="Times New Roman"/>
          <w:sz w:val="20"/>
          <w:szCs w:val="20"/>
        </w:rPr>
        <w:t xml:space="preserve">) to build any product or software that competes with Products, Embedded Software, and/or Supporting Software; or (ii) to help or assist a person, natural or legal, who directly or indirectly competes with IRITECH or its business or products. You may not use the Products and/or Software for any illegal purpose. </w:t>
      </w:r>
    </w:p>
    <w:p w:rsidR="00E56798" w:rsidRPr="004143B7" w:rsidRDefault="00E56798" w:rsidP="00E56798">
      <w:pPr>
        <w:spacing w:line="162" w:lineRule="atLeast"/>
        <w:rPr>
          <w:rFonts w:ascii="Poppins" w:hAnsi="Poppins" w:hint="eastAsia"/>
          <w:color w:val="444444"/>
          <w:sz w:val="20"/>
          <w:szCs w:val="20"/>
          <w:lang w:eastAsia="ko-KR"/>
        </w:rPr>
      </w:pPr>
    </w:p>
    <w:p w:rsidR="00E56798" w:rsidRPr="004143B7" w:rsidRDefault="00E56798" w:rsidP="004834E0">
      <w:pPr>
        <w:pStyle w:val="ListParagraph"/>
        <w:numPr>
          <w:ilvl w:val="0"/>
          <w:numId w:val="11"/>
        </w:numPr>
        <w:spacing w:after="0" w:line="162" w:lineRule="atLeast"/>
        <w:contextualSpacing w:val="0"/>
        <w:jc w:val="both"/>
        <w:rPr>
          <w:rFonts w:ascii="Poppins" w:hAnsi="Poppins" w:hint="eastAsia"/>
          <w:b/>
          <w:bCs/>
          <w:sz w:val="20"/>
          <w:szCs w:val="20"/>
        </w:rPr>
      </w:pPr>
      <w:r w:rsidRPr="00FD12D3">
        <w:rPr>
          <w:rFonts w:ascii="Poppins Medium" w:hAnsi="Poppins Medium"/>
          <w:sz w:val="24"/>
          <w:szCs w:val="24"/>
          <w:lang w:eastAsia="en-US"/>
        </w:rPr>
        <w:t>RESTRICTIONS ON USE OF SOFTWARE</w:t>
      </w:r>
      <w:r w:rsidRPr="004143B7">
        <w:rPr>
          <w:rFonts w:ascii="Poppins" w:hAnsi="Poppins"/>
          <w:b/>
          <w:bCs/>
          <w:sz w:val="20"/>
          <w:szCs w:val="20"/>
        </w:rPr>
        <w:t>. </w:t>
      </w:r>
    </w:p>
    <w:p w:rsidR="00E56798" w:rsidRPr="004143B7" w:rsidRDefault="00E56798" w:rsidP="00E56798">
      <w:pPr>
        <w:pStyle w:val="HTMLPreformatted"/>
        <w:ind w:left="24" w:right="24"/>
        <w:jc w:val="both"/>
        <w:rPr>
          <w:rFonts w:ascii="Poppins" w:eastAsia="Malgun Gothic" w:hAnsi="Poppins" w:cs="Times New Roman" w:hint="eastAsia"/>
          <w:sz w:val="20"/>
          <w:szCs w:val="20"/>
        </w:rPr>
      </w:pPr>
      <w:r w:rsidRPr="004143B7">
        <w:rPr>
          <w:rFonts w:ascii="Poppins" w:eastAsia="Malgun Gothic" w:hAnsi="Poppins" w:cs="Times New Roman"/>
          <w:sz w:val="20"/>
          <w:szCs w:val="20"/>
        </w:rPr>
        <w:t>IRITECH licenses the Embedded Software on a per-Product basis. You may not copy the Embedded Software for any purpose.</w:t>
      </w:r>
    </w:p>
    <w:p w:rsidR="00E56798" w:rsidRPr="004143B7" w:rsidRDefault="00E56798" w:rsidP="00E56798">
      <w:pPr>
        <w:pStyle w:val="HTMLPreformatted"/>
        <w:ind w:left="24" w:right="24"/>
        <w:jc w:val="both"/>
        <w:rPr>
          <w:rFonts w:ascii="Poppins" w:eastAsia="Malgun Gothic" w:hAnsi="Poppins" w:cs="Times New Roman" w:hint="eastAsia"/>
          <w:sz w:val="20"/>
          <w:szCs w:val="20"/>
          <w:highlight w:val="yellow"/>
        </w:rPr>
      </w:pPr>
    </w:p>
    <w:p w:rsidR="00E56798" w:rsidRPr="004143B7" w:rsidRDefault="00E56798" w:rsidP="00E56798">
      <w:pPr>
        <w:pStyle w:val="HTMLPreformatted"/>
        <w:ind w:left="24" w:right="24"/>
        <w:jc w:val="both"/>
        <w:rPr>
          <w:rFonts w:ascii="Poppins" w:eastAsia="Malgun Gothic" w:hAnsi="Poppins" w:hint="eastAsia"/>
          <w:color w:val="444444"/>
          <w:sz w:val="20"/>
          <w:szCs w:val="20"/>
        </w:rPr>
      </w:pPr>
      <w:r w:rsidRPr="004143B7">
        <w:rPr>
          <w:rFonts w:ascii="Poppins" w:eastAsia="Malgun Gothic" w:hAnsi="Poppins" w:cs="Times New Roman"/>
          <w:sz w:val="20"/>
          <w:szCs w:val="20"/>
        </w:rPr>
        <w:t xml:space="preserve">IRITECH licenses only one copy of the Supporting Software for each Product purchased. You may install and use only one copy of Supporting Software on one Computer for each Product purchased. </w:t>
      </w:r>
      <w:r w:rsidRPr="004143B7">
        <w:rPr>
          <w:rFonts w:ascii="Poppins" w:hAnsi="Poppins"/>
          <w:sz w:val="20"/>
          <w:szCs w:val="20"/>
        </w:rPr>
        <w:t>You</w:t>
      </w:r>
      <w:r w:rsidRPr="004143B7">
        <w:rPr>
          <w:rFonts w:ascii="Poppins" w:eastAsia="Malgun Gothic" w:hAnsi="Poppins"/>
          <w:sz w:val="20"/>
          <w:szCs w:val="20"/>
        </w:rPr>
        <w:t xml:space="preserve"> </w:t>
      </w:r>
      <w:r w:rsidRPr="004143B7">
        <w:rPr>
          <w:rFonts w:ascii="Poppins" w:hAnsi="Poppins"/>
          <w:sz w:val="20"/>
          <w:szCs w:val="20"/>
        </w:rPr>
        <w:t>may</w:t>
      </w:r>
      <w:r w:rsidRPr="004143B7">
        <w:rPr>
          <w:rFonts w:ascii="Poppins" w:eastAsia="Malgun Gothic" w:hAnsi="Poppins"/>
          <w:sz w:val="20"/>
          <w:szCs w:val="20"/>
        </w:rPr>
        <w:t xml:space="preserve"> not copy the Supporting Software for any purpose. </w:t>
      </w:r>
    </w:p>
    <w:p w:rsidR="00E56798" w:rsidRPr="004143B7" w:rsidRDefault="00E56798" w:rsidP="00E56798">
      <w:pPr>
        <w:pStyle w:val="HTMLPreformatted"/>
        <w:ind w:left="24" w:right="24"/>
        <w:jc w:val="both"/>
        <w:rPr>
          <w:rFonts w:ascii="Poppins" w:eastAsia="Malgun Gothic" w:hAnsi="Poppins" w:cs="Times New Roman" w:hint="eastAsia"/>
          <w:color w:val="444444"/>
          <w:sz w:val="20"/>
          <w:szCs w:val="20"/>
        </w:rPr>
      </w:pPr>
    </w:p>
    <w:p w:rsidR="00E56798" w:rsidRPr="004143B7" w:rsidRDefault="00E56798" w:rsidP="00E56798">
      <w:pPr>
        <w:pStyle w:val="HTMLPreformatted"/>
        <w:ind w:left="24" w:right="24"/>
        <w:jc w:val="both"/>
        <w:rPr>
          <w:rFonts w:ascii="Poppins" w:eastAsia="Malgun Gothic" w:hAnsi="Poppins" w:cs="Times New Roman" w:hint="eastAsia"/>
          <w:sz w:val="20"/>
          <w:szCs w:val="20"/>
        </w:rPr>
      </w:pPr>
      <w:r w:rsidRPr="004143B7">
        <w:rPr>
          <w:rFonts w:ascii="Poppins" w:eastAsia="Malgun Gothic" w:hAnsi="Poppins" w:cs="Times New Roman"/>
          <w:sz w:val="20"/>
          <w:szCs w:val="20"/>
        </w:rPr>
        <w:t>In case there is a license activation mechanism required by IRITECH, the Supporting Software must be activated in accordance with the procedure of the License Tool provided by IRITECH.</w:t>
      </w:r>
    </w:p>
    <w:p w:rsidR="00E56798" w:rsidRPr="004143B7" w:rsidRDefault="00E56798" w:rsidP="00E56798">
      <w:pPr>
        <w:pStyle w:val="HTMLPreformatted"/>
        <w:ind w:left="24" w:right="24"/>
        <w:jc w:val="both"/>
        <w:rPr>
          <w:rFonts w:ascii="Poppins" w:eastAsia="Malgun Gothic" w:hAnsi="Poppins" w:cs="Times New Roman" w:hint="eastAsia"/>
          <w:color w:val="444444"/>
          <w:sz w:val="20"/>
          <w:szCs w:val="20"/>
        </w:rPr>
      </w:pPr>
    </w:p>
    <w:p w:rsidR="00E56798" w:rsidRPr="004143B7" w:rsidRDefault="00E56798" w:rsidP="00E56798">
      <w:pPr>
        <w:spacing w:line="162" w:lineRule="atLeast"/>
        <w:rPr>
          <w:rFonts w:ascii="Poppins" w:hAnsi="Poppins" w:hint="eastAsia"/>
          <w:sz w:val="20"/>
          <w:szCs w:val="20"/>
          <w:lang w:eastAsia="ko-KR"/>
        </w:rPr>
      </w:pPr>
      <w:r w:rsidRPr="004143B7">
        <w:rPr>
          <w:rFonts w:ascii="Poppins" w:hAnsi="Poppins"/>
          <w:sz w:val="20"/>
          <w:szCs w:val="20"/>
        </w:rPr>
        <w:t>You may not, and you will not encourage, assist or authorize any other person to modify, reverse assemble, decompile, reverse compile, or otherwise reverse engineer the Product or the Software, or attempt to discover in any way the underlying code of, the Software, whether in whole or in part, create any derivative works from or of the Software, or bypass, modify, defeat or tamper with or circumvent any of the functions or the licensing and/or Software protection mechanism of the Products.</w:t>
      </w:r>
    </w:p>
    <w:p w:rsidR="00E56798" w:rsidRPr="004143B7" w:rsidRDefault="00E56798" w:rsidP="00E56798">
      <w:pPr>
        <w:spacing w:line="162" w:lineRule="atLeast"/>
        <w:rPr>
          <w:rFonts w:ascii="Poppins" w:hAnsi="Poppins" w:hint="eastAsia"/>
          <w:sz w:val="20"/>
          <w:szCs w:val="20"/>
        </w:rPr>
      </w:pPr>
    </w:p>
    <w:p w:rsidR="00E56798" w:rsidRPr="004143B7" w:rsidRDefault="00E56798" w:rsidP="00E56798">
      <w:pPr>
        <w:spacing w:line="162" w:lineRule="atLeast"/>
        <w:rPr>
          <w:rFonts w:ascii="Poppins" w:hAnsi="Poppins" w:hint="eastAsia"/>
          <w:i/>
          <w:sz w:val="20"/>
          <w:szCs w:val="20"/>
        </w:rPr>
      </w:pPr>
      <w:proofErr w:type="gramStart"/>
      <w:r w:rsidRPr="004143B7">
        <w:rPr>
          <w:rFonts w:ascii="Poppins" w:hAnsi="Poppins"/>
          <w:i/>
          <w:sz w:val="20"/>
          <w:szCs w:val="20"/>
        </w:rPr>
        <w:t>SOFTWARE TRANSFER.</w:t>
      </w:r>
      <w:proofErr w:type="gramEnd"/>
      <w:r w:rsidRPr="004143B7">
        <w:rPr>
          <w:rFonts w:ascii="Poppins" w:hAnsi="Poppins"/>
          <w:i/>
          <w:sz w:val="20"/>
          <w:szCs w:val="20"/>
        </w:rPr>
        <w:t xml:space="preserve"> </w:t>
      </w:r>
    </w:p>
    <w:p w:rsidR="00E56798" w:rsidRPr="004143B7" w:rsidRDefault="00E56798" w:rsidP="00E56798">
      <w:pPr>
        <w:spacing w:line="162" w:lineRule="atLeast"/>
        <w:rPr>
          <w:rFonts w:ascii="Poppins" w:hAnsi="Poppins" w:hint="eastAsia"/>
          <w:b/>
          <w:sz w:val="20"/>
          <w:szCs w:val="20"/>
        </w:rPr>
      </w:pPr>
    </w:p>
    <w:p w:rsidR="00E56798" w:rsidRPr="004143B7" w:rsidRDefault="00E56798" w:rsidP="00E56798">
      <w:pPr>
        <w:spacing w:line="162" w:lineRule="atLeast"/>
        <w:ind w:firstLine="800"/>
        <w:rPr>
          <w:rFonts w:ascii="Poppins" w:hAnsi="Poppins" w:hint="eastAsia"/>
          <w:sz w:val="20"/>
          <w:szCs w:val="20"/>
        </w:rPr>
      </w:pPr>
      <w:proofErr w:type="gramStart"/>
      <w:r w:rsidRPr="004143B7">
        <w:rPr>
          <w:rFonts w:ascii="Poppins" w:hAnsi="Poppins"/>
          <w:b/>
          <w:sz w:val="20"/>
          <w:szCs w:val="20"/>
        </w:rPr>
        <w:t>Internal.</w:t>
      </w:r>
      <w:proofErr w:type="gramEnd"/>
      <w:r w:rsidRPr="004143B7">
        <w:rPr>
          <w:rFonts w:ascii="Poppins" w:hAnsi="Poppins"/>
          <w:b/>
          <w:sz w:val="20"/>
          <w:szCs w:val="20"/>
        </w:rPr>
        <w:t xml:space="preserve"> </w:t>
      </w:r>
      <w:r w:rsidRPr="004143B7">
        <w:rPr>
          <w:rFonts w:ascii="Poppins" w:hAnsi="Poppins"/>
          <w:sz w:val="20"/>
          <w:szCs w:val="20"/>
        </w:rPr>
        <w:t>You may move the Software to a different Computer. After the transfer, you must completely remove the Software from the former Computer.</w:t>
      </w:r>
    </w:p>
    <w:p w:rsidR="00E56798" w:rsidRPr="004143B7" w:rsidRDefault="00E56798" w:rsidP="00E56798">
      <w:pPr>
        <w:spacing w:line="162" w:lineRule="atLeast"/>
        <w:ind w:firstLine="800"/>
        <w:rPr>
          <w:rFonts w:ascii="Poppins" w:hAnsi="Poppins" w:hint="eastAsia"/>
          <w:sz w:val="20"/>
          <w:szCs w:val="20"/>
        </w:rPr>
      </w:pPr>
    </w:p>
    <w:p w:rsidR="00E56798" w:rsidRPr="004143B7" w:rsidRDefault="00E56798" w:rsidP="00E56798">
      <w:pPr>
        <w:spacing w:line="162" w:lineRule="atLeast"/>
        <w:ind w:firstLine="800"/>
        <w:rPr>
          <w:rFonts w:ascii="Poppins" w:hAnsi="Poppins" w:hint="eastAsia"/>
          <w:sz w:val="20"/>
          <w:szCs w:val="20"/>
        </w:rPr>
      </w:pPr>
      <w:r w:rsidRPr="004143B7">
        <w:rPr>
          <w:rFonts w:ascii="Poppins" w:hAnsi="Poppins"/>
          <w:b/>
          <w:sz w:val="20"/>
          <w:szCs w:val="20"/>
        </w:rPr>
        <w:t>Transfer to Third Party.</w:t>
      </w:r>
      <w:r w:rsidRPr="004143B7">
        <w:rPr>
          <w:rFonts w:ascii="Poppins" w:hAnsi="Poppins"/>
          <w:sz w:val="20"/>
          <w:szCs w:val="20"/>
        </w:rPr>
        <w:t xml:space="preserve"> The initial user of the Software may make a one-time permanent transfer of this EULA and Software to another end user, provided the initial user retains no copies of the Software. The transfer may not be an indirect transfer such as a consignment. Prior to the transfer, the end user receiving the Software must agree to all the EULA terms.</w:t>
      </w:r>
    </w:p>
    <w:p w:rsidR="00E56798" w:rsidRPr="004143B7" w:rsidRDefault="00E56798" w:rsidP="00E56798">
      <w:pPr>
        <w:spacing w:line="162" w:lineRule="atLeast"/>
        <w:rPr>
          <w:rFonts w:ascii="Poppins" w:hAnsi="Poppins" w:hint="eastAsia"/>
          <w:color w:val="444444"/>
          <w:sz w:val="20"/>
          <w:szCs w:val="20"/>
        </w:rPr>
      </w:pPr>
    </w:p>
    <w:p w:rsidR="00E56798" w:rsidRPr="00FD12D3" w:rsidRDefault="00E56798" w:rsidP="004834E0">
      <w:pPr>
        <w:pStyle w:val="ListParagraph"/>
        <w:numPr>
          <w:ilvl w:val="0"/>
          <w:numId w:val="11"/>
        </w:numPr>
        <w:spacing w:after="0" w:line="162" w:lineRule="atLeast"/>
        <w:contextualSpacing w:val="0"/>
        <w:jc w:val="both"/>
        <w:rPr>
          <w:rFonts w:ascii="Poppins Medium" w:hAnsi="Poppins Medium" w:hint="eastAsia"/>
          <w:sz w:val="24"/>
          <w:szCs w:val="24"/>
          <w:lang w:eastAsia="en-US"/>
        </w:rPr>
      </w:pPr>
      <w:r w:rsidRPr="00FD12D3">
        <w:rPr>
          <w:rFonts w:ascii="Poppins Medium" w:hAnsi="Poppins Medium"/>
          <w:sz w:val="24"/>
          <w:szCs w:val="24"/>
          <w:lang w:eastAsia="en-US"/>
        </w:rPr>
        <w:t>TERMINATION.</w:t>
      </w:r>
    </w:p>
    <w:p w:rsidR="00E56798" w:rsidRPr="004143B7" w:rsidRDefault="00E56798" w:rsidP="00E56798">
      <w:pPr>
        <w:spacing w:line="162" w:lineRule="atLeast"/>
        <w:rPr>
          <w:rFonts w:ascii="Poppins" w:hAnsi="Poppins" w:hint="eastAsia"/>
          <w:sz w:val="20"/>
          <w:szCs w:val="20"/>
        </w:rPr>
      </w:pPr>
      <w:r w:rsidRPr="004143B7">
        <w:rPr>
          <w:rFonts w:ascii="Poppins" w:hAnsi="Poppins"/>
          <w:sz w:val="20"/>
          <w:szCs w:val="20"/>
        </w:rPr>
        <w:t xml:space="preserve">Without prejudice to any other rights, IRITECH may terminate this EULA if you fail to comply with the terms and conditions of this EULA. In such </w:t>
      </w:r>
      <w:r w:rsidR="00BD4207" w:rsidRPr="004143B7">
        <w:rPr>
          <w:rFonts w:ascii="Poppins" w:hAnsi="Poppins"/>
          <w:sz w:val="20"/>
          <w:szCs w:val="20"/>
        </w:rPr>
        <w:t xml:space="preserve">an </w:t>
      </w:r>
      <w:r w:rsidRPr="004143B7">
        <w:rPr>
          <w:rFonts w:ascii="Poppins" w:hAnsi="Poppins"/>
          <w:sz w:val="20"/>
          <w:szCs w:val="20"/>
        </w:rPr>
        <w:t xml:space="preserve">event, you must destroy all copies of the Software and all of its component parts. </w:t>
      </w:r>
    </w:p>
    <w:p w:rsidR="00E56798" w:rsidRPr="004143B7" w:rsidRDefault="00E56798" w:rsidP="00E56798">
      <w:pPr>
        <w:spacing w:line="162" w:lineRule="atLeast"/>
        <w:rPr>
          <w:rFonts w:ascii="Poppins" w:hAnsi="Poppins" w:hint="eastAsia"/>
          <w:sz w:val="20"/>
          <w:szCs w:val="20"/>
        </w:rPr>
      </w:pPr>
    </w:p>
    <w:p w:rsidR="00E56798" w:rsidRPr="00FD12D3" w:rsidRDefault="00E56798" w:rsidP="004834E0">
      <w:pPr>
        <w:pStyle w:val="ListParagraph"/>
        <w:numPr>
          <w:ilvl w:val="0"/>
          <w:numId w:val="11"/>
        </w:numPr>
        <w:spacing w:after="0" w:line="162" w:lineRule="atLeast"/>
        <w:contextualSpacing w:val="0"/>
        <w:jc w:val="both"/>
        <w:rPr>
          <w:rFonts w:ascii="Poppins Medium" w:hAnsi="Poppins Medium" w:hint="eastAsia"/>
          <w:sz w:val="24"/>
          <w:szCs w:val="24"/>
          <w:lang w:eastAsia="en-US"/>
        </w:rPr>
      </w:pPr>
      <w:r w:rsidRPr="00FD12D3">
        <w:rPr>
          <w:rFonts w:ascii="Poppins Medium" w:hAnsi="Poppins Medium"/>
          <w:sz w:val="24"/>
          <w:szCs w:val="24"/>
          <w:lang w:eastAsia="en-US"/>
        </w:rPr>
        <w:t>LIMITED WARRANTY.</w:t>
      </w:r>
    </w:p>
    <w:p w:rsidR="00E56798" w:rsidRPr="004143B7" w:rsidRDefault="00E56798" w:rsidP="00E56798">
      <w:pPr>
        <w:spacing w:line="162" w:lineRule="atLeast"/>
        <w:rPr>
          <w:rFonts w:ascii="Poppins" w:hAnsi="Poppins" w:hint="eastAsia"/>
          <w:color w:val="000000"/>
          <w:sz w:val="20"/>
          <w:szCs w:val="20"/>
        </w:rPr>
      </w:pPr>
      <w:r w:rsidRPr="004143B7">
        <w:rPr>
          <w:rFonts w:ascii="Poppins" w:hAnsi="Poppins"/>
          <w:color w:val="000000"/>
          <w:sz w:val="20"/>
          <w:szCs w:val="20"/>
        </w:rPr>
        <w:lastRenderedPageBreak/>
        <w:t xml:space="preserve">IRITECH warrants that any Product provided will be free from defects in material and workmanship for a period of </w:t>
      </w:r>
      <w:r w:rsidRPr="004143B7">
        <w:rPr>
          <w:rFonts w:ascii="Poppins" w:hAnsi="Poppins"/>
          <w:color w:val="000000"/>
          <w:sz w:val="20"/>
          <w:szCs w:val="20"/>
          <w:u w:val="single" w:color="FF0000"/>
        </w:rPr>
        <w:t>twelve (12) months</w:t>
      </w:r>
      <w:r w:rsidRPr="004143B7">
        <w:rPr>
          <w:rFonts w:ascii="Poppins" w:hAnsi="Poppins"/>
          <w:color w:val="000000"/>
          <w:sz w:val="20"/>
          <w:szCs w:val="20"/>
        </w:rPr>
        <w:t xml:space="preserve"> from the date of initial purchase from IRITECH, or its distributors.</w:t>
      </w:r>
    </w:p>
    <w:p w:rsidR="00E56798" w:rsidRPr="004143B7" w:rsidRDefault="00E56798" w:rsidP="004143B7">
      <w:pPr>
        <w:spacing w:line="162" w:lineRule="atLeast"/>
        <w:ind w:left="400" w:hangingChars="200" w:hanging="400"/>
        <w:rPr>
          <w:rFonts w:ascii="Poppins" w:hAnsi="Poppins" w:hint="eastAsia"/>
          <w:color w:val="000000"/>
          <w:sz w:val="20"/>
          <w:szCs w:val="20"/>
        </w:rPr>
      </w:pPr>
    </w:p>
    <w:p w:rsidR="00E56798" w:rsidRPr="004143B7" w:rsidRDefault="00E56798" w:rsidP="00E56798">
      <w:pPr>
        <w:spacing w:line="162" w:lineRule="atLeast"/>
        <w:rPr>
          <w:rFonts w:ascii="Poppins" w:hAnsi="Poppins" w:hint="eastAsia"/>
          <w:sz w:val="20"/>
          <w:szCs w:val="20"/>
        </w:rPr>
      </w:pPr>
      <w:r w:rsidRPr="004143B7">
        <w:rPr>
          <w:rFonts w:ascii="Poppins" w:hAnsi="Poppins"/>
          <w:kern w:val="1"/>
          <w:sz w:val="20"/>
          <w:szCs w:val="20"/>
        </w:rPr>
        <w:t>THE SOFTWARE AND DOCUMENTATION IS PROVIDED “AS IS” AND WITHOUT WARRANTY OF ANY KIND</w:t>
      </w:r>
      <w:r w:rsidRPr="004143B7">
        <w:rPr>
          <w:rStyle w:val="apple-style-span"/>
          <w:rFonts w:ascii="Poppins" w:hAnsi="Poppins"/>
          <w:color w:val="303030"/>
          <w:kern w:val="1"/>
          <w:sz w:val="20"/>
          <w:szCs w:val="20"/>
        </w:rPr>
        <w:t xml:space="preserve">, </w:t>
      </w:r>
      <w:r w:rsidRPr="004143B7">
        <w:rPr>
          <w:rStyle w:val="apple-style-span"/>
          <w:rFonts w:ascii="Poppins" w:hAnsi="Poppins"/>
          <w:kern w:val="1"/>
          <w:sz w:val="20"/>
          <w:szCs w:val="20"/>
        </w:rPr>
        <w:t>EITHER EXPRESS OR IMPLIED</w:t>
      </w:r>
      <w:r w:rsidRPr="004143B7">
        <w:rPr>
          <w:rStyle w:val="apple-style-span"/>
          <w:rFonts w:ascii="Poppins" w:hAnsi="Poppins"/>
          <w:color w:val="303030"/>
          <w:kern w:val="1"/>
          <w:sz w:val="20"/>
          <w:szCs w:val="20"/>
        </w:rPr>
        <w:t xml:space="preserve">, </w:t>
      </w:r>
      <w:r w:rsidRPr="004143B7">
        <w:rPr>
          <w:rStyle w:val="apple-style-span"/>
          <w:rFonts w:ascii="Poppins" w:hAnsi="Poppins"/>
          <w:kern w:val="1"/>
          <w:sz w:val="20"/>
          <w:szCs w:val="20"/>
        </w:rPr>
        <w:t>INCLUDING, BUT NOT LIMITED TO, THE IMPLIED WARRANTIES OF MERCHANTABILITY, FITNESS FOR A PARTICULAR PURPOSE, AND NO</w:t>
      </w:r>
      <w:r w:rsidRPr="004143B7">
        <w:rPr>
          <w:rFonts w:ascii="Poppins" w:hAnsi="Poppins"/>
          <w:sz w:val="20"/>
          <w:szCs w:val="20"/>
        </w:rPr>
        <w:t>N</w:t>
      </w:r>
      <w:r w:rsidR="00BD4207" w:rsidRPr="004143B7">
        <w:rPr>
          <w:rFonts w:ascii="Poppins" w:hAnsi="Poppins"/>
          <w:sz w:val="20"/>
          <w:szCs w:val="20"/>
        </w:rPr>
        <w:t xml:space="preserve"> </w:t>
      </w:r>
      <w:r w:rsidRPr="004143B7">
        <w:rPr>
          <w:rFonts w:ascii="Poppins" w:hAnsi="Poppins"/>
          <w:sz w:val="20"/>
          <w:szCs w:val="20"/>
        </w:rPr>
        <w:t>INFRINGEMENT OF INTELLECTUAL PROPERTY. IRITECH DOES NOT WARRANT THAT SOFTWARE WILL MEET YOUR REQUIREMENTS OR THAT OPERATION OF SOFTWARE WILL BE UNINTERRUPTED OR ERROR FREE. IRITECH MAKES NO WARRANTIES WITH RESPECT TO SERVICES.</w:t>
      </w:r>
    </w:p>
    <w:p w:rsidR="00E56798" w:rsidRPr="004143B7" w:rsidRDefault="00E56798" w:rsidP="004143B7">
      <w:pPr>
        <w:spacing w:line="162" w:lineRule="atLeast"/>
        <w:ind w:left="458" w:hangingChars="229" w:hanging="458"/>
        <w:rPr>
          <w:rFonts w:ascii="Poppins" w:hAnsi="Poppins" w:hint="eastAsia"/>
          <w:color w:val="000000"/>
          <w:sz w:val="20"/>
          <w:szCs w:val="20"/>
        </w:rPr>
      </w:pPr>
    </w:p>
    <w:p w:rsidR="00E56798" w:rsidRPr="004143B7" w:rsidRDefault="00E56798" w:rsidP="00E56798">
      <w:pPr>
        <w:adjustRightInd w:val="0"/>
        <w:spacing w:line="162" w:lineRule="atLeast"/>
        <w:rPr>
          <w:rFonts w:ascii="Poppins" w:hAnsi="Poppins" w:hint="eastAsia"/>
          <w:sz w:val="20"/>
          <w:szCs w:val="20"/>
        </w:rPr>
      </w:pPr>
      <w:r w:rsidRPr="004143B7">
        <w:rPr>
          <w:rFonts w:ascii="Poppins" w:hAnsi="Poppins"/>
          <w:sz w:val="20"/>
          <w:szCs w:val="20"/>
        </w:rPr>
        <w:t xml:space="preserve">IN ANY CASE, IRITECH’S ENTIRE LIABILITY AND YOUR EXCLUSIVE REMEDY SHALL BE, AT IRITECH’S SOLE OPTION, EITHER: </w:t>
      </w:r>
    </w:p>
    <w:p w:rsidR="00E56798" w:rsidRPr="004143B7" w:rsidRDefault="00E56798" w:rsidP="00E56798">
      <w:pPr>
        <w:adjustRightInd w:val="0"/>
        <w:spacing w:line="162" w:lineRule="atLeast"/>
        <w:ind w:left="539"/>
        <w:rPr>
          <w:rFonts w:ascii="Poppins" w:hAnsi="Poppins" w:hint="eastAsia"/>
          <w:sz w:val="20"/>
          <w:szCs w:val="20"/>
        </w:rPr>
      </w:pPr>
      <w:r w:rsidRPr="004143B7">
        <w:rPr>
          <w:rFonts w:ascii="Poppins" w:hAnsi="Poppins"/>
          <w:sz w:val="20"/>
          <w:szCs w:val="20"/>
        </w:rPr>
        <w:t>(1) REPAIR OR REPLACEMENT, OR;</w:t>
      </w:r>
    </w:p>
    <w:p w:rsidR="00E56798" w:rsidRPr="004143B7" w:rsidRDefault="00E56798" w:rsidP="00E56798">
      <w:pPr>
        <w:adjustRightInd w:val="0"/>
        <w:spacing w:line="162" w:lineRule="atLeast"/>
        <w:ind w:left="539"/>
        <w:rPr>
          <w:rFonts w:ascii="Poppins" w:hAnsi="Poppins" w:hint="eastAsia"/>
          <w:sz w:val="20"/>
          <w:szCs w:val="20"/>
        </w:rPr>
      </w:pPr>
      <w:r w:rsidRPr="004143B7">
        <w:rPr>
          <w:rFonts w:ascii="Poppins" w:hAnsi="Poppins"/>
          <w:sz w:val="20"/>
          <w:szCs w:val="20"/>
        </w:rPr>
        <w:t>(2) REFUND OF THE PRICE PAID UPON RETURN OF SOFTWARE TO IRITECH</w:t>
      </w:r>
    </w:p>
    <w:p w:rsidR="00E56798" w:rsidRPr="004143B7" w:rsidRDefault="00E56798" w:rsidP="004143B7">
      <w:pPr>
        <w:adjustRightInd w:val="0"/>
        <w:spacing w:line="162" w:lineRule="atLeast"/>
        <w:ind w:leftChars="300" w:left="960" w:hangingChars="150" w:hanging="300"/>
        <w:rPr>
          <w:rFonts w:ascii="Poppins" w:hAnsi="Poppins" w:hint="eastAsia"/>
          <w:sz w:val="20"/>
          <w:szCs w:val="20"/>
        </w:rPr>
      </w:pPr>
    </w:p>
    <w:p w:rsidR="00E56798" w:rsidRPr="004143B7" w:rsidRDefault="00E56798" w:rsidP="00E56798">
      <w:pPr>
        <w:pStyle w:val="1-cjk"/>
        <w:spacing w:before="0" w:line="240" w:lineRule="auto"/>
        <w:ind w:left="0" w:firstLine="0"/>
        <w:rPr>
          <w:rFonts w:ascii="Poppins" w:hAnsi="Poppins" w:cs="Times New Roman" w:hint="eastAsia"/>
          <w:caps/>
          <w:kern w:val="1"/>
          <w:lang w:eastAsia="ko-KR"/>
        </w:rPr>
      </w:pPr>
      <w:r w:rsidRPr="004143B7">
        <w:rPr>
          <w:rFonts w:ascii="Poppins" w:hAnsi="Poppins" w:cs="Times New Roman"/>
          <w:caps/>
          <w:kern w:val="1"/>
        </w:rPr>
        <w:t xml:space="preserve">For the Products </w:t>
      </w:r>
      <w:r w:rsidRPr="004143B7">
        <w:rPr>
          <w:rFonts w:ascii="Poppins" w:hAnsi="Poppins" w:cs="Times New Roman"/>
          <w:caps/>
          <w:kern w:val="1"/>
          <w:lang w:eastAsia="ko-KR"/>
        </w:rPr>
        <w:t xml:space="preserve">repaired, </w:t>
      </w:r>
      <w:r w:rsidRPr="004143B7">
        <w:rPr>
          <w:rFonts w:ascii="Poppins" w:hAnsi="Poppins" w:cs="Times New Roman"/>
          <w:caps/>
          <w:kern w:val="1"/>
        </w:rPr>
        <w:t>rectified or replaced under th</w:t>
      </w:r>
      <w:r w:rsidRPr="004143B7">
        <w:rPr>
          <w:rFonts w:ascii="Poppins" w:hAnsi="Poppins" w:cs="Times New Roman"/>
          <w:caps/>
          <w:kern w:val="1"/>
          <w:lang w:eastAsia="ko-KR"/>
        </w:rPr>
        <w:t>is Agreement shall be warranted</w:t>
      </w:r>
      <w:r w:rsidRPr="004143B7">
        <w:rPr>
          <w:rFonts w:ascii="Poppins" w:hAnsi="Poppins" w:cs="Times New Roman"/>
          <w:caps/>
          <w:kern w:val="1"/>
        </w:rPr>
        <w:t xml:space="preserve"> for the </w:t>
      </w:r>
      <w:r w:rsidRPr="004143B7">
        <w:rPr>
          <w:rFonts w:ascii="Poppins" w:hAnsi="Poppins" w:cs="Times New Roman"/>
          <w:caps/>
          <w:kern w:val="1"/>
          <w:lang w:eastAsia="ko-KR"/>
        </w:rPr>
        <w:t xml:space="preserve">balance of the </w:t>
      </w:r>
      <w:r w:rsidRPr="004143B7">
        <w:rPr>
          <w:rFonts w:ascii="Poppins" w:hAnsi="Poppins" w:cs="Times New Roman"/>
          <w:caps/>
          <w:kern w:val="1"/>
        </w:rPr>
        <w:t xml:space="preserve">original Products </w:t>
      </w:r>
      <w:r w:rsidRPr="004143B7">
        <w:rPr>
          <w:rFonts w:ascii="Poppins" w:hAnsi="Poppins" w:cs="Times New Roman"/>
          <w:caps/>
          <w:kern w:val="1"/>
          <w:lang w:eastAsia="ko-KR"/>
        </w:rPr>
        <w:t>warranty</w:t>
      </w:r>
      <w:r w:rsidRPr="004143B7">
        <w:rPr>
          <w:rFonts w:ascii="Poppins" w:hAnsi="Poppins" w:cs="Times New Roman"/>
          <w:caps/>
          <w:kern w:val="1"/>
        </w:rPr>
        <w:t>.</w:t>
      </w:r>
    </w:p>
    <w:p w:rsidR="00E56798" w:rsidRPr="004143B7" w:rsidRDefault="00E56798" w:rsidP="00E56798">
      <w:pPr>
        <w:spacing w:line="162" w:lineRule="atLeast"/>
        <w:rPr>
          <w:rFonts w:ascii="Poppins" w:hAnsi="Poppins" w:hint="eastAsia"/>
          <w:color w:val="444444"/>
          <w:sz w:val="20"/>
          <w:szCs w:val="20"/>
        </w:rPr>
      </w:pPr>
    </w:p>
    <w:p w:rsidR="00E56798" w:rsidRPr="00FD12D3" w:rsidRDefault="00E56798" w:rsidP="004834E0">
      <w:pPr>
        <w:pStyle w:val="ListParagraph"/>
        <w:numPr>
          <w:ilvl w:val="0"/>
          <w:numId w:val="11"/>
        </w:numPr>
        <w:spacing w:after="0" w:line="162" w:lineRule="atLeast"/>
        <w:contextualSpacing w:val="0"/>
        <w:jc w:val="both"/>
        <w:rPr>
          <w:rFonts w:ascii="Poppins Medium" w:hAnsi="Poppins Medium" w:hint="eastAsia"/>
          <w:sz w:val="24"/>
          <w:szCs w:val="24"/>
          <w:lang w:eastAsia="en-US"/>
        </w:rPr>
      </w:pPr>
      <w:r w:rsidRPr="00FD12D3">
        <w:rPr>
          <w:rFonts w:ascii="Poppins Medium" w:hAnsi="Poppins Medium"/>
          <w:sz w:val="24"/>
          <w:szCs w:val="24"/>
          <w:lang w:eastAsia="en-US"/>
        </w:rPr>
        <w:t>LIMITATION OF LIABILITY. </w:t>
      </w:r>
    </w:p>
    <w:p w:rsidR="00E56798" w:rsidRPr="004143B7" w:rsidRDefault="00E56798" w:rsidP="00E56798">
      <w:pPr>
        <w:spacing w:line="162" w:lineRule="atLeast"/>
        <w:rPr>
          <w:rFonts w:ascii="Poppins" w:hAnsi="Poppins" w:hint="eastAsia"/>
          <w:sz w:val="20"/>
          <w:szCs w:val="20"/>
        </w:rPr>
      </w:pPr>
      <w:r w:rsidRPr="004143B7">
        <w:rPr>
          <w:rFonts w:ascii="Poppins" w:hAnsi="Poppins"/>
          <w:sz w:val="20"/>
          <w:szCs w:val="20"/>
        </w:rPr>
        <w:t>EXCEPT WHERE THIS EXCLUSION OR RESTRICTION OF LIABILITY WOULD BE VOID OR INEFFECTIVE UNDER APPLICABLE STATUTE OR REGULATION, IN NO EVENT SHALL IRITECH BE LIABLE FOR INDIRECT, SPECIAL, INCIDENTAL, OR CONSEQUENTIAL DAMAGES (INCLUDING LOST PROFITS OR SAVINGS) WHETHER BASED ON CONTRACT, TORT OR ANY OTHER LEGAL THEORY, EVEN IF IRITECH HAS BEEN ADVISED OF THE POSSIBILITY OF SUCH DAMAGES.</w:t>
      </w:r>
    </w:p>
    <w:p w:rsidR="00E56798" w:rsidRPr="004143B7" w:rsidRDefault="00E56798" w:rsidP="00E56798">
      <w:pPr>
        <w:spacing w:line="162" w:lineRule="atLeast"/>
        <w:rPr>
          <w:rFonts w:ascii="Poppins" w:hAnsi="Poppins" w:hint="eastAsia"/>
          <w:sz w:val="20"/>
          <w:szCs w:val="20"/>
        </w:rPr>
      </w:pPr>
    </w:p>
    <w:p w:rsidR="00E56798" w:rsidRPr="004143B7" w:rsidRDefault="00E56798" w:rsidP="00E56798">
      <w:pPr>
        <w:pStyle w:val="HTMLPreformatted"/>
        <w:ind w:left="24" w:right="24"/>
        <w:jc w:val="both"/>
        <w:rPr>
          <w:rFonts w:ascii="Poppins" w:eastAsia="Malgun Gothic" w:hAnsi="Poppins" w:cs="Times New Roman" w:hint="eastAsia"/>
          <w:sz w:val="20"/>
          <w:szCs w:val="20"/>
        </w:rPr>
      </w:pPr>
      <w:r w:rsidRPr="004143B7">
        <w:rPr>
          <w:rFonts w:ascii="Poppins" w:eastAsia="Malgun Gothic" w:hAnsi="Poppins" w:cs="Times New Roman"/>
          <w:sz w:val="20"/>
          <w:szCs w:val="20"/>
        </w:rPr>
        <w:t>ALL THE LIABILITIES ARISING OR ALLEGED IN CONNECTION WITH THE USE OF SOFTWARE SHALL NOT EXCEED THE PRICE OF RELEVANT PRODUCTS PAID BY YOU, UPON WHICH SUCH LIABILITIES ARE BASED. IF SUCH LIABILITY RELATES TO PARTICULAR ITEMS OF PRODUCTS, SOFTWARE OR SERVICES PROVIDED BY IRITECH, SUCH LIABILITY SHALL BE LIMITED TO THE PRICES OR FEES PAID FOR THE RELEVANT PRODUCTS, SOFTWARE OR SERVICES.</w:t>
      </w:r>
    </w:p>
    <w:p w:rsidR="00E56798" w:rsidRPr="004143B7" w:rsidRDefault="00E56798" w:rsidP="00E56798">
      <w:pPr>
        <w:pStyle w:val="HTMLPreformatted"/>
        <w:ind w:left="24" w:right="24"/>
        <w:jc w:val="both"/>
        <w:rPr>
          <w:rFonts w:ascii="Poppins" w:eastAsia="Malgun Gothic" w:hAnsi="Poppins" w:cs="Times New Roman" w:hint="eastAsia"/>
          <w:sz w:val="20"/>
          <w:szCs w:val="20"/>
        </w:rPr>
      </w:pPr>
    </w:p>
    <w:p w:rsidR="00E56798" w:rsidRPr="004143B7" w:rsidRDefault="00E56798" w:rsidP="00E56798">
      <w:pPr>
        <w:spacing w:line="162" w:lineRule="atLeast"/>
        <w:rPr>
          <w:rFonts w:ascii="Poppins" w:hAnsi="Poppins" w:hint="eastAsia"/>
          <w:sz w:val="20"/>
          <w:szCs w:val="20"/>
        </w:rPr>
      </w:pPr>
      <w:r w:rsidRPr="004143B7">
        <w:rPr>
          <w:rFonts w:ascii="Poppins" w:hAnsi="Poppins"/>
          <w:sz w:val="20"/>
          <w:szCs w:val="20"/>
        </w:rPr>
        <w:t>IN THE CASE WHERE NO AMOUNT WAS PAID, IRITECH SHALL HAVE NO LIABILITY FOR ANY DAMAGES WHATSOEVER.</w:t>
      </w:r>
    </w:p>
    <w:p w:rsidR="00E56798" w:rsidRPr="004143B7" w:rsidRDefault="00E56798" w:rsidP="00E56798">
      <w:pPr>
        <w:spacing w:line="162" w:lineRule="atLeast"/>
        <w:rPr>
          <w:rFonts w:ascii="Poppins" w:hAnsi="Poppins" w:hint="eastAsia"/>
          <w:sz w:val="20"/>
          <w:szCs w:val="20"/>
        </w:rPr>
      </w:pPr>
    </w:p>
    <w:p w:rsidR="00E56798" w:rsidRPr="004143B7" w:rsidRDefault="00E56798" w:rsidP="00E56798">
      <w:pPr>
        <w:spacing w:line="162" w:lineRule="atLeast"/>
        <w:rPr>
          <w:rFonts w:ascii="Poppins" w:hAnsi="Poppins" w:hint="eastAsia"/>
          <w:sz w:val="20"/>
          <w:szCs w:val="20"/>
        </w:rPr>
      </w:pPr>
      <w:r w:rsidRPr="004143B7">
        <w:rPr>
          <w:rFonts w:ascii="Poppins" w:hAnsi="Poppins"/>
          <w:sz w:val="20"/>
          <w:szCs w:val="20"/>
        </w:rPr>
        <w:t>THE PROVISIONS OF THIS SECTION SHALL SURVIVE TERMINATION, EXPIRATION OR CANCELLATION OF THE LICENSE AND/OR THE AGREEMENT.</w:t>
      </w:r>
    </w:p>
    <w:p w:rsidR="00E56798" w:rsidRPr="004143B7" w:rsidRDefault="00E56798" w:rsidP="00E56798">
      <w:pPr>
        <w:spacing w:line="162" w:lineRule="atLeast"/>
        <w:rPr>
          <w:rFonts w:ascii="Poppins" w:hAnsi="Poppins" w:hint="eastAsia"/>
          <w:sz w:val="20"/>
          <w:szCs w:val="20"/>
        </w:rPr>
      </w:pPr>
    </w:p>
    <w:p w:rsidR="00E56798" w:rsidRPr="004143B7" w:rsidRDefault="00E56798" w:rsidP="004834E0">
      <w:pPr>
        <w:pStyle w:val="ListParagraph"/>
        <w:widowControl w:val="0"/>
        <w:numPr>
          <w:ilvl w:val="0"/>
          <w:numId w:val="11"/>
        </w:numPr>
        <w:wordWrap w:val="0"/>
        <w:autoSpaceDE w:val="0"/>
        <w:autoSpaceDN w:val="0"/>
        <w:spacing w:after="0" w:line="320" w:lineRule="atLeast"/>
        <w:contextualSpacing w:val="0"/>
        <w:jc w:val="both"/>
        <w:rPr>
          <w:rFonts w:ascii="Poppins" w:hAnsi="Poppins" w:hint="eastAsia"/>
          <w:b/>
          <w:caps/>
          <w:sz w:val="20"/>
          <w:szCs w:val="20"/>
        </w:rPr>
      </w:pPr>
      <w:r w:rsidRPr="00FD12D3">
        <w:rPr>
          <w:rFonts w:ascii="Poppins Medium" w:hAnsi="Poppins Medium"/>
          <w:sz w:val="24"/>
          <w:szCs w:val="24"/>
          <w:lang w:eastAsia="en-US"/>
        </w:rPr>
        <w:t>Governing Law and Jurisdiction</w:t>
      </w:r>
      <w:r w:rsidRPr="004143B7">
        <w:rPr>
          <w:rFonts w:ascii="Poppins" w:hAnsi="Poppins"/>
          <w:b/>
          <w:caps/>
          <w:sz w:val="20"/>
          <w:szCs w:val="20"/>
        </w:rPr>
        <w:t>.</w:t>
      </w:r>
    </w:p>
    <w:p w:rsidR="00E56798" w:rsidRPr="004143B7" w:rsidRDefault="00E56798" w:rsidP="00E56798">
      <w:pPr>
        <w:spacing w:line="162" w:lineRule="atLeast"/>
        <w:rPr>
          <w:rStyle w:val="apple-style-span"/>
          <w:rFonts w:ascii="Poppins" w:hAnsi="Poppins" w:hint="eastAsia"/>
          <w:sz w:val="20"/>
          <w:szCs w:val="20"/>
        </w:rPr>
      </w:pPr>
      <w:r w:rsidRPr="004143B7">
        <w:rPr>
          <w:rStyle w:val="apple-style-span"/>
          <w:rFonts w:ascii="Poppins" w:hAnsi="Poppins"/>
          <w:sz w:val="20"/>
          <w:szCs w:val="20"/>
        </w:rPr>
        <w:t>This Agreement shall be executed in English text as the controlling text and governed by and construed in accordance with the laws of the Commonwealth of Virginia. Any dispute, controversy or difference which may arise between the parties hereto out of or in relation to or in connection with this Agreement, Products or Software, shall be settled amicably through negotiations between the parties. If such negotiations should fail, then such disputes, controversies or differences shall be submitted to a court that has jurisdiction over the place where IRITECH has the relevant office.</w:t>
      </w:r>
    </w:p>
    <w:p w:rsidR="00E56798" w:rsidRPr="004143B7" w:rsidRDefault="00E56798" w:rsidP="00E56798">
      <w:pPr>
        <w:spacing w:line="162" w:lineRule="atLeast"/>
        <w:rPr>
          <w:rFonts w:ascii="Poppins" w:hAnsi="Poppins" w:hint="eastAsia"/>
          <w:sz w:val="20"/>
          <w:szCs w:val="20"/>
        </w:rPr>
      </w:pPr>
    </w:p>
    <w:p w:rsidR="00E56798" w:rsidRPr="00FD12D3" w:rsidRDefault="00E56798" w:rsidP="004834E0">
      <w:pPr>
        <w:pStyle w:val="ListParagraph"/>
        <w:widowControl w:val="0"/>
        <w:numPr>
          <w:ilvl w:val="0"/>
          <w:numId w:val="11"/>
        </w:numPr>
        <w:wordWrap w:val="0"/>
        <w:autoSpaceDE w:val="0"/>
        <w:autoSpaceDN w:val="0"/>
        <w:spacing w:after="0" w:line="240" w:lineRule="auto"/>
        <w:contextualSpacing w:val="0"/>
        <w:jc w:val="both"/>
        <w:rPr>
          <w:rFonts w:ascii="Poppins Medium" w:hAnsi="Poppins Medium" w:hint="eastAsia"/>
          <w:sz w:val="24"/>
          <w:szCs w:val="24"/>
        </w:rPr>
      </w:pPr>
      <w:r w:rsidRPr="00FD12D3">
        <w:rPr>
          <w:rFonts w:ascii="Poppins Medium" w:hAnsi="Poppins Medium"/>
          <w:sz w:val="24"/>
          <w:szCs w:val="24"/>
          <w:lang w:eastAsia="en-US"/>
        </w:rPr>
        <w:t>ENTIRE AGREEMENT AND SEVERABILITY</w:t>
      </w:r>
      <w:r w:rsidRPr="00FD12D3">
        <w:rPr>
          <w:rFonts w:ascii="Poppins Medium" w:hAnsi="Poppins Medium"/>
          <w:b/>
          <w:sz w:val="24"/>
          <w:szCs w:val="24"/>
        </w:rPr>
        <w:t>.</w:t>
      </w:r>
      <w:r w:rsidRPr="00FD12D3">
        <w:rPr>
          <w:rFonts w:ascii="Poppins Medium" w:hAnsi="Poppins Medium"/>
          <w:sz w:val="24"/>
          <w:szCs w:val="24"/>
        </w:rPr>
        <w:t xml:space="preserve"> </w:t>
      </w:r>
    </w:p>
    <w:p w:rsidR="00E56798" w:rsidRPr="004143B7" w:rsidRDefault="00E56798" w:rsidP="00E56798">
      <w:pPr>
        <w:rPr>
          <w:rFonts w:ascii="Poppins" w:hAnsi="Poppins" w:hint="eastAsia"/>
          <w:sz w:val="20"/>
          <w:szCs w:val="20"/>
        </w:rPr>
      </w:pPr>
      <w:r w:rsidRPr="004143B7">
        <w:rPr>
          <w:rFonts w:ascii="Poppins" w:hAnsi="Poppins"/>
          <w:sz w:val="20"/>
          <w:szCs w:val="20"/>
        </w:rPr>
        <w:t>This EULA (including any addendum or amendment to this EULA which is included with the Software) is the entire agreement between you and IRITECH relating to the Software and the support services (if any) and they supersede all prior or contemporaneous oral or written communications, proposals and representations with respect to the Software or any other subject matter covered by this EULA. To the extent the terms of any IRITECH policies or programs for support services conflict with the terms of this EULA, the terms of this EULA shall control. If any provision of this EULA is held to be void, invalid, unenforceable or illegal, the other provisions shall continue in full force and effect.</w:t>
      </w:r>
    </w:p>
    <w:p w:rsidR="00E56798" w:rsidRPr="004143B7" w:rsidRDefault="00E56798" w:rsidP="004A030E">
      <w:pPr>
        <w:tabs>
          <w:tab w:val="left" w:pos="720"/>
          <w:tab w:val="left" w:pos="990"/>
        </w:tabs>
        <w:ind w:left="990" w:hanging="990"/>
        <w:rPr>
          <w:rFonts w:ascii="Poppins" w:hAnsi="Poppins" w:hint="eastAsia"/>
          <w:sz w:val="20"/>
          <w:szCs w:val="20"/>
          <w:lang w:eastAsia="ko-KR"/>
        </w:rPr>
      </w:pPr>
    </w:p>
    <w:sectPr w:rsidR="00E56798" w:rsidRPr="004143B7" w:rsidSect="00B60392">
      <w:headerReference w:type="default" r:id="rId50"/>
      <w:footerReference w:type="default" r:id="rId5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B2C58" w:rsidRDefault="008B2C58" w:rsidP="00AC0496">
      <w:r>
        <w:separator/>
      </w:r>
    </w:p>
  </w:endnote>
  <w:endnote w:type="continuationSeparator" w:id="0">
    <w:p w:rsidR="008B2C58" w:rsidRDefault="008B2C58" w:rsidP="00AC04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Arial Unicode MS"/>
    <w:panose1 w:val="02030600000101010101"/>
    <w:charset w:val="81"/>
    <w:family w:val="auto"/>
    <w:notTrueType/>
    <w:pitch w:val="fixed"/>
    <w:sig w:usb0="00000000" w:usb1="09060000" w:usb2="00000010" w:usb3="00000000" w:csb0="00080000" w:csb1="00000000"/>
  </w:font>
  <w:font w:name="Arial">
    <w:panose1 w:val="020B0604020202020204"/>
    <w:charset w:val="00"/>
    <w:family w:val="swiss"/>
    <w:pitch w:val="variable"/>
    <w:sig w:usb0="E0002EFF" w:usb1="C000785B" w:usb2="00000009" w:usb3="00000000" w:csb0="000001FF" w:csb1="00000000"/>
  </w:font>
  <w:font w:name="GulimChe">
    <w:altName w:val="굴림체"/>
    <w:panose1 w:val="020B0609000101010101"/>
    <w:charset w:val="81"/>
    <w:family w:val="modern"/>
    <w:pitch w:val="fixed"/>
    <w:sig w:usb0="B00002AF" w:usb1="69D77CFB" w:usb2="00000030" w:usb3="00000000" w:csb0="0008009F" w:csb1="00000000"/>
  </w:font>
  <w:font w:name="Gulim">
    <w:altName w:val="Arial Unicode MS"/>
    <w:panose1 w:val="020B0600000101010101"/>
    <w:charset w:val="81"/>
    <w:family w:val="roman"/>
    <w:notTrueType/>
    <w:pitch w:val="fixed"/>
    <w:sig w:usb0="00000000" w:usb1="09060000" w:usb2="00000010" w:usb3="00000000" w:csb0="00080000" w:csb1="00000000"/>
  </w:font>
  <w:font w:name="Poppins">
    <w:altName w:val="Times New Roman"/>
    <w:panose1 w:val="00000000000000000000"/>
    <w:charset w:val="00"/>
    <w:family w:val="roman"/>
    <w:notTrueType/>
    <w:pitch w:val="default"/>
  </w:font>
  <w:font w:name="Poppins SemiBold">
    <w:altName w:val="Times New Roman"/>
    <w:panose1 w:val="00000000000000000000"/>
    <w:charset w:val="00"/>
    <w:family w:val="roman"/>
    <w:notTrueType/>
    <w:pitch w:val="default"/>
  </w:font>
  <w:font w:name="Poppins Light">
    <w:altName w:val="Times New Roman"/>
    <w:panose1 w:val="00000000000000000000"/>
    <w:charset w:val="00"/>
    <w:family w:val="roman"/>
    <w:notTrueType/>
    <w:pitch w:val="default"/>
  </w:font>
  <w:font w:name="Poppins Medium">
    <w:altName w:val="Times New Roman"/>
    <w:panose1 w:val="00000000000000000000"/>
    <w:charset w:val="00"/>
    <w:family w:val="roman"/>
    <w:notTrueType/>
    <w:pitch w:val="default"/>
  </w:font>
  <w:font w:name="Myriad-Roman">
    <w:altName w:val="Arial Unicode MS"/>
    <w:panose1 w:val="00000000000000000000"/>
    <w:charset w:val="81"/>
    <w:family w:val="swiss"/>
    <w:notTrueType/>
    <w:pitch w:val="default"/>
    <w:sig w:usb0="00000000" w:usb1="09060000"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0730" w:rsidRPr="00386298" w:rsidRDefault="00710730">
    <w:pPr>
      <w:pStyle w:val="Footer"/>
      <w:pBdr>
        <w:top w:val="single" w:sz="4" w:space="1" w:color="A5A5A5" w:themeColor="background1" w:themeShade="A5"/>
      </w:pBdr>
      <w:rPr>
        <w:rFonts w:ascii="Poppins Light" w:hAnsi="Poppins Light" w:hint="eastAsia"/>
        <w:color w:val="000000" w:themeColor="text1"/>
        <w:sz w:val="14"/>
        <w:szCs w:val="14"/>
      </w:rPr>
    </w:pPr>
    <w:r>
      <w:rPr>
        <w:color w:val="808080" w:themeColor="background1" w:themeShade="80"/>
      </w:rPr>
      <w:t xml:space="preserve">  </w:t>
    </w:r>
    <w:r>
      <w:rPr>
        <w:color w:val="808080" w:themeColor="background1" w:themeShade="80"/>
        <w:spacing w:val="60"/>
      </w:rPr>
      <w:t xml:space="preserve">  </w:t>
    </w:r>
    <w:sdt>
      <w:sdtPr>
        <w:rPr>
          <w:rFonts w:ascii="Poppins Light" w:hAnsi="Poppins Light" w:cs="Poppins Light"/>
          <w:color w:val="000000" w:themeColor="text1"/>
          <w:kern w:val="24"/>
          <w:sz w:val="14"/>
          <w:szCs w:val="14"/>
          <w:lang w:eastAsia="ko-KR"/>
        </w:rPr>
        <w:alias w:val="Company"/>
        <w:id w:val="76117946"/>
        <w:dataBinding w:prefixMappings="xmlns:ns0='http://schemas.openxmlformats.org/officeDocument/2006/extended-properties'" w:xpath="/ns0:Properties[1]/ns0:Company[1]" w:storeItemID="{6668398D-A668-4E3E-A5EB-62B293D839F1}"/>
        <w:text/>
      </w:sdtPr>
      <w:sdtEndPr/>
      <w:sdtContent>
        <w:r w:rsidRPr="00386298">
          <w:rPr>
            <w:rFonts w:ascii="Poppins Light" w:hAnsi="Poppins Light" w:cs="Poppins Light"/>
            <w:color w:val="000000" w:themeColor="text1"/>
            <w:kern w:val="24"/>
            <w:sz w:val="14"/>
            <w:szCs w:val="14"/>
            <w:lang w:val="vi-VN" w:eastAsia="ko-KR"/>
          </w:rPr>
          <w:t>Basic User Guide</w:t>
        </w:r>
      </w:sdtContent>
    </w:sdt>
    <w:r w:rsidRPr="00386298">
      <w:rPr>
        <w:rFonts w:ascii="Poppins Light" w:hAnsi="Poppins Light"/>
        <w:color w:val="000000" w:themeColor="text1"/>
        <w:spacing w:val="60"/>
        <w:sz w:val="14"/>
        <w:szCs w:val="14"/>
      </w:rPr>
      <w:t xml:space="preserve">      </w:t>
    </w:r>
    <w:r w:rsidRPr="00386298">
      <w:rPr>
        <w:rFonts w:ascii="Poppins Light" w:hAnsi="Poppins Light"/>
        <w:color w:val="000000" w:themeColor="text1"/>
        <w:sz w:val="14"/>
        <w:szCs w:val="14"/>
      </w:rPr>
      <w:t xml:space="preserve">                                             </w:t>
    </w:r>
    <w:r w:rsidRPr="00386298">
      <w:rPr>
        <w:rFonts w:ascii="Poppins Light" w:hAnsi="Poppins Light"/>
        <w:i/>
        <w:color w:val="000000" w:themeColor="text1"/>
        <w:sz w:val="14"/>
        <w:szCs w:val="14"/>
      </w:rPr>
      <w:fldChar w:fldCharType="begin"/>
    </w:r>
    <w:r w:rsidRPr="00386298">
      <w:rPr>
        <w:rFonts w:ascii="Poppins Light" w:hAnsi="Poppins Light"/>
        <w:i/>
        <w:color w:val="000000" w:themeColor="text1"/>
        <w:sz w:val="14"/>
        <w:szCs w:val="14"/>
      </w:rPr>
      <w:instrText xml:space="preserve"> PAGE   \* MERGEFORMAT </w:instrText>
    </w:r>
    <w:r w:rsidRPr="00386298">
      <w:rPr>
        <w:rFonts w:ascii="Poppins Light" w:hAnsi="Poppins Light"/>
        <w:i/>
        <w:color w:val="000000" w:themeColor="text1"/>
        <w:sz w:val="14"/>
        <w:szCs w:val="14"/>
      </w:rPr>
      <w:fldChar w:fldCharType="separate"/>
    </w:r>
    <w:r w:rsidR="001A1046" w:rsidRPr="001A1046">
      <w:rPr>
        <w:rFonts w:ascii="Poppins Light" w:hAnsi="Poppins Light" w:hint="eastAsia"/>
        <w:bCs/>
        <w:i/>
        <w:noProof/>
        <w:color w:val="000000" w:themeColor="text1"/>
        <w:sz w:val="14"/>
        <w:szCs w:val="14"/>
      </w:rPr>
      <w:t>1</w:t>
    </w:r>
    <w:r w:rsidRPr="00386298">
      <w:rPr>
        <w:rFonts w:ascii="Poppins Light" w:hAnsi="Poppins Light"/>
        <w:bCs/>
        <w:i/>
        <w:noProof/>
        <w:color w:val="000000" w:themeColor="text1"/>
        <w:sz w:val="14"/>
        <w:szCs w:val="14"/>
      </w:rPr>
      <w:fldChar w:fldCharType="end"/>
    </w:r>
    <w:r w:rsidRPr="00386298">
      <w:rPr>
        <w:rFonts w:ascii="Poppins Light" w:hAnsi="Poppins Light"/>
        <w:bCs/>
        <w:i/>
        <w:noProof/>
        <w:color w:val="000000" w:themeColor="text1"/>
        <w:sz w:val="14"/>
        <w:szCs w:val="14"/>
      </w:rPr>
      <w:t xml:space="preserve">  </w:t>
    </w:r>
    <w:r w:rsidRPr="00386298">
      <w:rPr>
        <w:rFonts w:ascii="Poppins Light" w:hAnsi="Poppins Light"/>
        <w:b/>
        <w:bCs/>
        <w:noProof/>
        <w:color w:val="000000" w:themeColor="text1"/>
        <w:sz w:val="14"/>
        <w:szCs w:val="14"/>
      </w:rPr>
      <w:t xml:space="preserve">                                                    </w:t>
    </w:r>
    <w:r w:rsidRPr="00386298">
      <w:rPr>
        <w:rFonts w:ascii="Poppins Light" w:hAnsi="Poppins Light"/>
        <w:color w:val="000000" w:themeColor="text1"/>
        <w:sz w:val="14"/>
        <w:szCs w:val="14"/>
      </w:rPr>
      <w:t>© 202</w:t>
    </w:r>
    <w:r w:rsidRPr="00386298">
      <w:rPr>
        <w:rFonts w:ascii="Poppins Light" w:hAnsi="Poppins Light"/>
        <w:color w:val="000000" w:themeColor="text1"/>
        <w:sz w:val="14"/>
        <w:szCs w:val="14"/>
        <w:lang w:val="vi-VN"/>
      </w:rPr>
      <w:t>3</w:t>
    </w:r>
    <w:r w:rsidRPr="00386298">
      <w:rPr>
        <w:rFonts w:ascii="Poppins Light" w:hAnsi="Poppins Light"/>
        <w:color w:val="000000" w:themeColor="text1"/>
        <w:sz w:val="14"/>
        <w:szCs w:val="14"/>
      </w:rPr>
      <w:t xml:space="preserve"> </w:t>
    </w:r>
    <w:proofErr w:type="spellStart"/>
    <w:r w:rsidRPr="00386298">
      <w:rPr>
        <w:rFonts w:ascii="Poppins Light" w:hAnsi="Poppins Light"/>
        <w:color w:val="000000" w:themeColor="text1"/>
        <w:sz w:val="14"/>
        <w:szCs w:val="14"/>
      </w:rPr>
      <w:t>Iri</w:t>
    </w:r>
    <w:r>
      <w:rPr>
        <w:rFonts w:ascii="Poppins Light" w:hAnsi="Poppins Light"/>
        <w:color w:val="000000" w:themeColor="text1"/>
        <w:sz w:val="14"/>
        <w:szCs w:val="14"/>
      </w:rPr>
      <w:t>T</w:t>
    </w:r>
    <w:r w:rsidRPr="00386298">
      <w:rPr>
        <w:rFonts w:ascii="Poppins Light" w:hAnsi="Poppins Light"/>
        <w:color w:val="000000" w:themeColor="text1"/>
        <w:sz w:val="14"/>
        <w:szCs w:val="14"/>
      </w:rPr>
      <w:t>ech</w:t>
    </w:r>
    <w:proofErr w:type="spellEnd"/>
    <w:r w:rsidRPr="00386298">
      <w:rPr>
        <w:rFonts w:ascii="Poppins Light" w:hAnsi="Poppins Light"/>
        <w:color w:val="000000" w:themeColor="text1"/>
        <w:sz w:val="14"/>
        <w:szCs w:val="14"/>
      </w:rPr>
      <w:t>, Inc. All rights reserved.</w:t>
    </w:r>
  </w:p>
  <w:p w:rsidR="00710730" w:rsidRPr="00386298" w:rsidRDefault="00710730">
    <w:pPr>
      <w:pStyle w:val="Footer"/>
      <w:rPr>
        <w:rFonts w:ascii="Poppins Light" w:hAnsi="Poppins Light" w:cs="Calibri" w:hint="eastAsia"/>
        <w:sz w:val="14"/>
        <w:szCs w:val="1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B2C58" w:rsidRDefault="008B2C58" w:rsidP="00AC0496">
      <w:r>
        <w:separator/>
      </w:r>
    </w:p>
  </w:footnote>
  <w:footnote w:type="continuationSeparator" w:id="0">
    <w:p w:rsidR="008B2C58" w:rsidRDefault="008B2C58" w:rsidP="00AC049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10730" w:rsidRDefault="00710730">
    <w:pPr>
      <w:pStyle w:val="Header"/>
    </w:pPr>
  </w:p>
  <w:p w:rsidR="00710730" w:rsidRDefault="0071073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singleLevel"/>
    <w:tmpl w:val="30929BFE"/>
    <w:name w:val="WW8Num2"/>
    <w:lvl w:ilvl="0">
      <w:start w:val="1"/>
      <w:numFmt w:val="decimal"/>
      <w:lvlText w:val="(%1)"/>
      <w:lvlJc w:val="left"/>
      <w:pPr>
        <w:tabs>
          <w:tab w:val="num" w:pos="2345"/>
        </w:tabs>
        <w:ind w:left="2345" w:hanging="360"/>
      </w:pPr>
      <w:rPr>
        <w:rFonts w:cs="Times New Roman"/>
        <w:color w:val="auto"/>
      </w:rPr>
    </w:lvl>
  </w:abstractNum>
  <w:abstractNum w:abstractNumId="1">
    <w:nsid w:val="01F964EE"/>
    <w:multiLevelType w:val="multilevel"/>
    <w:tmpl w:val="BE684660"/>
    <w:lvl w:ilvl="0">
      <w:start w:val="1"/>
      <w:numFmt w:val="decimal"/>
      <w:lvlText w:val="%1)"/>
      <w:lvlJc w:val="left"/>
      <w:pPr>
        <w:ind w:left="375" w:hanging="375"/>
      </w:pPr>
      <w:rPr>
        <w:rFonts w:hint="default"/>
      </w:rPr>
    </w:lvl>
    <w:lvl w:ilvl="1">
      <w:start w:val="1"/>
      <w:numFmt w:val="decimal"/>
      <w:lvlText w:val="9.%2"/>
      <w:lvlJc w:val="left"/>
      <w:pPr>
        <w:ind w:left="602" w:hanging="375"/>
      </w:pPr>
      <w:rPr>
        <w:rFonts w:hint="default"/>
      </w:rPr>
    </w:lvl>
    <w:lvl w:ilvl="2">
      <w:start w:val="1"/>
      <w:numFmt w:val="decimal"/>
      <w:lvlText w:val="%1.%2.%3"/>
      <w:lvlJc w:val="left"/>
      <w:pPr>
        <w:ind w:left="1174" w:hanging="720"/>
      </w:pPr>
      <w:rPr>
        <w:rFonts w:hint="default"/>
      </w:rPr>
    </w:lvl>
    <w:lvl w:ilvl="3">
      <w:start w:val="1"/>
      <w:numFmt w:val="decimal"/>
      <w:lvlText w:val="%1.%2.%3.%4"/>
      <w:lvlJc w:val="left"/>
      <w:pPr>
        <w:ind w:left="1761" w:hanging="1080"/>
      </w:pPr>
      <w:rPr>
        <w:rFonts w:hint="default"/>
      </w:rPr>
    </w:lvl>
    <w:lvl w:ilvl="4">
      <w:start w:val="1"/>
      <w:numFmt w:val="decimal"/>
      <w:lvlText w:val="%1.%2.%3.%4.%5"/>
      <w:lvlJc w:val="left"/>
      <w:pPr>
        <w:ind w:left="1988" w:hanging="1080"/>
      </w:pPr>
      <w:rPr>
        <w:rFonts w:hint="default"/>
      </w:rPr>
    </w:lvl>
    <w:lvl w:ilvl="5">
      <w:start w:val="1"/>
      <w:numFmt w:val="decimal"/>
      <w:lvlText w:val="%1.%2.%3.%4.%5.%6"/>
      <w:lvlJc w:val="left"/>
      <w:pPr>
        <w:ind w:left="2575" w:hanging="1440"/>
      </w:pPr>
      <w:rPr>
        <w:rFonts w:hint="default"/>
      </w:rPr>
    </w:lvl>
    <w:lvl w:ilvl="6">
      <w:start w:val="1"/>
      <w:numFmt w:val="decimal"/>
      <w:lvlText w:val="%1.%2.%3.%4.%5.%6.%7"/>
      <w:lvlJc w:val="left"/>
      <w:pPr>
        <w:ind w:left="2802" w:hanging="1440"/>
      </w:pPr>
      <w:rPr>
        <w:rFonts w:hint="default"/>
      </w:rPr>
    </w:lvl>
    <w:lvl w:ilvl="7">
      <w:start w:val="1"/>
      <w:numFmt w:val="decimal"/>
      <w:lvlText w:val="%1.%2.%3.%4.%5.%6.%7.%8"/>
      <w:lvlJc w:val="left"/>
      <w:pPr>
        <w:ind w:left="3389" w:hanging="1800"/>
      </w:pPr>
      <w:rPr>
        <w:rFonts w:hint="default"/>
      </w:rPr>
    </w:lvl>
    <w:lvl w:ilvl="8">
      <w:start w:val="1"/>
      <w:numFmt w:val="decimal"/>
      <w:lvlText w:val="%1.%2.%3.%4.%5.%6.%7.%8.%9"/>
      <w:lvlJc w:val="left"/>
      <w:pPr>
        <w:ind w:left="3976" w:hanging="2160"/>
      </w:pPr>
      <w:rPr>
        <w:rFonts w:hint="default"/>
      </w:rPr>
    </w:lvl>
  </w:abstractNum>
  <w:abstractNum w:abstractNumId="2">
    <w:nsid w:val="09F8222B"/>
    <w:multiLevelType w:val="hybridMultilevel"/>
    <w:tmpl w:val="FAE834C2"/>
    <w:lvl w:ilvl="0" w:tplc="9DEE35F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nsid w:val="1B071454"/>
    <w:multiLevelType w:val="multilevel"/>
    <w:tmpl w:val="872C2C24"/>
    <w:lvl w:ilvl="0">
      <w:start w:val="6"/>
      <w:numFmt w:val="decimal"/>
      <w:lvlText w:val="%1"/>
      <w:lvlJc w:val="left"/>
      <w:pPr>
        <w:ind w:left="375" w:hanging="375"/>
      </w:pPr>
      <w:rPr>
        <w:rFonts w:hint="default"/>
      </w:rPr>
    </w:lvl>
    <w:lvl w:ilvl="1">
      <w:start w:val="1"/>
      <w:numFmt w:val="decimal"/>
      <w:lvlText w:val="%1.%2"/>
      <w:lvlJc w:val="left"/>
      <w:pPr>
        <w:ind w:left="602" w:hanging="375"/>
      </w:pPr>
      <w:rPr>
        <w:rFonts w:hint="default"/>
      </w:rPr>
    </w:lvl>
    <w:lvl w:ilvl="2">
      <w:start w:val="1"/>
      <w:numFmt w:val="decimal"/>
      <w:lvlText w:val="%1.%2.%3"/>
      <w:lvlJc w:val="left"/>
      <w:pPr>
        <w:ind w:left="1174" w:hanging="720"/>
      </w:pPr>
      <w:rPr>
        <w:rFonts w:hint="default"/>
      </w:rPr>
    </w:lvl>
    <w:lvl w:ilvl="3">
      <w:start w:val="1"/>
      <w:numFmt w:val="decimal"/>
      <w:lvlText w:val="%1.%2.%3.%4"/>
      <w:lvlJc w:val="left"/>
      <w:pPr>
        <w:ind w:left="1761" w:hanging="1080"/>
      </w:pPr>
      <w:rPr>
        <w:rFonts w:hint="default"/>
      </w:rPr>
    </w:lvl>
    <w:lvl w:ilvl="4">
      <w:start w:val="1"/>
      <w:numFmt w:val="decimal"/>
      <w:lvlText w:val="%1.%2.%3.%4.%5"/>
      <w:lvlJc w:val="left"/>
      <w:pPr>
        <w:ind w:left="1988" w:hanging="1080"/>
      </w:pPr>
      <w:rPr>
        <w:rFonts w:hint="default"/>
      </w:rPr>
    </w:lvl>
    <w:lvl w:ilvl="5">
      <w:start w:val="1"/>
      <w:numFmt w:val="decimal"/>
      <w:lvlText w:val="%1.%2.%3.%4.%5.%6"/>
      <w:lvlJc w:val="left"/>
      <w:pPr>
        <w:ind w:left="2575" w:hanging="1440"/>
      </w:pPr>
      <w:rPr>
        <w:rFonts w:hint="default"/>
      </w:rPr>
    </w:lvl>
    <w:lvl w:ilvl="6">
      <w:start w:val="1"/>
      <w:numFmt w:val="decimal"/>
      <w:lvlText w:val="%1.%2.%3.%4.%5.%6.%7"/>
      <w:lvlJc w:val="left"/>
      <w:pPr>
        <w:ind w:left="2802" w:hanging="1440"/>
      </w:pPr>
      <w:rPr>
        <w:rFonts w:hint="default"/>
      </w:rPr>
    </w:lvl>
    <w:lvl w:ilvl="7">
      <w:start w:val="1"/>
      <w:numFmt w:val="decimal"/>
      <w:lvlText w:val="%1.%2.%3.%4.%5.%6.%7.%8"/>
      <w:lvlJc w:val="left"/>
      <w:pPr>
        <w:ind w:left="3389" w:hanging="1800"/>
      </w:pPr>
      <w:rPr>
        <w:rFonts w:hint="default"/>
      </w:rPr>
    </w:lvl>
    <w:lvl w:ilvl="8">
      <w:start w:val="1"/>
      <w:numFmt w:val="decimal"/>
      <w:lvlText w:val="%1.%2.%3.%4.%5.%6.%7.%8.%9"/>
      <w:lvlJc w:val="left"/>
      <w:pPr>
        <w:ind w:left="3976" w:hanging="2160"/>
      </w:pPr>
      <w:rPr>
        <w:rFonts w:hint="default"/>
      </w:rPr>
    </w:lvl>
  </w:abstractNum>
  <w:abstractNum w:abstractNumId="4">
    <w:nsid w:val="1FC036C8"/>
    <w:multiLevelType w:val="hybridMultilevel"/>
    <w:tmpl w:val="B14C5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2AD1054"/>
    <w:multiLevelType w:val="hybridMultilevel"/>
    <w:tmpl w:val="50289234"/>
    <w:lvl w:ilvl="0" w:tplc="635AD742">
      <w:start w:val="1"/>
      <w:numFmt w:val="decimal"/>
      <w:lvlText w:val="%1)"/>
      <w:lvlJc w:val="left"/>
      <w:pPr>
        <w:tabs>
          <w:tab w:val="num" w:pos="720"/>
        </w:tabs>
        <w:ind w:left="720" w:hanging="360"/>
      </w:pPr>
    </w:lvl>
    <w:lvl w:ilvl="1" w:tplc="882A4D3E">
      <w:start w:val="1"/>
      <w:numFmt w:val="decimal"/>
      <w:lvlText w:val="%2)"/>
      <w:lvlJc w:val="left"/>
      <w:pPr>
        <w:tabs>
          <w:tab w:val="num" w:pos="1440"/>
        </w:tabs>
        <w:ind w:left="1440" w:hanging="360"/>
      </w:pPr>
    </w:lvl>
    <w:lvl w:ilvl="2" w:tplc="ABF202F0" w:tentative="1">
      <w:start w:val="1"/>
      <w:numFmt w:val="decimal"/>
      <w:lvlText w:val="%3)"/>
      <w:lvlJc w:val="left"/>
      <w:pPr>
        <w:tabs>
          <w:tab w:val="num" w:pos="2160"/>
        </w:tabs>
        <w:ind w:left="2160" w:hanging="360"/>
      </w:pPr>
    </w:lvl>
    <w:lvl w:ilvl="3" w:tplc="0B4A5FD0" w:tentative="1">
      <w:start w:val="1"/>
      <w:numFmt w:val="decimal"/>
      <w:lvlText w:val="%4)"/>
      <w:lvlJc w:val="left"/>
      <w:pPr>
        <w:tabs>
          <w:tab w:val="num" w:pos="2880"/>
        </w:tabs>
        <w:ind w:left="2880" w:hanging="360"/>
      </w:pPr>
    </w:lvl>
    <w:lvl w:ilvl="4" w:tplc="2A1E3202" w:tentative="1">
      <w:start w:val="1"/>
      <w:numFmt w:val="decimal"/>
      <w:lvlText w:val="%5)"/>
      <w:lvlJc w:val="left"/>
      <w:pPr>
        <w:tabs>
          <w:tab w:val="num" w:pos="3600"/>
        </w:tabs>
        <w:ind w:left="3600" w:hanging="360"/>
      </w:pPr>
    </w:lvl>
    <w:lvl w:ilvl="5" w:tplc="087CF9C8" w:tentative="1">
      <w:start w:val="1"/>
      <w:numFmt w:val="decimal"/>
      <w:lvlText w:val="%6)"/>
      <w:lvlJc w:val="left"/>
      <w:pPr>
        <w:tabs>
          <w:tab w:val="num" w:pos="4320"/>
        </w:tabs>
        <w:ind w:left="4320" w:hanging="360"/>
      </w:pPr>
    </w:lvl>
    <w:lvl w:ilvl="6" w:tplc="307A2ABA" w:tentative="1">
      <w:start w:val="1"/>
      <w:numFmt w:val="decimal"/>
      <w:lvlText w:val="%7)"/>
      <w:lvlJc w:val="left"/>
      <w:pPr>
        <w:tabs>
          <w:tab w:val="num" w:pos="5040"/>
        </w:tabs>
        <w:ind w:left="5040" w:hanging="360"/>
      </w:pPr>
    </w:lvl>
    <w:lvl w:ilvl="7" w:tplc="A976C208" w:tentative="1">
      <w:start w:val="1"/>
      <w:numFmt w:val="decimal"/>
      <w:lvlText w:val="%8)"/>
      <w:lvlJc w:val="left"/>
      <w:pPr>
        <w:tabs>
          <w:tab w:val="num" w:pos="5760"/>
        </w:tabs>
        <w:ind w:left="5760" w:hanging="360"/>
      </w:pPr>
    </w:lvl>
    <w:lvl w:ilvl="8" w:tplc="239A2C4C" w:tentative="1">
      <w:start w:val="1"/>
      <w:numFmt w:val="decimal"/>
      <w:lvlText w:val="%9)"/>
      <w:lvlJc w:val="left"/>
      <w:pPr>
        <w:tabs>
          <w:tab w:val="num" w:pos="6480"/>
        </w:tabs>
        <w:ind w:left="6480" w:hanging="360"/>
      </w:pPr>
    </w:lvl>
  </w:abstractNum>
  <w:abstractNum w:abstractNumId="6">
    <w:nsid w:val="25B4180F"/>
    <w:multiLevelType w:val="hybridMultilevel"/>
    <w:tmpl w:val="678AB0D6"/>
    <w:lvl w:ilvl="0" w:tplc="597ED38C">
      <w:start w:val="1"/>
      <w:numFmt w:val="decimal"/>
      <w:lvlText w:val="%10."/>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8143DD2"/>
    <w:multiLevelType w:val="hybridMultilevel"/>
    <w:tmpl w:val="B0FC3F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9A14155"/>
    <w:multiLevelType w:val="hybridMultilevel"/>
    <w:tmpl w:val="2E247EE8"/>
    <w:lvl w:ilvl="0" w:tplc="F82C3A7A">
      <w:start w:val="1"/>
      <w:numFmt w:val="bullet"/>
      <w:lvlText w:val=""/>
      <w:lvlJc w:val="left"/>
      <w:pPr>
        <w:ind w:left="800" w:hanging="400"/>
      </w:pPr>
      <w:rPr>
        <w:rFonts w:ascii="Symbol" w:hAnsi="Symbol" w:hint="default"/>
        <w:color w:val="auto"/>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9">
    <w:nsid w:val="29E86F6B"/>
    <w:multiLevelType w:val="hybridMultilevel"/>
    <w:tmpl w:val="44D03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6A353C"/>
    <w:multiLevelType w:val="hybridMultilevel"/>
    <w:tmpl w:val="DCD6AAAC"/>
    <w:lvl w:ilvl="0" w:tplc="BC5C9E70">
      <w:start w:val="6"/>
      <w:numFmt w:val="bullet"/>
      <w:lvlText w:val="-"/>
      <w:lvlJc w:val="left"/>
      <w:pPr>
        <w:ind w:left="720" w:hanging="360"/>
      </w:pPr>
      <w:rPr>
        <w:rFonts w:ascii="Calibri" w:eastAsiaTheme="minorEastAsia" w:hAnsi="Calibri" w:cs="Calibri" w:hint="default"/>
        <w:b/>
      </w:rPr>
    </w:lvl>
    <w:lvl w:ilvl="1" w:tplc="04090003" w:tentative="1">
      <w:start w:val="1"/>
      <w:numFmt w:val="bullet"/>
      <w:lvlText w:val=""/>
      <w:lvlJc w:val="left"/>
      <w:pPr>
        <w:ind w:left="1160" w:hanging="400"/>
      </w:pPr>
      <w:rPr>
        <w:rFonts w:ascii="Wingdings" w:hAnsi="Wingdings" w:hint="default"/>
      </w:rPr>
    </w:lvl>
    <w:lvl w:ilvl="2" w:tplc="04090005" w:tentative="1">
      <w:start w:val="1"/>
      <w:numFmt w:val="bullet"/>
      <w:lvlText w:val=""/>
      <w:lvlJc w:val="left"/>
      <w:pPr>
        <w:ind w:left="1560" w:hanging="400"/>
      </w:pPr>
      <w:rPr>
        <w:rFonts w:ascii="Wingdings" w:hAnsi="Wingdings" w:hint="default"/>
      </w:rPr>
    </w:lvl>
    <w:lvl w:ilvl="3" w:tplc="04090001" w:tentative="1">
      <w:start w:val="1"/>
      <w:numFmt w:val="bullet"/>
      <w:lvlText w:val=""/>
      <w:lvlJc w:val="left"/>
      <w:pPr>
        <w:ind w:left="1960" w:hanging="400"/>
      </w:pPr>
      <w:rPr>
        <w:rFonts w:ascii="Wingdings" w:hAnsi="Wingdings" w:hint="default"/>
      </w:rPr>
    </w:lvl>
    <w:lvl w:ilvl="4" w:tplc="04090003" w:tentative="1">
      <w:start w:val="1"/>
      <w:numFmt w:val="bullet"/>
      <w:lvlText w:val=""/>
      <w:lvlJc w:val="left"/>
      <w:pPr>
        <w:ind w:left="2360" w:hanging="400"/>
      </w:pPr>
      <w:rPr>
        <w:rFonts w:ascii="Wingdings" w:hAnsi="Wingdings" w:hint="default"/>
      </w:rPr>
    </w:lvl>
    <w:lvl w:ilvl="5" w:tplc="04090005" w:tentative="1">
      <w:start w:val="1"/>
      <w:numFmt w:val="bullet"/>
      <w:lvlText w:val=""/>
      <w:lvlJc w:val="left"/>
      <w:pPr>
        <w:ind w:left="2760" w:hanging="400"/>
      </w:pPr>
      <w:rPr>
        <w:rFonts w:ascii="Wingdings" w:hAnsi="Wingdings" w:hint="default"/>
      </w:rPr>
    </w:lvl>
    <w:lvl w:ilvl="6" w:tplc="04090001" w:tentative="1">
      <w:start w:val="1"/>
      <w:numFmt w:val="bullet"/>
      <w:lvlText w:val=""/>
      <w:lvlJc w:val="left"/>
      <w:pPr>
        <w:ind w:left="3160" w:hanging="400"/>
      </w:pPr>
      <w:rPr>
        <w:rFonts w:ascii="Wingdings" w:hAnsi="Wingdings" w:hint="default"/>
      </w:rPr>
    </w:lvl>
    <w:lvl w:ilvl="7" w:tplc="04090003" w:tentative="1">
      <w:start w:val="1"/>
      <w:numFmt w:val="bullet"/>
      <w:lvlText w:val=""/>
      <w:lvlJc w:val="left"/>
      <w:pPr>
        <w:ind w:left="3560" w:hanging="400"/>
      </w:pPr>
      <w:rPr>
        <w:rFonts w:ascii="Wingdings" w:hAnsi="Wingdings" w:hint="default"/>
      </w:rPr>
    </w:lvl>
    <w:lvl w:ilvl="8" w:tplc="04090005" w:tentative="1">
      <w:start w:val="1"/>
      <w:numFmt w:val="bullet"/>
      <w:lvlText w:val=""/>
      <w:lvlJc w:val="left"/>
      <w:pPr>
        <w:ind w:left="3960" w:hanging="400"/>
      </w:pPr>
      <w:rPr>
        <w:rFonts w:ascii="Wingdings" w:hAnsi="Wingdings" w:hint="default"/>
      </w:rPr>
    </w:lvl>
  </w:abstractNum>
  <w:abstractNum w:abstractNumId="11">
    <w:nsid w:val="354A0601"/>
    <w:multiLevelType w:val="multilevel"/>
    <w:tmpl w:val="B26E91F4"/>
    <w:lvl w:ilvl="0">
      <w:start w:val="9"/>
      <w:numFmt w:val="decimal"/>
      <w:lvlText w:val="%1"/>
      <w:lvlJc w:val="left"/>
      <w:pPr>
        <w:ind w:left="375" w:hanging="375"/>
      </w:pPr>
      <w:rPr>
        <w:rFonts w:hint="default"/>
      </w:rPr>
    </w:lvl>
    <w:lvl w:ilvl="1">
      <w:start w:val="1"/>
      <w:numFmt w:val="decimal"/>
      <w:lvlText w:val="%1.%2"/>
      <w:lvlJc w:val="left"/>
      <w:pPr>
        <w:ind w:left="602" w:hanging="375"/>
      </w:pPr>
      <w:rPr>
        <w:rFonts w:hint="default"/>
      </w:rPr>
    </w:lvl>
    <w:lvl w:ilvl="2">
      <w:start w:val="1"/>
      <w:numFmt w:val="decimal"/>
      <w:lvlText w:val="9.%2.%3"/>
      <w:lvlJc w:val="left"/>
      <w:pPr>
        <w:ind w:left="1174" w:hanging="720"/>
      </w:pPr>
      <w:rPr>
        <w:rFonts w:hint="default"/>
      </w:rPr>
    </w:lvl>
    <w:lvl w:ilvl="3">
      <w:start w:val="1"/>
      <w:numFmt w:val="decimal"/>
      <w:lvlText w:val="%1.%2.%3.%4"/>
      <w:lvlJc w:val="left"/>
      <w:pPr>
        <w:ind w:left="1761" w:hanging="1080"/>
      </w:pPr>
      <w:rPr>
        <w:rFonts w:hint="default"/>
      </w:rPr>
    </w:lvl>
    <w:lvl w:ilvl="4">
      <w:start w:val="1"/>
      <w:numFmt w:val="decimal"/>
      <w:lvlText w:val="%1.%2.%3.%4.%5"/>
      <w:lvlJc w:val="left"/>
      <w:pPr>
        <w:ind w:left="1988" w:hanging="1080"/>
      </w:pPr>
      <w:rPr>
        <w:rFonts w:hint="default"/>
      </w:rPr>
    </w:lvl>
    <w:lvl w:ilvl="5">
      <w:start w:val="1"/>
      <w:numFmt w:val="decimal"/>
      <w:lvlText w:val="%1.%2.%3.%4.%5.%6"/>
      <w:lvlJc w:val="left"/>
      <w:pPr>
        <w:ind w:left="2575" w:hanging="1440"/>
      </w:pPr>
      <w:rPr>
        <w:rFonts w:hint="default"/>
      </w:rPr>
    </w:lvl>
    <w:lvl w:ilvl="6">
      <w:start w:val="1"/>
      <w:numFmt w:val="decimal"/>
      <w:lvlText w:val="%1.%2.%3.%4.%5.%6.%7"/>
      <w:lvlJc w:val="left"/>
      <w:pPr>
        <w:ind w:left="2802" w:hanging="1440"/>
      </w:pPr>
      <w:rPr>
        <w:rFonts w:hint="default"/>
      </w:rPr>
    </w:lvl>
    <w:lvl w:ilvl="7">
      <w:start w:val="1"/>
      <w:numFmt w:val="decimal"/>
      <w:lvlText w:val="%1.%2.%3.%4.%5.%6.%7.%8"/>
      <w:lvlJc w:val="left"/>
      <w:pPr>
        <w:ind w:left="3389" w:hanging="1800"/>
      </w:pPr>
      <w:rPr>
        <w:rFonts w:hint="default"/>
      </w:rPr>
    </w:lvl>
    <w:lvl w:ilvl="8">
      <w:start w:val="1"/>
      <w:numFmt w:val="decimal"/>
      <w:lvlText w:val="%1.%2.%3.%4.%5.%6.%7.%8.%9"/>
      <w:lvlJc w:val="left"/>
      <w:pPr>
        <w:ind w:left="3976" w:hanging="2160"/>
      </w:pPr>
      <w:rPr>
        <w:rFonts w:hint="default"/>
      </w:rPr>
    </w:lvl>
  </w:abstractNum>
  <w:abstractNum w:abstractNumId="12">
    <w:nsid w:val="40D73DFF"/>
    <w:multiLevelType w:val="hybridMultilevel"/>
    <w:tmpl w:val="3ABC8C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6FB3D00"/>
    <w:multiLevelType w:val="hybridMultilevel"/>
    <w:tmpl w:val="6936D78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89073D5"/>
    <w:multiLevelType w:val="multilevel"/>
    <w:tmpl w:val="1F66D220"/>
    <w:lvl w:ilvl="0">
      <w:start w:val="8"/>
      <w:numFmt w:val="decimal"/>
      <w:lvlText w:val="%1"/>
      <w:lvlJc w:val="left"/>
      <w:pPr>
        <w:ind w:left="375" w:hanging="375"/>
      </w:pPr>
      <w:rPr>
        <w:rFonts w:hint="default"/>
      </w:rPr>
    </w:lvl>
    <w:lvl w:ilvl="1">
      <w:start w:val="1"/>
      <w:numFmt w:val="decimal"/>
      <w:lvlText w:val="%1.%2"/>
      <w:lvlJc w:val="left"/>
      <w:pPr>
        <w:ind w:left="602" w:hanging="375"/>
      </w:pPr>
      <w:rPr>
        <w:rFonts w:hint="default"/>
      </w:rPr>
    </w:lvl>
    <w:lvl w:ilvl="2">
      <w:start w:val="1"/>
      <w:numFmt w:val="decimal"/>
      <w:lvlText w:val="9.%2.%3"/>
      <w:lvlJc w:val="left"/>
      <w:pPr>
        <w:ind w:left="1174" w:hanging="720"/>
      </w:pPr>
      <w:rPr>
        <w:rFonts w:hint="default"/>
      </w:rPr>
    </w:lvl>
    <w:lvl w:ilvl="3">
      <w:start w:val="1"/>
      <w:numFmt w:val="decimal"/>
      <w:lvlText w:val="%1.%2.%3.%4"/>
      <w:lvlJc w:val="left"/>
      <w:pPr>
        <w:ind w:left="1761" w:hanging="1080"/>
      </w:pPr>
      <w:rPr>
        <w:rFonts w:hint="default"/>
      </w:rPr>
    </w:lvl>
    <w:lvl w:ilvl="4">
      <w:start w:val="1"/>
      <w:numFmt w:val="decimal"/>
      <w:lvlText w:val="%1.%2.%3.%4.%5"/>
      <w:lvlJc w:val="left"/>
      <w:pPr>
        <w:ind w:left="1988" w:hanging="1080"/>
      </w:pPr>
      <w:rPr>
        <w:rFonts w:hint="default"/>
      </w:rPr>
    </w:lvl>
    <w:lvl w:ilvl="5">
      <w:start w:val="1"/>
      <w:numFmt w:val="decimal"/>
      <w:lvlText w:val="%1.%2.%3.%4.%5.%6"/>
      <w:lvlJc w:val="left"/>
      <w:pPr>
        <w:ind w:left="2575" w:hanging="1440"/>
      </w:pPr>
      <w:rPr>
        <w:rFonts w:hint="default"/>
      </w:rPr>
    </w:lvl>
    <w:lvl w:ilvl="6">
      <w:start w:val="1"/>
      <w:numFmt w:val="decimal"/>
      <w:lvlText w:val="%1.%2.%3.%4.%5.%6.%7"/>
      <w:lvlJc w:val="left"/>
      <w:pPr>
        <w:ind w:left="2802" w:hanging="1440"/>
      </w:pPr>
      <w:rPr>
        <w:rFonts w:hint="default"/>
      </w:rPr>
    </w:lvl>
    <w:lvl w:ilvl="7">
      <w:start w:val="1"/>
      <w:numFmt w:val="decimal"/>
      <w:lvlText w:val="%1.%2.%3.%4.%5.%6.%7.%8"/>
      <w:lvlJc w:val="left"/>
      <w:pPr>
        <w:ind w:left="3389" w:hanging="1800"/>
      </w:pPr>
      <w:rPr>
        <w:rFonts w:hint="default"/>
      </w:rPr>
    </w:lvl>
    <w:lvl w:ilvl="8">
      <w:start w:val="1"/>
      <w:numFmt w:val="decimal"/>
      <w:lvlText w:val="%1.%2.%3.%4.%5.%6.%7.%8.%9"/>
      <w:lvlJc w:val="left"/>
      <w:pPr>
        <w:ind w:left="3976" w:hanging="2160"/>
      </w:pPr>
      <w:rPr>
        <w:rFonts w:hint="default"/>
      </w:rPr>
    </w:lvl>
  </w:abstractNum>
  <w:abstractNum w:abstractNumId="15">
    <w:nsid w:val="48C1644A"/>
    <w:multiLevelType w:val="multilevel"/>
    <w:tmpl w:val="83C46800"/>
    <w:styleLink w:val="18"/>
    <w:lvl w:ilvl="0">
      <w:start w:val="1"/>
      <w:numFmt w:val="decimal"/>
      <w:lvlText w:val="%1"/>
      <w:lvlJc w:val="left"/>
      <w:pPr>
        <w:ind w:left="425" w:hanging="425"/>
      </w:pPr>
      <w:rPr>
        <w:rFonts w:hint="eastAsia"/>
        <w:sz w:val="36"/>
        <w:szCs w:val="36"/>
      </w:rPr>
    </w:lvl>
    <w:lvl w:ilvl="1">
      <w:start w:val="1"/>
      <w:numFmt w:val="decimal"/>
      <w:lvlText w:val="%1.%2"/>
      <w:lvlJc w:val="left"/>
      <w:pPr>
        <w:ind w:left="992" w:hanging="567"/>
      </w:pPr>
      <w:rPr>
        <w:rFonts w:hint="eastAsia"/>
      </w:rPr>
    </w:lvl>
    <w:lvl w:ilvl="2">
      <w:start w:val="1"/>
      <w:numFmt w:val="decimal"/>
      <w:lvlText w:val="%1.%2.%3"/>
      <w:lvlJc w:val="left"/>
      <w:pPr>
        <w:ind w:left="567" w:firstLine="57"/>
      </w:pPr>
      <w:rPr>
        <w:rFonts w:ascii="Calibri" w:hAnsi="Calibri" w:hint="default"/>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583126CA"/>
    <w:multiLevelType w:val="multilevel"/>
    <w:tmpl w:val="8EEA2ECC"/>
    <w:lvl w:ilvl="0">
      <w:start w:val="9"/>
      <w:numFmt w:val="decimal"/>
      <w:lvlText w:val="%1"/>
      <w:lvlJc w:val="left"/>
      <w:pPr>
        <w:ind w:left="576" w:hanging="576"/>
      </w:pPr>
      <w:rPr>
        <w:rFonts w:hint="default"/>
      </w:rPr>
    </w:lvl>
    <w:lvl w:ilvl="1">
      <w:start w:val="3"/>
      <w:numFmt w:val="decimal"/>
      <w:lvlText w:val="%1.%2"/>
      <w:lvlJc w:val="left"/>
      <w:pPr>
        <w:ind w:left="1163" w:hanging="576"/>
      </w:pPr>
      <w:rPr>
        <w:rFonts w:hint="default"/>
      </w:rPr>
    </w:lvl>
    <w:lvl w:ilvl="2">
      <w:start w:val="2"/>
      <w:numFmt w:val="decimal"/>
      <w:lvlText w:val="%1.%2.%3"/>
      <w:lvlJc w:val="left"/>
      <w:pPr>
        <w:ind w:left="1894" w:hanging="720"/>
      </w:pPr>
      <w:rPr>
        <w:rFonts w:hint="default"/>
      </w:rPr>
    </w:lvl>
    <w:lvl w:ilvl="3">
      <w:start w:val="2"/>
      <w:numFmt w:val="decimal"/>
      <w:lvlText w:val="%1.%2.%3.%4"/>
      <w:lvlJc w:val="left"/>
      <w:pPr>
        <w:ind w:left="2481" w:hanging="720"/>
      </w:pPr>
      <w:rPr>
        <w:rFonts w:hint="default"/>
      </w:rPr>
    </w:lvl>
    <w:lvl w:ilvl="4">
      <w:start w:val="1"/>
      <w:numFmt w:val="decimal"/>
      <w:lvlText w:val="%1.%2.%3.%4.%5"/>
      <w:lvlJc w:val="left"/>
      <w:pPr>
        <w:ind w:left="3068" w:hanging="720"/>
      </w:pPr>
      <w:rPr>
        <w:rFonts w:hint="default"/>
      </w:rPr>
    </w:lvl>
    <w:lvl w:ilvl="5">
      <w:start w:val="1"/>
      <w:numFmt w:val="decimal"/>
      <w:lvlText w:val="%1.%2.%3.%4.%5.%6"/>
      <w:lvlJc w:val="left"/>
      <w:pPr>
        <w:ind w:left="4015" w:hanging="1080"/>
      </w:pPr>
      <w:rPr>
        <w:rFonts w:hint="default"/>
      </w:rPr>
    </w:lvl>
    <w:lvl w:ilvl="6">
      <w:start w:val="1"/>
      <w:numFmt w:val="decimal"/>
      <w:lvlText w:val="%1.%2.%3.%4.%5.%6.%7"/>
      <w:lvlJc w:val="left"/>
      <w:pPr>
        <w:ind w:left="4602" w:hanging="1080"/>
      </w:pPr>
      <w:rPr>
        <w:rFonts w:hint="default"/>
      </w:rPr>
    </w:lvl>
    <w:lvl w:ilvl="7">
      <w:start w:val="1"/>
      <w:numFmt w:val="decimal"/>
      <w:lvlText w:val="%1.%2.%3.%4.%5.%6.%7.%8"/>
      <w:lvlJc w:val="left"/>
      <w:pPr>
        <w:ind w:left="5549" w:hanging="1440"/>
      </w:pPr>
      <w:rPr>
        <w:rFonts w:hint="default"/>
      </w:rPr>
    </w:lvl>
    <w:lvl w:ilvl="8">
      <w:start w:val="1"/>
      <w:numFmt w:val="decimal"/>
      <w:lvlText w:val="%1.%2.%3.%4.%5.%6.%7.%8.%9"/>
      <w:lvlJc w:val="left"/>
      <w:pPr>
        <w:ind w:left="6136" w:hanging="1440"/>
      </w:pPr>
      <w:rPr>
        <w:rFonts w:hint="default"/>
      </w:rPr>
    </w:lvl>
  </w:abstractNum>
  <w:abstractNum w:abstractNumId="17">
    <w:nsid w:val="59364715"/>
    <w:multiLevelType w:val="hybridMultilevel"/>
    <w:tmpl w:val="7C8C8F1E"/>
    <w:lvl w:ilvl="0" w:tplc="A7D0661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nsid w:val="647937EE"/>
    <w:multiLevelType w:val="hybridMultilevel"/>
    <w:tmpl w:val="6A00D9A0"/>
    <w:lvl w:ilvl="0" w:tplc="04090001">
      <w:start w:val="1"/>
      <w:numFmt w:val="bullet"/>
      <w:lvlText w:val=""/>
      <w:lvlJc w:val="left"/>
      <w:pPr>
        <w:tabs>
          <w:tab w:val="num" w:pos="800"/>
        </w:tabs>
        <w:ind w:left="800" w:hanging="400"/>
      </w:pPr>
      <w:rPr>
        <w:rFonts w:ascii="Symbol" w:hAnsi="Symbol" w:hint="default"/>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19">
    <w:nsid w:val="64AE3775"/>
    <w:multiLevelType w:val="hybridMultilevel"/>
    <w:tmpl w:val="46801868"/>
    <w:lvl w:ilvl="0" w:tplc="BACC928C">
      <w:start w:val="1"/>
      <w:numFmt w:val="decimal"/>
      <w:lvlText w:val="%1."/>
      <w:lvlJc w:val="left"/>
      <w:pPr>
        <w:ind w:left="760" w:hanging="360"/>
      </w:pPr>
      <w:rPr>
        <w:rFonts w:hint="default"/>
        <w:b/>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nsid w:val="653E39F6"/>
    <w:multiLevelType w:val="hybridMultilevel"/>
    <w:tmpl w:val="29CE19AE"/>
    <w:lvl w:ilvl="0" w:tplc="A7D06618">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1">
    <w:nsid w:val="66AC1E80"/>
    <w:multiLevelType w:val="hybridMultilevel"/>
    <w:tmpl w:val="7F44E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97E4B7A"/>
    <w:multiLevelType w:val="hybridMultilevel"/>
    <w:tmpl w:val="7FBCBF64"/>
    <w:lvl w:ilvl="0" w:tplc="F432B1D8">
      <w:start w:val="1"/>
      <w:numFmt w:val="decimal"/>
      <w:lvlText w:val="%1."/>
      <w:lvlJc w:val="left"/>
      <w:pPr>
        <w:ind w:left="760" w:hanging="360"/>
      </w:pPr>
      <w:rPr>
        <w:rFonts w:hint="default"/>
        <w:b/>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nsid w:val="6CF133F0"/>
    <w:multiLevelType w:val="hybridMultilevel"/>
    <w:tmpl w:val="7BDABD82"/>
    <w:lvl w:ilvl="0" w:tplc="E94E0F66">
      <w:start w:val="1"/>
      <w:numFmt w:val="decimal"/>
      <w:lvlText w:val="%1)"/>
      <w:lvlJc w:val="left"/>
      <w:pPr>
        <w:ind w:left="76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nsid w:val="77844B99"/>
    <w:multiLevelType w:val="multilevel"/>
    <w:tmpl w:val="0F6CE76E"/>
    <w:lvl w:ilvl="0">
      <w:start w:val="1"/>
      <w:numFmt w:val="decimal"/>
      <w:pStyle w:val="ListParagraph"/>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A5A2CE5"/>
    <w:multiLevelType w:val="hybridMultilevel"/>
    <w:tmpl w:val="17F4534A"/>
    <w:lvl w:ilvl="0" w:tplc="D62E536C">
      <w:start w:val="1"/>
      <w:numFmt w:val="bullet"/>
      <w:lvlText w:val=""/>
      <w:lvlJc w:val="left"/>
      <w:pPr>
        <w:ind w:left="400" w:hanging="400"/>
      </w:pPr>
      <w:rPr>
        <w:rFonts w:ascii="Wingdings" w:hAnsi="Wingdings" w:hint="default"/>
        <w:color w:val="C00000"/>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26">
    <w:nsid w:val="7DB85232"/>
    <w:multiLevelType w:val="multilevel"/>
    <w:tmpl w:val="583447DA"/>
    <w:lvl w:ilvl="0">
      <w:start w:val="8"/>
      <w:numFmt w:val="decimal"/>
      <w:lvlText w:val="%1"/>
      <w:lvlJc w:val="left"/>
      <w:pPr>
        <w:ind w:left="375" w:hanging="375"/>
      </w:pPr>
      <w:rPr>
        <w:rFonts w:hint="default"/>
      </w:rPr>
    </w:lvl>
    <w:lvl w:ilvl="1">
      <w:start w:val="1"/>
      <w:numFmt w:val="decimal"/>
      <w:lvlText w:val="%1.%2"/>
      <w:lvlJc w:val="left"/>
      <w:pPr>
        <w:ind w:left="602" w:hanging="375"/>
      </w:pPr>
      <w:rPr>
        <w:rFonts w:hint="default"/>
      </w:rPr>
    </w:lvl>
    <w:lvl w:ilvl="2">
      <w:start w:val="1"/>
      <w:numFmt w:val="decimal"/>
      <w:lvlText w:val="9.%2.%3"/>
      <w:lvlJc w:val="left"/>
      <w:pPr>
        <w:ind w:left="1174" w:hanging="720"/>
      </w:pPr>
      <w:rPr>
        <w:rFonts w:hint="default"/>
      </w:rPr>
    </w:lvl>
    <w:lvl w:ilvl="3">
      <w:start w:val="1"/>
      <w:numFmt w:val="decimal"/>
      <w:lvlText w:val="9.%2.%3.%4"/>
      <w:lvlJc w:val="left"/>
      <w:pPr>
        <w:ind w:left="1761" w:hanging="1080"/>
      </w:pPr>
      <w:rPr>
        <w:rFonts w:hint="default"/>
      </w:rPr>
    </w:lvl>
    <w:lvl w:ilvl="4">
      <w:start w:val="1"/>
      <w:numFmt w:val="decimal"/>
      <w:lvlText w:val="%1.%2.%3.%4.%5"/>
      <w:lvlJc w:val="left"/>
      <w:pPr>
        <w:ind w:left="1988" w:hanging="1080"/>
      </w:pPr>
      <w:rPr>
        <w:rFonts w:hint="default"/>
      </w:rPr>
    </w:lvl>
    <w:lvl w:ilvl="5">
      <w:start w:val="1"/>
      <w:numFmt w:val="decimal"/>
      <w:lvlText w:val="%1.%2.%3.%4.%5.%6"/>
      <w:lvlJc w:val="left"/>
      <w:pPr>
        <w:ind w:left="2575" w:hanging="1440"/>
      </w:pPr>
      <w:rPr>
        <w:rFonts w:hint="default"/>
      </w:rPr>
    </w:lvl>
    <w:lvl w:ilvl="6">
      <w:start w:val="1"/>
      <w:numFmt w:val="decimal"/>
      <w:lvlText w:val="%1.%2.%3.%4.%5.%6.%7"/>
      <w:lvlJc w:val="left"/>
      <w:pPr>
        <w:ind w:left="2802" w:hanging="1440"/>
      </w:pPr>
      <w:rPr>
        <w:rFonts w:hint="default"/>
      </w:rPr>
    </w:lvl>
    <w:lvl w:ilvl="7">
      <w:start w:val="1"/>
      <w:numFmt w:val="decimal"/>
      <w:lvlText w:val="%1.%2.%3.%4.%5.%6.%7.%8"/>
      <w:lvlJc w:val="left"/>
      <w:pPr>
        <w:ind w:left="3389" w:hanging="1800"/>
      </w:pPr>
      <w:rPr>
        <w:rFonts w:hint="default"/>
      </w:rPr>
    </w:lvl>
    <w:lvl w:ilvl="8">
      <w:start w:val="1"/>
      <w:numFmt w:val="decimal"/>
      <w:lvlText w:val="%1.%2.%3.%4.%5.%6.%7.%8.%9"/>
      <w:lvlJc w:val="left"/>
      <w:pPr>
        <w:ind w:left="3976" w:hanging="2160"/>
      </w:pPr>
      <w:rPr>
        <w:rFonts w:hint="default"/>
      </w:rPr>
    </w:lvl>
  </w:abstractNum>
  <w:num w:numId="1">
    <w:abstractNumId w:val="24"/>
  </w:num>
  <w:num w:numId="2">
    <w:abstractNumId w:val="2"/>
  </w:num>
  <w:num w:numId="3">
    <w:abstractNumId w:val="5"/>
  </w:num>
  <w:num w:numId="4">
    <w:abstractNumId w:val="12"/>
  </w:num>
  <w:num w:numId="5">
    <w:abstractNumId w:val="4"/>
  </w:num>
  <w:num w:numId="6">
    <w:abstractNumId w:val="9"/>
  </w:num>
  <w:num w:numId="7">
    <w:abstractNumId w:val="21"/>
  </w:num>
  <w:num w:numId="8">
    <w:abstractNumId w:val="7"/>
  </w:num>
  <w:num w:numId="9">
    <w:abstractNumId w:val="22"/>
  </w:num>
  <w:num w:numId="10">
    <w:abstractNumId w:val="0"/>
  </w:num>
  <w:num w:numId="11">
    <w:abstractNumId w:val="19"/>
  </w:num>
  <w:num w:numId="12">
    <w:abstractNumId w:val="18"/>
  </w:num>
  <w:num w:numId="13">
    <w:abstractNumId w:val="25"/>
  </w:num>
  <w:num w:numId="14">
    <w:abstractNumId w:val="15"/>
  </w:num>
  <w:num w:numId="15">
    <w:abstractNumId w:val="10"/>
  </w:num>
  <w:num w:numId="16">
    <w:abstractNumId w:val="8"/>
  </w:num>
  <w:num w:numId="17">
    <w:abstractNumId w:val="23"/>
  </w:num>
  <w:num w:numId="18">
    <w:abstractNumId w:val="26"/>
  </w:num>
  <w:num w:numId="19">
    <w:abstractNumId w:val="1"/>
  </w:num>
  <w:num w:numId="20">
    <w:abstractNumId w:val="13"/>
  </w:num>
  <w:num w:numId="21">
    <w:abstractNumId w:val="20"/>
  </w:num>
  <w:num w:numId="22">
    <w:abstractNumId w:val="6"/>
  </w:num>
  <w:num w:numId="23">
    <w:abstractNumId w:val="14"/>
  </w:num>
  <w:num w:numId="24">
    <w:abstractNumId w:val="11"/>
  </w:num>
  <w:num w:numId="25">
    <w:abstractNumId w:val="3"/>
  </w:num>
  <w:num w:numId="26">
    <w:abstractNumId w:val="17"/>
  </w:num>
  <w:num w:numId="27">
    <w:abstractNumId w:val="1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bordersDoNotSurroundHeader/>
  <w:bordersDoNotSurroundFooter/>
  <w:proofState w:spelling="clean" w:grammar="clean"/>
  <w:revisionView w:markup="0"/>
  <w:trackRevision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0496"/>
    <w:rsid w:val="00000835"/>
    <w:rsid w:val="00006689"/>
    <w:rsid w:val="00014BAA"/>
    <w:rsid w:val="0002274B"/>
    <w:rsid w:val="0002363F"/>
    <w:rsid w:val="00027BFF"/>
    <w:rsid w:val="00034357"/>
    <w:rsid w:val="000358BB"/>
    <w:rsid w:val="00036F96"/>
    <w:rsid w:val="0004073E"/>
    <w:rsid w:val="00041BA6"/>
    <w:rsid w:val="000509B2"/>
    <w:rsid w:val="000556FB"/>
    <w:rsid w:val="00066E2C"/>
    <w:rsid w:val="000726FF"/>
    <w:rsid w:val="00072882"/>
    <w:rsid w:val="0008473E"/>
    <w:rsid w:val="00095F6F"/>
    <w:rsid w:val="00096127"/>
    <w:rsid w:val="00097478"/>
    <w:rsid w:val="000A2491"/>
    <w:rsid w:val="000B165A"/>
    <w:rsid w:val="000B3353"/>
    <w:rsid w:val="000B4387"/>
    <w:rsid w:val="000B4B25"/>
    <w:rsid w:val="000B6207"/>
    <w:rsid w:val="000C284C"/>
    <w:rsid w:val="000C3297"/>
    <w:rsid w:val="000D12C8"/>
    <w:rsid w:val="000D342C"/>
    <w:rsid w:val="000D68BF"/>
    <w:rsid w:val="000F2DD6"/>
    <w:rsid w:val="000F393E"/>
    <w:rsid w:val="000F536F"/>
    <w:rsid w:val="000F54FC"/>
    <w:rsid w:val="0010019D"/>
    <w:rsid w:val="0011162E"/>
    <w:rsid w:val="00114FB7"/>
    <w:rsid w:val="00115FC6"/>
    <w:rsid w:val="00116ADF"/>
    <w:rsid w:val="0012161D"/>
    <w:rsid w:val="001241EC"/>
    <w:rsid w:val="00130D84"/>
    <w:rsid w:val="001331DA"/>
    <w:rsid w:val="00136557"/>
    <w:rsid w:val="001655A1"/>
    <w:rsid w:val="00170ECF"/>
    <w:rsid w:val="00177A4D"/>
    <w:rsid w:val="00184254"/>
    <w:rsid w:val="00185C79"/>
    <w:rsid w:val="0018681B"/>
    <w:rsid w:val="00190EC5"/>
    <w:rsid w:val="00192B7A"/>
    <w:rsid w:val="001930E7"/>
    <w:rsid w:val="00193539"/>
    <w:rsid w:val="001946FC"/>
    <w:rsid w:val="00197FC5"/>
    <w:rsid w:val="001A1046"/>
    <w:rsid w:val="001A4856"/>
    <w:rsid w:val="001A6CE6"/>
    <w:rsid w:val="001B0200"/>
    <w:rsid w:val="001B028D"/>
    <w:rsid w:val="001B48C6"/>
    <w:rsid w:val="001B4BA0"/>
    <w:rsid w:val="001B68BB"/>
    <w:rsid w:val="001C0068"/>
    <w:rsid w:val="001C1431"/>
    <w:rsid w:val="001C390C"/>
    <w:rsid w:val="001D35BF"/>
    <w:rsid w:val="001E2060"/>
    <w:rsid w:val="001E2AE1"/>
    <w:rsid w:val="001F56ED"/>
    <w:rsid w:val="001F57BB"/>
    <w:rsid w:val="001F6A5F"/>
    <w:rsid w:val="0020046C"/>
    <w:rsid w:val="00202F4E"/>
    <w:rsid w:val="00206259"/>
    <w:rsid w:val="00207409"/>
    <w:rsid w:val="002101E2"/>
    <w:rsid w:val="002152C5"/>
    <w:rsid w:val="00215D15"/>
    <w:rsid w:val="002161A9"/>
    <w:rsid w:val="00220AFE"/>
    <w:rsid w:val="00231CE8"/>
    <w:rsid w:val="00236F42"/>
    <w:rsid w:val="0024038D"/>
    <w:rsid w:val="002423AF"/>
    <w:rsid w:val="002476D1"/>
    <w:rsid w:val="0025012E"/>
    <w:rsid w:val="002519C8"/>
    <w:rsid w:val="00253249"/>
    <w:rsid w:val="0026163E"/>
    <w:rsid w:val="00264CBE"/>
    <w:rsid w:val="00270535"/>
    <w:rsid w:val="00272045"/>
    <w:rsid w:val="00274E51"/>
    <w:rsid w:val="002759F1"/>
    <w:rsid w:val="00276AFE"/>
    <w:rsid w:val="002815F3"/>
    <w:rsid w:val="00283114"/>
    <w:rsid w:val="00292F6B"/>
    <w:rsid w:val="002A0C8F"/>
    <w:rsid w:val="002A4411"/>
    <w:rsid w:val="002B28C8"/>
    <w:rsid w:val="002C6621"/>
    <w:rsid w:val="002D17A0"/>
    <w:rsid w:val="002D2D64"/>
    <w:rsid w:val="002D2F7C"/>
    <w:rsid w:val="002D303B"/>
    <w:rsid w:val="002D7745"/>
    <w:rsid w:val="002E5756"/>
    <w:rsid w:val="002E6A80"/>
    <w:rsid w:val="002E6C49"/>
    <w:rsid w:val="002F0443"/>
    <w:rsid w:val="002F22B4"/>
    <w:rsid w:val="002F35EC"/>
    <w:rsid w:val="002F5A47"/>
    <w:rsid w:val="002F6BD5"/>
    <w:rsid w:val="00302425"/>
    <w:rsid w:val="00310C10"/>
    <w:rsid w:val="00314134"/>
    <w:rsid w:val="00315DD5"/>
    <w:rsid w:val="00316997"/>
    <w:rsid w:val="003177DD"/>
    <w:rsid w:val="00317CB0"/>
    <w:rsid w:val="00320963"/>
    <w:rsid w:val="00321C5D"/>
    <w:rsid w:val="00324119"/>
    <w:rsid w:val="00324759"/>
    <w:rsid w:val="00327E82"/>
    <w:rsid w:val="0033149C"/>
    <w:rsid w:val="003330E4"/>
    <w:rsid w:val="0034408C"/>
    <w:rsid w:val="00352A18"/>
    <w:rsid w:val="00352E7A"/>
    <w:rsid w:val="00353899"/>
    <w:rsid w:val="003566BE"/>
    <w:rsid w:val="0036252F"/>
    <w:rsid w:val="00362933"/>
    <w:rsid w:val="003711ED"/>
    <w:rsid w:val="003728E1"/>
    <w:rsid w:val="003818F6"/>
    <w:rsid w:val="00384CB5"/>
    <w:rsid w:val="00386298"/>
    <w:rsid w:val="00392474"/>
    <w:rsid w:val="00397271"/>
    <w:rsid w:val="003A278F"/>
    <w:rsid w:val="003A3C82"/>
    <w:rsid w:val="003A5085"/>
    <w:rsid w:val="003A59B1"/>
    <w:rsid w:val="003A59D2"/>
    <w:rsid w:val="003A6A5C"/>
    <w:rsid w:val="003C0CBE"/>
    <w:rsid w:val="003D1062"/>
    <w:rsid w:val="003F0863"/>
    <w:rsid w:val="003F19BD"/>
    <w:rsid w:val="004036DE"/>
    <w:rsid w:val="0040392C"/>
    <w:rsid w:val="00406E29"/>
    <w:rsid w:val="004143B7"/>
    <w:rsid w:val="00420B75"/>
    <w:rsid w:val="00421029"/>
    <w:rsid w:val="00423104"/>
    <w:rsid w:val="00424150"/>
    <w:rsid w:val="00435A8F"/>
    <w:rsid w:val="004419AC"/>
    <w:rsid w:val="004453B4"/>
    <w:rsid w:val="004473BD"/>
    <w:rsid w:val="004532F8"/>
    <w:rsid w:val="0045336F"/>
    <w:rsid w:val="00457F05"/>
    <w:rsid w:val="00460AE5"/>
    <w:rsid w:val="00465F8B"/>
    <w:rsid w:val="004670DC"/>
    <w:rsid w:val="00467991"/>
    <w:rsid w:val="0047039C"/>
    <w:rsid w:val="00472521"/>
    <w:rsid w:val="00473365"/>
    <w:rsid w:val="0047741E"/>
    <w:rsid w:val="00480045"/>
    <w:rsid w:val="004834E0"/>
    <w:rsid w:val="00492C78"/>
    <w:rsid w:val="00494985"/>
    <w:rsid w:val="00495C6D"/>
    <w:rsid w:val="00497C48"/>
    <w:rsid w:val="004A030E"/>
    <w:rsid w:val="004A2634"/>
    <w:rsid w:val="004B289C"/>
    <w:rsid w:val="004B52C0"/>
    <w:rsid w:val="004B65B8"/>
    <w:rsid w:val="004C4097"/>
    <w:rsid w:val="004C417A"/>
    <w:rsid w:val="004C5333"/>
    <w:rsid w:val="004D50CB"/>
    <w:rsid w:val="004E192E"/>
    <w:rsid w:val="004E3EEC"/>
    <w:rsid w:val="004E725A"/>
    <w:rsid w:val="004F0A04"/>
    <w:rsid w:val="004F796B"/>
    <w:rsid w:val="004F7C43"/>
    <w:rsid w:val="00502ED3"/>
    <w:rsid w:val="00511F7B"/>
    <w:rsid w:val="00512BCB"/>
    <w:rsid w:val="00517B83"/>
    <w:rsid w:val="00523453"/>
    <w:rsid w:val="0053729A"/>
    <w:rsid w:val="00540169"/>
    <w:rsid w:val="0054048D"/>
    <w:rsid w:val="00545DF6"/>
    <w:rsid w:val="00550AB5"/>
    <w:rsid w:val="00557254"/>
    <w:rsid w:val="005577F6"/>
    <w:rsid w:val="00562D25"/>
    <w:rsid w:val="00567205"/>
    <w:rsid w:val="0057447D"/>
    <w:rsid w:val="00577B9D"/>
    <w:rsid w:val="005908C5"/>
    <w:rsid w:val="00591744"/>
    <w:rsid w:val="0059556E"/>
    <w:rsid w:val="00595F71"/>
    <w:rsid w:val="005971C7"/>
    <w:rsid w:val="005979A2"/>
    <w:rsid w:val="005A11E7"/>
    <w:rsid w:val="005A71F7"/>
    <w:rsid w:val="005A7EAC"/>
    <w:rsid w:val="005B1FE4"/>
    <w:rsid w:val="005B2630"/>
    <w:rsid w:val="005D2624"/>
    <w:rsid w:val="005D65A9"/>
    <w:rsid w:val="005D7917"/>
    <w:rsid w:val="005E3435"/>
    <w:rsid w:val="005E38F2"/>
    <w:rsid w:val="005F0A6D"/>
    <w:rsid w:val="005F13DF"/>
    <w:rsid w:val="006014B9"/>
    <w:rsid w:val="0060651D"/>
    <w:rsid w:val="00607124"/>
    <w:rsid w:val="006345A0"/>
    <w:rsid w:val="00634851"/>
    <w:rsid w:val="006358C7"/>
    <w:rsid w:val="0064573A"/>
    <w:rsid w:val="006457B4"/>
    <w:rsid w:val="00650712"/>
    <w:rsid w:val="00665120"/>
    <w:rsid w:val="00666204"/>
    <w:rsid w:val="00666212"/>
    <w:rsid w:val="00672825"/>
    <w:rsid w:val="00673E02"/>
    <w:rsid w:val="00680340"/>
    <w:rsid w:val="00690597"/>
    <w:rsid w:val="00692A38"/>
    <w:rsid w:val="00692F5C"/>
    <w:rsid w:val="0069515B"/>
    <w:rsid w:val="006A396F"/>
    <w:rsid w:val="006B07AF"/>
    <w:rsid w:val="006B13F3"/>
    <w:rsid w:val="006C28A9"/>
    <w:rsid w:val="006D3530"/>
    <w:rsid w:val="006D4A49"/>
    <w:rsid w:val="006E0E3C"/>
    <w:rsid w:val="006E195E"/>
    <w:rsid w:val="006F23B3"/>
    <w:rsid w:val="006F2F2F"/>
    <w:rsid w:val="0071066D"/>
    <w:rsid w:val="00710730"/>
    <w:rsid w:val="00711304"/>
    <w:rsid w:val="007130C9"/>
    <w:rsid w:val="0071431B"/>
    <w:rsid w:val="007176F7"/>
    <w:rsid w:val="00720CF9"/>
    <w:rsid w:val="007221F4"/>
    <w:rsid w:val="007230D1"/>
    <w:rsid w:val="00723886"/>
    <w:rsid w:val="00726FE7"/>
    <w:rsid w:val="00733A5C"/>
    <w:rsid w:val="00736B91"/>
    <w:rsid w:val="00736E14"/>
    <w:rsid w:val="00737FA7"/>
    <w:rsid w:val="00756F00"/>
    <w:rsid w:val="00762D25"/>
    <w:rsid w:val="0076512F"/>
    <w:rsid w:val="00771A6C"/>
    <w:rsid w:val="007747C3"/>
    <w:rsid w:val="00775085"/>
    <w:rsid w:val="00775D17"/>
    <w:rsid w:val="0078231D"/>
    <w:rsid w:val="00783FBB"/>
    <w:rsid w:val="00784951"/>
    <w:rsid w:val="00793EDB"/>
    <w:rsid w:val="00795FA8"/>
    <w:rsid w:val="007A0028"/>
    <w:rsid w:val="007A122D"/>
    <w:rsid w:val="007A6DFB"/>
    <w:rsid w:val="007B21B1"/>
    <w:rsid w:val="007B21DB"/>
    <w:rsid w:val="007B351C"/>
    <w:rsid w:val="007C167A"/>
    <w:rsid w:val="007C4470"/>
    <w:rsid w:val="007C57C7"/>
    <w:rsid w:val="007C66BB"/>
    <w:rsid w:val="007C7121"/>
    <w:rsid w:val="007E0002"/>
    <w:rsid w:val="007E11AD"/>
    <w:rsid w:val="007E621A"/>
    <w:rsid w:val="007E659D"/>
    <w:rsid w:val="007F686E"/>
    <w:rsid w:val="00803DE1"/>
    <w:rsid w:val="00804B87"/>
    <w:rsid w:val="00805F7C"/>
    <w:rsid w:val="00811A58"/>
    <w:rsid w:val="008137AD"/>
    <w:rsid w:val="00820293"/>
    <w:rsid w:val="00820653"/>
    <w:rsid w:val="008210AE"/>
    <w:rsid w:val="00823375"/>
    <w:rsid w:val="0083256A"/>
    <w:rsid w:val="00835035"/>
    <w:rsid w:val="008375D5"/>
    <w:rsid w:val="00842569"/>
    <w:rsid w:val="00842CEC"/>
    <w:rsid w:val="00846638"/>
    <w:rsid w:val="008611C9"/>
    <w:rsid w:val="008632E3"/>
    <w:rsid w:val="00865F67"/>
    <w:rsid w:val="008661D8"/>
    <w:rsid w:val="00867D99"/>
    <w:rsid w:val="008805AF"/>
    <w:rsid w:val="008817D4"/>
    <w:rsid w:val="00884936"/>
    <w:rsid w:val="0089477D"/>
    <w:rsid w:val="008A1C62"/>
    <w:rsid w:val="008A4495"/>
    <w:rsid w:val="008B0C1A"/>
    <w:rsid w:val="008B2899"/>
    <w:rsid w:val="008B2C58"/>
    <w:rsid w:val="008B4695"/>
    <w:rsid w:val="008C2E42"/>
    <w:rsid w:val="008D05D5"/>
    <w:rsid w:val="008D0E30"/>
    <w:rsid w:val="008D1B89"/>
    <w:rsid w:val="008D3D52"/>
    <w:rsid w:val="008D43D8"/>
    <w:rsid w:val="008D5602"/>
    <w:rsid w:val="008E4DDF"/>
    <w:rsid w:val="008E7069"/>
    <w:rsid w:val="008F01FC"/>
    <w:rsid w:val="008F05D1"/>
    <w:rsid w:val="008F78FD"/>
    <w:rsid w:val="0090585F"/>
    <w:rsid w:val="00925FD1"/>
    <w:rsid w:val="009307B2"/>
    <w:rsid w:val="009402A2"/>
    <w:rsid w:val="0094228E"/>
    <w:rsid w:val="00945F3B"/>
    <w:rsid w:val="00961B49"/>
    <w:rsid w:val="00964598"/>
    <w:rsid w:val="00965454"/>
    <w:rsid w:val="009672F6"/>
    <w:rsid w:val="0097623F"/>
    <w:rsid w:val="00994A9A"/>
    <w:rsid w:val="0099682D"/>
    <w:rsid w:val="009A4CCC"/>
    <w:rsid w:val="009A5280"/>
    <w:rsid w:val="009B2F1C"/>
    <w:rsid w:val="009B3D58"/>
    <w:rsid w:val="009D2708"/>
    <w:rsid w:val="009D7E51"/>
    <w:rsid w:val="009E1AD9"/>
    <w:rsid w:val="009E6968"/>
    <w:rsid w:val="009F657B"/>
    <w:rsid w:val="009F6584"/>
    <w:rsid w:val="00A032F1"/>
    <w:rsid w:val="00A05483"/>
    <w:rsid w:val="00A077F8"/>
    <w:rsid w:val="00A10135"/>
    <w:rsid w:val="00A12B17"/>
    <w:rsid w:val="00A13321"/>
    <w:rsid w:val="00A15368"/>
    <w:rsid w:val="00A221A3"/>
    <w:rsid w:val="00A24FF5"/>
    <w:rsid w:val="00A25804"/>
    <w:rsid w:val="00A2621E"/>
    <w:rsid w:val="00A328AC"/>
    <w:rsid w:val="00A34785"/>
    <w:rsid w:val="00A37AE3"/>
    <w:rsid w:val="00A42DA2"/>
    <w:rsid w:val="00A52DC6"/>
    <w:rsid w:val="00A53ADD"/>
    <w:rsid w:val="00A53D28"/>
    <w:rsid w:val="00A6479E"/>
    <w:rsid w:val="00A7395B"/>
    <w:rsid w:val="00A73DEC"/>
    <w:rsid w:val="00A752D9"/>
    <w:rsid w:val="00A82585"/>
    <w:rsid w:val="00A82A6D"/>
    <w:rsid w:val="00A838DF"/>
    <w:rsid w:val="00A85FA4"/>
    <w:rsid w:val="00A866EF"/>
    <w:rsid w:val="00A8735D"/>
    <w:rsid w:val="00A900F1"/>
    <w:rsid w:val="00A90585"/>
    <w:rsid w:val="00A950D7"/>
    <w:rsid w:val="00A95436"/>
    <w:rsid w:val="00AA6BEB"/>
    <w:rsid w:val="00AB3FE4"/>
    <w:rsid w:val="00AC0496"/>
    <w:rsid w:val="00AC3B8E"/>
    <w:rsid w:val="00AC4E34"/>
    <w:rsid w:val="00AC7004"/>
    <w:rsid w:val="00AD14EC"/>
    <w:rsid w:val="00AD1DE9"/>
    <w:rsid w:val="00AD3F08"/>
    <w:rsid w:val="00AE495C"/>
    <w:rsid w:val="00AE61CA"/>
    <w:rsid w:val="00AF134E"/>
    <w:rsid w:val="00AF41DA"/>
    <w:rsid w:val="00AF5AF9"/>
    <w:rsid w:val="00AF7157"/>
    <w:rsid w:val="00AF7C87"/>
    <w:rsid w:val="00B00FCD"/>
    <w:rsid w:val="00B02369"/>
    <w:rsid w:val="00B148DD"/>
    <w:rsid w:val="00B22F35"/>
    <w:rsid w:val="00B33769"/>
    <w:rsid w:val="00B41EDF"/>
    <w:rsid w:val="00B4231A"/>
    <w:rsid w:val="00B52422"/>
    <w:rsid w:val="00B52B36"/>
    <w:rsid w:val="00B55004"/>
    <w:rsid w:val="00B60392"/>
    <w:rsid w:val="00B6043C"/>
    <w:rsid w:val="00B62F41"/>
    <w:rsid w:val="00B66E2B"/>
    <w:rsid w:val="00B67B29"/>
    <w:rsid w:val="00B73363"/>
    <w:rsid w:val="00B775C3"/>
    <w:rsid w:val="00B800BF"/>
    <w:rsid w:val="00B80255"/>
    <w:rsid w:val="00B80782"/>
    <w:rsid w:val="00B845F3"/>
    <w:rsid w:val="00B95381"/>
    <w:rsid w:val="00BA752E"/>
    <w:rsid w:val="00BB1AE0"/>
    <w:rsid w:val="00BB6B60"/>
    <w:rsid w:val="00BB7A23"/>
    <w:rsid w:val="00BC3BFC"/>
    <w:rsid w:val="00BD05A2"/>
    <w:rsid w:val="00BD4207"/>
    <w:rsid w:val="00BD56F5"/>
    <w:rsid w:val="00BD5B41"/>
    <w:rsid w:val="00BE11BE"/>
    <w:rsid w:val="00BE3CDC"/>
    <w:rsid w:val="00BE4AA2"/>
    <w:rsid w:val="00BE7219"/>
    <w:rsid w:val="00C00682"/>
    <w:rsid w:val="00C02095"/>
    <w:rsid w:val="00C03211"/>
    <w:rsid w:val="00C03487"/>
    <w:rsid w:val="00C03936"/>
    <w:rsid w:val="00C1296B"/>
    <w:rsid w:val="00C12985"/>
    <w:rsid w:val="00C22EAE"/>
    <w:rsid w:val="00C30FB6"/>
    <w:rsid w:val="00C33A40"/>
    <w:rsid w:val="00C364C5"/>
    <w:rsid w:val="00C4111B"/>
    <w:rsid w:val="00C42BAD"/>
    <w:rsid w:val="00C44464"/>
    <w:rsid w:val="00C4722F"/>
    <w:rsid w:val="00C502C0"/>
    <w:rsid w:val="00C53EF2"/>
    <w:rsid w:val="00C55736"/>
    <w:rsid w:val="00C55D75"/>
    <w:rsid w:val="00C57C3B"/>
    <w:rsid w:val="00C60132"/>
    <w:rsid w:val="00C667ED"/>
    <w:rsid w:val="00C73997"/>
    <w:rsid w:val="00C844D6"/>
    <w:rsid w:val="00C84D7A"/>
    <w:rsid w:val="00C96E1D"/>
    <w:rsid w:val="00CA376F"/>
    <w:rsid w:val="00CA42EE"/>
    <w:rsid w:val="00CA7F3F"/>
    <w:rsid w:val="00CB0486"/>
    <w:rsid w:val="00CB0C3F"/>
    <w:rsid w:val="00CC182F"/>
    <w:rsid w:val="00CC1DE8"/>
    <w:rsid w:val="00CC6F4F"/>
    <w:rsid w:val="00CD5565"/>
    <w:rsid w:val="00CD5C57"/>
    <w:rsid w:val="00CE1EAE"/>
    <w:rsid w:val="00CE3C35"/>
    <w:rsid w:val="00CE53C5"/>
    <w:rsid w:val="00CE548F"/>
    <w:rsid w:val="00CE5A3A"/>
    <w:rsid w:val="00CF19C7"/>
    <w:rsid w:val="00CF3DB2"/>
    <w:rsid w:val="00D02151"/>
    <w:rsid w:val="00D06A2B"/>
    <w:rsid w:val="00D10072"/>
    <w:rsid w:val="00D1298C"/>
    <w:rsid w:val="00D211B2"/>
    <w:rsid w:val="00D27D3A"/>
    <w:rsid w:val="00D33D77"/>
    <w:rsid w:val="00D41909"/>
    <w:rsid w:val="00D47B2D"/>
    <w:rsid w:val="00D5280E"/>
    <w:rsid w:val="00D60868"/>
    <w:rsid w:val="00D654C3"/>
    <w:rsid w:val="00D74E44"/>
    <w:rsid w:val="00D75E97"/>
    <w:rsid w:val="00D770D7"/>
    <w:rsid w:val="00D81B6C"/>
    <w:rsid w:val="00D8508D"/>
    <w:rsid w:val="00D9757E"/>
    <w:rsid w:val="00DA010B"/>
    <w:rsid w:val="00DA1216"/>
    <w:rsid w:val="00DA3EC9"/>
    <w:rsid w:val="00DB4ECB"/>
    <w:rsid w:val="00DB765C"/>
    <w:rsid w:val="00DC6C2A"/>
    <w:rsid w:val="00DC6FDE"/>
    <w:rsid w:val="00DC7860"/>
    <w:rsid w:val="00DD14F9"/>
    <w:rsid w:val="00DD1AC7"/>
    <w:rsid w:val="00DE3810"/>
    <w:rsid w:val="00DE4324"/>
    <w:rsid w:val="00DE6AFA"/>
    <w:rsid w:val="00DE6C41"/>
    <w:rsid w:val="00DF3C85"/>
    <w:rsid w:val="00E0189B"/>
    <w:rsid w:val="00E02BD8"/>
    <w:rsid w:val="00E02D6F"/>
    <w:rsid w:val="00E05318"/>
    <w:rsid w:val="00E15127"/>
    <w:rsid w:val="00E15740"/>
    <w:rsid w:val="00E15B6D"/>
    <w:rsid w:val="00E16ADA"/>
    <w:rsid w:val="00E27B0D"/>
    <w:rsid w:val="00E3692A"/>
    <w:rsid w:val="00E37B80"/>
    <w:rsid w:val="00E459BB"/>
    <w:rsid w:val="00E4716B"/>
    <w:rsid w:val="00E558A0"/>
    <w:rsid w:val="00E5617A"/>
    <w:rsid w:val="00E56798"/>
    <w:rsid w:val="00E60445"/>
    <w:rsid w:val="00E70962"/>
    <w:rsid w:val="00E803BE"/>
    <w:rsid w:val="00E804C5"/>
    <w:rsid w:val="00E9016D"/>
    <w:rsid w:val="00E92B92"/>
    <w:rsid w:val="00E970D3"/>
    <w:rsid w:val="00EA092E"/>
    <w:rsid w:val="00EA09FD"/>
    <w:rsid w:val="00EB0F55"/>
    <w:rsid w:val="00EB207D"/>
    <w:rsid w:val="00EC39EB"/>
    <w:rsid w:val="00EC3D06"/>
    <w:rsid w:val="00EC4C39"/>
    <w:rsid w:val="00EC5601"/>
    <w:rsid w:val="00EC5975"/>
    <w:rsid w:val="00EC5ECA"/>
    <w:rsid w:val="00EC6187"/>
    <w:rsid w:val="00EC7602"/>
    <w:rsid w:val="00ED32D5"/>
    <w:rsid w:val="00ED4747"/>
    <w:rsid w:val="00ED712A"/>
    <w:rsid w:val="00EE01C7"/>
    <w:rsid w:val="00EE25CB"/>
    <w:rsid w:val="00EE76D9"/>
    <w:rsid w:val="00EF0652"/>
    <w:rsid w:val="00EF14EE"/>
    <w:rsid w:val="00EF2F22"/>
    <w:rsid w:val="00F05A61"/>
    <w:rsid w:val="00F116B6"/>
    <w:rsid w:val="00F11C29"/>
    <w:rsid w:val="00F1617C"/>
    <w:rsid w:val="00F1620D"/>
    <w:rsid w:val="00F27A33"/>
    <w:rsid w:val="00F30F29"/>
    <w:rsid w:val="00F3255A"/>
    <w:rsid w:val="00F377A4"/>
    <w:rsid w:val="00F40EBF"/>
    <w:rsid w:val="00F43930"/>
    <w:rsid w:val="00F44E5F"/>
    <w:rsid w:val="00F511D8"/>
    <w:rsid w:val="00F51B66"/>
    <w:rsid w:val="00F52105"/>
    <w:rsid w:val="00F52C8B"/>
    <w:rsid w:val="00F62D2B"/>
    <w:rsid w:val="00F737D9"/>
    <w:rsid w:val="00F7640E"/>
    <w:rsid w:val="00F820F8"/>
    <w:rsid w:val="00F836BD"/>
    <w:rsid w:val="00F84813"/>
    <w:rsid w:val="00F870AE"/>
    <w:rsid w:val="00F924B9"/>
    <w:rsid w:val="00F96DF7"/>
    <w:rsid w:val="00FB287B"/>
    <w:rsid w:val="00FD12D3"/>
    <w:rsid w:val="00FD1E30"/>
    <w:rsid w:val="00FD3BF6"/>
    <w:rsid w:val="00FD7A4D"/>
    <w:rsid w:val="00FE1B05"/>
    <w:rsid w:val="00FE5CDE"/>
    <w:rsid w:val="00FF077F"/>
    <w:rsid w:val="00FF5472"/>
    <w:rsid w:val="00FF5DE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0496"/>
    <w:pPr>
      <w:spacing w:after="0" w:line="240" w:lineRule="auto"/>
    </w:pPr>
  </w:style>
  <w:style w:type="paragraph" w:styleId="Heading1">
    <w:name w:val="heading 1"/>
    <w:basedOn w:val="Normal"/>
    <w:next w:val="Normal"/>
    <w:link w:val="Heading1Char"/>
    <w:uiPriority w:val="9"/>
    <w:qFormat/>
    <w:rsid w:val="00353899"/>
    <w:pPr>
      <w:keepNext/>
      <w:keepLines/>
      <w:outlineLvl w:val="0"/>
    </w:pPr>
    <w:rPr>
      <w:rFonts w:eastAsiaTheme="majorEastAsia" w:cstheme="majorBidi"/>
      <w:b/>
      <w:bCs/>
      <w:color w:val="930F15"/>
      <w:sz w:val="36"/>
      <w:szCs w:val="28"/>
    </w:rPr>
  </w:style>
  <w:style w:type="paragraph" w:styleId="Heading2">
    <w:name w:val="heading 2"/>
    <w:basedOn w:val="Normal"/>
    <w:next w:val="Normal"/>
    <w:link w:val="Heading2Char"/>
    <w:uiPriority w:val="9"/>
    <w:unhideWhenUsed/>
    <w:qFormat/>
    <w:rsid w:val="00353899"/>
    <w:pPr>
      <w:keepNext/>
      <w:keepLines/>
      <w:outlineLvl w:val="1"/>
    </w:pPr>
    <w:rPr>
      <w:rFonts w:eastAsiaTheme="majorEastAsia" w:cstheme="majorBidi"/>
      <w:b/>
      <w:bCs/>
      <w:i/>
      <w:color w:val="000000" w:themeColor="text1"/>
      <w:sz w:val="28"/>
      <w:szCs w:val="26"/>
    </w:rPr>
  </w:style>
  <w:style w:type="paragraph" w:styleId="Heading3">
    <w:name w:val="heading 3"/>
    <w:basedOn w:val="Normal"/>
    <w:next w:val="Normal"/>
    <w:link w:val="Heading3Char"/>
    <w:uiPriority w:val="9"/>
    <w:unhideWhenUsed/>
    <w:qFormat/>
    <w:rsid w:val="000D12C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D12C8"/>
    <w:pPr>
      <w:keepNext/>
      <w:keepLines/>
      <w:spacing w:before="200" w:line="276" w:lineRule="auto"/>
      <w:ind w:left="864" w:hanging="864"/>
      <w:outlineLvl w:val="3"/>
    </w:pPr>
    <w:rPr>
      <w:rFonts w:asciiTheme="majorHAnsi" w:eastAsiaTheme="majorEastAsia" w:hAnsiTheme="majorHAnsi" w:cstheme="majorBidi"/>
      <w:b/>
      <w:bCs/>
      <w:i/>
      <w:iCs/>
      <w:color w:val="4F81BD" w:themeColor="accent1"/>
      <w:lang w:eastAsia="ko-KR"/>
    </w:rPr>
  </w:style>
  <w:style w:type="paragraph" w:styleId="Heading5">
    <w:name w:val="heading 5"/>
    <w:basedOn w:val="Normal"/>
    <w:next w:val="Normal"/>
    <w:link w:val="Heading5Char"/>
    <w:uiPriority w:val="9"/>
    <w:semiHidden/>
    <w:unhideWhenUsed/>
    <w:qFormat/>
    <w:rsid w:val="000D12C8"/>
    <w:pPr>
      <w:keepNext/>
      <w:keepLines/>
      <w:spacing w:before="200" w:line="276" w:lineRule="auto"/>
      <w:ind w:left="1008" w:hanging="1008"/>
      <w:outlineLvl w:val="4"/>
    </w:pPr>
    <w:rPr>
      <w:rFonts w:asciiTheme="majorHAnsi" w:eastAsiaTheme="majorEastAsia" w:hAnsiTheme="majorHAnsi" w:cstheme="majorBidi"/>
      <w:color w:val="243F60" w:themeColor="accent1" w:themeShade="7F"/>
      <w:lang w:eastAsia="ko-KR"/>
    </w:rPr>
  </w:style>
  <w:style w:type="paragraph" w:styleId="Heading6">
    <w:name w:val="heading 6"/>
    <w:basedOn w:val="Normal"/>
    <w:next w:val="Normal"/>
    <w:link w:val="Heading6Char"/>
    <w:uiPriority w:val="9"/>
    <w:semiHidden/>
    <w:unhideWhenUsed/>
    <w:qFormat/>
    <w:rsid w:val="000D12C8"/>
    <w:pPr>
      <w:keepNext/>
      <w:keepLines/>
      <w:spacing w:before="200" w:line="276" w:lineRule="auto"/>
      <w:ind w:left="1152" w:hanging="1152"/>
      <w:outlineLvl w:val="5"/>
    </w:pPr>
    <w:rPr>
      <w:rFonts w:asciiTheme="majorHAnsi" w:eastAsiaTheme="majorEastAsia" w:hAnsiTheme="majorHAnsi" w:cstheme="majorBidi"/>
      <w:i/>
      <w:iCs/>
      <w:color w:val="243F60" w:themeColor="accent1" w:themeShade="7F"/>
      <w:lang w:eastAsia="ko-KR"/>
    </w:rPr>
  </w:style>
  <w:style w:type="paragraph" w:styleId="Heading7">
    <w:name w:val="heading 7"/>
    <w:basedOn w:val="Normal"/>
    <w:next w:val="Normal"/>
    <w:link w:val="Heading7Char"/>
    <w:uiPriority w:val="9"/>
    <w:semiHidden/>
    <w:unhideWhenUsed/>
    <w:qFormat/>
    <w:rsid w:val="000D12C8"/>
    <w:pPr>
      <w:keepNext/>
      <w:keepLines/>
      <w:spacing w:before="200" w:line="276" w:lineRule="auto"/>
      <w:ind w:left="1296" w:hanging="1296"/>
      <w:outlineLvl w:val="6"/>
    </w:pPr>
    <w:rPr>
      <w:rFonts w:asciiTheme="majorHAnsi" w:eastAsiaTheme="majorEastAsia" w:hAnsiTheme="majorHAnsi" w:cstheme="majorBidi"/>
      <w:i/>
      <w:iCs/>
      <w:color w:val="404040" w:themeColor="text1" w:themeTint="BF"/>
      <w:lang w:eastAsia="ko-KR"/>
    </w:rPr>
  </w:style>
  <w:style w:type="paragraph" w:styleId="Heading8">
    <w:name w:val="heading 8"/>
    <w:basedOn w:val="Normal"/>
    <w:next w:val="Normal"/>
    <w:link w:val="Heading8Char"/>
    <w:uiPriority w:val="9"/>
    <w:semiHidden/>
    <w:unhideWhenUsed/>
    <w:qFormat/>
    <w:rsid w:val="000D12C8"/>
    <w:pPr>
      <w:keepNext/>
      <w:keepLines/>
      <w:spacing w:before="200" w:line="276" w:lineRule="auto"/>
      <w:ind w:left="1440" w:hanging="1440"/>
      <w:outlineLvl w:val="7"/>
    </w:pPr>
    <w:rPr>
      <w:rFonts w:asciiTheme="majorHAnsi" w:eastAsiaTheme="majorEastAsia" w:hAnsiTheme="majorHAnsi" w:cstheme="majorBidi"/>
      <w:color w:val="404040" w:themeColor="text1" w:themeTint="BF"/>
      <w:sz w:val="20"/>
      <w:szCs w:val="20"/>
      <w:lang w:eastAsia="ko-KR"/>
    </w:rPr>
  </w:style>
  <w:style w:type="paragraph" w:styleId="Heading9">
    <w:name w:val="heading 9"/>
    <w:basedOn w:val="Normal"/>
    <w:next w:val="Normal"/>
    <w:link w:val="Heading9Char"/>
    <w:uiPriority w:val="9"/>
    <w:semiHidden/>
    <w:unhideWhenUsed/>
    <w:qFormat/>
    <w:rsid w:val="000D12C8"/>
    <w:pPr>
      <w:keepNext/>
      <w:keepLines/>
      <w:spacing w:before="200" w:line="276" w:lineRule="auto"/>
      <w:ind w:left="1584" w:hanging="1584"/>
      <w:outlineLvl w:val="8"/>
    </w:pPr>
    <w:rPr>
      <w:rFonts w:asciiTheme="majorHAnsi" w:eastAsiaTheme="majorEastAsia" w:hAnsiTheme="majorHAnsi" w:cstheme="majorBidi"/>
      <w:i/>
      <w:iCs/>
      <w:color w:val="404040" w:themeColor="text1" w:themeTint="BF"/>
      <w:sz w:val="20"/>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C0496"/>
    <w:pPr>
      <w:spacing w:after="0" w:line="240" w:lineRule="auto"/>
    </w:pPr>
  </w:style>
  <w:style w:type="character" w:customStyle="1" w:styleId="NoSpacingChar">
    <w:name w:val="No Spacing Char"/>
    <w:basedOn w:val="DefaultParagraphFont"/>
    <w:link w:val="NoSpacing"/>
    <w:uiPriority w:val="1"/>
    <w:rsid w:val="00AC0496"/>
    <w:rPr>
      <w:rFonts w:eastAsiaTheme="minorEastAsia"/>
    </w:rPr>
  </w:style>
  <w:style w:type="paragraph" w:styleId="BalloonText">
    <w:name w:val="Balloon Text"/>
    <w:basedOn w:val="Normal"/>
    <w:link w:val="BalloonTextChar"/>
    <w:uiPriority w:val="99"/>
    <w:semiHidden/>
    <w:unhideWhenUsed/>
    <w:rsid w:val="00AC0496"/>
    <w:rPr>
      <w:rFonts w:ascii="Tahoma" w:hAnsi="Tahoma" w:cs="Tahoma"/>
      <w:sz w:val="16"/>
      <w:szCs w:val="16"/>
    </w:rPr>
  </w:style>
  <w:style w:type="character" w:customStyle="1" w:styleId="BalloonTextChar">
    <w:name w:val="Balloon Text Char"/>
    <w:basedOn w:val="DefaultParagraphFont"/>
    <w:link w:val="BalloonText"/>
    <w:uiPriority w:val="99"/>
    <w:semiHidden/>
    <w:rsid w:val="00AC0496"/>
    <w:rPr>
      <w:rFonts w:ascii="Tahoma" w:hAnsi="Tahoma" w:cs="Tahoma"/>
      <w:sz w:val="16"/>
      <w:szCs w:val="16"/>
    </w:rPr>
  </w:style>
  <w:style w:type="paragraph" w:styleId="Header">
    <w:name w:val="header"/>
    <w:basedOn w:val="Normal"/>
    <w:link w:val="HeaderChar"/>
    <w:uiPriority w:val="99"/>
    <w:unhideWhenUsed/>
    <w:rsid w:val="00AC0496"/>
    <w:pPr>
      <w:tabs>
        <w:tab w:val="center" w:pos="4680"/>
        <w:tab w:val="right" w:pos="9360"/>
      </w:tabs>
    </w:pPr>
  </w:style>
  <w:style w:type="character" w:customStyle="1" w:styleId="HeaderChar">
    <w:name w:val="Header Char"/>
    <w:basedOn w:val="DefaultParagraphFont"/>
    <w:link w:val="Header"/>
    <w:uiPriority w:val="99"/>
    <w:rsid w:val="00AC0496"/>
  </w:style>
  <w:style w:type="paragraph" w:styleId="Footer">
    <w:name w:val="footer"/>
    <w:basedOn w:val="Normal"/>
    <w:link w:val="FooterChar"/>
    <w:uiPriority w:val="99"/>
    <w:unhideWhenUsed/>
    <w:rsid w:val="00AC0496"/>
    <w:pPr>
      <w:tabs>
        <w:tab w:val="center" w:pos="4680"/>
        <w:tab w:val="right" w:pos="9360"/>
      </w:tabs>
    </w:pPr>
  </w:style>
  <w:style w:type="character" w:customStyle="1" w:styleId="FooterChar">
    <w:name w:val="Footer Char"/>
    <w:basedOn w:val="DefaultParagraphFont"/>
    <w:link w:val="Footer"/>
    <w:uiPriority w:val="99"/>
    <w:rsid w:val="00AC0496"/>
  </w:style>
  <w:style w:type="character" w:customStyle="1" w:styleId="Heading1Char">
    <w:name w:val="Heading 1 Char"/>
    <w:basedOn w:val="DefaultParagraphFont"/>
    <w:link w:val="Heading1"/>
    <w:uiPriority w:val="9"/>
    <w:rsid w:val="00353899"/>
    <w:rPr>
      <w:rFonts w:eastAsiaTheme="majorEastAsia" w:cstheme="majorBidi"/>
      <w:b/>
      <w:bCs/>
      <w:color w:val="930F15"/>
      <w:sz w:val="36"/>
      <w:szCs w:val="28"/>
    </w:rPr>
  </w:style>
  <w:style w:type="character" w:customStyle="1" w:styleId="Heading2Char">
    <w:name w:val="Heading 2 Char"/>
    <w:basedOn w:val="DefaultParagraphFont"/>
    <w:link w:val="Heading2"/>
    <w:uiPriority w:val="9"/>
    <w:rsid w:val="00353899"/>
    <w:rPr>
      <w:rFonts w:eastAsiaTheme="majorEastAsia" w:cstheme="majorBidi"/>
      <w:b/>
      <w:bCs/>
      <w:i/>
      <w:color w:val="000000" w:themeColor="text1"/>
      <w:sz w:val="28"/>
      <w:szCs w:val="26"/>
    </w:rPr>
  </w:style>
  <w:style w:type="table" w:styleId="TableGrid">
    <w:name w:val="Table Grid"/>
    <w:basedOn w:val="TableNormal"/>
    <w:uiPriority w:val="59"/>
    <w:rsid w:val="00B6039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726FE7"/>
    <w:pPr>
      <w:spacing w:before="480" w:line="276" w:lineRule="auto"/>
      <w:outlineLvl w:val="9"/>
    </w:pPr>
    <w:rPr>
      <w:rFonts w:asciiTheme="majorHAnsi" w:hAnsiTheme="majorHAnsi"/>
      <w:color w:val="365F91" w:themeColor="accent1" w:themeShade="BF"/>
      <w:sz w:val="28"/>
    </w:rPr>
  </w:style>
  <w:style w:type="paragraph" w:styleId="TOC1">
    <w:name w:val="toc 1"/>
    <w:basedOn w:val="Normal"/>
    <w:next w:val="Normal"/>
    <w:autoRedefine/>
    <w:uiPriority w:val="39"/>
    <w:unhideWhenUsed/>
    <w:rsid w:val="00DC7860"/>
    <w:pPr>
      <w:tabs>
        <w:tab w:val="right" w:leader="dot" w:pos="9350"/>
      </w:tabs>
      <w:spacing w:after="120"/>
    </w:pPr>
  </w:style>
  <w:style w:type="paragraph" w:styleId="TOC2">
    <w:name w:val="toc 2"/>
    <w:basedOn w:val="Normal"/>
    <w:next w:val="Normal"/>
    <w:autoRedefine/>
    <w:uiPriority w:val="39"/>
    <w:unhideWhenUsed/>
    <w:rsid w:val="00726FE7"/>
    <w:pPr>
      <w:spacing w:after="100"/>
      <w:ind w:left="220"/>
    </w:pPr>
  </w:style>
  <w:style w:type="character" w:styleId="Hyperlink">
    <w:name w:val="Hyperlink"/>
    <w:basedOn w:val="DefaultParagraphFont"/>
    <w:uiPriority w:val="99"/>
    <w:unhideWhenUsed/>
    <w:rsid w:val="00726FE7"/>
    <w:rPr>
      <w:color w:val="0000FF" w:themeColor="hyperlink"/>
      <w:u w:val="single"/>
    </w:rPr>
  </w:style>
  <w:style w:type="paragraph" w:customStyle="1" w:styleId="Code">
    <w:name w:val="Code"/>
    <w:basedOn w:val="Normal"/>
    <w:rsid w:val="0026163E"/>
    <w:pPr>
      <w:shd w:val="clear" w:color="auto" w:fill="E6E6E6"/>
      <w:ind w:left="720"/>
    </w:pPr>
    <w:rPr>
      <w:rFonts w:ascii="Courier New" w:eastAsia="Batang" w:hAnsi="Courier New" w:cs="Times New Roman"/>
      <w:sz w:val="24"/>
      <w:szCs w:val="20"/>
    </w:rPr>
  </w:style>
  <w:style w:type="paragraph" w:customStyle="1" w:styleId="Default">
    <w:name w:val="Default"/>
    <w:rsid w:val="00964598"/>
    <w:pPr>
      <w:autoSpaceDE w:val="0"/>
      <w:autoSpaceDN w:val="0"/>
      <w:adjustRightInd w:val="0"/>
      <w:spacing w:after="0" w:line="240" w:lineRule="auto"/>
    </w:pPr>
    <w:rPr>
      <w:rFonts w:ascii="Times New Roman" w:eastAsia="Batang" w:hAnsi="Times New Roman" w:cs="Times New Roman"/>
      <w:color w:val="000000"/>
      <w:sz w:val="24"/>
      <w:szCs w:val="24"/>
      <w:lang w:eastAsia="ko-KR"/>
    </w:rPr>
  </w:style>
  <w:style w:type="character" w:customStyle="1" w:styleId="Heading3Char">
    <w:name w:val="Heading 3 Char"/>
    <w:basedOn w:val="DefaultParagraphFont"/>
    <w:link w:val="Heading3"/>
    <w:uiPriority w:val="9"/>
    <w:semiHidden/>
    <w:rsid w:val="000D12C8"/>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0D12C8"/>
    <w:pPr>
      <w:spacing w:after="100"/>
      <w:ind w:left="440"/>
    </w:pPr>
  </w:style>
  <w:style w:type="character" w:customStyle="1" w:styleId="Heading4Char">
    <w:name w:val="Heading 4 Char"/>
    <w:basedOn w:val="DefaultParagraphFont"/>
    <w:link w:val="Heading4"/>
    <w:uiPriority w:val="9"/>
    <w:rsid w:val="000D12C8"/>
    <w:rPr>
      <w:rFonts w:asciiTheme="majorHAnsi" w:eastAsiaTheme="majorEastAsia" w:hAnsiTheme="majorHAnsi" w:cstheme="majorBidi"/>
      <w:b/>
      <w:bCs/>
      <w:i/>
      <w:iCs/>
      <w:color w:val="4F81BD" w:themeColor="accent1"/>
      <w:lang w:eastAsia="ko-KR"/>
    </w:rPr>
  </w:style>
  <w:style w:type="character" w:customStyle="1" w:styleId="Heading5Char">
    <w:name w:val="Heading 5 Char"/>
    <w:basedOn w:val="DefaultParagraphFont"/>
    <w:link w:val="Heading5"/>
    <w:uiPriority w:val="9"/>
    <w:semiHidden/>
    <w:rsid w:val="000D12C8"/>
    <w:rPr>
      <w:rFonts w:asciiTheme="majorHAnsi" w:eastAsiaTheme="majorEastAsia" w:hAnsiTheme="majorHAnsi" w:cstheme="majorBidi"/>
      <w:color w:val="243F60" w:themeColor="accent1" w:themeShade="7F"/>
      <w:lang w:eastAsia="ko-KR"/>
    </w:rPr>
  </w:style>
  <w:style w:type="character" w:customStyle="1" w:styleId="Heading6Char">
    <w:name w:val="Heading 6 Char"/>
    <w:basedOn w:val="DefaultParagraphFont"/>
    <w:link w:val="Heading6"/>
    <w:uiPriority w:val="9"/>
    <w:semiHidden/>
    <w:rsid w:val="000D12C8"/>
    <w:rPr>
      <w:rFonts w:asciiTheme="majorHAnsi" w:eastAsiaTheme="majorEastAsia" w:hAnsiTheme="majorHAnsi" w:cstheme="majorBidi"/>
      <w:i/>
      <w:iCs/>
      <w:color w:val="243F60" w:themeColor="accent1" w:themeShade="7F"/>
      <w:lang w:eastAsia="ko-KR"/>
    </w:rPr>
  </w:style>
  <w:style w:type="character" w:customStyle="1" w:styleId="Heading7Char">
    <w:name w:val="Heading 7 Char"/>
    <w:basedOn w:val="DefaultParagraphFont"/>
    <w:link w:val="Heading7"/>
    <w:uiPriority w:val="9"/>
    <w:semiHidden/>
    <w:rsid w:val="000D12C8"/>
    <w:rPr>
      <w:rFonts w:asciiTheme="majorHAnsi" w:eastAsiaTheme="majorEastAsia" w:hAnsiTheme="majorHAnsi" w:cstheme="majorBidi"/>
      <w:i/>
      <w:iCs/>
      <w:color w:val="404040" w:themeColor="text1" w:themeTint="BF"/>
      <w:lang w:eastAsia="ko-KR"/>
    </w:rPr>
  </w:style>
  <w:style w:type="character" w:customStyle="1" w:styleId="Heading8Char">
    <w:name w:val="Heading 8 Char"/>
    <w:basedOn w:val="DefaultParagraphFont"/>
    <w:link w:val="Heading8"/>
    <w:uiPriority w:val="9"/>
    <w:semiHidden/>
    <w:rsid w:val="000D12C8"/>
    <w:rPr>
      <w:rFonts w:asciiTheme="majorHAnsi" w:eastAsiaTheme="majorEastAsia" w:hAnsiTheme="majorHAnsi" w:cstheme="majorBidi"/>
      <w:color w:val="404040" w:themeColor="text1" w:themeTint="BF"/>
      <w:sz w:val="20"/>
      <w:szCs w:val="20"/>
      <w:lang w:eastAsia="ko-KR"/>
    </w:rPr>
  </w:style>
  <w:style w:type="character" w:customStyle="1" w:styleId="Heading9Char">
    <w:name w:val="Heading 9 Char"/>
    <w:basedOn w:val="DefaultParagraphFont"/>
    <w:link w:val="Heading9"/>
    <w:uiPriority w:val="9"/>
    <w:semiHidden/>
    <w:rsid w:val="000D12C8"/>
    <w:rPr>
      <w:rFonts w:asciiTheme="majorHAnsi" w:eastAsiaTheme="majorEastAsia" w:hAnsiTheme="majorHAnsi" w:cstheme="majorBidi"/>
      <w:i/>
      <w:iCs/>
      <w:color w:val="404040" w:themeColor="text1" w:themeTint="BF"/>
      <w:sz w:val="20"/>
      <w:szCs w:val="20"/>
      <w:lang w:eastAsia="ko-KR"/>
    </w:rPr>
  </w:style>
  <w:style w:type="paragraph" w:styleId="ListParagraph">
    <w:name w:val="List Paragraph"/>
    <w:basedOn w:val="Normal"/>
    <w:link w:val="ListParagraphChar"/>
    <w:uiPriority w:val="34"/>
    <w:qFormat/>
    <w:rsid w:val="000D12C8"/>
    <w:pPr>
      <w:numPr>
        <w:numId w:val="1"/>
      </w:numPr>
      <w:spacing w:after="200" w:line="276" w:lineRule="auto"/>
      <w:contextualSpacing/>
    </w:pPr>
    <w:rPr>
      <w:lang w:eastAsia="ko-KR"/>
    </w:rPr>
  </w:style>
  <w:style w:type="character" w:customStyle="1" w:styleId="ListParagraphChar">
    <w:name w:val="List Paragraph Char"/>
    <w:basedOn w:val="DefaultParagraphFont"/>
    <w:link w:val="ListParagraph"/>
    <w:uiPriority w:val="34"/>
    <w:rsid w:val="000D12C8"/>
    <w:rPr>
      <w:lang w:eastAsia="ko-KR"/>
    </w:rPr>
  </w:style>
  <w:style w:type="paragraph" w:styleId="Title">
    <w:name w:val="Title"/>
    <w:basedOn w:val="Normal"/>
    <w:next w:val="Normal"/>
    <w:link w:val="TitleChar"/>
    <w:uiPriority w:val="10"/>
    <w:qFormat/>
    <w:rsid w:val="000D12C8"/>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eastAsia="ko-KR"/>
    </w:rPr>
  </w:style>
  <w:style w:type="character" w:customStyle="1" w:styleId="TitleChar">
    <w:name w:val="Title Char"/>
    <w:basedOn w:val="DefaultParagraphFont"/>
    <w:link w:val="Title"/>
    <w:uiPriority w:val="10"/>
    <w:rsid w:val="000D12C8"/>
    <w:rPr>
      <w:rFonts w:asciiTheme="majorHAnsi" w:eastAsiaTheme="majorEastAsia" w:hAnsiTheme="majorHAnsi" w:cstheme="majorBidi"/>
      <w:color w:val="17365D" w:themeColor="text2" w:themeShade="BF"/>
      <w:spacing w:val="5"/>
      <w:kern w:val="28"/>
      <w:sz w:val="52"/>
      <w:szCs w:val="52"/>
      <w:lang w:eastAsia="ko-KR"/>
    </w:rPr>
  </w:style>
  <w:style w:type="paragraph" w:customStyle="1" w:styleId="a">
    <w:name w:val=".."/>
    <w:basedOn w:val="Normal"/>
    <w:next w:val="Normal"/>
    <w:rsid w:val="000D12C8"/>
    <w:pPr>
      <w:autoSpaceDE w:val="0"/>
      <w:autoSpaceDN w:val="0"/>
      <w:adjustRightInd w:val="0"/>
    </w:pPr>
    <w:rPr>
      <w:rFonts w:ascii="Arial" w:eastAsia="Batang" w:hAnsi="Arial" w:cs="Times New Roman"/>
      <w:sz w:val="24"/>
      <w:szCs w:val="24"/>
      <w:lang w:eastAsia="ko-KR"/>
    </w:rPr>
  </w:style>
  <w:style w:type="character" w:customStyle="1" w:styleId="apple-style-span">
    <w:name w:val="apple-style-span"/>
    <w:basedOn w:val="DefaultParagraphFont"/>
    <w:uiPriority w:val="99"/>
    <w:rsid w:val="00E56798"/>
    <w:rPr>
      <w:rFonts w:cs="Times New Roman"/>
    </w:rPr>
  </w:style>
  <w:style w:type="paragraph" w:styleId="HTMLPreformatted">
    <w:name w:val="HTML Preformatted"/>
    <w:basedOn w:val="Normal"/>
    <w:link w:val="HTMLPreformattedChar"/>
    <w:uiPriority w:val="99"/>
    <w:rsid w:val="00E567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GulimChe" w:eastAsia="GulimChe" w:hAnsi="GulimChe" w:cs="GulimChe"/>
      <w:sz w:val="24"/>
      <w:szCs w:val="24"/>
      <w:lang w:eastAsia="ko-KR"/>
    </w:rPr>
  </w:style>
  <w:style w:type="character" w:customStyle="1" w:styleId="HTMLPreformattedChar">
    <w:name w:val="HTML Preformatted Char"/>
    <w:basedOn w:val="DefaultParagraphFont"/>
    <w:link w:val="HTMLPreformatted"/>
    <w:uiPriority w:val="99"/>
    <w:rsid w:val="00E56798"/>
    <w:rPr>
      <w:rFonts w:ascii="GulimChe" w:eastAsia="GulimChe" w:hAnsi="GulimChe" w:cs="GulimChe"/>
      <w:sz w:val="24"/>
      <w:szCs w:val="24"/>
      <w:lang w:eastAsia="ko-KR"/>
    </w:rPr>
  </w:style>
  <w:style w:type="paragraph" w:styleId="NormalWeb">
    <w:name w:val="Normal (Web)"/>
    <w:basedOn w:val="Normal"/>
    <w:uiPriority w:val="99"/>
    <w:semiHidden/>
    <w:rsid w:val="00E56798"/>
    <w:pPr>
      <w:spacing w:before="100" w:beforeAutospacing="1" w:after="100" w:afterAutospacing="1"/>
    </w:pPr>
    <w:rPr>
      <w:rFonts w:ascii="Gulim" w:eastAsia="Gulim" w:hAnsi="Gulim" w:cs="Gulim"/>
      <w:color w:val="000000"/>
      <w:sz w:val="24"/>
      <w:szCs w:val="24"/>
      <w:lang w:eastAsia="ko-KR"/>
    </w:rPr>
  </w:style>
  <w:style w:type="paragraph" w:customStyle="1" w:styleId="1-cjk">
    <w:name w:val="본문형식1-cjk"/>
    <w:basedOn w:val="Normal"/>
    <w:uiPriority w:val="99"/>
    <w:rsid w:val="00E56798"/>
    <w:pPr>
      <w:spacing w:before="100" w:line="312" w:lineRule="auto"/>
      <w:ind w:left="113" w:firstLine="170"/>
      <w:jc w:val="both"/>
    </w:pPr>
    <w:rPr>
      <w:rFonts w:ascii="Batang" w:eastAsia="Malgun Gothic" w:hAnsi="Batang" w:cs="Gulim"/>
      <w:sz w:val="20"/>
      <w:szCs w:val="20"/>
      <w:lang w:eastAsia="ar-SA"/>
    </w:rPr>
  </w:style>
  <w:style w:type="numbering" w:customStyle="1" w:styleId="18">
    <w:name w:val="스타일18"/>
    <w:uiPriority w:val="99"/>
    <w:rsid w:val="005A71F7"/>
    <w:pPr>
      <w:numPr>
        <w:numId w:val="14"/>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0496"/>
    <w:pPr>
      <w:spacing w:after="0" w:line="240" w:lineRule="auto"/>
    </w:pPr>
  </w:style>
  <w:style w:type="paragraph" w:styleId="Heading1">
    <w:name w:val="heading 1"/>
    <w:basedOn w:val="Normal"/>
    <w:next w:val="Normal"/>
    <w:link w:val="Heading1Char"/>
    <w:uiPriority w:val="9"/>
    <w:qFormat/>
    <w:rsid w:val="00353899"/>
    <w:pPr>
      <w:keepNext/>
      <w:keepLines/>
      <w:outlineLvl w:val="0"/>
    </w:pPr>
    <w:rPr>
      <w:rFonts w:eastAsiaTheme="majorEastAsia" w:cstheme="majorBidi"/>
      <w:b/>
      <w:bCs/>
      <w:color w:val="930F15"/>
      <w:sz w:val="36"/>
      <w:szCs w:val="28"/>
    </w:rPr>
  </w:style>
  <w:style w:type="paragraph" w:styleId="Heading2">
    <w:name w:val="heading 2"/>
    <w:basedOn w:val="Normal"/>
    <w:next w:val="Normal"/>
    <w:link w:val="Heading2Char"/>
    <w:uiPriority w:val="9"/>
    <w:unhideWhenUsed/>
    <w:qFormat/>
    <w:rsid w:val="00353899"/>
    <w:pPr>
      <w:keepNext/>
      <w:keepLines/>
      <w:outlineLvl w:val="1"/>
    </w:pPr>
    <w:rPr>
      <w:rFonts w:eastAsiaTheme="majorEastAsia" w:cstheme="majorBidi"/>
      <w:b/>
      <w:bCs/>
      <w:i/>
      <w:color w:val="000000" w:themeColor="text1"/>
      <w:sz w:val="28"/>
      <w:szCs w:val="26"/>
    </w:rPr>
  </w:style>
  <w:style w:type="paragraph" w:styleId="Heading3">
    <w:name w:val="heading 3"/>
    <w:basedOn w:val="Normal"/>
    <w:next w:val="Normal"/>
    <w:link w:val="Heading3Char"/>
    <w:uiPriority w:val="9"/>
    <w:unhideWhenUsed/>
    <w:qFormat/>
    <w:rsid w:val="000D12C8"/>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D12C8"/>
    <w:pPr>
      <w:keepNext/>
      <w:keepLines/>
      <w:spacing w:before="200" w:line="276" w:lineRule="auto"/>
      <w:ind w:left="864" w:hanging="864"/>
      <w:outlineLvl w:val="3"/>
    </w:pPr>
    <w:rPr>
      <w:rFonts w:asciiTheme="majorHAnsi" w:eastAsiaTheme="majorEastAsia" w:hAnsiTheme="majorHAnsi" w:cstheme="majorBidi"/>
      <w:b/>
      <w:bCs/>
      <w:i/>
      <w:iCs/>
      <w:color w:val="4F81BD" w:themeColor="accent1"/>
      <w:lang w:eastAsia="ko-KR"/>
    </w:rPr>
  </w:style>
  <w:style w:type="paragraph" w:styleId="Heading5">
    <w:name w:val="heading 5"/>
    <w:basedOn w:val="Normal"/>
    <w:next w:val="Normal"/>
    <w:link w:val="Heading5Char"/>
    <w:uiPriority w:val="9"/>
    <w:semiHidden/>
    <w:unhideWhenUsed/>
    <w:qFormat/>
    <w:rsid w:val="000D12C8"/>
    <w:pPr>
      <w:keepNext/>
      <w:keepLines/>
      <w:spacing w:before="200" w:line="276" w:lineRule="auto"/>
      <w:ind w:left="1008" w:hanging="1008"/>
      <w:outlineLvl w:val="4"/>
    </w:pPr>
    <w:rPr>
      <w:rFonts w:asciiTheme="majorHAnsi" w:eastAsiaTheme="majorEastAsia" w:hAnsiTheme="majorHAnsi" w:cstheme="majorBidi"/>
      <w:color w:val="243F60" w:themeColor="accent1" w:themeShade="7F"/>
      <w:lang w:eastAsia="ko-KR"/>
    </w:rPr>
  </w:style>
  <w:style w:type="paragraph" w:styleId="Heading6">
    <w:name w:val="heading 6"/>
    <w:basedOn w:val="Normal"/>
    <w:next w:val="Normal"/>
    <w:link w:val="Heading6Char"/>
    <w:uiPriority w:val="9"/>
    <w:semiHidden/>
    <w:unhideWhenUsed/>
    <w:qFormat/>
    <w:rsid w:val="000D12C8"/>
    <w:pPr>
      <w:keepNext/>
      <w:keepLines/>
      <w:spacing w:before="200" w:line="276" w:lineRule="auto"/>
      <w:ind w:left="1152" w:hanging="1152"/>
      <w:outlineLvl w:val="5"/>
    </w:pPr>
    <w:rPr>
      <w:rFonts w:asciiTheme="majorHAnsi" w:eastAsiaTheme="majorEastAsia" w:hAnsiTheme="majorHAnsi" w:cstheme="majorBidi"/>
      <w:i/>
      <w:iCs/>
      <w:color w:val="243F60" w:themeColor="accent1" w:themeShade="7F"/>
      <w:lang w:eastAsia="ko-KR"/>
    </w:rPr>
  </w:style>
  <w:style w:type="paragraph" w:styleId="Heading7">
    <w:name w:val="heading 7"/>
    <w:basedOn w:val="Normal"/>
    <w:next w:val="Normal"/>
    <w:link w:val="Heading7Char"/>
    <w:uiPriority w:val="9"/>
    <w:semiHidden/>
    <w:unhideWhenUsed/>
    <w:qFormat/>
    <w:rsid w:val="000D12C8"/>
    <w:pPr>
      <w:keepNext/>
      <w:keepLines/>
      <w:spacing w:before="200" w:line="276" w:lineRule="auto"/>
      <w:ind w:left="1296" w:hanging="1296"/>
      <w:outlineLvl w:val="6"/>
    </w:pPr>
    <w:rPr>
      <w:rFonts w:asciiTheme="majorHAnsi" w:eastAsiaTheme="majorEastAsia" w:hAnsiTheme="majorHAnsi" w:cstheme="majorBidi"/>
      <w:i/>
      <w:iCs/>
      <w:color w:val="404040" w:themeColor="text1" w:themeTint="BF"/>
      <w:lang w:eastAsia="ko-KR"/>
    </w:rPr>
  </w:style>
  <w:style w:type="paragraph" w:styleId="Heading8">
    <w:name w:val="heading 8"/>
    <w:basedOn w:val="Normal"/>
    <w:next w:val="Normal"/>
    <w:link w:val="Heading8Char"/>
    <w:uiPriority w:val="9"/>
    <w:semiHidden/>
    <w:unhideWhenUsed/>
    <w:qFormat/>
    <w:rsid w:val="000D12C8"/>
    <w:pPr>
      <w:keepNext/>
      <w:keepLines/>
      <w:spacing w:before="200" w:line="276" w:lineRule="auto"/>
      <w:ind w:left="1440" w:hanging="1440"/>
      <w:outlineLvl w:val="7"/>
    </w:pPr>
    <w:rPr>
      <w:rFonts w:asciiTheme="majorHAnsi" w:eastAsiaTheme="majorEastAsia" w:hAnsiTheme="majorHAnsi" w:cstheme="majorBidi"/>
      <w:color w:val="404040" w:themeColor="text1" w:themeTint="BF"/>
      <w:sz w:val="20"/>
      <w:szCs w:val="20"/>
      <w:lang w:eastAsia="ko-KR"/>
    </w:rPr>
  </w:style>
  <w:style w:type="paragraph" w:styleId="Heading9">
    <w:name w:val="heading 9"/>
    <w:basedOn w:val="Normal"/>
    <w:next w:val="Normal"/>
    <w:link w:val="Heading9Char"/>
    <w:uiPriority w:val="9"/>
    <w:semiHidden/>
    <w:unhideWhenUsed/>
    <w:qFormat/>
    <w:rsid w:val="000D12C8"/>
    <w:pPr>
      <w:keepNext/>
      <w:keepLines/>
      <w:spacing w:before="200" w:line="276" w:lineRule="auto"/>
      <w:ind w:left="1584" w:hanging="1584"/>
      <w:outlineLvl w:val="8"/>
    </w:pPr>
    <w:rPr>
      <w:rFonts w:asciiTheme="majorHAnsi" w:eastAsiaTheme="majorEastAsia" w:hAnsiTheme="majorHAnsi" w:cstheme="majorBidi"/>
      <w:i/>
      <w:iCs/>
      <w:color w:val="404040" w:themeColor="text1" w:themeTint="BF"/>
      <w:sz w:val="20"/>
      <w:szCs w:val="20"/>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C0496"/>
    <w:pPr>
      <w:spacing w:after="0" w:line="240" w:lineRule="auto"/>
    </w:pPr>
  </w:style>
  <w:style w:type="character" w:customStyle="1" w:styleId="NoSpacingChar">
    <w:name w:val="No Spacing Char"/>
    <w:basedOn w:val="DefaultParagraphFont"/>
    <w:link w:val="NoSpacing"/>
    <w:uiPriority w:val="1"/>
    <w:rsid w:val="00AC0496"/>
    <w:rPr>
      <w:rFonts w:eastAsiaTheme="minorEastAsia"/>
    </w:rPr>
  </w:style>
  <w:style w:type="paragraph" w:styleId="BalloonText">
    <w:name w:val="Balloon Text"/>
    <w:basedOn w:val="Normal"/>
    <w:link w:val="BalloonTextChar"/>
    <w:uiPriority w:val="99"/>
    <w:semiHidden/>
    <w:unhideWhenUsed/>
    <w:rsid w:val="00AC0496"/>
    <w:rPr>
      <w:rFonts w:ascii="Tahoma" w:hAnsi="Tahoma" w:cs="Tahoma"/>
      <w:sz w:val="16"/>
      <w:szCs w:val="16"/>
    </w:rPr>
  </w:style>
  <w:style w:type="character" w:customStyle="1" w:styleId="BalloonTextChar">
    <w:name w:val="Balloon Text Char"/>
    <w:basedOn w:val="DefaultParagraphFont"/>
    <w:link w:val="BalloonText"/>
    <w:uiPriority w:val="99"/>
    <w:semiHidden/>
    <w:rsid w:val="00AC0496"/>
    <w:rPr>
      <w:rFonts w:ascii="Tahoma" w:hAnsi="Tahoma" w:cs="Tahoma"/>
      <w:sz w:val="16"/>
      <w:szCs w:val="16"/>
    </w:rPr>
  </w:style>
  <w:style w:type="paragraph" w:styleId="Header">
    <w:name w:val="header"/>
    <w:basedOn w:val="Normal"/>
    <w:link w:val="HeaderChar"/>
    <w:uiPriority w:val="99"/>
    <w:unhideWhenUsed/>
    <w:rsid w:val="00AC0496"/>
    <w:pPr>
      <w:tabs>
        <w:tab w:val="center" w:pos="4680"/>
        <w:tab w:val="right" w:pos="9360"/>
      </w:tabs>
    </w:pPr>
  </w:style>
  <w:style w:type="character" w:customStyle="1" w:styleId="HeaderChar">
    <w:name w:val="Header Char"/>
    <w:basedOn w:val="DefaultParagraphFont"/>
    <w:link w:val="Header"/>
    <w:uiPriority w:val="99"/>
    <w:rsid w:val="00AC0496"/>
  </w:style>
  <w:style w:type="paragraph" w:styleId="Footer">
    <w:name w:val="footer"/>
    <w:basedOn w:val="Normal"/>
    <w:link w:val="FooterChar"/>
    <w:uiPriority w:val="99"/>
    <w:unhideWhenUsed/>
    <w:rsid w:val="00AC0496"/>
    <w:pPr>
      <w:tabs>
        <w:tab w:val="center" w:pos="4680"/>
        <w:tab w:val="right" w:pos="9360"/>
      </w:tabs>
    </w:pPr>
  </w:style>
  <w:style w:type="character" w:customStyle="1" w:styleId="FooterChar">
    <w:name w:val="Footer Char"/>
    <w:basedOn w:val="DefaultParagraphFont"/>
    <w:link w:val="Footer"/>
    <w:uiPriority w:val="99"/>
    <w:rsid w:val="00AC0496"/>
  </w:style>
  <w:style w:type="character" w:customStyle="1" w:styleId="Heading1Char">
    <w:name w:val="Heading 1 Char"/>
    <w:basedOn w:val="DefaultParagraphFont"/>
    <w:link w:val="Heading1"/>
    <w:uiPriority w:val="9"/>
    <w:rsid w:val="00353899"/>
    <w:rPr>
      <w:rFonts w:eastAsiaTheme="majorEastAsia" w:cstheme="majorBidi"/>
      <w:b/>
      <w:bCs/>
      <w:color w:val="930F15"/>
      <w:sz w:val="36"/>
      <w:szCs w:val="28"/>
    </w:rPr>
  </w:style>
  <w:style w:type="character" w:customStyle="1" w:styleId="Heading2Char">
    <w:name w:val="Heading 2 Char"/>
    <w:basedOn w:val="DefaultParagraphFont"/>
    <w:link w:val="Heading2"/>
    <w:uiPriority w:val="9"/>
    <w:rsid w:val="00353899"/>
    <w:rPr>
      <w:rFonts w:eastAsiaTheme="majorEastAsia" w:cstheme="majorBidi"/>
      <w:b/>
      <w:bCs/>
      <w:i/>
      <w:color w:val="000000" w:themeColor="text1"/>
      <w:sz w:val="28"/>
      <w:szCs w:val="26"/>
    </w:rPr>
  </w:style>
  <w:style w:type="table" w:styleId="TableGrid">
    <w:name w:val="Table Grid"/>
    <w:basedOn w:val="TableNormal"/>
    <w:uiPriority w:val="59"/>
    <w:rsid w:val="00B6039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726FE7"/>
    <w:pPr>
      <w:spacing w:before="480" w:line="276" w:lineRule="auto"/>
      <w:outlineLvl w:val="9"/>
    </w:pPr>
    <w:rPr>
      <w:rFonts w:asciiTheme="majorHAnsi" w:hAnsiTheme="majorHAnsi"/>
      <w:color w:val="365F91" w:themeColor="accent1" w:themeShade="BF"/>
      <w:sz w:val="28"/>
    </w:rPr>
  </w:style>
  <w:style w:type="paragraph" w:styleId="TOC1">
    <w:name w:val="toc 1"/>
    <w:basedOn w:val="Normal"/>
    <w:next w:val="Normal"/>
    <w:autoRedefine/>
    <w:uiPriority w:val="39"/>
    <w:unhideWhenUsed/>
    <w:rsid w:val="00DC7860"/>
    <w:pPr>
      <w:tabs>
        <w:tab w:val="right" w:leader="dot" w:pos="9350"/>
      </w:tabs>
      <w:spacing w:after="120"/>
    </w:pPr>
  </w:style>
  <w:style w:type="paragraph" w:styleId="TOC2">
    <w:name w:val="toc 2"/>
    <w:basedOn w:val="Normal"/>
    <w:next w:val="Normal"/>
    <w:autoRedefine/>
    <w:uiPriority w:val="39"/>
    <w:unhideWhenUsed/>
    <w:rsid w:val="00726FE7"/>
    <w:pPr>
      <w:spacing w:after="100"/>
      <w:ind w:left="220"/>
    </w:pPr>
  </w:style>
  <w:style w:type="character" w:styleId="Hyperlink">
    <w:name w:val="Hyperlink"/>
    <w:basedOn w:val="DefaultParagraphFont"/>
    <w:uiPriority w:val="99"/>
    <w:unhideWhenUsed/>
    <w:rsid w:val="00726FE7"/>
    <w:rPr>
      <w:color w:val="0000FF" w:themeColor="hyperlink"/>
      <w:u w:val="single"/>
    </w:rPr>
  </w:style>
  <w:style w:type="paragraph" w:customStyle="1" w:styleId="Code">
    <w:name w:val="Code"/>
    <w:basedOn w:val="Normal"/>
    <w:rsid w:val="0026163E"/>
    <w:pPr>
      <w:shd w:val="clear" w:color="auto" w:fill="E6E6E6"/>
      <w:ind w:left="720"/>
    </w:pPr>
    <w:rPr>
      <w:rFonts w:ascii="Courier New" w:eastAsia="Batang" w:hAnsi="Courier New" w:cs="Times New Roman"/>
      <w:sz w:val="24"/>
      <w:szCs w:val="20"/>
    </w:rPr>
  </w:style>
  <w:style w:type="paragraph" w:customStyle="1" w:styleId="Default">
    <w:name w:val="Default"/>
    <w:rsid w:val="00964598"/>
    <w:pPr>
      <w:autoSpaceDE w:val="0"/>
      <w:autoSpaceDN w:val="0"/>
      <w:adjustRightInd w:val="0"/>
      <w:spacing w:after="0" w:line="240" w:lineRule="auto"/>
    </w:pPr>
    <w:rPr>
      <w:rFonts w:ascii="Times New Roman" w:eastAsia="Batang" w:hAnsi="Times New Roman" w:cs="Times New Roman"/>
      <w:color w:val="000000"/>
      <w:sz w:val="24"/>
      <w:szCs w:val="24"/>
      <w:lang w:eastAsia="ko-KR"/>
    </w:rPr>
  </w:style>
  <w:style w:type="character" w:customStyle="1" w:styleId="Heading3Char">
    <w:name w:val="Heading 3 Char"/>
    <w:basedOn w:val="DefaultParagraphFont"/>
    <w:link w:val="Heading3"/>
    <w:uiPriority w:val="9"/>
    <w:semiHidden/>
    <w:rsid w:val="000D12C8"/>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0D12C8"/>
    <w:pPr>
      <w:spacing w:after="100"/>
      <w:ind w:left="440"/>
    </w:pPr>
  </w:style>
  <w:style w:type="character" w:customStyle="1" w:styleId="Heading4Char">
    <w:name w:val="Heading 4 Char"/>
    <w:basedOn w:val="DefaultParagraphFont"/>
    <w:link w:val="Heading4"/>
    <w:uiPriority w:val="9"/>
    <w:rsid w:val="000D12C8"/>
    <w:rPr>
      <w:rFonts w:asciiTheme="majorHAnsi" w:eastAsiaTheme="majorEastAsia" w:hAnsiTheme="majorHAnsi" w:cstheme="majorBidi"/>
      <w:b/>
      <w:bCs/>
      <w:i/>
      <w:iCs/>
      <w:color w:val="4F81BD" w:themeColor="accent1"/>
      <w:lang w:eastAsia="ko-KR"/>
    </w:rPr>
  </w:style>
  <w:style w:type="character" w:customStyle="1" w:styleId="Heading5Char">
    <w:name w:val="Heading 5 Char"/>
    <w:basedOn w:val="DefaultParagraphFont"/>
    <w:link w:val="Heading5"/>
    <w:uiPriority w:val="9"/>
    <w:semiHidden/>
    <w:rsid w:val="000D12C8"/>
    <w:rPr>
      <w:rFonts w:asciiTheme="majorHAnsi" w:eastAsiaTheme="majorEastAsia" w:hAnsiTheme="majorHAnsi" w:cstheme="majorBidi"/>
      <w:color w:val="243F60" w:themeColor="accent1" w:themeShade="7F"/>
      <w:lang w:eastAsia="ko-KR"/>
    </w:rPr>
  </w:style>
  <w:style w:type="character" w:customStyle="1" w:styleId="Heading6Char">
    <w:name w:val="Heading 6 Char"/>
    <w:basedOn w:val="DefaultParagraphFont"/>
    <w:link w:val="Heading6"/>
    <w:uiPriority w:val="9"/>
    <w:semiHidden/>
    <w:rsid w:val="000D12C8"/>
    <w:rPr>
      <w:rFonts w:asciiTheme="majorHAnsi" w:eastAsiaTheme="majorEastAsia" w:hAnsiTheme="majorHAnsi" w:cstheme="majorBidi"/>
      <w:i/>
      <w:iCs/>
      <w:color w:val="243F60" w:themeColor="accent1" w:themeShade="7F"/>
      <w:lang w:eastAsia="ko-KR"/>
    </w:rPr>
  </w:style>
  <w:style w:type="character" w:customStyle="1" w:styleId="Heading7Char">
    <w:name w:val="Heading 7 Char"/>
    <w:basedOn w:val="DefaultParagraphFont"/>
    <w:link w:val="Heading7"/>
    <w:uiPriority w:val="9"/>
    <w:semiHidden/>
    <w:rsid w:val="000D12C8"/>
    <w:rPr>
      <w:rFonts w:asciiTheme="majorHAnsi" w:eastAsiaTheme="majorEastAsia" w:hAnsiTheme="majorHAnsi" w:cstheme="majorBidi"/>
      <w:i/>
      <w:iCs/>
      <w:color w:val="404040" w:themeColor="text1" w:themeTint="BF"/>
      <w:lang w:eastAsia="ko-KR"/>
    </w:rPr>
  </w:style>
  <w:style w:type="character" w:customStyle="1" w:styleId="Heading8Char">
    <w:name w:val="Heading 8 Char"/>
    <w:basedOn w:val="DefaultParagraphFont"/>
    <w:link w:val="Heading8"/>
    <w:uiPriority w:val="9"/>
    <w:semiHidden/>
    <w:rsid w:val="000D12C8"/>
    <w:rPr>
      <w:rFonts w:asciiTheme="majorHAnsi" w:eastAsiaTheme="majorEastAsia" w:hAnsiTheme="majorHAnsi" w:cstheme="majorBidi"/>
      <w:color w:val="404040" w:themeColor="text1" w:themeTint="BF"/>
      <w:sz w:val="20"/>
      <w:szCs w:val="20"/>
      <w:lang w:eastAsia="ko-KR"/>
    </w:rPr>
  </w:style>
  <w:style w:type="character" w:customStyle="1" w:styleId="Heading9Char">
    <w:name w:val="Heading 9 Char"/>
    <w:basedOn w:val="DefaultParagraphFont"/>
    <w:link w:val="Heading9"/>
    <w:uiPriority w:val="9"/>
    <w:semiHidden/>
    <w:rsid w:val="000D12C8"/>
    <w:rPr>
      <w:rFonts w:asciiTheme="majorHAnsi" w:eastAsiaTheme="majorEastAsia" w:hAnsiTheme="majorHAnsi" w:cstheme="majorBidi"/>
      <w:i/>
      <w:iCs/>
      <w:color w:val="404040" w:themeColor="text1" w:themeTint="BF"/>
      <w:sz w:val="20"/>
      <w:szCs w:val="20"/>
      <w:lang w:eastAsia="ko-KR"/>
    </w:rPr>
  </w:style>
  <w:style w:type="paragraph" w:styleId="ListParagraph">
    <w:name w:val="List Paragraph"/>
    <w:basedOn w:val="Normal"/>
    <w:link w:val="ListParagraphChar"/>
    <w:uiPriority w:val="34"/>
    <w:qFormat/>
    <w:rsid w:val="000D12C8"/>
    <w:pPr>
      <w:numPr>
        <w:numId w:val="1"/>
      </w:numPr>
      <w:spacing w:after="200" w:line="276" w:lineRule="auto"/>
      <w:contextualSpacing/>
    </w:pPr>
    <w:rPr>
      <w:lang w:eastAsia="ko-KR"/>
    </w:rPr>
  </w:style>
  <w:style w:type="character" w:customStyle="1" w:styleId="ListParagraphChar">
    <w:name w:val="List Paragraph Char"/>
    <w:basedOn w:val="DefaultParagraphFont"/>
    <w:link w:val="ListParagraph"/>
    <w:uiPriority w:val="34"/>
    <w:rsid w:val="000D12C8"/>
    <w:rPr>
      <w:lang w:eastAsia="ko-KR"/>
    </w:rPr>
  </w:style>
  <w:style w:type="paragraph" w:styleId="Title">
    <w:name w:val="Title"/>
    <w:basedOn w:val="Normal"/>
    <w:next w:val="Normal"/>
    <w:link w:val="TitleChar"/>
    <w:uiPriority w:val="10"/>
    <w:qFormat/>
    <w:rsid w:val="000D12C8"/>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eastAsia="ko-KR"/>
    </w:rPr>
  </w:style>
  <w:style w:type="character" w:customStyle="1" w:styleId="TitleChar">
    <w:name w:val="Title Char"/>
    <w:basedOn w:val="DefaultParagraphFont"/>
    <w:link w:val="Title"/>
    <w:uiPriority w:val="10"/>
    <w:rsid w:val="000D12C8"/>
    <w:rPr>
      <w:rFonts w:asciiTheme="majorHAnsi" w:eastAsiaTheme="majorEastAsia" w:hAnsiTheme="majorHAnsi" w:cstheme="majorBidi"/>
      <w:color w:val="17365D" w:themeColor="text2" w:themeShade="BF"/>
      <w:spacing w:val="5"/>
      <w:kern w:val="28"/>
      <w:sz w:val="52"/>
      <w:szCs w:val="52"/>
      <w:lang w:eastAsia="ko-KR"/>
    </w:rPr>
  </w:style>
  <w:style w:type="paragraph" w:customStyle="1" w:styleId="a">
    <w:name w:val=".."/>
    <w:basedOn w:val="Normal"/>
    <w:next w:val="Normal"/>
    <w:rsid w:val="000D12C8"/>
    <w:pPr>
      <w:autoSpaceDE w:val="0"/>
      <w:autoSpaceDN w:val="0"/>
      <w:adjustRightInd w:val="0"/>
    </w:pPr>
    <w:rPr>
      <w:rFonts w:ascii="Arial" w:eastAsia="Batang" w:hAnsi="Arial" w:cs="Times New Roman"/>
      <w:sz w:val="24"/>
      <w:szCs w:val="24"/>
      <w:lang w:eastAsia="ko-KR"/>
    </w:rPr>
  </w:style>
  <w:style w:type="character" w:customStyle="1" w:styleId="apple-style-span">
    <w:name w:val="apple-style-span"/>
    <w:basedOn w:val="DefaultParagraphFont"/>
    <w:uiPriority w:val="99"/>
    <w:rsid w:val="00E56798"/>
    <w:rPr>
      <w:rFonts w:cs="Times New Roman"/>
    </w:rPr>
  </w:style>
  <w:style w:type="paragraph" w:styleId="HTMLPreformatted">
    <w:name w:val="HTML Preformatted"/>
    <w:basedOn w:val="Normal"/>
    <w:link w:val="HTMLPreformattedChar"/>
    <w:uiPriority w:val="99"/>
    <w:rsid w:val="00E567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GulimChe" w:eastAsia="GulimChe" w:hAnsi="GulimChe" w:cs="GulimChe"/>
      <w:sz w:val="24"/>
      <w:szCs w:val="24"/>
      <w:lang w:eastAsia="ko-KR"/>
    </w:rPr>
  </w:style>
  <w:style w:type="character" w:customStyle="1" w:styleId="HTMLPreformattedChar">
    <w:name w:val="HTML Preformatted Char"/>
    <w:basedOn w:val="DefaultParagraphFont"/>
    <w:link w:val="HTMLPreformatted"/>
    <w:uiPriority w:val="99"/>
    <w:rsid w:val="00E56798"/>
    <w:rPr>
      <w:rFonts w:ascii="GulimChe" w:eastAsia="GulimChe" w:hAnsi="GulimChe" w:cs="GulimChe"/>
      <w:sz w:val="24"/>
      <w:szCs w:val="24"/>
      <w:lang w:eastAsia="ko-KR"/>
    </w:rPr>
  </w:style>
  <w:style w:type="paragraph" w:styleId="NormalWeb">
    <w:name w:val="Normal (Web)"/>
    <w:basedOn w:val="Normal"/>
    <w:uiPriority w:val="99"/>
    <w:semiHidden/>
    <w:rsid w:val="00E56798"/>
    <w:pPr>
      <w:spacing w:before="100" w:beforeAutospacing="1" w:after="100" w:afterAutospacing="1"/>
    </w:pPr>
    <w:rPr>
      <w:rFonts w:ascii="Gulim" w:eastAsia="Gulim" w:hAnsi="Gulim" w:cs="Gulim"/>
      <w:color w:val="000000"/>
      <w:sz w:val="24"/>
      <w:szCs w:val="24"/>
      <w:lang w:eastAsia="ko-KR"/>
    </w:rPr>
  </w:style>
  <w:style w:type="paragraph" w:customStyle="1" w:styleId="1-cjk">
    <w:name w:val="본문형식1-cjk"/>
    <w:basedOn w:val="Normal"/>
    <w:uiPriority w:val="99"/>
    <w:rsid w:val="00E56798"/>
    <w:pPr>
      <w:spacing w:before="100" w:line="312" w:lineRule="auto"/>
      <w:ind w:left="113" w:firstLine="170"/>
      <w:jc w:val="both"/>
    </w:pPr>
    <w:rPr>
      <w:rFonts w:ascii="Batang" w:eastAsia="Malgun Gothic" w:hAnsi="Batang" w:cs="Gulim"/>
      <w:sz w:val="20"/>
      <w:szCs w:val="20"/>
      <w:lang w:eastAsia="ar-SA"/>
    </w:rPr>
  </w:style>
  <w:style w:type="numbering" w:customStyle="1" w:styleId="18">
    <w:name w:val="스타일18"/>
    <w:uiPriority w:val="99"/>
    <w:rsid w:val="005A71F7"/>
    <w:pPr>
      <w:numPr>
        <w:numId w:val="1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www.iritech.com" TargetMode="External"/><Relationship Id="rId50" Type="http://schemas.openxmlformats.org/officeDocument/2006/relationships/header" Target="header1.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G"/><Relationship Id="rId53"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www.iritech.com"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www.iritech.com" TargetMode="External"/><Relationship Id="rId8" Type="http://schemas.openxmlformats.org/officeDocument/2006/relationships/footnotes" Target="footnotes.xml"/><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 2023 Iritech, Inc. All rights reserved</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1979358-EC9C-475E-B1A7-5091571A61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1100</TotalTime>
  <Pages>41</Pages>
  <Words>7630</Words>
  <Characters>43491</Characters>
  <Application>Microsoft Office Word</Application>
  <DocSecurity>0</DocSecurity>
  <Lines>362</Lines>
  <Paragraphs>102</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
      <vt:lpstr/>
    </vt:vector>
  </TitlesOfParts>
  <Company>Basic User Guide</Company>
  <LinksUpToDate>false</LinksUpToDate>
  <CharactersWithSpaces>51019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Tech. Services</dc:creator>
  <cp:lastModifiedBy>ptdung</cp:lastModifiedBy>
  <cp:revision>11</cp:revision>
  <cp:lastPrinted>2011-02-22T06:32:00Z</cp:lastPrinted>
  <dcterms:created xsi:type="dcterms:W3CDTF">2023-04-26T08:39:00Z</dcterms:created>
  <dcterms:modified xsi:type="dcterms:W3CDTF">2024-01-05T10:32:00Z</dcterms:modified>
</cp:coreProperties>
</file>