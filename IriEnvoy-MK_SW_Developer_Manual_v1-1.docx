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6AAA" w:rsidRPr="00116AAA" w:rsidRDefault="002946ED" w:rsidP="00116AAA">
      <w:pPr>
        <w:rPr>
          <w:ins w:id="2" w:author="thuyhuynh" w:date="2023-05-08T11:22:00Z"/>
          <w:rFonts w:ascii="Poppins" w:hAnsi="Poppins" w:hint="eastAsia"/>
          <w:sz w:val="20"/>
          <w:szCs w:val="20"/>
        </w:rPr>
      </w:pPr>
      <w:del w:id="3" w:author="thuyhuynh" w:date="2023-05-08T11:22:00Z">
        <w:r w:rsidRPr="00116AAA" w:rsidDel="00116AAA">
          <w:rPr>
            <w:rFonts w:ascii="Poppins" w:hAnsi="Poppins"/>
            <w:noProof/>
            <w:sz w:val="20"/>
            <w:szCs w:val="20"/>
            <w:rPrChange w:id="4">
              <w:rPr>
                <w:noProof/>
              </w:rPr>
            </w:rPrChange>
          </w:rPr>
          <w:drawing>
            <wp:anchor distT="0" distB="0" distL="114300" distR="114300" simplePos="0" relativeHeight="251674624" behindDoc="1" locked="0" layoutInCell="1" allowOverlap="1" wp14:anchorId="22724348" wp14:editId="148BE292">
              <wp:simplePos x="0" y="0"/>
              <wp:positionH relativeFrom="column">
                <wp:posOffset>-954727</wp:posOffset>
              </wp:positionH>
              <wp:positionV relativeFrom="paragraph">
                <wp:posOffset>-938151</wp:posOffset>
              </wp:positionV>
              <wp:extent cx="7818665" cy="10117777"/>
              <wp:effectExtent l="19050" t="0" r="0" b="0"/>
              <wp:wrapNone/>
              <wp:docPr id="2"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srcRect/>
                      <a:stretch>
                        <a:fillRect/>
                      </a:stretch>
                    </pic:blipFill>
                    <pic:spPr bwMode="auto">
                      <a:xfrm>
                        <a:off x="0" y="0"/>
                        <a:ext cx="7818253" cy="10122195"/>
                      </a:xfrm>
                      <a:prstGeom prst="rect">
                        <a:avLst/>
                      </a:prstGeom>
                      <a:noFill/>
                      <a:ln w="9525">
                        <a:noFill/>
                        <a:miter lim="800000"/>
                        <a:headEnd/>
                        <a:tailEnd/>
                      </a:ln>
                    </pic:spPr>
                  </pic:pic>
                </a:graphicData>
              </a:graphic>
            </wp:anchor>
          </w:drawing>
        </w:r>
      </w:del>
      <w:ins w:id="5" w:author="thuyhuynh" w:date="2023-05-08T11:22:00Z">
        <w:del w:id="6" w:author="ptdung" w:date="2024-01-05T15:13:00Z">
          <w:r w:rsidR="00116AAA" w:rsidRPr="00116AAA" w:rsidDel="006B6CDB">
            <w:rPr>
              <w:rFonts w:ascii="Poppins" w:hAnsi="Poppins" w:cstheme="minorHAnsi" w:hint="eastAsia"/>
              <w:noProof/>
              <w:sz w:val="20"/>
              <w:szCs w:val="20"/>
              <w:rPrChange w:id="7" w:author="thuyhuynh" w:date="2023-05-08T11:25:00Z">
                <w:rPr>
                  <w:rFonts w:ascii="Poppins" w:hAnsi="Poppins" w:cstheme="minorHAnsi" w:hint="eastAsia"/>
                  <w:noProof/>
                  <w:sz w:val="20"/>
                  <w:szCs w:val="20"/>
                </w:rPr>
              </w:rPrChange>
            </w:rPr>
            <mc:AlternateContent>
              <mc:Choice Requires="wps">
                <w:drawing>
                  <wp:anchor distT="0" distB="0" distL="114300" distR="114300" simplePos="0" relativeHeight="251702272" behindDoc="0" locked="0" layoutInCell="1" allowOverlap="1" wp14:anchorId="479B5E15" wp14:editId="2E7529E4">
                    <wp:simplePos x="0" y="0"/>
                    <wp:positionH relativeFrom="column">
                      <wp:posOffset>-71755</wp:posOffset>
                    </wp:positionH>
                    <wp:positionV relativeFrom="paragraph">
                      <wp:posOffset>-447040</wp:posOffset>
                    </wp:positionV>
                    <wp:extent cx="2518410" cy="245745"/>
                    <wp:effectExtent l="0" t="0" r="0" b="0"/>
                    <wp:wrapNone/>
                    <wp:docPr id="383802113" name="TextBox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E6346DA1-1DF1-3143-B0F9-20D8C34B4B40}"/>
                        </a:ext>
                      </a:extLst>
                    </wp:docPr>
                    <wp:cNvGraphicFramePr/>
                    <a:graphic xmlns:a="http://schemas.openxmlformats.org/drawingml/2006/main">
                      <a:graphicData uri="http://schemas.microsoft.com/office/word/2010/wordprocessingShape">
                        <wps:wsp>
                          <wps:cNvSpPr txBox="1"/>
                          <wps:spPr>
                            <a:xfrm>
                              <a:off x="0" y="0"/>
                              <a:ext cx="2518410" cy="245745"/>
                            </a:xfrm>
                            <a:prstGeom prst="rect">
                              <a:avLst/>
                            </a:prstGeom>
                            <a:noFill/>
                          </wps:spPr>
                          <wps:txbx>
                            <w:txbxContent>
                              <w:p w:rsidR="003E7815" w:rsidRDefault="003E7815" w:rsidP="00116AAA">
                                <w:pPr>
                                  <w:pStyle w:val="NormalWeb"/>
                                  <w:spacing w:before="0" w:beforeAutospacing="0" w:after="0" w:afterAutospacing="0"/>
                                </w:pPr>
                                <w:del w:id="8" w:author="ptdung" w:date="2023-11-27T18:41:00Z">
                                  <w:r w:rsidDel="001C39D5">
                                    <w:rPr>
                                      <w:rFonts w:ascii="Poppins" w:hAnsi="Poppins" w:cs="Poppins"/>
                                      <w:kern w:val="24"/>
                                      <w:sz w:val="20"/>
                                      <w:szCs w:val="20"/>
                                    </w:rPr>
                                    <w:delText xml:space="preserve">April </w:delText>
                                  </w:r>
                                </w:del>
                                <w:ins w:id="9" w:author="ptdung" w:date="2023-11-27T18:41:00Z">
                                  <w:r>
                                    <w:rPr>
                                      <w:rFonts w:ascii="Poppins" w:hAnsi="Poppins" w:cs="Poppins"/>
                                      <w:kern w:val="24"/>
                                      <w:sz w:val="20"/>
                                      <w:szCs w:val="20"/>
                                    </w:rPr>
                                    <w:t xml:space="preserve">November </w:t>
                                  </w:r>
                                </w:ins>
                                <w:r>
                                  <w:rPr>
                                    <w:rFonts w:ascii="Poppins" w:hAnsi="Poppins" w:cs="Poppins"/>
                                    <w:kern w:val="24"/>
                                    <w:sz w:val="20"/>
                                    <w:szCs w:val="20"/>
                                  </w:rPr>
                                  <w:t>202</w:t>
                                </w:r>
                                <w:r>
                                  <w:rPr>
                                    <w:rFonts w:ascii="Poppins" w:hAnsi="Poppins" w:cs="Poppins" w:hint="eastAsia"/>
                                    <w:kern w:val="24"/>
                                    <w:sz w:val="20"/>
                                    <w:szCs w:val="20"/>
                                  </w:rPr>
                                  <w:t>3</w:t>
                                </w:r>
                              </w:p>
                            </w:txbxContent>
                          </wps:txbx>
                          <wps:bodyPr wrap="square" rtlCol="0">
                            <a:spAutoFit/>
                          </wps:bodyPr>
                        </wps:wsp>
                      </a:graphicData>
                    </a:graphic>
                  </wp:anchor>
                </w:drawing>
              </mc:Choice>
              <mc:Fallback>
                <w:pict>
                  <v:shapetype id="_x0000_t202" coordsize="21600,21600" o:spt="202" path="m,l,21600r21600,l21600,xe">
                    <v:stroke joinstyle="miter"/>
                    <v:path gradientshapeok="t" o:connecttype="rect"/>
                  </v:shapetype>
                  <v:shape id="TextBox 10" o:spid="_x0000_s1026" type="#_x0000_t202" style="position:absolute;margin-left:-5.65pt;margin-top:-35.2pt;width:198.3pt;height:19.3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" filled="f" stroked="f">
                    <v:textbox style="mso-fit-shape-to-text:t">
                      <w:txbxContent>
                        <w:p w:rsidR="003E7815" w:rsidRDefault="003E7815" w:rsidP="00116AAA">
                          <w:pPr>
                            <w:pStyle w:val="NormalWeb"/>
                            <w:spacing w:before="0" w:beforeAutospacing="0" w:after="0" w:afterAutospacing="0"/>
                          </w:pPr>
                          <w:del w:id="10" w:author="ptdung" w:date="2023-11-27T18:41:00Z">
                            <w:r w:rsidDel="001C39D5">
                              <w:rPr>
                                <w:rFonts w:ascii="Poppins" w:hAnsi="Poppins" w:cs="Poppins"/>
                                <w:kern w:val="24"/>
                                <w:sz w:val="20"/>
                                <w:szCs w:val="20"/>
                              </w:rPr>
                              <w:delText xml:space="preserve">April </w:delText>
                            </w:r>
                          </w:del>
                          <w:ins w:id="11" w:author="ptdung" w:date="2023-11-27T18:41:00Z">
                            <w:r>
                              <w:rPr>
                                <w:rFonts w:ascii="Poppins" w:hAnsi="Poppins" w:cs="Poppins"/>
                                <w:kern w:val="24"/>
                                <w:sz w:val="20"/>
                                <w:szCs w:val="20"/>
                              </w:rPr>
                              <w:t xml:space="preserve">November </w:t>
                            </w:r>
                          </w:ins>
                          <w:r>
                            <w:rPr>
                              <w:rFonts w:ascii="Poppins" w:hAnsi="Poppins" w:cs="Poppins"/>
                              <w:kern w:val="24"/>
                              <w:sz w:val="20"/>
                              <w:szCs w:val="20"/>
                            </w:rPr>
                            <w:t>202</w:t>
                          </w:r>
                          <w:r>
                            <w:rPr>
                              <w:rFonts w:ascii="Poppins" w:hAnsi="Poppins" w:cs="Poppins" w:hint="eastAsia"/>
                              <w:kern w:val="24"/>
                              <w:sz w:val="20"/>
                              <w:szCs w:val="20"/>
                            </w:rPr>
                            <w:t>3</w:t>
                          </w:r>
                        </w:p>
                      </w:txbxContent>
                    </v:textbox>
                  </v:shape>
                </w:pict>
              </mc:Fallback>
            </mc:AlternateContent>
          </w:r>
        </w:del>
        <w:r w:rsidR="00116AAA" w:rsidRPr="00116AAA">
          <w:rPr>
            <w:rFonts w:ascii="Poppins" w:hAnsi="Poppins" w:hint="eastAsia"/>
            <w:noProof/>
            <w:sz w:val="20"/>
            <w:szCs w:val="20"/>
            <w:rPrChange w:id="10" w:author="thuyhuynh" w:date="2023-05-08T11:25:00Z">
              <w:rPr>
                <w:rFonts w:ascii="Poppins" w:hAnsi="Poppins" w:hint="eastAsia"/>
                <w:noProof/>
                <w:sz w:val="20"/>
                <w:szCs w:val="20"/>
              </w:rPr>
            </w:rPrChange>
          </w:rPr>
          <mc:AlternateContent>
            <mc:Choice Requires="wps">
              <w:drawing>
                <wp:anchor distT="0" distB="0" distL="114300" distR="114300" simplePos="0" relativeHeight="251701248" behindDoc="0" locked="0" layoutInCell="1" allowOverlap="1" wp14:anchorId="482A84C9" wp14:editId="2234F6E7">
                  <wp:simplePos x="0" y="0"/>
                  <wp:positionH relativeFrom="column">
                    <wp:posOffset>-68580</wp:posOffset>
                  </wp:positionH>
                  <wp:positionV relativeFrom="paragraph">
                    <wp:posOffset>-960120</wp:posOffset>
                  </wp:positionV>
                  <wp:extent cx="1021080" cy="447040"/>
                  <wp:effectExtent l="0" t="0" r="7620" b="0"/>
                  <wp:wrapNone/>
                  <wp:docPr id="383802112" name="Rectangle 12">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09C623CF-6556-6642-9C4B-2791A57348AC}"/>
                      </a:ext>
                    </a:extLst>
                  </wp:docPr>
                  <wp:cNvGraphicFramePr/>
                  <a:graphic xmlns:a="http://schemas.openxmlformats.org/drawingml/2006/main">
                    <a:graphicData uri="http://schemas.microsoft.com/office/word/2010/wordprocessingShape">
                      <wps:wsp>
                        <wps:cNvSpPr/>
                        <wps:spPr>
                          <a:xfrm>
                            <a:off x="0" y="0"/>
                            <a:ext cx="1021080" cy="447040"/>
                          </a:xfrm>
                          <a:prstGeom prst="rect">
                            <a:avLst/>
                          </a:prstGeom>
                          <a:solidFill>
                            <a:srgbClr val="AC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w:pict>
                <v:rect id="Rectangle 12" o:spid="_x0000_s1026" style="position:absolute;margin-left:-5.4pt;margin-top:-75.6pt;width:80.4pt;height:35.2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" fillcolor="#ac0000" stroked="f" strokeweight="2pt"/>
              </w:pict>
            </mc:Fallback>
          </mc:AlternateContent>
        </w:r>
      </w:ins>
    </w:p>
    <w:p w:rsidR="00116AAA" w:rsidRPr="00116AAA" w:rsidRDefault="00116AAA" w:rsidP="00116AAA">
      <w:pPr>
        <w:rPr>
          <w:ins w:id="11" w:author="thuyhuynh" w:date="2023-05-08T11:22:00Z"/>
          <w:rFonts w:ascii="Poppins" w:hAnsi="Poppins" w:hint="eastAsia"/>
          <w:sz w:val="20"/>
          <w:szCs w:val="20"/>
        </w:rPr>
      </w:pPr>
    </w:p>
    <w:p w:rsidR="00116AAA" w:rsidRPr="00116AAA" w:rsidRDefault="00116AAA" w:rsidP="00116AAA">
      <w:pPr>
        <w:rPr>
          <w:ins w:id="12" w:author="thuyhuynh" w:date="2023-05-08T11:22:00Z"/>
          <w:rFonts w:ascii="Poppins" w:hAnsi="Poppins" w:hint="eastAsia"/>
          <w:sz w:val="20"/>
          <w:szCs w:val="20"/>
        </w:rPr>
      </w:pPr>
    </w:p>
    <w:p w:rsidR="00116AAA" w:rsidRPr="00116AAA" w:rsidRDefault="00116AAA" w:rsidP="00116AAA">
      <w:pPr>
        <w:rPr>
          <w:ins w:id="13" w:author="thuyhuynh" w:date="2023-05-08T11:22:00Z"/>
          <w:rFonts w:ascii="Poppins" w:hAnsi="Poppins" w:hint="eastAsia"/>
          <w:sz w:val="20"/>
          <w:szCs w:val="20"/>
        </w:rPr>
      </w:pPr>
    </w:p>
    <w:p w:rsidR="00116AAA" w:rsidRPr="00116AAA" w:rsidRDefault="00116AAA" w:rsidP="00116AAA">
      <w:pPr>
        <w:rPr>
          <w:ins w:id="14" w:author="thuyhuynh" w:date="2023-05-08T11:22:00Z"/>
          <w:rFonts w:ascii="Poppins" w:hAnsi="Poppins" w:hint="eastAsia"/>
          <w:sz w:val="20"/>
          <w:szCs w:val="20"/>
        </w:rPr>
      </w:pPr>
    </w:p>
    <w:p w:rsidR="00116AAA" w:rsidRPr="00116AAA" w:rsidRDefault="00116AAA" w:rsidP="00116AAA">
      <w:pPr>
        <w:rPr>
          <w:ins w:id="15" w:author="thuyhuynh" w:date="2023-05-08T11:22:00Z"/>
          <w:rFonts w:ascii="Poppins" w:hAnsi="Poppins" w:hint="eastAsia"/>
          <w:sz w:val="20"/>
          <w:szCs w:val="20"/>
        </w:rPr>
      </w:pPr>
    </w:p>
    <w:p w:rsidR="00116AAA" w:rsidRPr="00116AAA" w:rsidRDefault="006B6CDB" w:rsidP="00116AAA">
      <w:pPr>
        <w:rPr>
          <w:ins w:id="16" w:author="thuyhuynh" w:date="2023-05-08T11:22:00Z"/>
          <w:rFonts w:ascii="Poppins" w:hAnsi="Poppins" w:hint="eastAsia"/>
          <w:sz w:val="20"/>
          <w:szCs w:val="20"/>
        </w:rPr>
      </w:pPr>
      <w:ins w:id="17" w:author="thuyhuynh" w:date="2023-05-08T11:22:00Z">
        <w:r w:rsidRPr="001C39D5">
          <w:rPr>
            <w:rFonts w:ascii="Poppins" w:hAnsi="Poppins"/>
            <w:noProof/>
            <w:sz w:val="20"/>
            <w:szCs w:val="20"/>
            <w:rPrChange w:id="18">
              <w:rPr>
                <w:noProof/>
              </w:rPr>
            </w:rPrChange>
          </w:rPr>
          <mc:AlternateContent>
            <mc:Choice Requires="wps">
              <w:drawing>
                <wp:anchor distT="0" distB="0" distL="114300" distR="114300" simplePos="0" relativeHeight="251705344" behindDoc="0" locked="0" layoutInCell="1" allowOverlap="1" wp14:anchorId="64F0B443" wp14:editId="01405EF6">
                  <wp:simplePos x="0" y="0"/>
                  <wp:positionH relativeFrom="margin">
                    <wp:posOffset>513080</wp:posOffset>
                  </wp:positionH>
                  <wp:positionV relativeFrom="paragraph">
                    <wp:posOffset>74930</wp:posOffset>
                  </wp:positionV>
                  <wp:extent cx="6334760" cy="916305"/>
                  <wp:effectExtent l="0" t="0" r="0" b="0"/>
                  <wp:wrapNone/>
                  <wp:docPr id="7177021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4760" cy="916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5E38F2" w:rsidRDefault="003E7815">
                              <w:pPr>
                                <w:rPr>
                                  <w:ins w:id="19" w:author="thuyhuynh" w:date="2024-01-05T10:50:00Z"/>
                                  <w:rFonts w:ascii="Poppins SemiBold" w:hAnsi="Poppins SemiBold" w:hint="eastAsia"/>
                                  <w:b/>
                                  <w:sz w:val="56"/>
                                  <w:szCs w:val="56"/>
                                  <w:lang w:val="vi-VN"/>
                                </w:rPr>
                              </w:pPr>
                              <w:proofErr w:type="spellStart"/>
                              <w:ins w:id="20" w:author="thuyhuynh" w:date="2024-01-05T10:50:00Z">
                                <w:r w:rsidRPr="005E38F2">
                                  <w:rPr>
                                    <w:rFonts w:ascii="Poppins SemiBold" w:hAnsi="Poppins SemiBold"/>
                                    <w:b/>
                                    <w:sz w:val="56"/>
                                    <w:szCs w:val="56"/>
                                  </w:rPr>
                                  <w:t>Iri</w:t>
                                </w:r>
                                <w:proofErr w:type="spellEnd"/>
                                <w:r w:rsidRPr="005E38F2">
                                  <w:rPr>
                                    <w:rFonts w:ascii="Poppins SemiBold" w:hAnsi="Poppins SemiBold"/>
                                    <w:b/>
                                    <w:sz w:val="56"/>
                                    <w:szCs w:val="56"/>
                                    <w:lang w:val="vi-VN"/>
                                  </w:rPr>
                                  <w:t>Envoy</w:t>
                                </w:r>
                                <w:r w:rsidRPr="005E38F2">
                                  <w:rPr>
                                    <w:rFonts w:ascii="Poppins SemiBold" w:hAnsi="Poppins SemiBold"/>
                                    <w:b/>
                                    <w:sz w:val="56"/>
                                    <w:szCs w:val="56"/>
                                  </w:rPr>
                                  <w:t>-</w:t>
                                </w:r>
                                <w:r w:rsidRPr="005E38F2">
                                  <w:rPr>
                                    <w:rFonts w:ascii="Poppins SemiBold" w:hAnsi="Poppins SemiBold"/>
                                    <w:b/>
                                    <w:sz w:val="56"/>
                                    <w:szCs w:val="56"/>
                                    <w:lang w:val="vi-VN"/>
                                  </w:rPr>
                                  <w:t>MK</w:t>
                                </w:r>
                              </w:ins>
                            </w:p>
                            <w:p w:rsidR="003E7815" w:rsidRPr="00116AAA" w:rsidRDefault="003E7815">
                              <w:pPr>
                                <w:rPr>
                                  <w:ins w:id="21" w:author="thuyhuynh" w:date="2023-05-08T11:22:00Z"/>
                                  <w:rFonts w:ascii="Popins" w:hAnsi="Popins" w:cs="Arial"/>
                                  <w:b/>
                                  <w:sz w:val="56"/>
                                  <w:szCs w:val="56"/>
                                  <w:rPrChange w:id="22" w:author="thuyhuynh" w:date="2023-05-08T11:23:00Z">
                                    <w:rPr>
                                      <w:ins w:id="23" w:author="thuyhuynh" w:date="2023-05-08T11:22:00Z"/>
                                      <w:rFonts w:asciiTheme="minorHAnsi" w:hAnsiTheme="minorHAnsi" w:cs="Arial"/>
                                      <w:b/>
                                      <w:sz w:val="46"/>
                                      <w:szCs w:val="46"/>
                                    </w:rPr>
                                  </w:rPrChange>
                                </w:rPr>
                                <w:pPrChange w:id="24" w:author="ptdung" w:date="2024-01-05T15:11:00Z">
                                  <w:pPr>
                                    <w:jc w:val="center"/>
                                  </w:pPr>
                                </w:pPrChange>
                              </w:pPr>
                              <w:ins w:id="25" w:author="thuyhuynh" w:date="2023-05-08T11:22:00Z">
                                <w:r w:rsidRPr="00116AAA">
                                  <w:rPr>
                                    <w:rFonts w:ascii="Popins" w:hAnsi="Popins"/>
                                    <w:b/>
                                    <w:sz w:val="56"/>
                                    <w:szCs w:val="56"/>
                                    <w:lang w:eastAsia="ko-KR"/>
                                    <w:rPrChange w:id="26" w:author="thuyhuynh" w:date="2023-05-08T11:23:00Z">
                                      <w:rPr>
                                        <w:b/>
                                        <w:sz w:val="46"/>
                                        <w:szCs w:val="46"/>
                                        <w:lang w:eastAsia="ko-KR"/>
                                      </w:rPr>
                                    </w:rPrChange>
                                  </w:rPr>
                                  <w:t xml:space="preserve">Software Developer’s </w:t>
                                </w:r>
                                <w:r w:rsidRPr="00116AAA">
                                  <w:rPr>
                                    <w:rFonts w:ascii="Popins" w:hAnsi="Popins"/>
                                    <w:b/>
                                    <w:sz w:val="56"/>
                                    <w:szCs w:val="56"/>
                                    <w:rPrChange w:id="27" w:author="thuyhuynh" w:date="2023-05-08T11:23:00Z">
                                      <w:rPr>
                                        <w:b/>
                                        <w:sz w:val="46"/>
                                        <w:szCs w:val="46"/>
                                      </w:rPr>
                                    </w:rPrChange>
                                  </w:rPr>
                                  <w:t>Manual</w:t>
                                </w:r>
                              </w:ins>
                            </w:p>
                            <w:p w:rsidR="003E7815" w:rsidRPr="00D47577" w:rsidDel="00116AAA" w:rsidRDefault="003E7815">
                              <w:pPr>
                                <w:rPr>
                                  <w:del w:id="28" w:author="thuyhuynh" w:date="2023-05-08T11:22:00Z"/>
                                  <w:rFonts w:ascii="Poppins" w:hAnsi="Poppins" w:cs="Poppins" w:hint="eastAsia"/>
                                  <w:b/>
                                  <w:sz w:val="56"/>
                                  <w:szCs w:val="56"/>
                                  <w:lang w:val="vi-VN"/>
                                </w:rPr>
                                <w:pPrChange w:id="29" w:author="ptdung" w:date="2024-01-05T15:11:00Z">
                                  <w:pPr>
                                    <w:jc w:val="center"/>
                                  </w:pPr>
                                </w:pPrChange>
                              </w:pPr>
                              <w:del w:id="30" w:author="thuyhuynh" w:date="2023-05-08T11:22:00Z">
                                <w:r w:rsidRPr="00D47577" w:rsidDel="00116AAA">
                                  <w:rPr>
                                    <w:rFonts w:ascii="Poppins" w:hAnsi="Poppins" w:cs="Poppins"/>
                                    <w:b/>
                                    <w:sz w:val="56"/>
                                    <w:szCs w:val="56"/>
                                  </w:rPr>
                                  <w:delText>Iri</w:delText>
                                </w:r>
                                <w:r w:rsidRPr="00D47577" w:rsidDel="00116AAA">
                                  <w:rPr>
                                    <w:rFonts w:ascii="Poppins" w:hAnsi="Poppins" w:cs="Poppins"/>
                                    <w:b/>
                                    <w:sz w:val="56"/>
                                    <w:szCs w:val="56"/>
                                    <w:lang w:val="vi-VN"/>
                                  </w:rPr>
                                  <w:delText>Envoy</w:delText>
                                </w:r>
                                <w:r w:rsidRPr="00D47577" w:rsidDel="00116AAA">
                                  <w:rPr>
                                    <w:rFonts w:ascii="Poppins" w:hAnsi="Poppins" w:cs="Poppins"/>
                                    <w:b/>
                                    <w:sz w:val="56"/>
                                    <w:szCs w:val="56"/>
                                  </w:rPr>
                                  <w:delText>-</w:delText>
                                </w:r>
                                <w:r w:rsidRPr="00D47577" w:rsidDel="00116AAA">
                                  <w:rPr>
                                    <w:rFonts w:ascii="Poppins" w:hAnsi="Poppins" w:cs="Poppins"/>
                                    <w:b/>
                                    <w:sz w:val="56"/>
                                    <w:szCs w:val="56"/>
                                    <w:lang w:val="vi-VN"/>
                                  </w:rPr>
                                  <w:delText>MK</w:delText>
                                </w:r>
                              </w:del>
                            </w:p>
                            <w:p w:rsidR="003E7815" w:rsidRPr="00D47577" w:rsidRDefault="003E7815">
                              <w:pPr>
                                <w:rPr>
                                  <w:rFonts w:ascii="Poppins" w:hAnsi="Poppins" w:cs="Poppins" w:hint="eastAsia"/>
                                  <w:b/>
                                  <w:sz w:val="56"/>
                                  <w:szCs w:val="56"/>
                                  <w:lang w:eastAsia="ko-KR"/>
                                </w:rPr>
                                <w:pPrChange w:id="31" w:author="ptdung" w:date="2024-01-05T15:11:00Z">
                                  <w:pPr>
                                    <w:jc w:val="center"/>
                                  </w:pPr>
                                </w:pPrChange>
                              </w:pPr>
                              <w:del w:id="32" w:author="thuyhuynh" w:date="2023-05-08T11:22:00Z">
                                <w:r w:rsidRPr="00D47577" w:rsidDel="00116AAA">
                                  <w:rPr>
                                    <w:rFonts w:ascii="Poppins" w:hAnsi="Poppins" w:cs="Poppins"/>
                                    <w:b/>
                                    <w:sz w:val="56"/>
                                    <w:szCs w:val="56"/>
                                  </w:rPr>
                                  <w:delText xml:space="preserve">Basic User’s Guide </w:delText>
                                </w:r>
                                <w:r w:rsidRPr="00D47577" w:rsidDel="00116AAA">
                                  <w:rPr>
                                    <w:rFonts w:ascii="Poppins" w:hAnsi="Poppins" w:cs="Poppins"/>
                                    <w:b/>
                                    <w:sz w:val="56"/>
                                    <w:szCs w:val="56"/>
                                    <w:lang w:eastAsia="ko-KR"/>
                                  </w:rPr>
                                  <w:delText>for Windows</w:delText>
                                </w:r>
                              </w:del>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40.4pt;margin-top:5.9pt;width:498.8pt;height:72.1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" filled="f" stroked="f">
                  <v:textbox>
                    <w:txbxContent>
                      <w:p w:rsidR="003E7815" w:rsidRPr="005E38F2" w:rsidRDefault="003E7815" w:rsidP="006B6CDB">
                        <w:pPr>
                          <w:rPr>
                            <w:ins w:id="38" w:author="thuyhuynh" w:date="2024-01-05T10:50:00Z"/>
                            <w:rFonts w:ascii="Poppins SemiBold" w:hAnsi="Poppins SemiBold" w:hint="eastAsia"/>
                            <w:b/>
                            <w:sz w:val="56"/>
                            <w:szCs w:val="56"/>
                            <w:lang w:val="vi-VN"/>
                          </w:rPr>
                          <w:pPrChange w:id="39" w:author="ptdung" w:date="2024-01-05T15:11:00Z">
                            <w:pPr/>
                          </w:pPrChange>
                        </w:pPr>
                        <w:proofErr w:type="spellStart"/>
                        <w:ins w:id="40" w:author="thuyhuynh" w:date="2024-01-05T10:50:00Z">
                          <w:r w:rsidRPr="005E38F2">
                            <w:rPr>
                              <w:rFonts w:ascii="Poppins SemiBold" w:hAnsi="Poppins SemiBold"/>
                              <w:b/>
                              <w:sz w:val="56"/>
                              <w:szCs w:val="56"/>
                            </w:rPr>
                            <w:t>Iri</w:t>
                          </w:r>
                          <w:proofErr w:type="spellEnd"/>
                          <w:r w:rsidRPr="005E38F2">
                            <w:rPr>
                              <w:rFonts w:ascii="Poppins SemiBold" w:hAnsi="Poppins SemiBold"/>
                              <w:b/>
                              <w:sz w:val="56"/>
                              <w:szCs w:val="56"/>
                              <w:lang w:val="vi-VN"/>
                            </w:rPr>
                            <w:t>Envoy</w:t>
                          </w:r>
                          <w:r w:rsidRPr="005E38F2">
                            <w:rPr>
                              <w:rFonts w:ascii="Poppins SemiBold" w:hAnsi="Poppins SemiBold"/>
                              <w:b/>
                              <w:sz w:val="56"/>
                              <w:szCs w:val="56"/>
                            </w:rPr>
                            <w:t>-</w:t>
                          </w:r>
                          <w:r w:rsidRPr="005E38F2">
                            <w:rPr>
                              <w:rFonts w:ascii="Poppins SemiBold" w:hAnsi="Poppins SemiBold"/>
                              <w:b/>
                              <w:sz w:val="56"/>
                              <w:szCs w:val="56"/>
                              <w:lang w:val="vi-VN"/>
                            </w:rPr>
                            <w:t>MK</w:t>
                          </w:r>
                        </w:ins>
                      </w:p>
                      <w:p w:rsidR="003E7815" w:rsidRPr="00116AAA" w:rsidRDefault="003E7815" w:rsidP="006B6CDB">
                        <w:pPr>
                          <w:rPr>
                            <w:ins w:id="41" w:author="thuyhuynh" w:date="2023-05-08T11:22:00Z"/>
                            <w:rFonts w:ascii="Popins" w:hAnsi="Popins" w:cs="Arial"/>
                            <w:b/>
                            <w:sz w:val="56"/>
                            <w:szCs w:val="56"/>
                            <w:rPrChange w:id="42" w:author="thuyhuynh" w:date="2023-05-08T11:23:00Z">
                              <w:rPr>
                                <w:ins w:id="43" w:author="thuyhuynh" w:date="2023-05-08T11:22:00Z"/>
                                <w:rFonts w:asciiTheme="minorHAnsi" w:hAnsiTheme="minorHAnsi" w:cs="Arial"/>
                                <w:b/>
                                <w:sz w:val="46"/>
                                <w:szCs w:val="46"/>
                              </w:rPr>
                            </w:rPrChange>
                          </w:rPr>
                          <w:pPrChange w:id="44" w:author="ptdung" w:date="2024-01-05T15:11:00Z">
                            <w:pPr>
                              <w:jc w:val="center"/>
                            </w:pPr>
                          </w:pPrChange>
                        </w:pPr>
                        <w:ins w:id="45" w:author="thuyhuynh" w:date="2023-05-08T11:22:00Z">
                          <w:r w:rsidRPr="00116AAA">
                            <w:rPr>
                              <w:rFonts w:ascii="Popins" w:hAnsi="Popins"/>
                              <w:b/>
                              <w:sz w:val="56"/>
                              <w:szCs w:val="56"/>
                              <w:lang w:eastAsia="ko-KR"/>
                              <w:rPrChange w:id="46" w:author="thuyhuynh" w:date="2023-05-08T11:23:00Z">
                                <w:rPr>
                                  <w:b/>
                                  <w:sz w:val="46"/>
                                  <w:szCs w:val="46"/>
                                  <w:lang w:eastAsia="ko-KR"/>
                                </w:rPr>
                              </w:rPrChange>
                            </w:rPr>
                            <w:t>Software Develop</w:t>
                          </w:r>
                          <w:bookmarkStart w:id="47" w:name="_GoBack"/>
                          <w:r w:rsidRPr="00116AAA">
                            <w:rPr>
                              <w:rFonts w:ascii="Popins" w:hAnsi="Popins"/>
                              <w:b/>
                              <w:sz w:val="56"/>
                              <w:szCs w:val="56"/>
                              <w:lang w:eastAsia="ko-KR"/>
                              <w:rPrChange w:id="48" w:author="thuyhuynh" w:date="2023-05-08T11:23:00Z">
                                <w:rPr>
                                  <w:b/>
                                  <w:sz w:val="46"/>
                                  <w:szCs w:val="46"/>
                                  <w:lang w:eastAsia="ko-KR"/>
                                </w:rPr>
                              </w:rPrChange>
                            </w:rPr>
                            <w:t xml:space="preserve">er’s </w:t>
                          </w:r>
                          <w:r w:rsidRPr="00116AAA">
                            <w:rPr>
                              <w:rFonts w:ascii="Popins" w:hAnsi="Popins"/>
                              <w:b/>
                              <w:sz w:val="56"/>
                              <w:szCs w:val="56"/>
                              <w:rPrChange w:id="49" w:author="thuyhuynh" w:date="2023-05-08T11:23:00Z">
                                <w:rPr>
                                  <w:b/>
                                  <w:sz w:val="46"/>
                                  <w:szCs w:val="46"/>
                                </w:rPr>
                              </w:rPrChange>
                            </w:rPr>
                            <w:t>Manual</w:t>
                          </w:r>
                        </w:ins>
                      </w:p>
                      <w:p w:rsidR="003E7815" w:rsidRPr="00D47577" w:rsidDel="00116AAA" w:rsidRDefault="003E7815" w:rsidP="006B6CDB">
                        <w:pPr>
                          <w:rPr>
                            <w:del w:id="50" w:author="thuyhuynh" w:date="2023-05-08T11:22:00Z"/>
                            <w:rFonts w:ascii="Poppins" w:hAnsi="Poppins" w:cs="Poppins" w:hint="eastAsia"/>
                            <w:b/>
                            <w:sz w:val="56"/>
                            <w:szCs w:val="56"/>
                            <w:lang w:val="vi-VN"/>
                          </w:rPr>
                          <w:pPrChange w:id="51" w:author="ptdung" w:date="2024-01-05T15:11:00Z">
                            <w:pPr>
                              <w:jc w:val="center"/>
                            </w:pPr>
                          </w:pPrChange>
                        </w:pPr>
                        <w:del w:id="52" w:author="thuyhuynh" w:date="2023-05-08T11:22:00Z">
                          <w:r w:rsidRPr="00D47577" w:rsidDel="00116AAA">
                            <w:rPr>
                              <w:rFonts w:ascii="Poppins" w:hAnsi="Poppins" w:cs="Poppins"/>
                              <w:b/>
                              <w:sz w:val="56"/>
                              <w:szCs w:val="56"/>
                            </w:rPr>
                            <w:delText>Iri</w:delText>
                          </w:r>
                          <w:r w:rsidRPr="00D47577" w:rsidDel="00116AAA">
                            <w:rPr>
                              <w:rFonts w:ascii="Poppins" w:hAnsi="Poppins" w:cs="Poppins"/>
                              <w:b/>
                              <w:sz w:val="56"/>
                              <w:szCs w:val="56"/>
                              <w:lang w:val="vi-VN"/>
                            </w:rPr>
                            <w:delText>Envoy</w:delText>
                          </w:r>
                          <w:bookmarkEnd w:id="47"/>
                          <w:r w:rsidRPr="00D47577" w:rsidDel="00116AAA">
                            <w:rPr>
                              <w:rFonts w:ascii="Poppins" w:hAnsi="Poppins" w:cs="Poppins"/>
                              <w:b/>
                              <w:sz w:val="56"/>
                              <w:szCs w:val="56"/>
                            </w:rPr>
                            <w:delText>-</w:delText>
                          </w:r>
                          <w:r w:rsidRPr="00D47577" w:rsidDel="00116AAA">
                            <w:rPr>
                              <w:rFonts w:ascii="Poppins" w:hAnsi="Poppins" w:cs="Poppins"/>
                              <w:b/>
                              <w:sz w:val="56"/>
                              <w:szCs w:val="56"/>
                              <w:lang w:val="vi-VN"/>
                            </w:rPr>
                            <w:delText>MK</w:delText>
                          </w:r>
                        </w:del>
                      </w:p>
                      <w:p w:rsidR="003E7815" w:rsidRPr="00D47577" w:rsidRDefault="003E7815" w:rsidP="006B6CDB">
                        <w:pPr>
                          <w:rPr>
                            <w:rFonts w:ascii="Poppins" w:hAnsi="Poppins" w:cs="Poppins" w:hint="eastAsia"/>
                            <w:b/>
                            <w:sz w:val="56"/>
                            <w:szCs w:val="56"/>
                            <w:lang w:eastAsia="ko-KR"/>
                          </w:rPr>
                          <w:pPrChange w:id="53" w:author="ptdung" w:date="2024-01-05T15:11:00Z">
                            <w:pPr>
                              <w:jc w:val="center"/>
                            </w:pPr>
                          </w:pPrChange>
                        </w:pPr>
                        <w:del w:id="54" w:author="thuyhuynh" w:date="2023-05-08T11:22:00Z">
                          <w:r w:rsidRPr="00D47577" w:rsidDel="00116AAA">
                            <w:rPr>
                              <w:rFonts w:ascii="Poppins" w:hAnsi="Poppins" w:cs="Poppins"/>
                              <w:b/>
                              <w:sz w:val="56"/>
                              <w:szCs w:val="56"/>
                            </w:rPr>
                            <w:delText xml:space="preserve">Basic User’s Guide </w:delText>
                          </w:r>
                          <w:r w:rsidRPr="00D47577" w:rsidDel="00116AAA">
                            <w:rPr>
                              <w:rFonts w:ascii="Poppins" w:hAnsi="Poppins" w:cs="Poppins"/>
                              <w:b/>
                              <w:sz w:val="56"/>
                              <w:szCs w:val="56"/>
                              <w:lang w:eastAsia="ko-KR"/>
                            </w:rPr>
                            <w:delText>for Windows</w:delText>
                          </w:r>
                        </w:del>
                      </w:p>
                    </w:txbxContent>
                  </v:textbox>
                  <w10:wrap anchorx="margin"/>
                </v:shape>
              </w:pict>
            </mc:Fallback>
          </mc:AlternateContent>
        </w:r>
      </w:ins>
    </w:p>
    <w:p w:rsidR="00116AAA" w:rsidRPr="00116AAA" w:rsidRDefault="00116AAA" w:rsidP="00116AAA">
      <w:pPr>
        <w:rPr>
          <w:ins w:id="33" w:author="thuyhuynh" w:date="2023-05-08T11:22:00Z"/>
          <w:rFonts w:ascii="Poppins" w:hAnsi="Poppins" w:hint="eastAsia"/>
          <w:sz w:val="20"/>
          <w:szCs w:val="20"/>
        </w:rPr>
      </w:pPr>
    </w:p>
    <w:p w:rsidR="00116AAA" w:rsidRPr="00116AAA" w:rsidRDefault="00116AAA" w:rsidP="00116AAA">
      <w:pPr>
        <w:rPr>
          <w:ins w:id="34" w:author="thuyhuynh" w:date="2023-05-08T11:22:00Z"/>
          <w:rFonts w:ascii="Poppins" w:hAnsi="Poppins" w:hint="eastAsia"/>
          <w:sz w:val="20"/>
          <w:szCs w:val="20"/>
        </w:rPr>
      </w:pPr>
    </w:p>
    <w:p w:rsidR="00116AAA" w:rsidRPr="00116AAA" w:rsidRDefault="00116AAA" w:rsidP="00116AAA">
      <w:pPr>
        <w:rPr>
          <w:ins w:id="35" w:author="thuyhuynh" w:date="2023-05-08T11:22:00Z"/>
          <w:rFonts w:ascii="Poppins" w:hAnsi="Poppins" w:hint="eastAsia"/>
          <w:sz w:val="20"/>
          <w:szCs w:val="20"/>
        </w:rPr>
      </w:pPr>
    </w:p>
    <w:p w:rsidR="00116AAA" w:rsidRPr="00116AAA" w:rsidRDefault="00116AAA" w:rsidP="00116AAA">
      <w:pPr>
        <w:rPr>
          <w:ins w:id="36" w:author="thuyhuynh" w:date="2023-05-08T11:22:00Z"/>
          <w:rFonts w:ascii="Poppins" w:hAnsi="Poppins" w:hint="eastAsia"/>
          <w:sz w:val="20"/>
          <w:szCs w:val="20"/>
        </w:rPr>
      </w:pPr>
    </w:p>
    <w:p w:rsidR="00116AAA" w:rsidRPr="00116AAA" w:rsidRDefault="00116AAA" w:rsidP="00116AAA">
      <w:pPr>
        <w:rPr>
          <w:ins w:id="37" w:author="thuyhuynh" w:date="2023-05-08T11:22:00Z"/>
          <w:rFonts w:ascii="Poppins" w:hAnsi="Poppins" w:hint="eastAsia"/>
          <w:sz w:val="20"/>
          <w:szCs w:val="20"/>
        </w:rPr>
      </w:pPr>
    </w:p>
    <w:customXmlInsRangeStart w:id="38" w:author="thuyhuynh" w:date="2023-05-08T11:22:00Z"/>
    <w:sdt>
      <w:sdtPr>
        <w:rPr>
          <w:rFonts w:ascii="Poppins" w:hAnsi="Poppins"/>
          <w:sz w:val="20"/>
          <w:szCs w:val="20"/>
        </w:rPr>
        <w:id w:val="758145235"/>
        <w:docPartObj>
          <w:docPartGallery w:val="Cover Pages"/>
          <w:docPartUnique/>
        </w:docPartObj>
      </w:sdtPr>
      <w:sdtEndPr/>
      <w:sdtContent>
        <w:customXmlInsRangeEnd w:id="38"/>
        <w:bookmarkStart w:id="39" w:name="_GoBack" w:displacedByCustomXml="prev"/>
        <w:bookmarkEnd w:id="39" w:displacedByCustomXml="prev"/>
        <w:p w:rsidR="00116AAA" w:rsidRPr="00116AAA" w:rsidRDefault="006B6CDB" w:rsidP="00116AAA">
          <w:pPr>
            <w:rPr>
              <w:ins w:id="40" w:author="thuyhuynh" w:date="2023-05-08T11:22:00Z"/>
              <w:rFonts w:ascii="Poppins" w:hAnsi="Poppins" w:hint="eastAsia"/>
              <w:sz w:val="20"/>
              <w:szCs w:val="20"/>
            </w:rPr>
          </w:pPr>
          <w:ins w:id="41" w:author="thuyhuynh" w:date="2023-05-08T11:22:00Z">
            <w:r w:rsidRPr="00DD5DFA">
              <w:rPr>
                <w:rFonts w:ascii="Poppins" w:hAnsi="Poppins" w:cstheme="minorHAnsi" w:hint="eastAsia"/>
                <w:noProof/>
                <w:sz w:val="20"/>
                <w:szCs w:val="20"/>
              </w:rPr>
              <mc:AlternateContent>
                <mc:Choice Requires="wps">
                  <w:drawing>
                    <wp:anchor distT="0" distB="0" distL="114300" distR="114300" simplePos="0" relativeHeight="251703296" behindDoc="0" locked="0" layoutInCell="1" allowOverlap="1" wp14:anchorId="477C08CB" wp14:editId="7C6A4064">
                      <wp:simplePos x="0" y="0"/>
                      <wp:positionH relativeFrom="column">
                        <wp:posOffset>544830</wp:posOffset>
                      </wp:positionH>
                      <wp:positionV relativeFrom="paragraph">
                        <wp:posOffset>119380</wp:posOffset>
                      </wp:positionV>
                      <wp:extent cx="2518410" cy="245745"/>
                      <wp:effectExtent l="0" t="0" r="0" b="0"/>
                      <wp:wrapNone/>
                      <wp:docPr id="1382497480" name="TextBox 10">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E6346DA1-1DF1-3143-B0F9-20D8C34B4B40}"/>
                          </a:ext>
                        </a:extLst>
                      </wp:docPr>
                      <wp:cNvGraphicFramePr/>
                      <a:graphic xmlns:a="http://schemas.openxmlformats.org/drawingml/2006/main">
                        <a:graphicData uri="http://schemas.microsoft.com/office/word/2010/wordprocessingShape">
                          <wps:wsp>
                            <wps:cNvSpPr txBox="1"/>
                            <wps:spPr>
                              <a:xfrm>
                                <a:off x="0" y="0"/>
                                <a:ext cx="2518410" cy="245745"/>
                              </a:xfrm>
                              <a:prstGeom prst="rect">
                                <a:avLst/>
                              </a:prstGeom>
                              <a:noFill/>
                            </wps:spPr>
                            <wps:txbx>
                              <w:txbxContent>
                                <w:p w:rsidR="003E7815" w:rsidRPr="006B6CDB" w:rsidRDefault="006B6CDB" w:rsidP="00116AAA">
                                  <w:pPr>
                                    <w:pStyle w:val="NormalWeb"/>
                                    <w:spacing w:before="0" w:beforeAutospacing="0" w:after="0" w:afterAutospacing="0"/>
                                    <w:rPr>
                                      <w:rFonts w:hint="eastAsia"/>
                                      <w:rPrChange w:id="42" w:author="ptdung" w:date="2024-01-05T15:12:00Z">
                                        <w:rPr>
                                          <w:rFonts w:ascii="Poppins Light" w:hAnsi="Poppins Light" w:hint="eastAsia"/>
                                        </w:rPr>
                                      </w:rPrChange>
                                    </w:rPr>
                                  </w:pPr>
                                  <w:ins w:id="43" w:author="ptdung" w:date="2024-01-05T15:12:00Z">
                                    <w:r>
                                      <w:rPr>
                                        <w:rFonts w:ascii="Poppins" w:hAnsi="Poppins" w:cs="Poppins"/>
                                        <w:kern w:val="24"/>
                                        <w:sz w:val="20"/>
                                        <w:szCs w:val="20"/>
                                      </w:rPr>
                                      <w:t xml:space="preserve">Version </w:t>
                                    </w:r>
                                  </w:ins>
                                  <w:ins w:id="44" w:author="ptdung" w:date="2024-01-05T17:34:00Z">
                                    <w:r w:rsidR="0020043F">
                                      <w:rPr>
                                        <w:rFonts w:ascii="Poppins" w:hAnsi="Poppins" w:cs="Poppins"/>
                                        <w:kern w:val="24"/>
                                        <w:sz w:val="20"/>
                                        <w:szCs w:val="20"/>
                                      </w:rPr>
                                      <w:t>1</w:t>
                                    </w:r>
                                  </w:ins>
                                  <w:ins w:id="45" w:author="ptdung" w:date="2024-01-05T15:13:00Z">
                                    <w:r>
                                      <w:rPr>
                                        <w:rFonts w:ascii="Poppins" w:hAnsi="Poppins" w:cs="Poppins"/>
                                        <w:kern w:val="24"/>
                                        <w:sz w:val="20"/>
                                        <w:szCs w:val="20"/>
                                      </w:rPr>
                                      <w:t>.</w:t>
                                    </w:r>
                                  </w:ins>
                                  <w:ins w:id="46" w:author="ptdung" w:date="2024-01-05T17:34:00Z">
                                    <w:r w:rsidR="0020043F">
                                      <w:rPr>
                                        <w:rFonts w:ascii="Poppins" w:hAnsi="Poppins" w:cs="Poppins"/>
                                        <w:kern w:val="24"/>
                                        <w:sz w:val="20"/>
                                        <w:szCs w:val="20"/>
                                      </w:rPr>
                                      <w:t>1</w:t>
                                    </w:r>
                                  </w:ins>
                                  <w:ins w:id="47" w:author="ptdung" w:date="2024-01-05T15:12:00Z">
                                    <w:r>
                                      <w:rPr>
                                        <w:rFonts w:ascii="Poppins" w:hAnsi="Poppins" w:cs="Poppins"/>
                                        <w:kern w:val="24"/>
                                        <w:sz w:val="20"/>
                                        <w:szCs w:val="20"/>
                                      </w:rPr>
                                      <w:t xml:space="preserve">, </w:t>
                                    </w:r>
                                  </w:ins>
                                  <w:ins w:id="48" w:author="ptdung" w:date="2024-01-05T17:34:00Z">
                                    <w:r w:rsidR="0020043F">
                                      <w:rPr>
                                        <w:rFonts w:ascii="Poppins" w:hAnsi="Poppins" w:cs="Poppins"/>
                                        <w:kern w:val="24"/>
                                        <w:sz w:val="20"/>
                                        <w:szCs w:val="20"/>
                                      </w:rPr>
                                      <w:t>April</w:t>
                                    </w:r>
                                  </w:ins>
                                  <w:ins w:id="49" w:author="ptdung" w:date="2024-01-05T15:12:00Z">
                                    <w:r>
                                      <w:rPr>
                                        <w:rFonts w:ascii="Poppins" w:hAnsi="Poppins" w:cs="Poppins"/>
                                        <w:kern w:val="24"/>
                                        <w:sz w:val="20"/>
                                        <w:szCs w:val="20"/>
                                      </w:rPr>
                                      <w:t xml:space="preserve"> 2023</w:t>
                                    </w:r>
                                  </w:ins>
                                  <w:del w:id="50" w:author="ptdung" w:date="2024-01-05T15:12:00Z">
                                    <w:r w:rsidR="003E7815" w:rsidDel="006B6CDB">
                                      <w:rPr>
                                        <w:rFonts w:ascii="Poppins Light" w:hAnsi="Poppins Light" w:cs="Poppins"/>
                                        <w:kern w:val="24"/>
                                        <w:sz w:val="20"/>
                                        <w:szCs w:val="20"/>
                                      </w:rPr>
                                      <w:delText>Document Version 2</w:delText>
                                    </w:r>
                                  </w:del>
                                  <w:ins w:id="51" w:author="thuyhuynh" w:date="2023-05-08T11:23:00Z">
                                    <w:del w:id="52" w:author="ptdung" w:date="2024-01-05T12:00:00Z">
                                      <w:r w:rsidR="003E7815" w:rsidDel="00673935">
                                        <w:rPr>
                                          <w:rFonts w:ascii="Poppins Light" w:hAnsi="Poppins Light" w:cs="Poppins"/>
                                          <w:kern w:val="24"/>
                                          <w:sz w:val="20"/>
                                          <w:szCs w:val="20"/>
                                        </w:rPr>
                                        <w:delText>1</w:delText>
                                      </w:r>
                                    </w:del>
                                  </w:ins>
                                  <w:del w:id="53" w:author="ptdung" w:date="2024-01-05T12:00:00Z">
                                    <w:r w:rsidR="003E7815" w:rsidDel="00673935">
                                      <w:rPr>
                                        <w:rFonts w:ascii="Poppins Light" w:hAnsi="Poppins Light" w:cs="Poppins"/>
                                        <w:kern w:val="24"/>
                                        <w:sz w:val="20"/>
                                        <w:szCs w:val="20"/>
                                      </w:rPr>
                                      <w:delText>.</w:delText>
                                    </w:r>
                                  </w:del>
                                  <w:del w:id="54" w:author="ptdung" w:date="2023-11-27T18:41:00Z">
                                    <w:r w:rsidR="003E7815" w:rsidDel="001C39D5">
                                      <w:rPr>
                                        <w:rFonts w:ascii="Poppins Light" w:hAnsi="Poppins Light" w:cs="Poppins" w:hint="eastAsia"/>
                                        <w:kern w:val="24"/>
                                        <w:sz w:val="20"/>
                                        <w:szCs w:val="20"/>
                                      </w:rPr>
                                      <w:delText>0</w:delText>
                                    </w:r>
                                  </w:del>
                                </w:p>
                              </w:txbxContent>
                            </wps:txbx>
                            <wps:bodyPr wrap="square" rtlCol="0">
                              <a:sp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margin-left:42.9pt;margin-top:9.4pt;width:198.3pt;height:19.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" filled="f" stroked="f">
                      <v:textbox style="mso-fit-shape-to-text:t">
                        <w:txbxContent>
                          <w:p w:rsidR="003E7815" w:rsidRPr="006B6CDB" w:rsidRDefault="006B6CDB" w:rsidP="00116AAA">
                            <w:pPr>
                              <w:pStyle w:val="NormalWeb"/>
                              <w:spacing w:before="0" w:beforeAutospacing="0" w:after="0" w:afterAutospacing="0"/>
                              <w:rPr>
                                <w:rFonts w:hint="eastAsia"/>
                                <w:rPrChange w:id="55" w:author="ptdung" w:date="2024-01-05T15:12:00Z">
                                  <w:rPr>
                                    <w:rFonts w:ascii="Poppins Light" w:hAnsi="Poppins Light" w:hint="eastAsia"/>
                                  </w:rPr>
                                </w:rPrChange>
                              </w:rPr>
                            </w:pPr>
                            <w:ins w:id="56" w:author="ptdung" w:date="2024-01-05T15:12:00Z">
                              <w:r>
                                <w:rPr>
                                  <w:rFonts w:ascii="Poppins" w:hAnsi="Poppins" w:cs="Poppins"/>
                                  <w:kern w:val="24"/>
                                  <w:sz w:val="20"/>
                                  <w:szCs w:val="20"/>
                                </w:rPr>
                                <w:t xml:space="preserve">Version </w:t>
                              </w:r>
                            </w:ins>
                            <w:ins w:id="57" w:author="ptdung" w:date="2024-01-05T17:34:00Z">
                              <w:r w:rsidR="0020043F">
                                <w:rPr>
                                  <w:rFonts w:ascii="Poppins" w:hAnsi="Poppins" w:cs="Poppins"/>
                                  <w:kern w:val="24"/>
                                  <w:sz w:val="20"/>
                                  <w:szCs w:val="20"/>
                                </w:rPr>
                                <w:t>1</w:t>
                              </w:r>
                            </w:ins>
                            <w:ins w:id="58" w:author="ptdung" w:date="2024-01-05T15:13:00Z">
                              <w:r>
                                <w:rPr>
                                  <w:rFonts w:ascii="Poppins" w:hAnsi="Poppins" w:cs="Poppins"/>
                                  <w:kern w:val="24"/>
                                  <w:sz w:val="20"/>
                                  <w:szCs w:val="20"/>
                                </w:rPr>
                                <w:t>.</w:t>
                              </w:r>
                            </w:ins>
                            <w:ins w:id="59" w:author="ptdung" w:date="2024-01-05T17:34:00Z">
                              <w:r w:rsidR="0020043F">
                                <w:rPr>
                                  <w:rFonts w:ascii="Poppins" w:hAnsi="Poppins" w:cs="Poppins"/>
                                  <w:kern w:val="24"/>
                                  <w:sz w:val="20"/>
                                  <w:szCs w:val="20"/>
                                </w:rPr>
                                <w:t>1</w:t>
                              </w:r>
                            </w:ins>
                            <w:ins w:id="60" w:author="ptdung" w:date="2024-01-05T15:12:00Z">
                              <w:r>
                                <w:rPr>
                                  <w:rFonts w:ascii="Poppins" w:hAnsi="Poppins" w:cs="Poppins"/>
                                  <w:kern w:val="24"/>
                                  <w:sz w:val="20"/>
                                  <w:szCs w:val="20"/>
                                </w:rPr>
                                <w:t xml:space="preserve">, </w:t>
                              </w:r>
                            </w:ins>
                            <w:ins w:id="61" w:author="ptdung" w:date="2024-01-05T17:34:00Z">
                              <w:r w:rsidR="0020043F">
                                <w:rPr>
                                  <w:rFonts w:ascii="Poppins" w:hAnsi="Poppins" w:cs="Poppins"/>
                                  <w:kern w:val="24"/>
                                  <w:sz w:val="20"/>
                                  <w:szCs w:val="20"/>
                                </w:rPr>
                                <w:t>April</w:t>
                              </w:r>
                            </w:ins>
                            <w:ins w:id="62" w:author="ptdung" w:date="2024-01-05T15:12:00Z">
                              <w:r>
                                <w:rPr>
                                  <w:rFonts w:ascii="Poppins" w:hAnsi="Poppins" w:cs="Poppins"/>
                                  <w:kern w:val="24"/>
                                  <w:sz w:val="20"/>
                                  <w:szCs w:val="20"/>
                                </w:rPr>
                                <w:t xml:space="preserve"> 2023</w:t>
                              </w:r>
                            </w:ins>
                            <w:del w:id="63" w:author="ptdung" w:date="2024-01-05T15:12:00Z">
                              <w:r w:rsidR="003E7815" w:rsidDel="006B6CDB">
                                <w:rPr>
                                  <w:rFonts w:ascii="Poppins Light" w:hAnsi="Poppins Light" w:cs="Poppins"/>
                                  <w:kern w:val="24"/>
                                  <w:sz w:val="20"/>
                                  <w:szCs w:val="20"/>
                                </w:rPr>
                                <w:delText>Document Version 2</w:delText>
                              </w:r>
                            </w:del>
                            <w:ins w:id="64" w:author="thuyhuynh" w:date="2023-05-08T11:23:00Z">
                              <w:del w:id="65" w:author="ptdung" w:date="2024-01-05T12:00:00Z">
                                <w:r w:rsidR="003E7815" w:rsidDel="00673935">
                                  <w:rPr>
                                    <w:rFonts w:ascii="Poppins Light" w:hAnsi="Poppins Light" w:cs="Poppins"/>
                                    <w:kern w:val="24"/>
                                    <w:sz w:val="20"/>
                                    <w:szCs w:val="20"/>
                                  </w:rPr>
                                  <w:delText>1</w:delText>
                                </w:r>
                              </w:del>
                            </w:ins>
                            <w:del w:id="66" w:author="ptdung" w:date="2024-01-05T12:00:00Z">
                              <w:r w:rsidR="003E7815" w:rsidDel="00673935">
                                <w:rPr>
                                  <w:rFonts w:ascii="Poppins Light" w:hAnsi="Poppins Light" w:cs="Poppins"/>
                                  <w:kern w:val="24"/>
                                  <w:sz w:val="20"/>
                                  <w:szCs w:val="20"/>
                                </w:rPr>
                                <w:delText>.</w:delText>
                              </w:r>
                            </w:del>
                            <w:del w:id="67" w:author="ptdung" w:date="2023-11-27T18:41:00Z">
                              <w:r w:rsidR="003E7815" w:rsidDel="001C39D5">
                                <w:rPr>
                                  <w:rFonts w:ascii="Poppins Light" w:hAnsi="Poppins Light" w:cs="Poppins" w:hint="eastAsia"/>
                                  <w:kern w:val="24"/>
                                  <w:sz w:val="20"/>
                                  <w:szCs w:val="20"/>
                                </w:rPr>
                                <w:delText>0</w:delText>
                              </w:r>
                            </w:del>
                          </w:p>
                        </w:txbxContent>
                      </v:textbox>
                    </v:shape>
                  </w:pict>
                </mc:Fallback>
              </mc:AlternateContent>
            </w:r>
          </w:ins>
        </w:p>
        <w:p w:rsidR="00116AAA" w:rsidRPr="00116AAA" w:rsidRDefault="00116AAA" w:rsidP="00116AAA">
          <w:pPr>
            <w:rPr>
              <w:ins w:id="68" w:author="thuyhuynh" w:date="2023-05-08T11:22:00Z"/>
              <w:rFonts w:ascii="Poppins" w:hAnsi="Poppins" w:hint="eastAsia"/>
              <w:sz w:val="20"/>
              <w:szCs w:val="20"/>
            </w:rPr>
          </w:pPr>
        </w:p>
        <w:p w:rsidR="00116AAA" w:rsidRPr="00116AAA" w:rsidRDefault="00116AAA" w:rsidP="00116AAA">
          <w:pPr>
            <w:rPr>
              <w:ins w:id="69" w:author="thuyhuynh" w:date="2023-05-08T11:22:00Z"/>
              <w:rFonts w:ascii="Poppins" w:hAnsi="Poppins" w:hint="eastAsia"/>
              <w:sz w:val="20"/>
              <w:szCs w:val="20"/>
            </w:rPr>
          </w:pPr>
          <w:ins w:id="70" w:author="thuyhuynh" w:date="2023-05-08T11:22:00Z">
            <w:r w:rsidRPr="001C39D5">
              <w:rPr>
                <w:rFonts w:ascii="Poppins" w:hAnsi="Poppins"/>
                <w:noProof/>
                <w:sz w:val="20"/>
                <w:szCs w:val="20"/>
                <w:rPrChange w:id="71">
                  <w:rPr>
                    <w:noProof/>
                  </w:rPr>
                </w:rPrChange>
              </w:rPr>
              <w:drawing>
                <wp:anchor distT="0" distB="0" distL="114300" distR="114300" simplePos="0" relativeHeight="251704320" behindDoc="0" locked="0" layoutInCell="1" allowOverlap="0" wp14:anchorId="1D87B712" wp14:editId="7A86EDC0">
                  <wp:simplePos x="0" y="0"/>
                  <wp:positionH relativeFrom="column">
                    <wp:posOffset>-914400</wp:posOffset>
                  </wp:positionH>
                  <wp:positionV relativeFrom="paragraph">
                    <wp:posOffset>243205</wp:posOffset>
                  </wp:positionV>
                  <wp:extent cx="7766050" cy="5069205"/>
                  <wp:effectExtent l="0" t="0" r="6350" b="0"/>
                  <wp:wrapSquare wrapText="bothSides"/>
                  <wp:docPr id="383802120" name="Picture 383802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ng"/>
                          <pic:cNvPicPr/>
                        </pic:nvPicPr>
                        <pic:blipFill>
                          <a:blip r:embed="rId14">
                            <a:extLst>
                              <a:ext uri="{28A0092B-C50C-407E-A947-70E740481C1C}">
                                <a14:useLocalDpi xmlns:a14="http://schemas.microsoft.com/office/drawing/2010/main" val="0"/>
                              </a:ext>
                            </a:extLst>
                          </a:blip>
                          <a:stretch>
                            <a:fillRect/>
                          </a:stretch>
                        </pic:blipFill>
                        <pic:spPr>
                          <a:xfrm>
                            <a:off x="0" y="0"/>
                            <a:ext cx="7766050" cy="5069205"/>
                          </a:xfrm>
                          <a:prstGeom prst="rect">
                            <a:avLst/>
                          </a:prstGeom>
                        </pic:spPr>
                      </pic:pic>
                    </a:graphicData>
                  </a:graphic>
                  <wp14:sizeRelH relativeFrom="margin">
                    <wp14:pctWidth>0</wp14:pctWidth>
                  </wp14:sizeRelH>
                  <wp14:sizeRelV relativeFrom="margin">
                    <wp14:pctHeight>0</wp14:pctHeight>
                  </wp14:sizeRelV>
                </wp:anchor>
              </w:drawing>
            </w:r>
          </w:ins>
        </w:p>
        <w:p w:rsidR="00116AAA" w:rsidRPr="00116AAA" w:rsidRDefault="00116AAA" w:rsidP="00116AAA">
          <w:pPr>
            <w:rPr>
              <w:ins w:id="72" w:author="thuyhuynh" w:date="2023-05-08T11:22:00Z"/>
              <w:rFonts w:ascii="Poppins" w:hAnsi="Poppins" w:hint="eastAsia"/>
              <w:sz w:val="20"/>
              <w:szCs w:val="20"/>
            </w:rPr>
          </w:pPr>
        </w:p>
        <w:p w:rsidR="00116AAA" w:rsidRPr="00116AAA" w:rsidRDefault="00116AAA" w:rsidP="00116AAA">
          <w:pPr>
            <w:jc w:val="right"/>
            <w:rPr>
              <w:ins w:id="73" w:author="thuyhuynh" w:date="2023-05-08T11:22:00Z"/>
              <w:rFonts w:ascii="Poppins" w:hAnsi="Poppins" w:hint="eastAsia"/>
              <w:sz w:val="20"/>
              <w:szCs w:val="20"/>
            </w:rPr>
          </w:pPr>
          <w:ins w:id="74" w:author="thuyhuynh" w:date="2023-05-08T11:22:00Z">
            <w:r w:rsidRPr="001C39D5">
              <w:rPr>
                <w:rFonts w:ascii="Poppins" w:hAnsi="Poppins" w:cstheme="minorHAnsi"/>
                <w:noProof/>
                <w:sz w:val="20"/>
                <w:szCs w:val="20"/>
                <w:rPrChange w:id="75">
                  <w:rPr>
                    <w:noProof/>
                  </w:rPr>
                </w:rPrChange>
              </w:rPr>
              <w:drawing>
                <wp:inline distT="0" distB="0" distL="0" distR="0" wp14:anchorId="255BDDA5" wp14:editId="5052BA9D">
                  <wp:extent cx="1161695" cy="271484"/>
                  <wp:effectExtent l="0" t="0" r="635" b="0"/>
                  <wp:docPr id="383802117" name="Picture 8">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7EA56C9E-6B87-D44C-AB07-1AF2CD696C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7EA56C9E-6B87-D44C-AB07-1AF2CD696CD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161695" cy="271484"/>
                          </a:xfrm>
                          <a:prstGeom prst="rect">
                            <a:avLst/>
                          </a:prstGeom>
                        </pic:spPr>
                      </pic:pic>
                    </a:graphicData>
                  </a:graphic>
                </wp:inline>
              </w:drawing>
            </w:r>
          </w:ins>
        </w:p>
        <w:p w:rsidR="00116AAA" w:rsidRPr="00116AAA" w:rsidRDefault="008B7F46" w:rsidP="00116AAA">
          <w:pPr>
            <w:ind w:right="400"/>
            <w:rPr>
              <w:ins w:id="76" w:author="thuyhuynh" w:date="2023-05-08T11:22:00Z"/>
              <w:rFonts w:ascii="Poppins" w:hAnsi="Poppins" w:hint="eastAsia"/>
              <w:sz w:val="20"/>
              <w:szCs w:val="20"/>
            </w:rPr>
          </w:pPr>
        </w:p>
        <w:customXmlInsRangeStart w:id="77" w:author="thuyhuynh" w:date="2023-05-08T11:22:00Z"/>
      </w:sdtContent>
    </w:sdt>
    <w:customXmlInsRangeEnd w:id="77"/>
    <w:p w:rsidR="00D67995" w:rsidRPr="00116AAA" w:rsidRDefault="00D67995" w:rsidP="00D04379">
      <w:pPr>
        <w:rPr>
          <w:rFonts w:ascii="Poppins" w:hAnsi="Poppins"/>
          <w:sz w:val="20"/>
          <w:szCs w:val="20"/>
          <w:lang w:eastAsia="ko-KR"/>
          <w:rPrChange w:id="78" w:author="thuyhuynh" w:date="2023-05-08T11:25:00Z">
            <w:rPr>
              <w:lang w:eastAsia="ko-KR"/>
            </w:rPr>
          </w:rPrChange>
        </w:rPr>
      </w:pPr>
    </w:p>
    <w:p w:rsidR="00D67995" w:rsidDel="0046075F" w:rsidRDefault="00D67995" w:rsidP="00D04379">
      <w:pPr>
        <w:rPr>
          <w:del w:id="79" w:author="thuyhuynh" w:date="2023-05-08T11:24:00Z"/>
          <w:rFonts w:ascii="Poppins" w:hAnsi="Poppins" w:hint="eastAsia"/>
          <w:sz w:val="20"/>
          <w:szCs w:val="20"/>
          <w:lang w:eastAsia="ko-KR"/>
        </w:rPr>
      </w:pPr>
    </w:p>
    <w:p w:rsidR="0046075F" w:rsidRDefault="0046075F" w:rsidP="00D04379">
      <w:pPr>
        <w:rPr>
          <w:ins w:id="80" w:author="thuyhuynh" w:date="2023-05-08T11:28:00Z"/>
          <w:rFonts w:ascii="Poppins" w:hAnsi="Poppins" w:hint="eastAsia"/>
          <w:sz w:val="20"/>
          <w:szCs w:val="20"/>
          <w:lang w:eastAsia="ko-KR"/>
        </w:rPr>
      </w:pPr>
    </w:p>
    <w:p w:rsidR="0046075F" w:rsidRPr="00116AAA" w:rsidRDefault="0046075F" w:rsidP="00D04379">
      <w:pPr>
        <w:rPr>
          <w:ins w:id="81" w:author="thuyhuynh" w:date="2023-05-08T11:28:00Z"/>
          <w:rFonts w:ascii="Poppins" w:hAnsi="Poppins"/>
          <w:sz w:val="20"/>
          <w:szCs w:val="20"/>
          <w:lang w:eastAsia="ko-KR"/>
          <w:rPrChange w:id="82" w:author="thuyhuynh" w:date="2023-05-08T11:25:00Z">
            <w:rPr>
              <w:ins w:id="83" w:author="thuyhuynh" w:date="2023-05-08T11:28:00Z"/>
              <w:lang w:eastAsia="ko-KR"/>
            </w:rPr>
          </w:rPrChange>
        </w:rPr>
      </w:pPr>
    </w:p>
    <w:p w:rsidR="00D67995" w:rsidRPr="00116AAA" w:rsidDel="00116AAA" w:rsidRDefault="00D67995" w:rsidP="00D04379">
      <w:pPr>
        <w:rPr>
          <w:del w:id="84" w:author="thuyhuynh" w:date="2023-05-08T11:24:00Z"/>
          <w:rFonts w:ascii="Poppins" w:hAnsi="Poppins"/>
          <w:sz w:val="20"/>
          <w:szCs w:val="20"/>
          <w:rPrChange w:id="85" w:author="thuyhuynh" w:date="2023-05-08T11:25:00Z">
            <w:rPr>
              <w:del w:id="86" w:author="thuyhuynh" w:date="2023-05-08T11:24:00Z"/>
            </w:rPr>
          </w:rPrChange>
        </w:rPr>
      </w:pPr>
    </w:p>
    <w:p w:rsidR="00D67995" w:rsidRPr="00116AAA" w:rsidDel="00116AAA" w:rsidRDefault="00D67995" w:rsidP="00D04379">
      <w:pPr>
        <w:rPr>
          <w:del w:id="87" w:author="thuyhuynh" w:date="2023-05-08T11:24:00Z"/>
          <w:rFonts w:ascii="Poppins" w:hAnsi="Poppins"/>
          <w:sz w:val="20"/>
          <w:szCs w:val="20"/>
          <w:rPrChange w:id="88" w:author="thuyhuynh" w:date="2023-05-08T11:25:00Z">
            <w:rPr>
              <w:del w:id="89" w:author="thuyhuynh" w:date="2023-05-08T11:24:00Z"/>
            </w:rPr>
          </w:rPrChange>
        </w:rPr>
      </w:pPr>
    </w:p>
    <w:p w:rsidR="00D67995" w:rsidRPr="00116AAA" w:rsidDel="00116AAA" w:rsidRDefault="00D67995" w:rsidP="00D04379">
      <w:pPr>
        <w:rPr>
          <w:del w:id="90" w:author="thuyhuynh" w:date="2023-05-08T11:24:00Z"/>
          <w:rFonts w:ascii="Poppins" w:hAnsi="Poppins"/>
          <w:sz w:val="20"/>
          <w:szCs w:val="20"/>
          <w:rPrChange w:id="91" w:author="thuyhuynh" w:date="2023-05-08T11:25:00Z">
            <w:rPr>
              <w:del w:id="92" w:author="thuyhuynh" w:date="2023-05-08T11:24:00Z"/>
            </w:rPr>
          </w:rPrChange>
        </w:rPr>
      </w:pPr>
    </w:p>
    <w:p w:rsidR="00D67995" w:rsidRPr="00116AAA" w:rsidDel="00116AAA" w:rsidRDefault="00DA55C6" w:rsidP="00D04379">
      <w:pPr>
        <w:rPr>
          <w:del w:id="93" w:author="thuyhuynh" w:date="2023-05-08T11:24:00Z"/>
          <w:rFonts w:ascii="Poppins" w:hAnsi="Poppins"/>
          <w:sz w:val="20"/>
          <w:szCs w:val="20"/>
          <w:lang w:eastAsia="ko-KR"/>
          <w:rPrChange w:id="94" w:author="thuyhuynh" w:date="2023-05-08T11:25:00Z">
            <w:rPr>
              <w:del w:id="95" w:author="thuyhuynh" w:date="2023-05-08T11:24:00Z"/>
              <w:lang w:eastAsia="ko-KR"/>
            </w:rPr>
          </w:rPrChange>
        </w:rPr>
      </w:pPr>
      <w:del w:id="96" w:author="thuyhuynh" w:date="2023-05-08T11:24:00Z">
        <w:r w:rsidRPr="00116AAA" w:rsidDel="00116AAA">
          <w:rPr>
            <w:rFonts w:ascii="Poppins" w:hAnsi="Poppins"/>
            <w:noProof/>
            <w:sz w:val="20"/>
            <w:szCs w:val="20"/>
            <w:rPrChange w:id="97">
              <w:rPr>
                <w:noProof/>
              </w:rPr>
            </w:rPrChange>
          </w:rPr>
          <mc:AlternateContent>
            <mc:Choice Requires="wps">
              <w:drawing>
                <wp:anchor distT="0" distB="0" distL="114300" distR="114300" simplePos="0" relativeHeight="251675648" behindDoc="0" locked="0" layoutInCell="1" allowOverlap="1" wp14:anchorId="3B37C4EF" wp14:editId="658ACE41">
                  <wp:simplePos x="0" y="0"/>
                  <wp:positionH relativeFrom="column">
                    <wp:posOffset>3333868</wp:posOffset>
                  </wp:positionH>
                  <wp:positionV relativeFrom="paragraph">
                    <wp:posOffset>3185322</wp:posOffset>
                  </wp:positionV>
                  <wp:extent cx="3487215" cy="675640"/>
                  <wp:effectExtent l="0" t="0" r="0" b="10160"/>
                  <wp:wrapNone/>
                  <wp:docPr id="8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87215" cy="675640"/>
                          </a:xfrm>
                          <a:prstGeom prst="rect">
                            <a:avLst/>
                          </a:prstGeom>
                          <a:noFill/>
                          <a:ln>
                            <a:noFill/>
                          </a:ln>
                          <a:effectLst/>
                        </wps:spPr>
                        <wps:txbx>
                          <w:txbxContent>
                            <w:p w:rsidR="003E7815" w:rsidRPr="000D1F94" w:rsidRDefault="003E7815" w:rsidP="002946ED">
                              <w:pPr>
                                <w:jc w:val="center"/>
                                <w:rPr>
                                  <w:rFonts w:ascii="Times New Roman" w:hAnsi="Times New Roman"/>
                                  <w:b/>
                                  <w:noProof/>
                                  <w:color w:val="F8F8F8"/>
                                  <w:spacing w:val="30"/>
                                  <w:sz w:val="80"/>
                                  <w:szCs w:val="80"/>
                                  <w:lang w:eastAsia="ko-KR"/>
                                </w:rPr>
                              </w:pPr>
                              <w:del w:id="98" w:author="thuyhuynh" w:date="2022-03-29T15:30:00Z">
                                <w:r w:rsidRPr="000D1F94" w:rsidDel="00DA55C6">
                                  <w:rPr>
                                    <w:rFonts w:ascii="Times New Roman" w:hAnsi="Times New Roman"/>
                                    <w:b/>
                                    <w:noProof/>
                                    <w:color w:val="F8F8F8"/>
                                    <w:spacing w:val="30"/>
                                    <w:sz w:val="80"/>
                                    <w:szCs w:val="80"/>
                                    <w:lang w:eastAsia="ko-KR"/>
                                  </w:rPr>
                                  <w:delText>IriShield</w:delText>
                                </w:r>
                                <w:r w:rsidRPr="004E0031" w:rsidDel="00DA55C6">
                                  <w:rPr>
                                    <w:rFonts w:ascii="Times New Roman" w:hAnsi="Times New Roman"/>
                                    <w:b/>
                                    <w:noProof/>
                                    <w:color w:val="F8F8F8"/>
                                    <w:spacing w:val="30"/>
                                    <w:sz w:val="80"/>
                                    <w:szCs w:val="80"/>
                                    <w:vertAlign w:val="superscript"/>
                                    <w:lang w:eastAsia="ko-KR"/>
                                  </w:rPr>
                                  <w:delText>TM</w:delText>
                                </w:r>
                              </w:del>
                              <w:ins w:id="99" w:author="thuyhuynh" w:date="2022-03-29T15:30:00Z">
                                <w:r w:rsidRPr="000D1F94">
                                  <w:rPr>
                                    <w:rFonts w:ascii="Times New Roman" w:hAnsi="Times New Roman"/>
                                    <w:b/>
                                    <w:noProof/>
                                    <w:color w:val="F8F8F8"/>
                                    <w:spacing w:val="30"/>
                                    <w:sz w:val="80"/>
                                    <w:szCs w:val="80"/>
                                    <w:lang w:eastAsia="ko-KR"/>
                                  </w:rPr>
                                  <w:t>IriS</w:t>
                                </w:r>
                                <w:r>
                                  <w:rPr>
                                    <w:rFonts w:ascii="Times New Roman" w:hAnsi="Times New Roman"/>
                                    <w:b/>
                                    <w:noProof/>
                                    <w:color w:val="F8F8F8"/>
                                    <w:spacing w:val="30"/>
                                    <w:sz w:val="80"/>
                                    <w:szCs w:val="80"/>
                                    <w:lang w:eastAsia="ko-KR"/>
                                  </w:rPr>
                                  <w:t xml:space="preserve">entinel </w:t>
                                </w:r>
                                <w:r w:rsidRPr="004E0031">
                                  <w:rPr>
                                    <w:rFonts w:ascii="Times New Roman" w:hAnsi="Times New Roman"/>
                                    <w:b/>
                                    <w:noProof/>
                                    <w:color w:val="F8F8F8"/>
                                    <w:spacing w:val="30"/>
                                    <w:sz w:val="80"/>
                                    <w:szCs w:val="80"/>
                                    <w:vertAlign w:val="superscript"/>
                                    <w:lang w:eastAsia="ko-KR"/>
                                  </w:rPr>
                                  <w:t>TM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soft" dir="t">
                              <a:rot lat="0" lon="0" rev="10800000"/>
                            </a:lightRig>
                          </a:scene3d>
                          <a:sp3d>
                            <a:bevelT w="27940" h="12700"/>
                            <a:contourClr>
                              <a:srgbClr val="DDDDDD"/>
                            </a:contourClr>
                          </a:sp3d>
                        </wps:bodyPr>
                      </wps:wsp>
                    </a:graphicData>
                  </a:graphic>
                  <wp14:sizeRelH relativeFrom="margin">
                    <wp14:pctWidth>0</wp14:pctWidth>
                  </wp14:sizeRelH>
                  <wp14:sizeRelV relativeFrom="page">
                    <wp14:pctHeight>0</wp14:pctHeight>
                  </wp14:sizeRelV>
                </wp:anchor>
              </w:drawing>
            </mc:Choice>
            <mc:Fallback>
              <w:pict>
                <v:shape id="Text Box 5" o:spid="_x0000_s1029" type="#_x0000_t202" style="position:absolute;margin-left:262.5pt;margin-top:250.8pt;width:274.6pt;height:53.2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" filled="f" stroked="f">
                  <v:path arrowok="t"/>
                  <v:textbox style="mso-fit-shape-to-text:t">
                    <w:txbxContent>
                      <w:p w:rsidR="003E7815" w:rsidRPr="000D1F94" w:rsidRDefault="003E7815" w:rsidP="002946ED">
                        <w:pPr>
                          <w:jc w:val="center"/>
                          <w:rPr>
                            <w:rFonts w:ascii="Times New Roman" w:hAnsi="Times New Roman"/>
                            <w:b/>
                            <w:noProof/>
                            <w:color w:val="F8F8F8"/>
                            <w:spacing w:val="30"/>
                            <w:sz w:val="80"/>
                            <w:szCs w:val="80"/>
                            <w:lang w:eastAsia="ko-KR"/>
                          </w:rPr>
                        </w:pPr>
                        <w:del w:id="92" w:author="thuyhuynh" w:date="2022-03-29T15:30:00Z">
                          <w:r w:rsidRPr="000D1F94" w:rsidDel="00DA55C6">
                            <w:rPr>
                              <w:rFonts w:ascii="Times New Roman" w:hAnsi="Times New Roman"/>
                              <w:b/>
                              <w:noProof/>
                              <w:color w:val="F8F8F8"/>
                              <w:spacing w:val="30"/>
                              <w:sz w:val="80"/>
                              <w:szCs w:val="80"/>
                              <w:lang w:eastAsia="ko-KR"/>
                            </w:rPr>
                            <w:delText>IriShield</w:delText>
                          </w:r>
                          <w:r w:rsidRPr="004E0031" w:rsidDel="00DA55C6">
                            <w:rPr>
                              <w:rFonts w:ascii="Times New Roman" w:hAnsi="Times New Roman"/>
                              <w:b/>
                              <w:noProof/>
                              <w:color w:val="F8F8F8"/>
                              <w:spacing w:val="30"/>
                              <w:sz w:val="80"/>
                              <w:szCs w:val="80"/>
                              <w:vertAlign w:val="superscript"/>
                              <w:lang w:eastAsia="ko-KR"/>
                            </w:rPr>
                            <w:delText>TM</w:delText>
                          </w:r>
                        </w:del>
                        <w:ins w:id="93" w:author="thuyhuynh" w:date="2022-03-29T15:30:00Z">
                          <w:r w:rsidRPr="000D1F94">
                            <w:rPr>
                              <w:rFonts w:ascii="Times New Roman" w:hAnsi="Times New Roman"/>
                              <w:b/>
                              <w:noProof/>
                              <w:color w:val="F8F8F8"/>
                              <w:spacing w:val="30"/>
                              <w:sz w:val="80"/>
                              <w:szCs w:val="80"/>
                              <w:lang w:eastAsia="ko-KR"/>
                            </w:rPr>
                            <w:t>IriS</w:t>
                          </w:r>
                          <w:r>
                            <w:rPr>
                              <w:rFonts w:ascii="Times New Roman" w:hAnsi="Times New Roman"/>
                              <w:b/>
                              <w:noProof/>
                              <w:color w:val="F8F8F8"/>
                              <w:spacing w:val="30"/>
                              <w:sz w:val="80"/>
                              <w:szCs w:val="80"/>
                              <w:lang w:eastAsia="ko-KR"/>
                            </w:rPr>
                            <w:t xml:space="preserve">entinel </w:t>
                          </w:r>
                          <w:r w:rsidRPr="004E0031">
                            <w:rPr>
                              <w:rFonts w:ascii="Times New Roman" w:hAnsi="Times New Roman"/>
                              <w:b/>
                              <w:noProof/>
                              <w:color w:val="F8F8F8"/>
                              <w:spacing w:val="30"/>
                              <w:sz w:val="80"/>
                              <w:szCs w:val="80"/>
                              <w:vertAlign w:val="superscript"/>
                              <w:lang w:eastAsia="ko-KR"/>
                            </w:rPr>
                            <w:t>TM</w:t>
                          </w:r>
                        </w:ins>
                      </w:p>
                    </w:txbxContent>
                  </v:textbox>
                </v:shape>
              </w:pict>
            </mc:Fallback>
          </mc:AlternateContent>
        </w:r>
        <w:r w:rsidR="00963165" w:rsidRPr="00116AAA" w:rsidDel="00116AAA">
          <w:rPr>
            <w:rFonts w:ascii="Poppins" w:hAnsi="Poppins"/>
            <w:noProof/>
            <w:sz w:val="20"/>
            <w:szCs w:val="20"/>
            <w:rPrChange w:id="100">
              <w:rPr>
                <w:noProof/>
              </w:rPr>
            </w:rPrChange>
          </w:rPr>
          <mc:AlternateContent>
            <mc:Choice Requires="wps">
              <w:drawing>
                <wp:anchor distT="0" distB="0" distL="114300" distR="114300" simplePos="0" relativeHeight="251669504" behindDoc="0" locked="0" layoutInCell="1" allowOverlap="1" wp14:anchorId="19176DC1" wp14:editId="32DA4C4C">
                  <wp:simplePos x="0" y="0"/>
                  <wp:positionH relativeFrom="margin">
                    <wp:posOffset>-433070</wp:posOffset>
                  </wp:positionH>
                  <wp:positionV relativeFrom="paragraph">
                    <wp:posOffset>5403215</wp:posOffset>
                  </wp:positionV>
                  <wp:extent cx="6810375" cy="1331595"/>
                  <wp:effectExtent l="0" t="0" r="0" b="0"/>
                  <wp:wrapNone/>
                  <wp:docPr id="8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0375" cy="1331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Default="003E7815" w:rsidP="002946ED">
                              <w:pPr>
                                <w:jc w:val="center"/>
                                <w:rPr>
                                  <w:b/>
                                  <w:sz w:val="46"/>
                                  <w:szCs w:val="46"/>
                                  <w:lang w:eastAsia="ko-KR"/>
                                </w:rPr>
                              </w:pPr>
                              <w:proofErr w:type="spellStart"/>
                              <w:r>
                                <w:rPr>
                                  <w:b/>
                                  <w:sz w:val="46"/>
                                  <w:szCs w:val="46"/>
                                </w:rPr>
                                <w:t>IriS</w:t>
                              </w:r>
                              <w:ins w:id="101" w:author="thuyhuynh" w:date="2022-03-29T15:33:00Z">
                                <w:r>
                                  <w:rPr>
                                    <w:b/>
                                    <w:sz w:val="46"/>
                                    <w:szCs w:val="46"/>
                                  </w:rPr>
                                  <w:t>entinel</w:t>
                                </w:r>
                              </w:ins>
                              <w:del w:id="102" w:author="thuyhuynh" w:date="2022-03-29T15:33:00Z">
                                <w:r w:rsidDel="00DA55C6">
                                  <w:rPr>
                                    <w:b/>
                                    <w:sz w:val="46"/>
                                    <w:szCs w:val="46"/>
                                  </w:rPr>
                                  <w:delText>hield</w:delText>
                                </w:r>
                              </w:del>
                              <w:r w:rsidRPr="004E0031">
                                <w:rPr>
                                  <w:b/>
                                  <w:sz w:val="46"/>
                                  <w:szCs w:val="46"/>
                                  <w:vertAlign w:val="superscript"/>
                                </w:rPr>
                                <w:t>TM</w:t>
                              </w:r>
                              <w:proofErr w:type="spellEnd"/>
                              <w:del w:id="103" w:author="thuyhuynh" w:date="2022-03-29T15:33:00Z">
                                <w:r w:rsidDel="00DA55C6">
                                  <w:rPr>
                                    <w:b/>
                                    <w:sz w:val="46"/>
                                    <w:szCs w:val="46"/>
                                    <w:lang w:eastAsia="ko-KR"/>
                                  </w:rPr>
                                  <w:delText>–</w:delText>
                                </w:r>
                                <w:r w:rsidDel="00DA55C6">
                                  <w:rPr>
                                    <w:rFonts w:hint="eastAsia"/>
                                    <w:b/>
                                    <w:sz w:val="46"/>
                                    <w:szCs w:val="46"/>
                                    <w:lang w:eastAsia="ko-KR"/>
                                  </w:rPr>
                                  <w:delText xml:space="preserve">USB and </w:delText>
                                </w:r>
                                <w:r w:rsidDel="00DA55C6">
                                  <w:rPr>
                                    <w:b/>
                                    <w:sz w:val="46"/>
                                    <w:szCs w:val="46"/>
                                  </w:rPr>
                                  <w:delText>IriShield</w:delText>
                                </w:r>
                                <w:r w:rsidRPr="004E0031" w:rsidDel="00DA55C6">
                                  <w:rPr>
                                    <w:b/>
                                    <w:sz w:val="46"/>
                                    <w:szCs w:val="46"/>
                                    <w:vertAlign w:val="superscript"/>
                                  </w:rPr>
                                  <w:delText>TM</w:delText>
                                </w:r>
                                <w:r w:rsidDel="00DA55C6">
                                  <w:rPr>
                                    <w:b/>
                                    <w:sz w:val="46"/>
                                    <w:szCs w:val="46"/>
                                    <w:lang w:eastAsia="ko-KR"/>
                                  </w:rPr>
                                  <w:delText>–</w:delText>
                                </w:r>
                                <w:r w:rsidDel="00DA55C6">
                                  <w:rPr>
                                    <w:rFonts w:hint="eastAsia"/>
                                    <w:b/>
                                    <w:sz w:val="46"/>
                                    <w:szCs w:val="46"/>
                                    <w:lang w:eastAsia="ko-KR"/>
                                  </w:rPr>
                                  <w:delText>UART</w:delText>
                                </w:r>
                              </w:del>
                              <w:ins w:id="104" w:author="thuyhuynh" w:date="2022-03-29T15:33:00Z">
                                <w:r>
                                  <w:rPr>
                                    <w:b/>
                                    <w:sz w:val="46"/>
                                    <w:szCs w:val="46"/>
                                    <w:lang w:eastAsia="ko-KR"/>
                                  </w:rPr>
                                  <w:t xml:space="preserve"> UF15</w:t>
                                </w:r>
                              </w:ins>
                            </w:p>
                            <w:p w:rsidR="003E7815" w:rsidRPr="00A90320" w:rsidRDefault="003E7815" w:rsidP="002946ED">
                              <w:pPr>
                                <w:jc w:val="center"/>
                                <w:rPr>
                                  <w:rFonts w:asciiTheme="minorHAnsi" w:hAnsiTheme="minorHAnsi" w:cs="Arial"/>
                                  <w:b/>
                                  <w:sz w:val="46"/>
                                  <w:szCs w:val="46"/>
                                </w:rPr>
                              </w:pPr>
                              <w:r>
                                <w:rPr>
                                  <w:b/>
                                  <w:sz w:val="46"/>
                                  <w:szCs w:val="46"/>
                                  <w:lang w:eastAsia="ko-KR"/>
                                </w:rPr>
                                <w:t xml:space="preserve">Software </w:t>
                              </w:r>
                              <w:r w:rsidRPr="00203BD2">
                                <w:rPr>
                                  <w:b/>
                                  <w:sz w:val="46"/>
                                  <w:szCs w:val="46"/>
                                  <w:lang w:eastAsia="ko-KR"/>
                                </w:rPr>
                                <w:t xml:space="preserve">Developer’s </w:t>
                              </w:r>
                              <w:r w:rsidRPr="00203BD2">
                                <w:rPr>
                                  <w:b/>
                                  <w:sz w:val="46"/>
                                  <w:szCs w:val="46"/>
                                </w:rPr>
                                <w:t>Manual</w:t>
                              </w:r>
                            </w:p>
                            <w:p w:rsidR="003E7815" w:rsidRPr="002946ED" w:rsidRDefault="003E7815" w:rsidP="002946ED">
                              <w:pPr>
                                <w:rPr>
                                  <w:szCs w:val="46"/>
                                </w:rPr>
                              </w:pP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margin-left:-34.1pt;margin-top:425.45pt;width:536.25pt;height:104.8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" filled="f" stroked="f">
                  <v:textbox style="mso-fit-shape-to-text:t">
                    <w:txbxContent>
                      <w:p w:rsidR="003E7815" w:rsidRDefault="003E7815" w:rsidP="002946ED">
                        <w:pPr>
                          <w:jc w:val="center"/>
                          <w:rPr>
                            <w:b/>
                            <w:sz w:val="46"/>
                            <w:szCs w:val="46"/>
                            <w:lang w:eastAsia="ko-KR"/>
                          </w:rPr>
                        </w:pPr>
                        <w:r>
                          <w:rPr>
                            <w:b/>
                            <w:sz w:val="46"/>
                            <w:szCs w:val="46"/>
                          </w:rPr>
                          <w:t>IriS</w:t>
                        </w:r>
                        <w:ins w:id="99" w:author="thuyhuynh" w:date="2022-03-29T15:33:00Z">
                          <w:r>
                            <w:rPr>
                              <w:b/>
                              <w:sz w:val="46"/>
                              <w:szCs w:val="46"/>
                            </w:rPr>
                            <w:t>entinel</w:t>
                          </w:r>
                        </w:ins>
                        <w:del w:id="100" w:author="thuyhuynh" w:date="2022-03-29T15:33:00Z">
                          <w:r w:rsidDel="00DA55C6">
                            <w:rPr>
                              <w:b/>
                              <w:sz w:val="46"/>
                              <w:szCs w:val="46"/>
                            </w:rPr>
                            <w:delText>hield</w:delText>
                          </w:r>
                        </w:del>
                        <w:r w:rsidRPr="004E0031">
                          <w:rPr>
                            <w:b/>
                            <w:sz w:val="46"/>
                            <w:szCs w:val="46"/>
                            <w:vertAlign w:val="superscript"/>
                          </w:rPr>
                          <w:t>TM</w:t>
                        </w:r>
                        <w:del w:id="101" w:author="thuyhuynh" w:date="2022-03-29T15:33:00Z">
                          <w:r w:rsidDel="00DA55C6">
                            <w:rPr>
                              <w:b/>
                              <w:sz w:val="46"/>
                              <w:szCs w:val="46"/>
                              <w:lang w:eastAsia="ko-KR"/>
                            </w:rPr>
                            <w:delText>–</w:delText>
                          </w:r>
                          <w:r w:rsidDel="00DA55C6">
                            <w:rPr>
                              <w:rFonts w:hint="eastAsia"/>
                              <w:b/>
                              <w:sz w:val="46"/>
                              <w:szCs w:val="46"/>
                              <w:lang w:eastAsia="ko-KR"/>
                            </w:rPr>
                            <w:delText xml:space="preserve">USB and </w:delText>
                          </w:r>
                          <w:r w:rsidDel="00DA55C6">
                            <w:rPr>
                              <w:b/>
                              <w:sz w:val="46"/>
                              <w:szCs w:val="46"/>
                            </w:rPr>
                            <w:delText>IriShield</w:delText>
                          </w:r>
                          <w:r w:rsidRPr="004E0031" w:rsidDel="00DA55C6">
                            <w:rPr>
                              <w:b/>
                              <w:sz w:val="46"/>
                              <w:szCs w:val="46"/>
                              <w:vertAlign w:val="superscript"/>
                            </w:rPr>
                            <w:delText>TM</w:delText>
                          </w:r>
                          <w:r w:rsidDel="00DA55C6">
                            <w:rPr>
                              <w:b/>
                              <w:sz w:val="46"/>
                              <w:szCs w:val="46"/>
                              <w:lang w:eastAsia="ko-KR"/>
                            </w:rPr>
                            <w:delText>–</w:delText>
                          </w:r>
                          <w:r w:rsidDel="00DA55C6">
                            <w:rPr>
                              <w:rFonts w:hint="eastAsia"/>
                              <w:b/>
                              <w:sz w:val="46"/>
                              <w:szCs w:val="46"/>
                              <w:lang w:eastAsia="ko-KR"/>
                            </w:rPr>
                            <w:delText>UART</w:delText>
                          </w:r>
                        </w:del>
                        <w:ins w:id="102" w:author="thuyhuynh" w:date="2022-03-29T15:33:00Z">
                          <w:r>
                            <w:rPr>
                              <w:b/>
                              <w:sz w:val="46"/>
                              <w:szCs w:val="46"/>
                              <w:lang w:eastAsia="ko-KR"/>
                            </w:rPr>
                            <w:t xml:space="preserve"> UF15</w:t>
                          </w:r>
                        </w:ins>
                      </w:p>
                      <w:p w:rsidR="003E7815" w:rsidRPr="00A90320" w:rsidRDefault="003E7815" w:rsidP="002946ED">
                        <w:pPr>
                          <w:jc w:val="center"/>
                          <w:rPr>
                            <w:rFonts w:asciiTheme="minorHAnsi" w:hAnsiTheme="minorHAnsi" w:cs="Arial"/>
                            <w:b/>
                            <w:sz w:val="46"/>
                            <w:szCs w:val="46"/>
                          </w:rPr>
                        </w:pPr>
                        <w:r>
                          <w:rPr>
                            <w:b/>
                            <w:sz w:val="46"/>
                            <w:szCs w:val="46"/>
                            <w:lang w:eastAsia="ko-KR"/>
                          </w:rPr>
                          <w:t xml:space="preserve">Software </w:t>
                        </w:r>
                        <w:r w:rsidRPr="00203BD2">
                          <w:rPr>
                            <w:b/>
                            <w:sz w:val="46"/>
                            <w:szCs w:val="46"/>
                            <w:lang w:eastAsia="ko-KR"/>
                          </w:rPr>
                          <w:t xml:space="preserve">Developer’s </w:t>
                        </w:r>
                        <w:r w:rsidRPr="00203BD2">
                          <w:rPr>
                            <w:b/>
                            <w:sz w:val="46"/>
                            <w:szCs w:val="46"/>
                          </w:rPr>
                          <w:t>Manual</w:t>
                        </w:r>
                      </w:p>
                      <w:p w:rsidR="003E7815" w:rsidRPr="002946ED" w:rsidRDefault="003E7815" w:rsidP="002946ED">
                        <w:pPr>
                          <w:rPr>
                            <w:szCs w:val="46"/>
                          </w:rPr>
                        </w:pPr>
                      </w:p>
                    </w:txbxContent>
                  </v:textbox>
                  <w10:wrap anchorx="margin"/>
                </v:shape>
              </w:pict>
            </mc:Fallback>
          </mc:AlternateContent>
        </w:r>
        <w:r w:rsidR="00C04588" w:rsidRPr="00116AAA" w:rsidDel="00116AAA">
          <w:rPr>
            <w:rFonts w:ascii="Poppins" w:hAnsi="Poppins"/>
            <w:noProof/>
            <w:sz w:val="20"/>
            <w:szCs w:val="20"/>
            <w:rPrChange w:id="105">
              <w:rPr>
                <w:noProof/>
              </w:rPr>
            </w:rPrChange>
          </w:rPr>
          <mc:AlternateContent>
            <mc:Choice Requires="wps">
              <w:drawing>
                <wp:anchor distT="0" distB="0" distL="114300" distR="114300" simplePos="0" relativeHeight="251668480" behindDoc="0" locked="0" layoutInCell="1" allowOverlap="1" wp14:anchorId="7BADC883" wp14:editId="54F23FAD">
                  <wp:simplePos x="0" y="0"/>
                  <wp:positionH relativeFrom="column">
                    <wp:posOffset>1678940</wp:posOffset>
                  </wp:positionH>
                  <wp:positionV relativeFrom="paragraph">
                    <wp:posOffset>6562090</wp:posOffset>
                  </wp:positionV>
                  <wp:extent cx="2567940" cy="534035"/>
                  <wp:effectExtent l="0" t="0" r="0" b="0"/>
                  <wp:wrapNone/>
                  <wp:docPr id="84"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940" cy="534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Default="003E7815" w:rsidP="00957A23">
                              <w:pPr>
                                <w:jc w:val="center"/>
                                <w:rPr>
                                  <w:rFonts w:ascii="Arial" w:hAnsi="Arial" w:cs="Arial"/>
                                  <w:color w:val="FFFFFF"/>
                                  <w:sz w:val="36"/>
                                  <w:szCs w:val="36"/>
                                  <w:lang w:eastAsia="ko-KR"/>
                                </w:rPr>
                              </w:pPr>
                              <w:proofErr w:type="gramStart"/>
                              <w:r>
                                <w:rPr>
                                  <w:rFonts w:ascii="Arial" w:hAnsi="Arial" w:cs="Arial" w:hint="eastAsia"/>
                                  <w:color w:val="FFFFFF"/>
                                  <w:sz w:val="36"/>
                                  <w:szCs w:val="36"/>
                                  <w:lang w:eastAsia="ko-KR"/>
                                </w:rPr>
                                <w:t>Doc</w:t>
                              </w:r>
                              <w:r>
                                <w:rPr>
                                  <w:rFonts w:ascii="Arial" w:hAnsi="Arial" w:cs="Arial"/>
                                  <w:color w:val="FFFFFF"/>
                                  <w:sz w:val="36"/>
                                  <w:szCs w:val="36"/>
                                  <w:lang w:eastAsia="ko-KR"/>
                                </w:rPr>
                                <w:t>ument</w:t>
                              </w:r>
                              <w:r>
                                <w:rPr>
                                  <w:rFonts w:ascii="Arial" w:hAnsi="Arial" w:cs="Arial" w:hint="eastAsia"/>
                                  <w:color w:val="FFFFFF"/>
                                  <w:sz w:val="36"/>
                                  <w:szCs w:val="36"/>
                                  <w:lang w:eastAsia="ko-KR"/>
                                </w:rPr>
                                <w:t xml:space="preserve"> v</w:t>
                              </w:r>
                              <w:r w:rsidRPr="00203BD2">
                                <w:rPr>
                                  <w:rFonts w:ascii="Arial" w:hAnsi="Arial" w:cs="Arial"/>
                                  <w:color w:val="FFFFFF"/>
                                  <w:sz w:val="36"/>
                                  <w:szCs w:val="36"/>
                                  <w:lang w:eastAsia="ko-KR"/>
                                </w:rPr>
                                <w:t>er</w:t>
                              </w:r>
                              <w:r>
                                <w:rPr>
                                  <w:rFonts w:ascii="Arial" w:hAnsi="Arial" w:cs="Arial"/>
                                  <w:color w:val="FFFFFF"/>
                                  <w:sz w:val="36"/>
                                  <w:szCs w:val="36"/>
                                  <w:lang w:eastAsia="ko-KR"/>
                                </w:rPr>
                                <w:t>sion</w:t>
                              </w:r>
                              <w:r w:rsidRPr="00203BD2">
                                <w:rPr>
                                  <w:rFonts w:ascii="Arial" w:hAnsi="Arial" w:cs="Arial"/>
                                  <w:color w:val="FFFFFF"/>
                                  <w:sz w:val="36"/>
                                  <w:szCs w:val="36"/>
                                  <w:lang w:eastAsia="ko-KR"/>
                                </w:rPr>
                                <w:t xml:space="preserve"> </w:t>
                              </w:r>
                              <w:ins w:id="106" w:author="thuyhuynh" w:date="2022-03-30T10:47:00Z">
                                <w:r>
                                  <w:rPr>
                                    <w:rFonts w:ascii="Arial" w:hAnsi="Arial" w:cs="Arial" w:hint="eastAsia"/>
                                    <w:color w:val="FFFFFF"/>
                                    <w:sz w:val="36"/>
                                    <w:szCs w:val="36"/>
                                    <w:lang w:eastAsia="ko-KR"/>
                                  </w:rPr>
                                  <w:t>1</w:t>
                                </w:r>
                              </w:ins>
                              <w:del w:id="107" w:author="thuyhuynh" w:date="2022-03-30T10:47:00Z">
                                <w:r w:rsidDel="003C4008">
                                  <w:rPr>
                                    <w:rFonts w:ascii="Arial" w:hAnsi="Arial" w:cs="Arial"/>
                                    <w:color w:val="FFFFFF"/>
                                    <w:sz w:val="36"/>
                                    <w:szCs w:val="36"/>
                                    <w:lang w:eastAsia="ko-KR"/>
                                  </w:rPr>
                                  <w:delText>3</w:delText>
                                </w:r>
                              </w:del>
                              <w:r>
                                <w:rPr>
                                  <w:rFonts w:ascii="Arial" w:hAnsi="Arial" w:cs="Arial"/>
                                  <w:color w:val="FFFFFF"/>
                                  <w:sz w:val="36"/>
                                  <w:szCs w:val="36"/>
                                  <w:lang w:eastAsia="ko-KR"/>
                                </w:rPr>
                                <w:t>.</w:t>
                              </w:r>
                              <w:proofErr w:type="gramEnd"/>
                              <w:del w:id="108" w:author="thuyhuynh" w:date="2022-03-30T10:47:00Z">
                                <w:r w:rsidDel="003C4008">
                                  <w:rPr>
                                    <w:rFonts w:ascii="Arial" w:hAnsi="Arial" w:cs="Arial"/>
                                    <w:color w:val="FFFFFF"/>
                                    <w:sz w:val="36"/>
                                    <w:szCs w:val="36"/>
                                    <w:lang w:eastAsia="ko-KR"/>
                                  </w:rPr>
                                  <w:delText>1</w:delText>
                                </w:r>
                              </w:del>
                              <w:ins w:id="109" w:author="thuyhuynh" w:date="2022-03-30T10:47:00Z">
                                <w:r>
                                  <w:rPr>
                                    <w:rFonts w:ascii="Arial" w:hAnsi="Arial" w:cs="Arial" w:hint="eastAsia"/>
                                    <w:color w:val="FFFFFF"/>
                                    <w:sz w:val="36"/>
                                    <w:szCs w:val="36"/>
                                    <w:lang w:eastAsia="ko-KR"/>
                                  </w:rPr>
                                  <w:t>0</w:t>
                                </w:r>
                              </w:ins>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 o:spid="_x0000_s1031" type="#_x0000_t202" style="position:absolute;margin-left:132.2pt;margin-top:516.7pt;width:202.2pt;height:4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aqtwIAAME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" filled="f" stroked="f">
                  <v:textbox>
                    <w:txbxContent>
                      <w:p w:rsidR="003E7815" w:rsidRDefault="003E7815" w:rsidP="00957A23">
                        <w:pPr>
                          <w:jc w:val="center"/>
                          <w:rPr>
                            <w:rFonts w:ascii="Arial" w:hAnsi="Arial" w:cs="Arial"/>
                            <w:color w:val="FFFFFF"/>
                            <w:sz w:val="36"/>
                            <w:szCs w:val="36"/>
                            <w:lang w:eastAsia="ko-KR"/>
                          </w:rPr>
                        </w:pPr>
                        <w:r>
                          <w:rPr>
                            <w:rFonts w:ascii="Arial" w:hAnsi="Arial" w:cs="Arial" w:hint="eastAsia"/>
                            <w:color w:val="FFFFFF"/>
                            <w:sz w:val="36"/>
                            <w:szCs w:val="36"/>
                            <w:lang w:eastAsia="ko-KR"/>
                          </w:rPr>
                          <w:t>Doc</w:t>
                        </w:r>
                        <w:r>
                          <w:rPr>
                            <w:rFonts w:ascii="Arial" w:hAnsi="Arial" w:cs="Arial"/>
                            <w:color w:val="FFFFFF"/>
                            <w:sz w:val="36"/>
                            <w:szCs w:val="36"/>
                            <w:lang w:eastAsia="ko-KR"/>
                          </w:rPr>
                          <w:t>ument</w:t>
                        </w:r>
                        <w:r>
                          <w:rPr>
                            <w:rFonts w:ascii="Arial" w:hAnsi="Arial" w:cs="Arial" w:hint="eastAsia"/>
                            <w:color w:val="FFFFFF"/>
                            <w:sz w:val="36"/>
                            <w:szCs w:val="36"/>
                            <w:lang w:eastAsia="ko-KR"/>
                          </w:rPr>
                          <w:t xml:space="preserve"> v</w:t>
                        </w:r>
                        <w:r w:rsidRPr="00203BD2">
                          <w:rPr>
                            <w:rFonts w:ascii="Arial" w:hAnsi="Arial" w:cs="Arial"/>
                            <w:color w:val="FFFFFF"/>
                            <w:sz w:val="36"/>
                            <w:szCs w:val="36"/>
                            <w:lang w:eastAsia="ko-KR"/>
                          </w:rPr>
                          <w:t>er</w:t>
                        </w:r>
                        <w:r>
                          <w:rPr>
                            <w:rFonts w:ascii="Arial" w:hAnsi="Arial" w:cs="Arial"/>
                            <w:color w:val="FFFFFF"/>
                            <w:sz w:val="36"/>
                            <w:szCs w:val="36"/>
                            <w:lang w:eastAsia="ko-KR"/>
                          </w:rPr>
                          <w:t>sion</w:t>
                        </w:r>
                        <w:r w:rsidRPr="00203BD2">
                          <w:rPr>
                            <w:rFonts w:ascii="Arial" w:hAnsi="Arial" w:cs="Arial"/>
                            <w:color w:val="FFFFFF"/>
                            <w:sz w:val="36"/>
                            <w:szCs w:val="36"/>
                            <w:lang w:eastAsia="ko-KR"/>
                          </w:rPr>
                          <w:t xml:space="preserve"> </w:t>
                        </w:r>
                        <w:ins w:id="108" w:author="thuyhuynh" w:date="2022-03-30T10:47:00Z">
                          <w:r>
                            <w:rPr>
                              <w:rFonts w:ascii="Arial" w:hAnsi="Arial" w:cs="Arial" w:hint="eastAsia"/>
                              <w:color w:val="FFFFFF"/>
                              <w:sz w:val="36"/>
                              <w:szCs w:val="36"/>
                              <w:lang w:eastAsia="ko-KR"/>
                            </w:rPr>
                            <w:t>1</w:t>
                          </w:r>
                        </w:ins>
                        <w:del w:id="109" w:author="thuyhuynh" w:date="2022-03-30T10:47:00Z">
                          <w:r w:rsidDel="003C4008">
                            <w:rPr>
                              <w:rFonts w:ascii="Arial" w:hAnsi="Arial" w:cs="Arial"/>
                              <w:color w:val="FFFFFF"/>
                              <w:sz w:val="36"/>
                              <w:szCs w:val="36"/>
                              <w:lang w:eastAsia="ko-KR"/>
                            </w:rPr>
                            <w:delText>3</w:delText>
                          </w:r>
                        </w:del>
                        <w:r>
                          <w:rPr>
                            <w:rFonts w:ascii="Arial" w:hAnsi="Arial" w:cs="Arial"/>
                            <w:color w:val="FFFFFF"/>
                            <w:sz w:val="36"/>
                            <w:szCs w:val="36"/>
                            <w:lang w:eastAsia="ko-KR"/>
                          </w:rPr>
                          <w:t>.</w:t>
                        </w:r>
                        <w:del w:id="110" w:author="thuyhuynh" w:date="2022-03-30T10:47:00Z">
                          <w:r w:rsidDel="003C4008">
                            <w:rPr>
                              <w:rFonts w:ascii="Arial" w:hAnsi="Arial" w:cs="Arial"/>
                              <w:color w:val="FFFFFF"/>
                              <w:sz w:val="36"/>
                              <w:szCs w:val="36"/>
                              <w:lang w:eastAsia="ko-KR"/>
                            </w:rPr>
                            <w:delText>1</w:delText>
                          </w:r>
                        </w:del>
                        <w:ins w:id="111" w:author="thuyhuynh" w:date="2022-03-30T10:47:00Z">
                          <w:r>
                            <w:rPr>
                              <w:rFonts w:ascii="Arial" w:hAnsi="Arial" w:cs="Arial" w:hint="eastAsia"/>
                              <w:color w:val="FFFFFF"/>
                              <w:sz w:val="36"/>
                              <w:szCs w:val="36"/>
                              <w:lang w:eastAsia="ko-KR"/>
                            </w:rPr>
                            <w:t>0</w:t>
                          </w:r>
                        </w:ins>
                      </w:p>
                    </w:txbxContent>
                  </v:textbox>
                </v:shape>
              </w:pict>
            </mc:Fallback>
          </mc:AlternateContent>
        </w:r>
        <w:r w:rsidR="00D67995" w:rsidRPr="00116AAA" w:rsidDel="00116AAA">
          <w:rPr>
            <w:rFonts w:ascii="Poppins" w:hAnsi="Poppins"/>
            <w:sz w:val="20"/>
            <w:szCs w:val="20"/>
            <w:rPrChange w:id="110" w:author="thuyhuynh" w:date="2023-05-08T11:25:00Z">
              <w:rPr/>
            </w:rPrChange>
          </w:rPr>
          <w:br w:type="page"/>
        </w:r>
      </w:del>
    </w:p>
    <w:p w:rsidR="00D67995" w:rsidRPr="00116AAA" w:rsidRDefault="00D67995" w:rsidP="00D04379">
      <w:pPr>
        <w:rPr>
          <w:rFonts w:ascii="Poppins" w:hAnsi="Poppins"/>
          <w:b/>
          <w:color w:val="930F15"/>
          <w:sz w:val="20"/>
          <w:szCs w:val="20"/>
          <w:lang w:eastAsia="ko-KR"/>
          <w:rPrChange w:id="111" w:author="thuyhuynh" w:date="2023-05-08T11:25:00Z">
            <w:rPr>
              <w:b/>
              <w:color w:val="930F15"/>
              <w:sz w:val="36"/>
              <w:szCs w:val="36"/>
              <w:lang w:eastAsia="ko-KR"/>
            </w:rPr>
          </w:rPrChange>
        </w:rPr>
      </w:pPr>
      <w:r w:rsidRPr="00116AAA">
        <w:rPr>
          <w:rFonts w:ascii="Poppins" w:hAnsi="Poppins"/>
          <w:b/>
          <w:color w:val="930F15"/>
          <w:sz w:val="20"/>
          <w:szCs w:val="20"/>
          <w:rPrChange w:id="112" w:author="thuyhuynh" w:date="2023-05-08T11:25:00Z">
            <w:rPr>
              <w:b/>
              <w:color w:val="930F15"/>
              <w:sz w:val="36"/>
              <w:szCs w:val="36"/>
            </w:rPr>
          </w:rPrChange>
        </w:rPr>
        <w:t>Document Change Record</w:t>
      </w:r>
    </w:p>
    <w:p w:rsidR="00D67995" w:rsidRPr="00116AAA" w:rsidRDefault="00D67995" w:rsidP="00D04379">
      <w:pPr>
        <w:rPr>
          <w:rFonts w:ascii="Poppins" w:hAnsi="Poppins"/>
          <w:sz w:val="20"/>
          <w:szCs w:val="20"/>
          <w:rPrChange w:id="113" w:author="thuyhuynh" w:date="2023-05-08T11:25:00Z">
            <w:rPr/>
          </w:rPrChange>
        </w:rPr>
      </w:pPr>
    </w:p>
    <w:p w:rsidR="00D67995" w:rsidRPr="00116AAA" w:rsidRDefault="00D67995" w:rsidP="00D04379">
      <w:pPr>
        <w:rPr>
          <w:rFonts w:ascii="Poppins" w:hAnsi="Poppins"/>
          <w:sz w:val="20"/>
          <w:szCs w:val="20"/>
          <w:rPrChange w:id="114" w:author="thuyhuynh" w:date="2023-05-08T11:25:00Z">
            <w:rPr/>
          </w:rPrChange>
        </w:rPr>
      </w:pPr>
      <w:r w:rsidRPr="00116AAA">
        <w:rPr>
          <w:rFonts w:ascii="Poppins" w:hAnsi="Poppins"/>
          <w:sz w:val="20"/>
          <w:szCs w:val="20"/>
          <w:rPrChange w:id="115" w:author="thuyhuynh" w:date="2023-05-08T11:25:00Z">
            <w:rPr/>
          </w:rPrChange>
        </w:rPr>
        <w:t xml:space="preserve">This page records any updates and revisions </w:t>
      </w:r>
      <w:r w:rsidR="00D80611" w:rsidRPr="00116AAA">
        <w:rPr>
          <w:rFonts w:ascii="Poppins" w:hAnsi="Poppins"/>
          <w:sz w:val="20"/>
          <w:szCs w:val="20"/>
          <w:lang w:eastAsia="ko-KR"/>
          <w:rPrChange w:id="116" w:author="thuyhuynh" w:date="2023-05-08T11:25:00Z">
            <w:rPr>
              <w:lang w:eastAsia="ko-KR"/>
            </w:rPr>
          </w:rPrChange>
        </w:rPr>
        <w:t xml:space="preserve">made </w:t>
      </w:r>
      <w:r w:rsidRPr="00116AAA">
        <w:rPr>
          <w:rFonts w:ascii="Poppins" w:hAnsi="Poppins"/>
          <w:sz w:val="20"/>
          <w:szCs w:val="20"/>
          <w:rPrChange w:id="117" w:author="thuyhuynh" w:date="2023-05-08T11:25:00Z">
            <w:rPr/>
          </w:rPrChange>
        </w:rPr>
        <w:t xml:space="preserve">to the </w:t>
      </w:r>
      <w:del w:id="118" w:author="thuyhuynh" w:date="2024-01-05T11:02:00Z">
        <w:r w:rsidR="0051637C" w:rsidRPr="00116AAA" w:rsidDel="00C63B7A">
          <w:rPr>
            <w:rFonts w:ascii="Poppins" w:hAnsi="Poppins"/>
            <w:sz w:val="20"/>
            <w:szCs w:val="20"/>
            <w:rPrChange w:id="119" w:author="thuyhuynh" w:date="2023-05-08T11:25:00Z">
              <w:rPr/>
            </w:rPrChange>
          </w:rPr>
          <w:delText>Iri</w:delText>
        </w:r>
      </w:del>
      <w:proofErr w:type="spellStart"/>
      <w:ins w:id="120" w:author="thuyhuynh" w:date="2024-01-05T11:02:00Z">
        <w:r w:rsidR="00C63B7A">
          <w:rPr>
            <w:rFonts w:ascii="Poppins" w:hAnsi="Poppins"/>
            <w:sz w:val="20"/>
            <w:szCs w:val="20"/>
          </w:rPr>
          <w:t>IriEnvoy</w:t>
        </w:r>
        <w:proofErr w:type="spellEnd"/>
        <w:r w:rsidR="00C63B7A">
          <w:rPr>
            <w:rFonts w:ascii="Poppins" w:hAnsi="Poppins"/>
            <w:sz w:val="20"/>
            <w:szCs w:val="20"/>
          </w:rPr>
          <w:t>-MK</w:t>
        </w:r>
      </w:ins>
      <w:del w:id="121" w:author="thuyhuynh" w:date="2024-01-05T10:48:00Z">
        <w:r w:rsidR="0051637C" w:rsidRPr="00116AAA" w:rsidDel="006A1224">
          <w:rPr>
            <w:rFonts w:ascii="Poppins" w:hAnsi="Poppins"/>
            <w:sz w:val="20"/>
            <w:szCs w:val="20"/>
            <w:rPrChange w:id="122" w:author="thuyhuynh" w:date="2023-05-08T11:25:00Z">
              <w:rPr/>
            </w:rPrChange>
          </w:rPr>
          <w:delText>S</w:delText>
        </w:r>
      </w:del>
      <w:del w:id="123" w:author="thuyhuynh" w:date="2022-03-30T10:55:00Z">
        <w:r w:rsidR="0051637C" w:rsidRPr="00116AAA" w:rsidDel="001834A9">
          <w:rPr>
            <w:rFonts w:ascii="Poppins" w:hAnsi="Poppins"/>
            <w:sz w:val="20"/>
            <w:szCs w:val="20"/>
            <w:rPrChange w:id="124" w:author="thuyhuynh" w:date="2023-05-08T11:25:00Z">
              <w:rPr/>
            </w:rPrChange>
          </w:rPr>
          <w:delText>hield</w:delText>
        </w:r>
      </w:del>
      <w:del w:id="125" w:author="thuyhuynh" w:date="2024-01-05T10:51:00Z">
        <w:r w:rsidR="00DF3677" w:rsidRPr="00116AAA" w:rsidDel="00CF1EB3">
          <w:rPr>
            <w:rFonts w:ascii="Poppins" w:hAnsi="Poppins"/>
            <w:sz w:val="20"/>
            <w:szCs w:val="20"/>
            <w:vertAlign w:val="superscript"/>
            <w:rPrChange w:id="126" w:author="thuyhuynh" w:date="2023-05-08T11:25:00Z">
              <w:rPr>
                <w:vertAlign w:val="superscript"/>
              </w:rPr>
            </w:rPrChange>
          </w:rPr>
          <w:delText>TM</w:delText>
        </w:r>
      </w:del>
      <w:del w:id="127" w:author="thuyhuynh" w:date="2024-01-05T11:02:00Z">
        <w:r w:rsidR="00DF3677" w:rsidRPr="00116AAA" w:rsidDel="00C63B7A">
          <w:rPr>
            <w:rFonts w:ascii="Poppins" w:hAnsi="Poppins"/>
            <w:sz w:val="20"/>
            <w:szCs w:val="20"/>
            <w:rPrChange w:id="128" w:author="thuyhuynh" w:date="2023-05-08T11:25:00Z">
              <w:rPr/>
            </w:rPrChange>
          </w:rPr>
          <w:delText>-</w:delText>
        </w:r>
      </w:del>
      <w:del w:id="129" w:author="thuyhuynh" w:date="2024-01-05T10:51:00Z">
        <w:r w:rsidR="00DF3677" w:rsidRPr="00116AAA" w:rsidDel="00CF1EB3">
          <w:rPr>
            <w:rFonts w:ascii="Poppins" w:hAnsi="Poppins"/>
            <w:sz w:val="20"/>
            <w:szCs w:val="20"/>
            <w:rPrChange w:id="130" w:author="thuyhuynh" w:date="2023-05-08T11:25:00Z">
              <w:rPr/>
            </w:rPrChange>
          </w:rPr>
          <w:delText>U</w:delText>
        </w:r>
      </w:del>
      <w:del w:id="131" w:author="thuyhuynh" w:date="2022-03-30T10:55:00Z">
        <w:r w:rsidR="00DF3677" w:rsidRPr="00116AAA" w:rsidDel="001834A9">
          <w:rPr>
            <w:rFonts w:ascii="Poppins" w:hAnsi="Poppins"/>
            <w:sz w:val="20"/>
            <w:szCs w:val="20"/>
            <w:rPrChange w:id="132" w:author="thuyhuynh" w:date="2023-05-08T11:25:00Z">
              <w:rPr/>
            </w:rPrChange>
          </w:rPr>
          <w:delText xml:space="preserve">SB </w:delText>
        </w:r>
      </w:del>
      <w:del w:id="133" w:author="thuyhuynh" w:date="2022-03-30T11:05:00Z">
        <w:r w:rsidR="00DF3677" w:rsidRPr="00116AAA" w:rsidDel="0021437C">
          <w:rPr>
            <w:rFonts w:ascii="Poppins" w:hAnsi="Poppins"/>
            <w:sz w:val="20"/>
            <w:szCs w:val="20"/>
            <w:rPrChange w:id="134" w:author="thuyhuynh" w:date="2023-05-08T11:25:00Z">
              <w:rPr/>
            </w:rPrChange>
          </w:rPr>
          <w:delText>and IriShield</w:delText>
        </w:r>
        <w:r w:rsidR="00DF3677" w:rsidRPr="00116AAA" w:rsidDel="0021437C">
          <w:rPr>
            <w:rFonts w:ascii="Poppins" w:hAnsi="Poppins"/>
            <w:sz w:val="20"/>
            <w:szCs w:val="20"/>
            <w:vertAlign w:val="superscript"/>
            <w:rPrChange w:id="135" w:author="thuyhuynh" w:date="2023-05-08T11:25:00Z">
              <w:rPr>
                <w:vertAlign w:val="superscript"/>
              </w:rPr>
            </w:rPrChange>
          </w:rPr>
          <w:delText>TM</w:delText>
        </w:r>
        <w:r w:rsidR="00DF3677" w:rsidRPr="00116AAA" w:rsidDel="0021437C">
          <w:rPr>
            <w:rFonts w:ascii="Poppins" w:hAnsi="Poppins"/>
            <w:sz w:val="20"/>
            <w:szCs w:val="20"/>
            <w:rPrChange w:id="136" w:author="thuyhuynh" w:date="2023-05-08T11:25:00Z">
              <w:rPr/>
            </w:rPrChange>
          </w:rPr>
          <w:delText>-UART</w:delText>
        </w:r>
        <w:r w:rsidR="0051637C" w:rsidRPr="00116AAA" w:rsidDel="0021437C">
          <w:rPr>
            <w:rFonts w:ascii="Poppins" w:hAnsi="Poppins"/>
            <w:sz w:val="20"/>
            <w:szCs w:val="20"/>
            <w:rPrChange w:id="137" w:author="thuyhuynh" w:date="2023-05-08T11:25:00Z">
              <w:rPr/>
            </w:rPrChange>
          </w:rPr>
          <w:delText xml:space="preserve"> </w:delText>
        </w:r>
        <w:r w:rsidR="00A16A10" w:rsidRPr="00116AAA" w:rsidDel="0021437C">
          <w:rPr>
            <w:rFonts w:ascii="Poppins" w:hAnsi="Poppins"/>
            <w:sz w:val="20"/>
            <w:szCs w:val="20"/>
            <w:rPrChange w:id="138" w:author="thuyhuynh" w:date="2023-05-08T11:25:00Z">
              <w:rPr/>
            </w:rPrChange>
          </w:rPr>
          <w:delText xml:space="preserve">Bino &amp; Mono </w:delText>
        </w:r>
      </w:del>
      <w:ins w:id="139" w:author="thuyhuynh" w:date="2022-03-30T11:05:00Z">
        <w:r w:rsidR="0021437C" w:rsidRPr="00116AAA">
          <w:rPr>
            <w:rFonts w:ascii="Poppins" w:hAnsi="Poppins"/>
            <w:sz w:val="20"/>
            <w:szCs w:val="20"/>
            <w:lang w:eastAsia="ko-KR"/>
            <w:rPrChange w:id="140" w:author="thuyhuynh" w:date="2023-05-08T11:25:00Z">
              <w:rPr>
                <w:lang w:eastAsia="ko-KR"/>
              </w:rPr>
            </w:rPrChange>
          </w:rPr>
          <w:t xml:space="preserve"> </w:t>
        </w:r>
      </w:ins>
      <w:r w:rsidR="00DF3677" w:rsidRPr="00116AAA">
        <w:rPr>
          <w:rFonts w:ascii="Poppins" w:eastAsia="Batang" w:hAnsi="Poppins"/>
          <w:sz w:val="20"/>
          <w:szCs w:val="20"/>
          <w:lang w:eastAsia="ko-KR"/>
          <w:rPrChange w:id="141" w:author="thuyhuynh" w:date="2023-05-08T11:25:00Z">
            <w:rPr>
              <w:rFonts w:eastAsia="Batang"/>
              <w:lang w:eastAsia="ko-KR"/>
            </w:rPr>
          </w:rPrChange>
        </w:rPr>
        <w:t>Software</w:t>
      </w:r>
      <w:r w:rsidR="00DB4D32" w:rsidRPr="00116AAA">
        <w:rPr>
          <w:rFonts w:ascii="Poppins" w:eastAsia="Batang" w:hAnsi="Poppins"/>
          <w:sz w:val="20"/>
          <w:szCs w:val="20"/>
          <w:lang w:eastAsia="ko-KR"/>
          <w:rPrChange w:id="142" w:author="thuyhuynh" w:date="2023-05-08T11:25:00Z">
            <w:rPr>
              <w:rFonts w:eastAsia="Batang"/>
              <w:lang w:eastAsia="ko-KR"/>
            </w:rPr>
          </w:rPrChange>
        </w:rPr>
        <w:t xml:space="preserve"> </w:t>
      </w:r>
      <w:r w:rsidR="00D67DCC" w:rsidRPr="00116AAA">
        <w:rPr>
          <w:rFonts w:ascii="Poppins" w:eastAsia="Batang" w:hAnsi="Poppins"/>
          <w:sz w:val="20"/>
          <w:szCs w:val="20"/>
          <w:lang w:eastAsia="ko-KR"/>
          <w:rPrChange w:id="143" w:author="thuyhuynh" w:date="2023-05-08T11:25:00Z">
            <w:rPr>
              <w:rFonts w:eastAsia="Batang"/>
              <w:lang w:eastAsia="ko-KR"/>
            </w:rPr>
          </w:rPrChange>
        </w:rPr>
        <w:t>Developer’s Manual</w:t>
      </w:r>
      <w:r w:rsidRPr="00116AAA">
        <w:rPr>
          <w:rFonts w:ascii="Poppins" w:hAnsi="Poppins"/>
          <w:sz w:val="20"/>
          <w:szCs w:val="20"/>
          <w:rPrChange w:id="144" w:author="thuyhuynh" w:date="2023-05-08T11:25:00Z">
            <w:rPr/>
          </w:rPrChange>
        </w:rPr>
        <w:t>.</w:t>
      </w:r>
    </w:p>
    <w:p w:rsidR="00D67995" w:rsidRPr="00116AAA" w:rsidRDefault="00D67995" w:rsidP="00D04379">
      <w:pPr>
        <w:rPr>
          <w:rFonts w:ascii="Poppins" w:hAnsi="Poppins"/>
          <w:sz w:val="20"/>
          <w:szCs w:val="20"/>
          <w:lang w:eastAsia="ko-KR"/>
          <w:rPrChange w:id="145" w:author="thuyhuynh" w:date="2023-05-08T11:25:00Z">
            <w:rPr>
              <w:lang w:eastAsia="ko-KR"/>
            </w:rPr>
          </w:rPrChange>
        </w:rPr>
      </w:pPr>
    </w:p>
    <w:tbl>
      <w:tblPr>
        <w:tblW w:w="9297" w:type="dxa"/>
        <w:tblInd w:w="108" w:type="dxa"/>
        <w:tblLook w:val="00A0" w:firstRow="1" w:lastRow="0" w:firstColumn="1" w:lastColumn="0" w:noHBand="0" w:noVBand="0"/>
      </w:tblPr>
      <w:tblGrid>
        <w:gridCol w:w="1116"/>
        <w:gridCol w:w="1508"/>
        <w:gridCol w:w="4957"/>
        <w:gridCol w:w="1716"/>
      </w:tblGrid>
      <w:tr w:rsidR="002946ED" w:rsidRPr="00116AAA" w:rsidTr="000D3579">
        <w:tc>
          <w:tcPr>
            <w:tcW w:w="993" w:type="dxa"/>
            <w:shd w:val="clear" w:color="auto" w:fill="D9D9D9"/>
          </w:tcPr>
          <w:p w:rsidR="002946ED" w:rsidRPr="00455B8B" w:rsidRDefault="002946ED" w:rsidP="000D3579">
            <w:pPr>
              <w:rPr>
                <w:rFonts w:ascii="Poppins" w:hAnsi="Poppins"/>
                <w:sz w:val="20"/>
                <w:szCs w:val="20"/>
                <w:lang w:eastAsia="ko-KR"/>
                <w:rPrChange w:id="146" w:author="thuyhuynh" w:date="2023-05-08T12:12:00Z">
                  <w:rPr>
                    <w:b/>
                    <w:lang w:eastAsia="ko-KR"/>
                  </w:rPr>
                </w:rPrChange>
              </w:rPr>
            </w:pPr>
            <w:r w:rsidRPr="00455B8B">
              <w:rPr>
                <w:rFonts w:ascii="Poppins" w:hAnsi="Poppins"/>
                <w:sz w:val="20"/>
                <w:szCs w:val="20"/>
                <w:lang w:eastAsia="ko-KR"/>
                <w:rPrChange w:id="147" w:author="thuyhuynh" w:date="2023-05-08T12:12:00Z">
                  <w:rPr>
                    <w:b/>
                    <w:lang w:eastAsia="ko-KR"/>
                  </w:rPr>
                </w:rPrChange>
              </w:rPr>
              <w:t>Doc v</w:t>
            </w:r>
            <w:r w:rsidRPr="00455B8B">
              <w:rPr>
                <w:rFonts w:ascii="Poppins" w:hAnsi="Poppins"/>
                <w:sz w:val="20"/>
                <w:szCs w:val="20"/>
                <w:rPrChange w:id="148" w:author="thuyhuynh" w:date="2023-05-08T12:12:00Z">
                  <w:rPr>
                    <w:b/>
                  </w:rPr>
                </w:rPrChange>
              </w:rPr>
              <w:t>er</w:t>
            </w:r>
            <w:r w:rsidRPr="00455B8B">
              <w:rPr>
                <w:rFonts w:ascii="Poppins" w:hAnsi="Poppins"/>
                <w:sz w:val="20"/>
                <w:szCs w:val="20"/>
                <w:lang w:eastAsia="ko-KR"/>
                <w:rPrChange w:id="149" w:author="thuyhuynh" w:date="2023-05-08T12:12:00Z">
                  <w:rPr>
                    <w:b/>
                    <w:lang w:eastAsia="ko-KR"/>
                  </w:rPr>
                </w:rPrChange>
              </w:rPr>
              <w:t>.</w:t>
            </w:r>
          </w:p>
        </w:tc>
        <w:tc>
          <w:tcPr>
            <w:tcW w:w="1559" w:type="dxa"/>
            <w:shd w:val="clear" w:color="auto" w:fill="D9D9D9"/>
          </w:tcPr>
          <w:p w:rsidR="002946ED" w:rsidRPr="00455B8B" w:rsidRDefault="002946ED" w:rsidP="000D3579">
            <w:pPr>
              <w:rPr>
                <w:rFonts w:ascii="Poppins" w:hAnsi="Poppins"/>
                <w:sz w:val="20"/>
                <w:szCs w:val="20"/>
                <w:rPrChange w:id="150" w:author="thuyhuynh" w:date="2023-05-08T12:12:00Z">
                  <w:rPr>
                    <w:b/>
                  </w:rPr>
                </w:rPrChange>
              </w:rPr>
            </w:pPr>
            <w:r w:rsidRPr="00455B8B">
              <w:rPr>
                <w:rFonts w:ascii="Poppins" w:hAnsi="Poppins"/>
                <w:sz w:val="20"/>
                <w:szCs w:val="20"/>
                <w:rPrChange w:id="151" w:author="thuyhuynh" w:date="2023-05-08T12:12:00Z">
                  <w:rPr>
                    <w:b/>
                  </w:rPr>
                </w:rPrChange>
              </w:rPr>
              <w:t>Date</w:t>
            </w:r>
          </w:p>
        </w:tc>
        <w:tc>
          <w:tcPr>
            <w:tcW w:w="5670" w:type="dxa"/>
            <w:shd w:val="clear" w:color="auto" w:fill="D9D9D9"/>
          </w:tcPr>
          <w:p w:rsidR="002946ED" w:rsidRPr="00455B8B" w:rsidRDefault="002946ED" w:rsidP="000D3579">
            <w:pPr>
              <w:rPr>
                <w:rFonts w:ascii="Poppins" w:hAnsi="Poppins"/>
                <w:sz w:val="20"/>
                <w:szCs w:val="20"/>
                <w:rPrChange w:id="152" w:author="thuyhuynh" w:date="2023-05-08T12:12:00Z">
                  <w:rPr>
                    <w:b/>
                  </w:rPr>
                </w:rPrChange>
              </w:rPr>
            </w:pPr>
            <w:r w:rsidRPr="00455B8B">
              <w:rPr>
                <w:rFonts w:ascii="Poppins" w:hAnsi="Poppins"/>
                <w:sz w:val="20"/>
                <w:szCs w:val="20"/>
                <w:rPrChange w:id="153" w:author="thuyhuynh" w:date="2023-05-08T12:12:00Z">
                  <w:rPr>
                    <w:b/>
                  </w:rPr>
                </w:rPrChange>
              </w:rPr>
              <w:t>Change Description</w:t>
            </w:r>
          </w:p>
        </w:tc>
        <w:tc>
          <w:tcPr>
            <w:tcW w:w="1075" w:type="dxa"/>
            <w:shd w:val="clear" w:color="auto" w:fill="D9D9D9"/>
          </w:tcPr>
          <w:p w:rsidR="002946ED" w:rsidRPr="00455B8B" w:rsidRDefault="002946ED" w:rsidP="000D3579">
            <w:pPr>
              <w:jc w:val="right"/>
              <w:rPr>
                <w:rFonts w:ascii="Poppins" w:hAnsi="Poppins"/>
                <w:sz w:val="20"/>
                <w:szCs w:val="20"/>
                <w:lang w:eastAsia="ko-KR"/>
                <w:rPrChange w:id="154" w:author="thuyhuynh" w:date="2023-05-08T12:12:00Z">
                  <w:rPr>
                    <w:b/>
                    <w:lang w:eastAsia="ko-KR"/>
                  </w:rPr>
                </w:rPrChange>
              </w:rPr>
            </w:pPr>
            <w:r w:rsidRPr="00455B8B">
              <w:rPr>
                <w:rFonts w:ascii="Poppins" w:hAnsi="Poppins"/>
                <w:sz w:val="20"/>
                <w:szCs w:val="20"/>
                <w:lang w:eastAsia="ko-KR"/>
                <w:rPrChange w:id="155" w:author="thuyhuynh" w:date="2023-05-08T12:12:00Z">
                  <w:rPr>
                    <w:b/>
                    <w:lang w:eastAsia="ko-KR"/>
                  </w:rPr>
                </w:rPrChange>
              </w:rPr>
              <w:t>SDK ver.</w:t>
            </w:r>
          </w:p>
        </w:tc>
      </w:tr>
      <w:tr w:rsidR="00C9170B" w:rsidRPr="00116AAA" w:rsidTr="00161EFD">
        <w:tc>
          <w:tcPr>
            <w:tcW w:w="993" w:type="dxa"/>
            <w:tcBorders>
              <w:bottom w:val="single" w:sz="8" w:space="0" w:color="D9D9D9"/>
            </w:tcBorders>
          </w:tcPr>
          <w:p w:rsidR="00C9170B" w:rsidRPr="00116AAA" w:rsidRDefault="00C9170B">
            <w:pPr>
              <w:rPr>
                <w:rFonts w:ascii="Poppins" w:hAnsi="Poppins"/>
                <w:sz w:val="20"/>
                <w:szCs w:val="20"/>
                <w:lang w:eastAsia="ko-KR"/>
                <w:rPrChange w:id="156" w:author="thuyhuynh" w:date="2023-05-08T11:25:00Z">
                  <w:rPr>
                    <w:lang w:eastAsia="ko-KR"/>
                  </w:rPr>
                </w:rPrChange>
              </w:rPr>
            </w:pPr>
            <w:del w:id="157" w:author="thuyhuynh" w:date="2022-03-30T11:06:00Z">
              <w:r w:rsidRPr="00116AAA" w:rsidDel="0021437C">
                <w:rPr>
                  <w:rFonts w:ascii="Poppins" w:hAnsi="Poppins"/>
                  <w:sz w:val="20"/>
                  <w:szCs w:val="20"/>
                  <w:rPrChange w:id="158" w:author="thuyhuynh" w:date="2023-05-08T11:25:00Z">
                    <w:rPr/>
                  </w:rPrChange>
                </w:rPr>
                <w:delText>3</w:delText>
              </w:r>
            </w:del>
            <w:ins w:id="159" w:author="thuyhuynh" w:date="2022-03-30T11:06:00Z">
              <w:r w:rsidR="0021437C" w:rsidRPr="00116AAA">
                <w:rPr>
                  <w:rFonts w:ascii="Poppins" w:hAnsi="Poppins"/>
                  <w:sz w:val="20"/>
                  <w:szCs w:val="20"/>
                  <w:lang w:eastAsia="ko-KR"/>
                  <w:rPrChange w:id="160" w:author="thuyhuynh" w:date="2023-05-08T11:25:00Z">
                    <w:rPr>
                      <w:lang w:eastAsia="ko-KR"/>
                    </w:rPr>
                  </w:rPrChange>
                </w:rPr>
                <w:t>1</w:t>
              </w:r>
            </w:ins>
            <w:r w:rsidRPr="00116AAA">
              <w:rPr>
                <w:rFonts w:ascii="Poppins" w:hAnsi="Poppins"/>
                <w:sz w:val="20"/>
                <w:szCs w:val="20"/>
                <w:rPrChange w:id="161" w:author="thuyhuynh" w:date="2023-05-08T11:25:00Z">
                  <w:rPr/>
                </w:rPrChange>
              </w:rPr>
              <w:t>.0</w:t>
            </w:r>
          </w:p>
        </w:tc>
        <w:tc>
          <w:tcPr>
            <w:tcW w:w="1559" w:type="dxa"/>
            <w:tcBorders>
              <w:bottom w:val="single" w:sz="8" w:space="0" w:color="D9D9D9"/>
            </w:tcBorders>
          </w:tcPr>
          <w:p w:rsidR="00C9170B" w:rsidRPr="00116AAA" w:rsidRDefault="00C9170B">
            <w:pPr>
              <w:rPr>
                <w:rFonts w:ascii="Poppins" w:hAnsi="Poppins"/>
                <w:sz w:val="20"/>
                <w:szCs w:val="20"/>
                <w:lang w:eastAsia="ko-KR"/>
                <w:rPrChange w:id="162" w:author="thuyhuynh" w:date="2023-05-08T11:25:00Z">
                  <w:rPr>
                    <w:lang w:eastAsia="ko-KR"/>
                  </w:rPr>
                </w:rPrChange>
              </w:rPr>
            </w:pPr>
            <w:del w:id="163" w:author="thuyhuynh" w:date="2022-03-30T11:06:00Z">
              <w:r w:rsidRPr="00116AAA" w:rsidDel="0021437C">
                <w:rPr>
                  <w:rFonts w:ascii="Poppins" w:hAnsi="Poppins"/>
                  <w:sz w:val="20"/>
                  <w:szCs w:val="20"/>
                  <w:lang w:eastAsia="ko-KR"/>
                  <w:rPrChange w:id="164" w:author="thuyhuynh" w:date="2023-05-08T11:25:00Z">
                    <w:rPr>
                      <w:lang w:eastAsia="ko-KR"/>
                    </w:rPr>
                  </w:rPrChange>
                </w:rPr>
                <w:delText>19</w:delText>
              </w:r>
            </w:del>
            <w:ins w:id="165" w:author="thuyhuynh" w:date="2024-01-05T10:52:00Z">
              <w:r w:rsidR="008D0A16" w:rsidRPr="004143B7">
                <w:rPr>
                  <w:rFonts w:ascii="Poppins" w:hAnsi="Poppins"/>
                  <w:sz w:val="20"/>
                  <w:szCs w:val="20"/>
                  <w:lang w:val="vi-VN" w:eastAsia="ko-KR"/>
                </w:rPr>
                <w:t>2023.03.27</w:t>
              </w:r>
            </w:ins>
            <w:del w:id="166" w:author="thuyhuynh" w:date="2024-01-05T10:52:00Z">
              <w:r w:rsidRPr="00116AAA" w:rsidDel="008D0A16">
                <w:rPr>
                  <w:rFonts w:ascii="Poppins" w:hAnsi="Poppins"/>
                  <w:sz w:val="20"/>
                  <w:szCs w:val="20"/>
                  <w:lang w:eastAsia="ko-KR"/>
                  <w:rPrChange w:id="167" w:author="thuyhuynh" w:date="2023-05-08T11:25:00Z">
                    <w:rPr>
                      <w:lang w:eastAsia="ko-KR"/>
                    </w:rPr>
                  </w:rPrChange>
                </w:rPr>
                <w:delText xml:space="preserve"> </w:delText>
              </w:r>
            </w:del>
            <w:del w:id="168" w:author="thuyhuynh" w:date="2022-03-30T11:06:00Z">
              <w:r w:rsidRPr="00116AAA" w:rsidDel="0021437C">
                <w:rPr>
                  <w:rFonts w:ascii="Poppins" w:hAnsi="Poppins"/>
                  <w:sz w:val="20"/>
                  <w:szCs w:val="20"/>
                  <w:lang w:eastAsia="ko-KR"/>
                  <w:rPrChange w:id="169" w:author="thuyhuynh" w:date="2023-05-08T11:25:00Z">
                    <w:rPr>
                      <w:lang w:eastAsia="ko-KR"/>
                    </w:rPr>
                  </w:rPrChange>
                </w:rPr>
                <w:delText>Jun</w:delText>
              </w:r>
            </w:del>
            <w:del w:id="170" w:author="thuyhuynh" w:date="2024-01-05T10:52:00Z">
              <w:r w:rsidRPr="00116AAA" w:rsidDel="008D0A16">
                <w:rPr>
                  <w:rFonts w:ascii="Poppins" w:hAnsi="Poppins"/>
                  <w:sz w:val="20"/>
                  <w:szCs w:val="20"/>
                  <w:rPrChange w:id="171" w:author="thuyhuynh" w:date="2023-05-08T11:25:00Z">
                    <w:rPr/>
                  </w:rPrChange>
                </w:rPr>
                <w:delText xml:space="preserve"> 20</w:delText>
              </w:r>
            </w:del>
            <w:del w:id="172" w:author="thuyhuynh" w:date="2022-03-30T11:06:00Z">
              <w:r w:rsidRPr="00116AAA" w:rsidDel="0021437C">
                <w:rPr>
                  <w:rFonts w:ascii="Poppins" w:hAnsi="Poppins"/>
                  <w:sz w:val="20"/>
                  <w:szCs w:val="20"/>
                  <w:lang w:eastAsia="ko-KR"/>
                  <w:rPrChange w:id="173" w:author="thuyhuynh" w:date="2023-05-08T11:25:00Z">
                    <w:rPr>
                      <w:lang w:eastAsia="ko-KR"/>
                    </w:rPr>
                  </w:rPrChange>
                </w:rPr>
                <w:delText>13</w:delText>
              </w:r>
            </w:del>
          </w:p>
        </w:tc>
        <w:tc>
          <w:tcPr>
            <w:tcW w:w="5670" w:type="dxa"/>
            <w:tcBorders>
              <w:bottom w:val="single" w:sz="8" w:space="0" w:color="D9D9D9"/>
            </w:tcBorders>
          </w:tcPr>
          <w:p w:rsidR="00C9170B" w:rsidRPr="00116AAA" w:rsidRDefault="00C9170B">
            <w:pPr>
              <w:rPr>
                <w:rFonts w:ascii="Poppins" w:hAnsi="Poppins"/>
                <w:sz w:val="20"/>
                <w:szCs w:val="20"/>
                <w:lang w:eastAsia="ko-KR"/>
                <w:rPrChange w:id="174" w:author="thuyhuynh" w:date="2023-05-08T11:25:00Z">
                  <w:rPr>
                    <w:lang w:eastAsia="ko-KR"/>
                  </w:rPr>
                </w:rPrChange>
              </w:rPr>
            </w:pPr>
            <w:del w:id="175" w:author="ptdung" w:date="2023-11-27T18:44:00Z">
              <w:r w:rsidRPr="00116AAA" w:rsidDel="001C39D5">
                <w:rPr>
                  <w:rFonts w:ascii="Poppins" w:hAnsi="Poppins"/>
                  <w:sz w:val="20"/>
                  <w:szCs w:val="20"/>
                  <w:lang w:eastAsia="ko-KR"/>
                  <w:rPrChange w:id="176" w:author="thuyhuynh" w:date="2023-05-08T11:25:00Z">
                    <w:rPr>
                      <w:lang w:eastAsia="ko-KR"/>
                    </w:rPr>
                  </w:rPrChange>
                </w:rPr>
                <w:delText>The first</w:delText>
              </w:r>
            </w:del>
            <w:ins w:id="177" w:author="ptdung" w:date="2023-11-27T18:44:00Z">
              <w:r w:rsidR="001C39D5">
                <w:rPr>
                  <w:rFonts w:ascii="Poppins" w:hAnsi="Poppins"/>
                  <w:sz w:val="20"/>
                  <w:szCs w:val="20"/>
                  <w:lang w:eastAsia="ko-KR"/>
                </w:rPr>
                <w:t>Initial</w:t>
              </w:r>
            </w:ins>
            <w:r w:rsidRPr="00116AAA">
              <w:rPr>
                <w:rFonts w:ascii="Poppins" w:hAnsi="Poppins"/>
                <w:sz w:val="20"/>
                <w:szCs w:val="20"/>
                <w:lang w:eastAsia="ko-KR"/>
                <w:rPrChange w:id="178" w:author="thuyhuynh" w:date="2023-05-08T11:25:00Z">
                  <w:rPr>
                    <w:lang w:eastAsia="ko-KR"/>
                  </w:rPr>
                </w:rPrChange>
              </w:rPr>
              <w:t xml:space="preserve"> release of </w:t>
            </w:r>
            <w:del w:id="179" w:author="thuyhuynh" w:date="2022-03-30T11:06:00Z">
              <w:r w:rsidR="001400B8" w:rsidRPr="00116AAA" w:rsidDel="0021437C">
                <w:rPr>
                  <w:rFonts w:ascii="Poppins" w:hAnsi="Poppins"/>
                  <w:sz w:val="20"/>
                  <w:szCs w:val="20"/>
                  <w:lang w:eastAsia="ko-KR"/>
                  <w:rPrChange w:id="180" w:author="thuyhuynh" w:date="2023-05-08T11:25:00Z">
                    <w:rPr>
                      <w:lang w:eastAsia="ko-KR"/>
                    </w:rPr>
                  </w:rPrChange>
                </w:rPr>
                <w:delText xml:space="preserve">IDDK2000 </w:delText>
              </w:r>
            </w:del>
            <w:ins w:id="181" w:author="thuyhuynh" w:date="2022-03-30T12:26:00Z">
              <w:r w:rsidR="006B6C2E" w:rsidRPr="00116AAA">
                <w:rPr>
                  <w:rFonts w:ascii="Poppins" w:hAnsi="Poppins"/>
                  <w:sz w:val="20"/>
                  <w:szCs w:val="20"/>
                  <w:lang w:eastAsia="ko-KR"/>
                  <w:rPrChange w:id="182" w:author="thuyhuynh" w:date="2023-05-08T11:25:00Z">
                    <w:rPr>
                      <w:lang w:eastAsia="ko-KR"/>
                    </w:rPr>
                  </w:rPrChange>
                </w:rPr>
                <w:t xml:space="preserve">SDK </w:t>
              </w:r>
            </w:ins>
            <w:ins w:id="183" w:author="ptdung" w:date="2023-11-27T18:44:00Z">
              <w:r w:rsidR="001C39D5">
                <w:rPr>
                  <w:rFonts w:ascii="Poppins" w:hAnsi="Poppins"/>
                  <w:sz w:val="20"/>
                  <w:szCs w:val="20"/>
                  <w:lang w:eastAsia="ko-KR"/>
                </w:rPr>
                <w:t>&amp; document.</w:t>
              </w:r>
            </w:ins>
            <w:ins w:id="184" w:author="thuyhuynh" w:date="2022-03-30T12:26:00Z">
              <w:del w:id="185" w:author="ptdung" w:date="2023-11-27T18:44:00Z">
                <w:r w:rsidR="006B6C2E" w:rsidRPr="00116AAA" w:rsidDel="001C39D5">
                  <w:rPr>
                    <w:rFonts w:ascii="Poppins" w:hAnsi="Poppins"/>
                    <w:sz w:val="20"/>
                    <w:szCs w:val="20"/>
                    <w:lang w:eastAsia="ko-KR"/>
                    <w:rPrChange w:id="186" w:author="thuyhuynh" w:date="2023-05-08T11:25:00Z">
                      <w:rPr>
                        <w:lang w:eastAsia="ko-KR"/>
                      </w:rPr>
                    </w:rPrChange>
                  </w:rPr>
                  <w:delText>IRISENTINEL</w:delText>
                </w:r>
              </w:del>
            </w:ins>
            <w:ins w:id="187" w:author="thuyhuynh" w:date="2022-03-30T11:06:00Z">
              <w:del w:id="188" w:author="ptdung" w:date="2023-11-27T18:44:00Z">
                <w:r w:rsidR="0021437C" w:rsidRPr="00116AAA" w:rsidDel="001C39D5">
                  <w:rPr>
                    <w:rFonts w:ascii="Poppins" w:hAnsi="Poppins"/>
                    <w:sz w:val="20"/>
                    <w:szCs w:val="20"/>
                    <w:lang w:eastAsia="ko-KR"/>
                    <w:rPrChange w:id="189" w:author="thuyhuynh" w:date="2023-05-08T11:25:00Z">
                      <w:rPr>
                        <w:lang w:eastAsia="ko-KR"/>
                      </w:rPr>
                    </w:rPrChange>
                  </w:rPr>
                  <w:delText xml:space="preserve"> </w:delText>
                </w:r>
              </w:del>
            </w:ins>
            <w:del w:id="190" w:author="ptdung" w:date="2023-11-27T18:44:00Z">
              <w:r w:rsidR="001400B8" w:rsidRPr="00116AAA" w:rsidDel="001C39D5">
                <w:rPr>
                  <w:rFonts w:ascii="Poppins" w:hAnsi="Poppins"/>
                  <w:sz w:val="20"/>
                  <w:szCs w:val="20"/>
                  <w:lang w:eastAsia="ko-KR"/>
                  <w:rPrChange w:id="191" w:author="thuyhuynh" w:date="2023-05-08T11:25:00Z">
                    <w:rPr>
                      <w:lang w:eastAsia="ko-KR"/>
                    </w:rPr>
                  </w:rPrChange>
                </w:rPr>
                <w:delText xml:space="preserve">library which supports both </w:delText>
              </w:r>
              <w:r w:rsidRPr="00116AAA" w:rsidDel="001C39D5">
                <w:rPr>
                  <w:rFonts w:ascii="Poppins" w:hAnsi="Poppins"/>
                  <w:sz w:val="20"/>
                  <w:szCs w:val="20"/>
                  <w:lang w:eastAsia="ko-KR"/>
                  <w:rPrChange w:id="192" w:author="thuyhuynh" w:date="2023-05-08T11:25:00Z">
                    <w:rPr>
                      <w:lang w:eastAsia="ko-KR"/>
                    </w:rPr>
                  </w:rPrChange>
                </w:rPr>
                <w:delText>IriShield binocular</w:delText>
              </w:r>
              <w:r w:rsidR="001400B8" w:rsidRPr="00116AAA" w:rsidDel="001C39D5">
                <w:rPr>
                  <w:rFonts w:ascii="Poppins" w:hAnsi="Poppins"/>
                  <w:sz w:val="20"/>
                  <w:szCs w:val="20"/>
                  <w:lang w:eastAsia="ko-KR"/>
                  <w:rPrChange w:id="193" w:author="thuyhuynh" w:date="2023-05-08T11:25:00Z">
                    <w:rPr>
                      <w:lang w:eastAsia="ko-KR"/>
                    </w:rPr>
                  </w:rPrChange>
                </w:rPr>
                <w:delText xml:space="preserve"> and monocular</w:delText>
              </w:r>
            </w:del>
            <w:ins w:id="194" w:author="thuyhuynh" w:date="2022-03-30T11:06:00Z">
              <w:del w:id="195" w:author="ptdung" w:date="2023-11-27T18:44:00Z">
                <w:r w:rsidR="0021437C" w:rsidRPr="00116AAA" w:rsidDel="001C39D5">
                  <w:rPr>
                    <w:rFonts w:ascii="Poppins" w:hAnsi="Poppins"/>
                    <w:sz w:val="20"/>
                    <w:szCs w:val="20"/>
                    <w:lang w:eastAsia="ko-KR"/>
                    <w:rPrChange w:id="196" w:author="thuyhuynh" w:date="2023-05-08T11:25:00Z">
                      <w:rPr>
                        <w:lang w:eastAsia="ko-KR"/>
                      </w:rPr>
                    </w:rPrChange>
                  </w:rPr>
                  <w:delText>IriSentinel-UF15</w:delText>
                </w:r>
              </w:del>
            </w:ins>
            <w:del w:id="197" w:author="ptdung" w:date="2023-11-27T18:44:00Z">
              <w:r w:rsidRPr="00116AAA" w:rsidDel="001C39D5">
                <w:rPr>
                  <w:rFonts w:ascii="Poppins" w:hAnsi="Poppins"/>
                  <w:sz w:val="20"/>
                  <w:szCs w:val="20"/>
                  <w:lang w:eastAsia="ko-KR"/>
                  <w:rPrChange w:id="198" w:author="thuyhuynh" w:date="2023-05-08T11:25:00Z">
                    <w:rPr>
                      <w:lang w:eastAsia="ko-KR"/>
                    </w:rPr>
                  </w:rPrChange>
                </w:rPr>
                <w:delText xml:space="preserve"> device</w:delText>
              </w:r>
            </w:del>
            <w:del w:id="199" w:author="thuyhuynh" w:date="2022-03-30T11:07:00Z">
              <w:r w:rsidR="001400B8" w:rsidRPr="00116AAA" w:rsidDel="0021437C">
                <w:rPr>
                  <w:rFonts w:ascii="Poppins" w:hAnsi="Poppins"/>
                  <w:sz w:val="20"/>
                  <w:szCs w:val="20"/>
                  <w:lang w:eastAsia="ko-KR"/>
                  <w:rPrChange w:id="200" w:author="thuyhuynh" w:date="2023-05-08T11:25:00Z">
                    <w:rPr>
                      <w:lang w:eastAsia="ko-KR"/>
                    </w:rPr>
                  </w:rPrChange>
                </w:rPr>
                <w:delText>s</w:delText>
              </w:r>
            </w:del>
          </w:p>
        </w:tc>
        <w:tc>
          <w:tcPr>
            <w:tcW w:w="1075" w:type="dxa"/>
            <w:tcBorders>
              <w:bottom w:val="single" w:sz="8" w:space="0" w:color="D9D9D9"/>
            </w:tcBorders>
          </w:tcPr>
          <w:p w:rsidR="00C9170B" w:rsidRPr="00116AAA" w:rsidRDefault="00C9170B">
            <w:pPr>
              <w:rPr>
                <w:rFonts w:ascii="Poppins" w:hAnsi="Poppins"/>
                <w:sz w:val="20"/>
                <w:szCs w:val="20"/>
                <w:rPrChange w:id="201" w:author="thuyhuynh" w:date="2023-05-08T11:25:00Z">
                  <w:rPr/>
                </w:rPrChange>
              </w:rPr>
              <w:pPrChange w:id="202" w:author="thuyhuynh" w:date="2024-01-05T10:53:00Z">
                <w:pPr>
                  <w:jc w:val="center"/>
                </w:pPr>
              </w:pPrChange>
            </w:pPr>
            <w:del w:id="203" w:author="thuyhuynh" w:date="2022-03-30T11:07:00Z">
              <w:r w:rsidRPr="00116AAA" w:rsidDel="00381CA0">
                <w:rPr>
                  <w:rFonts w:ascii="Poppins" w:hAnsi="Poppins"/>
                  <w:sz w:val="20"/>
                  <w:szCs w:val="20"/>
                  <w:rPrChange w:id="204" w:author="thuyhuynh" w:date="2023-05-08T11:25:00Z">
                    <w:rPr/>
                  </w:rPrChange>
                </w:rPr>
                <w:delText>3</w:delText>
              </w:r>
            </w:del>
            <w:ins w:id="205" w:author="thuyhuynh" w:date="2024-01-05T10:52:00Z">
              <w:r w:rsidR="008D0A16" w:rsidRPr="004143B7">
                <w:rPr>
                  <w:rFonts w:ascii="Poppins" w:hAnsi="Poppins"/>
                  <w:sz w:val="20"/>
                  <w:szCs w:val="20"/>
                  <w:lang w:eastAsia="ko-KR"/>
                </w:rPr>
                <w:t>2.32.25</w:t>
              </w:r>
            </w:ins>
            <w:del w:id="206" w:author="thuyhuynh" w:date="2024-01-05T10:52:00Z">
              <w:r w:rsidRPr="00116AAA" w:rsidDel="008D0A16">
                <w:rPr>
                  <w:rFonts w:ascii="Poppins" w:hAnsi="Poppins"/>
                  <w:sz w:val="20"/>
                  <w:szCs w:val="20"/>
                  <w:rPrChange w:id="207" w:author="thuyhuynh" w:date="2023-05-08T11:25:00Z">
                    <w:rPr/>
                  </w:rPrChange>
                </w:rPr>
                <w:delText>.2.</w:delText>
              </w:r>
            </w:del>
            <w:del w:id="208" w:author="thuyhuynh" w:date="2022-03-30T11:07:00Z">
              <w:r w:rsidRPr="00116AAA" w:rsidDel="00381CA0">
                <w:rPr>
                  <w:rFonts w:ascii="Poppins" w:hAnsi="Poppins"/>
                  <w:sz w:val="20"/>
                  <w:szCs w:val="20"/>
                  <w:rPrChange w:id="209" w:author="thuyhuynh" w:date="2023-05-08T11:25:00Z">
                    <w:rPr/>
                  </w:rPrChange>
                </w:rPr>
                <w:delText>6</w:delText>
              </w:r>
            </w:del>
          </w:p>
        </w:tc>
      </w:tr>
      <w:tr w:rsidR="00A16A10" w:rsidRPr="00116AAA" w:rsidTr="00A16A10">
        <w:tc>
          <w:tcPr>
            <w:tcW w:w="993" w:type="dxa"/>
            <w:tcBorders>
              <w:bottom w:val="single" w:sz="8" w:space="0" w:color="D9D9D9"/>
            </w:tcBorders>
          </w:tcPr>
          <w:p w:rsidR="00A16A10" w:rsidRPr="00116AAA" w:rsidRDefault="001C39D5" w:rsidP="00DD5DFA">
            <w:pPr>
              <w:rPr>
                <w:rFonts w:ascii="Poppins" w:hAnsi="Poppins"/>
                <w:sz w:val="20"/>
                <w:szCs w:val="20"/>
                <w:rPrChange w:id="210" w:author="thuyhuynh" w:date="2023-05-08T11:25:00Z">
                  <w:rPr/>
                </w:rPrChange>
              </w:rPr>
              <w:pPrChange w:id="211" w:author="ptdung" w:date="2024-01-05T17:33:00Z">
                <w:pPr/>
              </w:pPrChange>
            </w:pPr>
            <w:ins w:id="212" w:author="ptdung" w:date="2023-11-27T18:41:00Z">
              <w:del w:id="213" w:author="thuyhuynh" w:date="2024-01-05T10:53:00Z">
                <w:r w:rsidDel="008D0A16">
                  <w:rPr>
                    <w:rFonts w:ascii="Poppins" w:hAnsi="Poppins"/>
                    <w:sz w:val="20"/>
                    <w:szCs w:val="20"/>
                  </w:rPr>
                  <w:delText>1</w:delText>
                </w:r>
              </w:del>
            </w:ins>
            <w:ins w:id="214" w:author="thuyhuynh" w:date="2024-01-05T10:53:00Z">
              <w:del w:id="215" w:author="ptdung" w:date="2024-01-05T17:33:00Z">
                <w:r w:rsidR="008D0A16" w:rsidDel="00DD5DFA">
                  <w:rPr>
                    <w:rFonts w:ascii="Poppins" w:hAnsi="Poppins"/>
                    <w:sz w:val="20"/>
                    <w:szCs w:val="20"/>
                  </w:rPr>
                  <w:delText>2</w:delText>
                </w:r>
              </w:del>
            </w:ins>
            <w:ins w:id="216" w:author="ptdung" w:date="2024-01-05T17:33:00Z">
              <w:r w:rsidR="00DD5DFA">
                <w:rPr>
                  <w:rFonts w:ascii="Poppins" w:hAnsi="Poppins"/>
                  <w:sz w:val="20"/>
                  <w:szCs w:val="20"/>
                </w:rPr>
                <w:t>1</w:t>
              </w:r>
            </w:ins>
            <w:ins w:id="217" w:author="ptdung" w:date="2023-11-27T18:41:00Z">
              <w:r>
                <w:rPr>
                  <w:rFonts w:ascii="Poppins" w:hAnsi="Poppins"/>
                  <w:sz w:val="20"/>
                  <w:szCs w:val="20"/>
                </w:rPr>
                <w:t>.</w:t>
              </w:r>
            </w:ins>
            <w:ins w:id="218" w:author="ptdung" w:date="2024-01-05T17:33:00Z">
              <w:r w:rsidR="00DD5DFA">
                <w:rPr>
                  <w:rFonts w:ascii="Poppins" w:hAnsi="Poppins"/>
                  <w:sz w:val="20"/>
                  <w:szCs w:val="20"/>
                </w:rPr>
                <w:t>1</w:t>
              </w:r>
            </w:ins>
            <w:ins w:id="219" w:author="thuyhuynh" w:date="2024-01-05T10:53:00Z">
              <w:del w:id="220" w:author="ptdung" w:date="2024-01-05T17:33:00Z">
                <w:r w:rsidR="008D0A16" w:rsidDel="00DD5DFA">
                  <w:rPr>
                    <w:rFonts w:ascii="Poppins" w:hAnsi="Poppins"/>
                    <w:sz w:val="20"/>
                    <w:szCs w:val="20"/>
                  </w:rPr>
                  <w:delText>0</w:delText>
                </w:r>
              </w:del>
            </w:ins>
            <w:ins w:id="221" w:author="ptdung" w:date="2023-11-27T18:41:00Z">
              <w:del w:id="222" w:author="thuyhuynh" w:date="2024-01-05T10:53:00Z">
                <w:r w:rsidDel="008D0A16">
                  <w:rPr>
                    <w:rFonts w:ascii="Poppins" w:hAnsi="Poppins"/>
                    <w:sz w:val="20"/>
                    <w:szCs w:val="20"/>
                  </w:rPr>
                  <w:delText>1</w:delText>
                </w:r>
              </w:del>
            </w:ins>
            <w:del w:id="223" w:author="thuyhuynh" w:date="2022-03-30T11:06:00Z">
              <w:r w:rsidR="00225BF4" w:rsidRPr="00116AAA" w:rsidDel="0021437C">
                <w:rPr>
                  <w:rFonts w:ascii="Poppins" w:hAnsi="Poppins"/>
                  <w:sz w:val="20"/>
                  <w:szCs w:val="20"/>
                  <w:rPrChange w:id="224" w:author="thuyhuynh" w:date="2023-05-08T11:25:00Z">
                    <w:rPr/>
                  </w:rPrChange>
                </w:rPr>
                <w:delText>3.1</w:delText>
              </w:r>
            </w:del>
          </w:p>
        </w:tc>
        <w:tc>
          <w:tcPr>
            <w:tcW w:w="1559" w:type="dxa"/>
            <w:tcBorders>
              <w:bottom w:val="single" w:sz="8" w:space="0" w:color="D9D9D9"/>
            </w:tcBorders>
          </w:tcPr>
          <w:p w:rsidR="00A16A10" w:rsidRPr="00116AAA" w:rsidRDefault="008D0A16">
            <w:pPr>
              <w:rPr>
                <w:rFonts w:ascii="Poppins" w:hAnsi="Poppins"/>
                <w:sz w:val="20"/>
                <w:szCs w:val="20"/>
                <w:lang w:eastAsia="ko-KR"/>
                <w:rPrChange w:id="225" w:author="thuyhuynh" w:date="2023-05-08T11:25:00Z">
                  <w:rPr>
                    <w:lang w:eastAsia="ko-KR"/>
                  </w:rPr>
                </w:rPrChange>
              </w:rPr>
            </w:pPr>
            <w:ins w:id="226" w:author="thuyhuynh" w:date="2024-01-05T10:53:00Z">
              <w:r w:rsidRPr="004143B7">
                <w:rPr>
                  <w:rFonts w:ascii="Poppins" w:hAnsi="Poppins"/>
                  <w:sz w:val="20"/>
                  <w:szCs w:val="20"/>
                  <w:lang w:val="vi-VN" w:eastAsia="ko-KR"/>
                </w:rPr>
                <w:t>2023.0</w:t>
              </w:r>
              <w:r>
                <w:rPr>
                  <w:rFonts w:ascii="Poppins" w:hAnsi="Poppins"/>
                  <w:sz w:val="20"/>
                  <w:szCs w:val="20"/>
                  <w:lang w:eastAsia="ko-KR"/>
                </w:rPr>
                <w:t>4</w:t>
              </w:r>
              <w:r w:rsidRPr="004143B7">
                <w:rPr>
                  <w:rFonts w:ascii="Poppins" w:hAnsi="Poppins"/>
                  <w:sz w:val="20"/>
                  <w:szCs w:val="20"/>
                  <w:lang w:val="vi-VN" w:eastAsia="ko-KR"/>
                </w:rPr>
                <w:t>.2</w:t>
              </w:r>
              <w:r>
                <w:rPr>
                  <w:rFonts w:ascii="Poppins" w:hAnsi="Poppins"/>
                  <w:sz w:val="20"/>
                  <w:szCs w:val="20"/>
                  <w:lang w:eastAsia="ko-KR"/>
                </w:rPr>
                <w:t>5</w:t>
              </w:r>
            </w:ins>
            <w:ins w:id="227" w:author="ptdung" w:date="2023-11-27T18:42:00Z">
              <w:del w:id="228" w:author="thuyhuynh" w:date="2024-01-05T10:53:00Z">
                <w:r w:rsidR="001C39D5" w:rsidDel="008D0A16">
                  <w:rPr>
                    <w:rFonts w:ascii="Poppins" w:hAnsi="Poppins"/>
                    <w:sz w:val="20"/>
                    <w:szCs w:val="20"/>
                    <w:lang w:eastAsia="ko-KR"/>
                  </w:rPr>
                  <w:delText>27 Nov</w:delText>
                </w:r>
              </w:del>
            </w:ins>
            <w:ins w:id="229" w:author="ptdung" w:date="2023-12-19T16:48:00Z">
              <w:del w:id="230" w:author="thuyhuynh" w:date="2024-01-05T10:53:00Z">
                <w:r w:rsidR="005154FA" w:rsidDel="008D0A16">
                  <w:rPr>
                    <w:rFonts w:ascii="Poppins" w:hAnsi="Poppins"/>
                    <w:sz w:val="20"/>
                    <w:szCs w:val="20"/>
                    <w:lang w:eastAsia="ko-KR"/>
                  </w:rPr>
                  <w:delText xml:space="preserve"> </w:delText>
                </w:r>
              </w:del>
            </w:ins>
            <w:ins w:id="231" w:author="ptdung" w:date="2023-11-27T18:42:00Z">
              <w:del w:id="232" w:author="thuyhuynh" w:date="2024-01-05T10:53:00Z">
                <w:r w:rsidR="001C39D5" w:rsidDel="008D0A16">
                  <w:rPr>
                    <w:rFonts w:ascii="Poppins" w:hAnsi="Poppins"/>
                    <w:sz w:val="20"/>
                    <w:szCs w:val="20"/>
                    <w:lang w:eastAsia="ko-KR"/>
                  </w:rPr>
                  <w:delText>2023</w:delText>
                </w:r>
              </w:del>
            </w:ins>
            <w:del w:id="233" w:author="thuyhuynh" w:date="2022-03-30T11:06:00Z">
              <w:r w:rsidR="00963165" w:rsidRPr="00116AAA" w:rsidDel="0021437C">
                <w:rPr>
                  <w:rFonts w:ascii="Poppins" w:hAnsi="Poppins"/>
                  <w:sz w:val="20"/>
                  <w:szCs w:val="20"/>
                  <w:lang w:eastAsia="ko-KR"/>
                  <w:rPrChange w:id="234" w:author="thuyhuynh" w:date="2023-05-08T11:25:00Z">
                    <w:rPr>
                      <w:lang w:eastAsia="ko-KR"/>
                    </w:rPr>
                  </w:rPrChange>
                </w:rPr>
                <w:delText xml:space="preserve">07 </w:delText>
              </w:r>
            </w:del>
            <w:ins w:id="235" w:author="TANBAO" w:date="2014-01-09T10:44:00Z">
              <w:del w:id="236" w:author="thuyhuynh" w:date="2022-03-30T11:06:00Z">
                <w:r w:rsidR="00A01AE8" w:rsidRPr="00116AAA" w:rsidDel="0021437C">
                  <w:rPr>
                    <w:rFonts w:ascii="Poppins" w:hAnsi="Poppins"/>
                    <w:sz w:val="20"/>
                    <w:szCs w:val="20"/>
                    <w:lang w:eastAsia="ko-KR"/>
                    <w:rPrChange w:id="237" w:author="thuyhuynh" w:date="2023-05-08T11:25:00Z">
                      <w:rPr>
                        <w:lang w:eastAsia="ko-KR"/>
                      </w:rPr>
                    </w:rPrChange>
                  </w:rPr>
                  <w:delText xml:space="preserve">09 </w:delText>
                </w:r>
              </w:del>
            </w:ins>
            <w:del w:id="238" w:author="thuyhuynh" w:date="2022-03-30T11:06:00Z">
              <w:r w:rsidR="00963165" w:rsidRPr="00116AAA" w:rsidDel="0021437C">
                <w:rPr>
                  <w:rFonts w:ascii="Poppins" w:hAnsi="Poppins"/>
                  <w:sz w:val="20"/>
                  <w:szCs w:val="20"/>
                  <w:lang w:eastAsia="ko-KR"/>
                  <w:rPrChange w:id="239" w:author="thuyhuynh" w:date="2023-05-08T11:25:00Z">
                    <w:rPr>
                      <w:lang w:eastAsia="ko-KR"/>
                    </w:rPr>
                  </w:rPrChange>
                </w:rPr>
                <w:delText>Jan 2014</w:delText>
              </w:r>
            </w:del>
          </w:p>
        </w:tc>
        <w:tc>
          <w:tcPr>
            <w:tcW w:w="5670" w:type="dxa"/>
            <w:tcBorders>
              <w:bottom w:val="single" w:sz="8" w:space="0" w:color="D9D9D9"/>
            </w:tcBorders>
          </w:tcPr>
          <w:p w:rsidR="00A16A10" w:rsidRPr="00116AAA" w:rsidRDefault="001C39D5" w:rsidP="00A16A10">
            <w:pPr>
              <w:rPr>
                <w:rFonts w:ascii="Poppins" w:hAnsi="Poppins"/>
                <w:sz w:val="20"/>
                <w:szCs w:val="20"/>
                <w:lang w:eastAsia="ko-KR"/>
                <w:rPrChange w:id="240" w:author="thuyhuynh" w:date="2023-05-08T11:25:00Z">
                  <w:rPr>
                    <w:lang w:eastAsia="ko-KR"/>
                  </w:rPr>
                </w:rPrChange>
              </w:rPr>
            </w:pPr>
            <w:ins w:id="241" w:author="ptdung" w:date="2023-11-27T18:43:00Z">
              <w:r>
                <w:rPr>
                  <w:rFonts w:ascii="Poppins" w:hAnsi="Poppins"/>
                  <w:sz w:val="20"/>
                  <w:szCs w:val="20"/>
                  <w:lang w:eastAsia="ko-KR"/>
                </w:rPr>
                <w:t>Revised SDK, software package.</w:t>
              </w:r>
            </w:ins>
            <w:del w:id="242" w:author="thuyhuynh" w:date="2022-03-30T11:06:00Z">
              <w:r w:rsidR="00134B29" w:rsidRPr="00116AAA" w:rsidDel="0021437C">
                <w:rPr>
                  <w:rFonts w:ascii="Poppins" w:hAnsi="Poppins"/>
                  <w:sz w:val="20"/>
                  <w:szCs w:val="20"/>
                  <w:lang w:eastAsia="ko-KR"/>
                  <w:rPrChange w:id="243" w:author="thuyhuynh" w:date="2023-05-08T11:25:00Z">
                    <w:rPr>
                      <w:lang w:eastAsia="ko-KR"/>
                    </w:rPr>
                  </w:rPrChange>
                </w:rPr>
                <w:delText>Power m</w:delText>
              </w:r>
              <w:r w:rsidR="00225BF4" w:rsidRPr="00116AAA" w:rsidDel="0021437C">
                <w:rPr>
                  <w:rFonts w:ascii="Poppins" w:hAnsi="Poppins"/>
                  <w:sz w:val="20"/>
                  <w:szCs w:val="20"/>
                  <w:lang w:eastAsia="ko-KR"/>
                  <w:rPrChange w:id="244" w:author="thuyhuynh" w:date="2023-05-08T11:25:00Z">
                    <w:rPr>
                      <w:lang w:eastAsia="ko-KR"/>
                    </w:rPr>
                  </w:rPrChange>
                </w:rPr>
                <w:delText>anagement</w:delText>
              </w:r>
              <w:r w:rsidR="00134B29" w:rsidRPr="00116AAA" w:rsidDel="0021437C">
                <w:rPr>
                  <w:rFonts w:ascii="Poppins" w:hAnsi="Poppins"/>
                  <w:sz w:val="20"/>
                  <w:szCs w:val="20"/>
                  <w:lang w:eastAsia="ko-KR"/>
                  <w:rPrChange w:id="245" w:author="thuyhuynh" w:date="2023-05-08T11:25:00Z">
                    <w:rPr>
                      <w:lang w:eastAsia="ko-KR"/>
                    </w:rPr>
                  </w:rPrChange>
                </w:rPr>
                <w:delText xml:space="preserve"> and usbfs</w:delText>
              </w:r>
            </w:del>
          </w:p>
        </w:tc>
        <w:tc>
          <w:tcPr>
            <w:tcW w:w="1075" w:type="dxa"/>
            <w:tcBorders>
              <w:bottom w:val="single" w:sz="8" w:space="0" w:color="D9D9D9"/>
            </w:tcBorders>
            <w:vAlign w:val="center"/>
          </w:tcPr>
          <w:p w:rsidR="00A16A10" w:rsidRPr="00116AAA" w:rsidRDefault="008D0A16">
            <w:pPr>
              <w:rPr>
                <w:rFonts w:ascii="Poppins" w:hAnsi="Poppins"/>
                <w:sz w:val="20"/>
                <w:szCs w:val="20"/>
                <w:rPrChange w:id="246" w:author="thuyhuynh" w:date="2023-05-08T11:25:00Z">
                  <w:rPr/>
                </w:rPrChange>
              </w:rPr>
              <w:pPrChange w:id="247" w:author="thuyhuynh" w:date="2024-01-05T10:53:00Z">
                <w:pPr>
                  <w:jc w:val="center"/>
                </w:pPr>
              </w:pPrChange>
            </w:pPr>
            <w:ins w:id="248" w:author="thuyhuynh" w:date="2024-01-05T10:52:00Z">
              <w:r w:rsidRPr="004143B7">
                <w:rPr>
                  <w:rFonts w:ascii="Poppins" w:hAnsi="Poppins"/>
                  <w:sz w:val="20"/>
                  <w:szCs w:val="20"/>
                  <w:lang w:eastAsia="ko-KR"/>
                </w:rPr>
                <w:t>2.32.2</w:t>
              </w:r>
              <w:r>
                <w:rPr>
                  <w:rFonts w:ascii="Poppins" w:hAnsi="Poppins"/>
                  <w:sz w:val="20"/>
                  <w:szCs w:val="20"/>
                  <w:lang w:eastAsia="ko-KR"/>
                </w:rPr>
                <w:t>6</w:t>
              </w:r>
            </w:ins>
            <w:ins w:id="249" w:author="ptdung" w:date="2023-11-27T18:43:00Z">
              <w:del w:id="250" w:author="thuyhuynh" w:date="2024-01-05T10:52:00Z">
                <w:r w:rsidR="001C39D5" w:rsidDel="008D0A16">
                  <w:rPr>
                    <w:rFonts w:ascii="Poppins" w:hAnsi="Poppins"/>
                    <w:sz w:val="20"/>
                    <w:szCs w:val="20"/>
                  </w:rPr>
                  <w:delText>2.33.0</w:delText>
                </w:r>
              </w:del>
            </w:ins>
            <w:del w:id="251" w:author="thuyhuynh" w:date="2022-03-30T11:06:00Z">
              <w:r w:rsidR="009A5A09" w:rsidRPr="00116AAA" w:rsidDel="0021437C">
                <w:rPr>
                  <w:rFonts w:ascii="Poppins" w:hAnsi="Poppins"/>
                  <w:sz w:val="20"/>
                  <w:szCs w:val="20"/>
                  <w:rPrChange w:id="252" w:author="thuyhuynh" w:date="2023-05-08T11:25:00Z">
                    <w:rPr/>
                  </w:rPrChange>
                </w:rPr>
                <w:delText>3.3.0</w:delText>
              </w:r>
            </w:del>
          </w:p>
        </w:tc>
      </w:tr>
      <w:tr w:rsidR="00A16A10" w:rsidRPr="00116AAA" w:rsidTr="00A16A10">
        <w:tc>
          <w:tcPr>
            <w:tcW w:w="993" w:type="dxa"/>
            <w:tcBorders>
              <w:top w:val="single" w:sz="8" w:space="0" w:color="D9D9D9"/>
              <w:bottom w:val="single" w:sz="8" w:space="0" w:color="D9D9D9"/>
            </w:tcBorders>
          </w:tcPr>
          <w:p w:rsidR="00A16A10" w:rsidRPr="00116AAA" w:rsidRDefault="00A16A10">
            <w:pPr>
              <w:rPr>
                <w:rFonts w:ascii="Poppins" w:hAnsi="Poppins"/>
                <w:sz w:val="20"/>
                <w:szCs w:val="20"/>
                <w:rPrChange w:id="253" w:author="thuyhuynh" w:date="2023-05-08T11:25:00Z">
                  <w:rPr/>
                </w:rPrChange>
              </w:rPr>
            </w:pPr>
          </w:p>
        </w:tc>
        <w:tc>
          <w:tcPr>
            <w:tcW w:w="1559" w:type="dxa"/>
            <w:tcBorders>
              <w:top w:val="single" w:sz="8" w:space="0" w:color="D9D9D9"/>
              <w:bottom w:val="single" w:sz="8" w:space="0" w:color="D9D9D9"/>
            </w:tcBorders>
          </w:tcPr>
          <w:p w:rsidR="00A16A10" w:rsidRPr="00116AAA" w:rsidRDefault="00A16A10">
            <w:pPr>
              <w:rPr>
                <w:rFonts w:ascii="Poppins" w:hAnsi="Poppins"/>
                <w:sz w:val="20"/>
                <w:szCs w:val="20"/>
                <w:lang w:eastAsia="ko-KR"/>
                <w:rPrChange w:id="254" w:author="thuyhuynh" w:date="2023-05-08T11:25:00Z">
                  <w:rPr>
                    <w:lang w:eastAsia="ko-KR"/>
                  </w:rPr>
                </w:rPrChange>
              </w:rPr>
            </w:pPr>
          </w:p>
        </w:tc>
        <w:tc>
          <w:tcPr>
            <w:tcW w:w="5670"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55" w:author="thuyhuynh" w:date="2023-05-08T11:25:00Z">
                  <w:rPr>
                    <w:lang w:eastAsia="ko-KR"/>
                  </w:rPr>
                </w:rPrChange>
              </w:rPr>
            </w:pPr>
          </w:p>
        </w:tc>
        <w:tc>
          <w:tcPr>
            <w:tcW w:w="1075" w:type="dxa"/>
            <w:tcBorders>
              <w:top w:val="single" w:sz="8" w:space="0" w:color="D9D9D9"/>
              <w:bottom w:val="single" w:sz="8" w:space="0" w:color="D9D9D9"/>
            </w:tcBorders>
            <w:vAlign w:val="center"/>
          </w:tcPr>
          <w:p w:rsidR="00A16A10" w:rsidRPr="00116AAA" w:rsidRDefault="00A16A10">
            <w:pPr>
              <w:rPr>
                <w:rFonts w:ascii="Poppins" w:hAnsi="Poppins"/>
                <w:sz w:val="20"/>
                <w:szCs w:val="20"/>
                <w:rPrChange w:id="256" w:author="thuyhuynh" w:date="2023-05-08T11:25:00Z">
                  <w:rPr/>
                </w:rPrChange>
              </w:rPr>
              <w:pPrChange w:id="257" w:author="thuyhuynh" w:date="2024-01-05T10:53:00Z">
                <w:pPr>
                  <w:jc w:val="right"/>
                </w:pPr>
              </w:pPrChange>
            </w:pPr>
          </w:p>
        </w:tc>
      </w:tr>
      <w:tr w:rsidR="00A16A10" w:rsidRPr="00116AAA" w:rsidTr="00A16A10">
        <w:tc>
          <w:tcPr>
            <w:tcW w:w="993" w:type="dxa"/>
            <w:tcBorders>
              <w:top w:val="single" w:sz="8" w:space="0" w:color="D9D9D9"/>
              <w:bottom w:val="single" w:sz="8" w:space="0" w:color="D9D9D9"/>
            </w:tcBorders>
          </w:tcPr>
          <w:p w:rsidR="00A16A10" w:rsidRPr="00116AAA" w:rsidRDefault="00A16A10">
            <w:pPr>
              <w:rPr>
                <w:rFonts w:ascii="Poppins" w:hAnsi="Poppins"/>
                <w:sz w:val="20"/>
                <w:szCs w:val="20"/>
                <w:rPrChange w:id="258" w:author="thuyhuynh" w:date="2023-05-08T11:25:00Z">
                  <w:rPr/>
                </w:rPrChange>
              </w:rPr>
            </w:pPr>
          </w:p>
        </w:tc>
        <w:tc>
          <w:tcPr>
            <w:tcW w:w="1559" w:type="dxa"/>
            <w:tcBorders>
              <w:top w:val="single" w:sz="8" w:space="0" w:color="D9D9D9"/>
              <w:bottom w:val="single" w:sz="8" w:space="0" w:color="D9D9D9"/>
            </w:tcBorders>
          </w:tcPr>
          <w:p w:rsidR="00A16A10" w:rsidRPr="00116AAA" w:rsidRDefault="00A16A10">
            <w:pPr>
              <w:rPr>
                <w:rFonts w:ascii="Poppins" w:hAnsi="Poppins"/>
                <w:sz w:val="20"/>
                <w:szCs w:val="20"/>
                <w:lang w:eastAsia="ko-KR"/>
                <w:rPrChange w:id="259" w:author="thuyhuynh" w:date="2023-05-08T11:25:00Z">
                  <w:rPr>
                    <w:lang w:eastAsia="ko-KR"/>
                  </w:rPr>
                </w:rPrChange>
              </w:rPr>
            </w:pPr>
          </w:p>
        </w:tc>
        <w:tc>
          <w:tcPr>
            <w:tcW w:w="5670"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60" w:author="thuyhuynh" w:date="2023-05-08T11:25:00Z">
                  <w:rPr>
                    <w:lang w:eastAsia="ko-KR"/>
                  </w:rPr>
                </w:rPrChange>
              </w:rPr>
            </w:pPr>
          </w:p>
        </w:tc>
        <w:tc>
          <w:tcPr>
            <w:tcW w:w="1075" w:type="dxa"/>
            <w:tcBorders>
              <w:top w:val="single" w:sz="8" w:space="0" w:color="D9D9D9"/>
              <w:bottom w:val="single" w:sz="8" w:space="0" w:color="D9D9D9"/>
            </w:tcBorders>
            <w:vAlign w:val="center"/>
          </w:tcPr>
          <w:p w:rsidR="00A16A10" w:rsidRPr="00116AAA" w:rsidRDefault="00A16A10">
            <w:pPr>
              <w:rPr>
                <w:rFonts w:ascii="Poppins" w:hAnsi="Poppins"/>
                <w:sz w:val="20"/>
                <w:szCs w:val="20"/>
                <w:rPrChange w:id="261" w:author="thuyhuynh" w:date="2023-05-08T11:25:00Z">
                  <w:rPr/>
                </w:rPrChange>
              </w:rPr>
              <w:pPrChange w:id="262" w:author="thuyhuynh" w:date="2024-01-05T10:53:00Z">
                <w:pPr>
                  <w:jc w:val="right"/>
                </w:pPr>
              </w:pPrChange>
            </w:pPr>
          </w:p>
        </w:tc>
      </w:tr>
      <w:tr w:rsidR="00A16A10" w:rsidRPr="00116AAA" w:rsidTr="00A16A10">
        <w:tc>
          <w:tcPr>
            <w:tcW w:w="993" w:type="dxa"/>
            <w:tcBorders>
              <w:top w:val="single" w:sz="8" w:space="0" w:color="D9D9D9"/>
              <w:bottom w:val="single" w:sz="8" w:space="0" w:color="D9D9D9"/>
            </w:tcBorders>
          </w:tcPr>
          <w:p w:rsidR="00A16A10" w:rsidRPr="00116AAA" w:rsidRDefault="00A16A10" w:rsidP="00A16A10">
            <w:pPr>
              <w:rPr>
                <w:rFonts w:ascii="Poppins" w:hAnsi="Poppins"/>
                <w:sz w:val="20"/>
                <w:szCs w:val="20"/>
                <w:rPrChange w:id="263" w:author="thuyhuynh" w:date="2023-05-08T11:25:00Z">
                  <w:rPr/>
                </w:rPrChange>
              </w:rPr>
            </w:pPr>
          </w:p>
        </w:tc>
        <w:tc>
          <w:tcPr>
            <w:tcW w:w="1559"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64" w:author="thuyhuynh" w:date="2023-05-08T11:25:00Z">
                  <w:rPr>
                    <w:lang w:eastAsia="ko-KR"/>
                  </w:rPr>
                </w:rPrChange>
              </w:rPr>
            </w:pPr>
          </w:p>
        </w:tc>
        <w:tc>
          <w:tcPr>
            <w:tcW w:w="5670"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65" w:author="thuyhuynh" w:date="2023-05-08T11:25:00Z">
                  <w:rPr>
                    <w:lang w:eastAsia="ko-KR"/>
                  </w:rPr>
                </w:rPrChange>
              </w:rPr>
            </w:pPr>
          </w:p>
        </w:tc>
        <w:tc>
          <w:tcPr>
            <w:tcW w:w="1075" w:type="dxa"/>
            <w:tcBorders>
              <w:top w:val="single" w:sz="8" w:space="0" w:color="D9D9D9"/>
              <w:bottom w:val="single" w:sz="8" w:space="0" w:color="D9D9D9"/>
            </w:tcBorders>
            <w:vAlign w:val="center"/>
          </w:tcPr>
          <w:p w:rsidR="00A16A10" w:rsidRPr="00116AAA" w:rsidRDefault="00A16A10" w:rsidP="00A16A10">
            <w:pPr>
              <w:jc w:val="right"/>
              <w:rPr>
                <w:rFonts w:ascii="Poppins" w:hAnsi="Poppins"/>
                <w:sz w:val="20"/>
                <w:szCs w:val="20"/>
                <w:rPrChange w:id="266" w:author="thuyhuynh" w:date="2023-05-08T11:25:00Z">
                  <w:rPr/>
                </w:rPrChange>
              </w:rPr>
            </w:pPr>
          </w:p>
        </w:tc>
      </w:tr>
      <w:tr w:rsidR="00A16A10" w:rsidRPr="00116AAA" w:rsidTr="00A16A10">
        <w:tc>
          <w:tcPr>
            <w:tcW w:w="993"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67" w:author="thuyhuynh" w:date="2023-05-08T11:25:00Z">
                  <w:rPr>
                    <w:lang w:eastAsia="ko-KR"/>
                  </w:rPr>
                </w:rPrChange>
              </w:rPr>
            </w:pPr>
          </w:p>
        </w:tc>
        <w:tc>
          <w:tcPr>
            <w:tcW w:w="1559"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68" w:author="thuyhuynh" w:date="2023-05-08T11:25:00Z">
                  <w:rPr>
                    <w:lang w:eastAsia="ko-KR"/>
                  </w:rPr>
                </w:rPrChange>
              </w:rPr>
            </w:pPr>
          </w:p>
        </w:tc>
        <w:tc>
          <w:tcPr>
            <w:tcW w:w="5670"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69" w:author="thuyhuynh" w:date="2023-05-08T11:25:00Z">
                  <w:rPr>
                    <w:lang w:eastAsia="ko-KR"/>
                  </w:rPr>
                </w:rPrChange>
              </w:rPr>
            </w:pPr>
          </w:p>
        </w:tc>
        <w:tc>
          <w:tcPr>
            <w:tcW w:w="1075" w:type="dxa"/>
            <w:tcBorders>
              <w:top w:val="single" w:sz="8" w:space="0" w:color="D9D9D9"/>
              <w:bottom w:val="single" w:sz="8" w:space="0" w:color="D9D9D9"/>
            </w:tcBorders>
            <w:vAlign w:val="center"/>
          </w:tcPr>
          <w:p w:rsidR="00A16A10" w:rsidRPr="00116AAA" w:rsidRDefault="00A16A10" w:rsidP="00A16A10">
            <w:pPr>
              <w:jc w:val="right"/>
              <w:rPr>
                <w:rFonts w:ascii="Poppins" w:hAnsi="Poppins"/>
                <w:sz w:val="20"/>
                <w:szCs w:val="20"/>
                <w:lang w:eastAsia="ko-KR"/>
                <w:rPrChange w:id="270" w:author="thuyhuynh" w:date="2023-05-08T11:25:00Z">
                  <w:rPr>
                    <w:lang w:eastAsia="ko-KR"/>
                  </w:rPr>
                </w:rPrChange>
              </w:rPr>
            </w:pPr>
          </w:p>
        </w:tc>
      </w:tr>
      <w:tr w:rsidR="00A16A10" w:rsidRPr="00116AAA" w:rsidTr="00A16A10">
        <w:tc>
          <w:tcPr>
            <w:tcW w:w="993"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71" w:author="thuyhuynh" w:date="2023-05-08T11:25:00Z">
                  <w:rPr>
                    <w:lang w:eastAsia="ko-KR"/>
                  </w:rPr>
                </w:rPrChange>
              </w:rPr>
            </w:pPr>
          </w:p>
        </w:tc>
        <w:tc>
          <w:tcPr>
            <w:tcW w:w="1559"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72" w:author="thuyhuynh" w:date="2023-05-08T11:25:00Z">
                  <w:rPr>
                    <w:lang w:eastAsia="ko-KR"/>
                  </w:rPr>
                </w:rPrChange>
              </w:rPr>
            </w:pPr>
          </w:p>
        </w:tc>
        <w:tc>
          <w:tcPr>
            <w:tcW w:w="5670"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73" w:author="thuyhuynh" w:date="2023-05-08T11:25:00Z">
                  <w:rPr>
                    <w:lang w:eastAsia="ko-KR"/>
                  </w:rPr>
                </w:rPrChange>
              </w:rPr>
            </w:pPr>
          </w:p>
        </w:tc>
        <w:tc>
          <w:tcPr>
            <w:tcW w:w="1075" w:type="dxa"/>
            <w:tcBorders>
              <w:top w:val="single" w:sz="8" w:space="0" w:color="D9D9D9"/>
              <w:bottom w:val="single" w:sz="8" w:space="0" w:color="D9D9D9"/>
            </w:tcBorders>
            <w:vAlign w:val="center"/>
          </w:tcPr>
          <w:p w:rsidR="00A16A10" w:rsidRPr="00116AAA" w:rsidRDefault="00A16A10" w:rsidP="00A16A10">
            <w:pPr>
              <w:jc w:val="right"/>
              <w:rPr>
                <w:rFonts w:ascii="Poppins" w:hAnsi="Poppins"/>
                <w:sz w:val="20"/>
                <w:szCs w:val="20"/>
                <w:rPrChange w:id="274" w:author="thuyhuynh" w:date="2023-05-08T11:25:00Z">
                  <w:rPr/>
                </w:rPrChange>
              </w:rPr>
            </w:pPr>
          </w:p>
        </w:tc>
      </w:tr>
      <w:tr w:rsidR="00A16A10" w:rsidRPr="00116AAA" w:rsidTr="00A16A10">
        <w:tc>
          <w:tcPr>
            <w:tcW w:w="993"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75" w:author="thuyhuynh" w:date="2023-05-08T11:25:00Z">
                  <w:rPr>
                    <w:lang w:eastAsia="ko-KR"/>
                  </w:rPr>
                </w:rPrChange>
              </w:rPr>
            </w:pPr>
          </w:p>
        </w:tc>
        <w:tc>
          <w:tcPr>
            <w:tcW w:w="1559"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76" w:author="thuyhuynh" w:date="2023-05-08T11:25:00Z">
                  <w:rPr>
                    <w:lang w:eastAsia="ko-KR"/>
                  </w:rPr>
                </w:rPrChange>
              </w:rPr>
            </w:pPr>
          </w:p>
        </w:tc>
        <w:tc>
          <w:tcPr>
            <w:tcW w:w="5670" w:type="dxa"/>
            <w:tcBorders>
              <w:top w:val="single" w:sz="8" w:space="0" w:color="D9D9D9"/>
              <w:bottom w:val="single" w:sz="8" w:space="0" w:color="D9D9D9"/>
            </w:tcBorders>
          </w:tcPr>
          <w:p w:rsidR="00A16A10" w:rsidRPr="00116AAA" w:rsidRDefault="00A16A10">
            <w:pPr>
              <w:rPr>
                <w:rFonts w:ascii="Poppins" w:hAnsi="Poppins"/>
                <w:sz w:val="20"/>
                <w:szCs w:val="20"/>
                <w:lang w:eastAsia="ko-KR"/>
                <w:rPrChange w:id="277" w:author="thuyhuynh" w:date="2023-05-08T11:25:00Z">
                  <w:rPr>
                    <w:lang w:eastAsia="ko-KR"/>
                  </w:rPr>
                </w:rPrChange>
              </w:rPr>
            </w:pPr>
          </w:p>
        </w:tc>
        <w:tc>
          <w:tcPr>
            <w:tcW w:w="1075" w:type="dxa"/>
            <w:tcBorders>
              <w:top w:val="single" w:sz="8" w:space="0" w:color="D9D9D9"/>
              <w:bottom w:val="single" w:sz="8" w:space="0" w:color="D9D9D9"/>
            </w:tcBorders>
            <w:vAlign w:val="center"/>
          </w:tcPr>
          <w:p w:rsidR="00A16A10" w:rsidRPr="00116AAA" w:rsidRDefault="00A16A10" w:rsidP="00A16A10">
            <w:pPr>
              <w:jc w:val="right"/>
              <w:rPr>
                <w:rFonts w:ascii="Poppins" w:hAnsi="Poppins"/>
                <w:sz w:val="20"/>
                <w:szCs w:val="20"/>
                <w:lang w:eastAsia="ko-KR"/>
                <w:rPrChange w:id="278" w:author="thuyhuynh" w:date="2023-05-08T11:25:00Z">
                  <w:rPr>
                    <w:lang w:eastAsia="ko-KR"/>
                  </w:rPr>
                </w:rPrChange>
              </w:rPr>
            </w:pPr>
          </w:p>
        </w:tc>
      </w:tr>
      <w:tr w:rsidR="00A16A10" w:rsidRPr="00116AAA" w:rsidTr="00A16A10">
        <w:tc>
          <w:tcPr>
            <w:tcW w:w="993"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79" w:author="thuyhuynh" w:date="2023-05-08T11:25:00Z">
                  <w:rPr>
                    <w:lang w:eastAsia="ko-KR"/>
                  </w:rPr>
                </w:rPrChange>
              </w:rPr>
            </w:pPr>
          </w:p>
        </w:tc>
        <w:tc>
          <w:tcPr>
            <w:tcW w:w="1559"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80" w:author="thuyhuynh" w:date="2023-05-08T11:25:00Z">
                  <w:rPr>
                    <w:lang w:eastAsia="ko-KR"/>
                  </w:rPr>
                </w:rPrChange>
              </w:rPr>
            </w:pPr>
          </w:p>
        </w:tc>
        <w:tc>
          <w:tcPr>
            <w:tcW w:w="5670" w:type="dxa"/>
            <w:tcBorders>
              <w:top w:val="single" w:sz="8" w:space="0" w:color="D9D9D9"/>
              <w:bottom w:val="single" w:sz="8" w:space="0" w:color="D9D9D9"/>
            </w:tcBorders>
          </w:tcPr>
          <w:p w:rsidR="00A16A10" w:rsidRPr="00116AAA" w:rsidRDefault="00A16A10" w:rsidP="00A16A10">
            <w:pPr>
              <w:rPr>
                <w:rFonts w:ascii="Poppins" w:hAnsi="Poppins"/>
                <w:sz w:val="20"/>
                <w:szCs w:val="20"/>
                <w:lang w:eastAsia="ko-KR"/>
                <w:rPrChange w:id="281" w:author="thuyhuynh" w:date="2023-05-08T11:25:00Z">
                  <w:rPr>
                    <w:lang w:eastAsia="ko-KR"/>
                  </w:rPr>
                </w:rPrChange>
              </w:rPr>
            </w:pPr>
          </w:p>
        </w:tc>
        <w:tc>
          <w:tcPr>
            <w:tcW w:w="1075" w:type="dxa"/>
            <w:tcBorders>
              <w:top w:val="single" w:sz="8" w:space="0" w:color="D9D9D9"/>
              <w:bottom w:val="single" w:sz="8" w:space="0" w:color="D9D9D9"/>
            </w:tcBorders>
            <w:vAlign w:val="center"/>
          </w:tcPr>
          <w:p w:rsidR="00A16A10" w:rsidRPr="00116AAA" w:rsidRDefault="00A16A10" w:rsidP="00A16A10">
            <w:pPr>
              <w:jc w:val="right"/>
              <w:rPr>
                <w:rFonts w:ascii="Poppins" w:hAnsi="Poppins"/>
                <w:sz w:val="20"/>
                <w:szCs w:val="20"/>
                <w:lang w:eastAsia="ko-KR"/>
                <w:rPrChange w:id="282" w:author="thuyhuynh" w:date="2023-05-08T11:25:00Z">
                  <w:rPr>
                    <w:lang w:eastAsia="ko-KR"/>
                  </w:rPr>
                </w:rPrChange>
              </w:rPr>
            </w:pPr>
          </w:p>
        </w:tc>
      </w:tr>
      <w:tr w:rsidR="00A16A10" w:rsidRPr="00116AAA" w:rsidTr="00A16A10">
        <w:tc>
          <w:tcPr>
            <w:tcW w:w="993" w:type="dxa"/>
            <w:tcBorders>
              <w:top w:val="single" w:sz="8" w:space="0" w:color="D9D9D9"/>
              <w:bottom w:val="single" w:sz="18" w:space="0" w:color="D9D9D9"/>
            </w:tcBorders>
          </w:tcPr>
          <w:p w:rsidR="00A16A10" w:rsidRPr="00116AAA" w:rsidRDefault="00A16A10" w:rsidP="00A16A10">
            <w:pPr>
              <w:rPr>
                <w:rFonts w:ascii="Poppins" w:hAnsi="Poppins"/>
                <w:sz w:val="20"/>
                <w:szCs w:val="20"/>
                <w:lang w:eastAsia="ko-KR"/>
                <w:rPrChange w:id="283" w:author="thuyhuynh" w:date="2023-05-08T11:25:00Z">
                  <w:rPr>
                    <w:lang w:eastAsia="ko-KR"/>
                  </w:rPr>
                </w:rPrChange>
              </w:rPr>
            </w:pPr>
          </w:p>
        </w:tc>
        <w:tc>
          <w:tcPr>
            <w:tcW w:w="1559" w:type="dxa"/>
            <w:tcBorders>
              <w:top w:val="single" w:sz="8" w:space="0" w:color="D9D9D9"/>
              <w:bottom w:val="single" w:sz="18" w:space="0" w:color="D9D9D9"/>
            </w:tcBorders>
          </w:tcPr>
          <w:p w:rsidR="00A16A10" w:rsidRPr="00116AAA" w:rsidRDefault="00A16A10" w:rsidP="00A16A10">
            <w:pPr>
              <w:rPr>
                <w:rFonts w:ascii="Poppins" w:hAnsi="Poppins"/>
                <w:sz w:val="20"/>
                <w:szCs w:val="20"/>
                <w:lang w:eastAsia="ko-KR"/>
                <w:rPrChange w:id="284" w:author="thuyhuynh" w:date="2023-05-08T11:25:00Z">
                  <w:rPr>
                    <w:lang w:eastAsia="ko-KR"/>
                  </w:rPr>
                </w:rPrChange>
              </w:rPr>
            </w:pPr>
          </w:p>
        </w:tc>
        <w:tc>
          <w:tcPr>
            <w:tcW w:w="5670" w:type="dxa"/>
            <w:tcBorders>
              <w:top w:val="single" w:sz="8" w:space="0" w:color="D9D9D9"/>
              <w:bottom w:val="single" w:sz="18" w:space="0" w:color="D9D9D9"/>
            </w:tcBorders>
          </w:tcPr>
          <w:p w:rsidR="00A16A10" w:rsidRPr="00116AAA" w:rsidRDefault="00A16A10" w:rsidP="00A16A10">
            <w:pPr>
              <w:rPr>
                <w:rFonts w:ascii="Poppins" w:hAnsi="Poppins"/>
                <w:sz w:val="20"/>
                <w:szCs w:val="20"/>
                <w:lang w:eastAsia="ko-KR"/>
                <w:rPrChange w:id="285" w:author="thuyhuynh" w:date="2023-05-08T11:25:00Z">
                  <w:rPr>
                    <w:lang w:eastAsia="ko-KR"/>
                  </w:rPr>
                </w:rPrChange>
              </w:rPr>
            </w:pPr>
          </w:p>
        </w:tc>
        <w:tc>
          <w:tcPr>
            <w:tcW w:w="1075" w:type="dxa"/>
            <w:tcBorders>
              <w:top w:val="single" w:sz="8" w:space="0" w:color="D9D9D9"/>
              <w:bottom w:val="single" w:sz="18" w:space="0" w:color="D9D9D9"/>
            </w:tcBorders>
            <w:vAlign w:val="center"/>
          </w:tcPr>
          <w:p w:rsidR="00A16A10" w:rsidRPr="00116AAA" w:rsidRDefault="00A16A10" w:rsidP="00A16A10">
            <w:pPr>
              <w:jc w:val="right"/>
              <w:rPr>
                <w:rFonts w:ascii="Poppins" w:hAnsi="Poppins"/>
                <w:sz w:val="20"/>
                <w:szCs w:val="20"/>
                <w:lang w:eastAsia="ko-KR"/>
                <w:rPrChange w:id="286" w:author="thuyhuynh" w:date="2023-05-08T11:25:00Z">
                  <w:rPr>
                    <w:lang w:eastAsia="ko-KR"/>
                  </w:rPr>
                </w:rPrChange>
              </w:rPr>
            </w:pPr>
          </w:p>
        </w:tc>
      </w:tr>
    </w:tbl>
    <w:p w:rsidR="00F53806" w:rsidRPr="00116AAA" w:rsidRDefault="00F53806" w:rsidP="00D04379">
      <w:pPr>
        <w:rPr>
          <w:rFonts w:ascii="Poppins" w:hAnsi="Poppins"/>
          <w:sz w:val="20"/>
          <w:szCs w:val="20"/>
          <w:lang w:eastAsia="ko-KR"/>
          <w:rPrChange w:id="287" w:author="thuyhuynh" w:date="2023-05-08T11:25:00Z">
            <w:rPr>
              <w:lang w:eastAsia="ko-KR"/>
            </w:rPr>
          </w:rPrChange>
        </w:rPr>
      </w:pPr>
    </w:p>
    <w:p w:rsidR="00D95B49" w:rsidRPr="00116AAA" w:rsidRDefault="00D95B49">
      <w:pPr>
        <w:rPr>
          <w:rFonts w:ascii="Poppins" w:hAnsi="Poppins"/>
          <w:sz w:val="20"/>
          <w:szCs w:val="20"/>
          <w:lang w:eastAsia="ko-KR"/>
          <w:rPrChange w:id="288" w:author="thuyhuynh" w:date="2023-05-08T11:25:00Z">
            <w:rPr>
              <w:lang w:eastAsia="ko-KR"/>
            </w:rPr>
          </w:rPrChange>
        </w:rPr>
      </w:pPr>
    </w:p>
    <w:p w:rsidR="00963165" w:rsidRPr="00116AAA" w:rsidRDefault="00963165">
      <w:pPr>
        <w:rPr>
          <w:rFonts w:ascii="Poppins" w:hAnsi="Poppins"/>
          <w:sz w:val="20"/>
          <w:szCs w:val="20"/>
          <w:lang w:eastAsia="ko-KR"/>
          <w:rPrChange w:id="289" w:author="thuyhuynh" w:date="2023-05-08T11:25:00Z">
            <w:rPr>
              <w:lang w:eastAsia="ko-KR"/>
            </w:rPr>
          </w:rPrChange>
        </w:rPr>
      </w:pPr>
    </w:p>
    <w:p w:rsidR="00963165" w:rsidRPr="00116AAA" w:rsidRDefault="00963165">
      <w:pPr>
        <w:rPr>
          <w:rFonts w:ascii="Poppins" w:hAnsi="Poppins"/>
          <w:sz w:val="20"/>
          <w:szCs w:val="20"/>
          <w:lang w:eastAsia="ko-KR"/>
          <w:rPrChange w:id="290" w:author="thuyhuynh" w:date="2023-05-08T11:25:00Z">
            <w:rPr>
              <w:lang w:eastAsia="ko-KR"/>
            </w:rPr>
          </w:rPrChange>
        </w:rPr>
      </w:pPr>
    </w:p>
    <w:p w:rsidR="00963165" w:rsidRPr="00116AAA" w:rsidRDefault="00963165">
      <w:pPr>
        <w:rPr>
          <w:rFonts w:ascii="Poppins" w:hAnsi="Poppins"/>
          <w:sz w:val="20"/>
          <w:szCs w:val="20"/>
          <w:lang w:eastAsia="ko-KR"/>
          <w:rPrChange w:id="291" w:author="thuyhuynh" w:date="2023-05-08T11:25:00Z">
            <w:rPr>
              <w:lang w:eastAsia="ko-KR"/>
            </w:rPr>
          </w:rPrChange>
        </w:rPr>
      </w:pPr>
    </w:p>
    <w:p w:rsidR="00963165" w:rsidRPr="00116AAA" w:rsidRDefault="00963165">
      <w:pPr>
        <w:rPr>
          <w:rFonts w:ascii="Poppins" w:hAnsi="Poppins"/>
          <w:sz w:val="20"/>
          <w:szCs w:val="20"/>
          <w:lang w:eastAsia="ko-KR"/>
          <w:rPrChange w:id="292" w:author="thuyhuynh" w:date="2023-05-08T11:25:00Z">
            <w:rPr>
              <w:lang w:eastAsia="ko-KR"/>
            </w:rPr>
          </w:rPrChange>
        </w:rPr>
      </w:pPr>
    </w:p>
    <w:p w:rsidR="00963165" w:rsidRPr="00116AAA" w:rsidRDefault="00963165">
      <w:pPr>
        <w:rPr>
          <w:rFonts w:ascii="Poppins" w:hAnsi="Poppins"/>
          <w:sz w:val="20"/>
          <w:szCs w:val="20"/>
          <w:lang w:eastAsia="ko-KR"/>
          <w:rPrChange w:id="293" w:author="thuyhuynh" w:date="2023-05-08T11:25:00Z">
            <w:rPr>
              <w:lang w:eastAsia="ko-KR"/>
            </w:rPr>
          </w:rPrChange>
        </w:rPr>
      </w:pPr>
    </w:p>
    <w:p w:rsidR="00963165" w:rsidRPr="00116AAA" w:rsidRDefault="00963165">
      <w:pPr>
        <w:rPr>
          <w:rFonts w:ascii="Poppins" w:hAnsi="Poppins"/>
          <w:sz w:val="20"/>
          <w:szCs w:val="20"/>
          <w:lang w:eastAsia="ko-KR"/>
          <w:rPrChange w:id="294" w:author="thuyhuynh" w:date="2023-05-08T11:25:00Z">
            <w:rPr>
              <w:lang w:eastAsia="ko-KR"/>
            </w:rPr>
          </w:rPrChange>
        </w:rPr>
      </w:pPr>
    </w:p>
    <w:p w:rsidR="00963165" w:rsidRPr="00116AAA" w:rsidRDefault="00963165">
      <w:pPr>
        <w:rPr>
          <w:rFonts w:ascii="Poppins" w:hAnsi="Poppins"/>
          <w:sz w:val="20"/>
          <w:szCs w:val="20"/>
          <w:lang w:eastAsia="ko-KR"/>
          <w:rPrChange w:id="295" w:author="thuyhuynh" w:date="2023-05-08T11:25:00Z">
            <w:rPr>
              <w:lang w:eastAsia="ko-KR"/>
            </w:rPr>
          </w:rPrChange>
        </w:rPr>
      </w:pPr>
    </w:p>
    <w:p w:rsidR="00963165" w:rsidRPr="00116AAA" w:rsidRDefault="00963165">
      <w:pPr>
        <w:rPr>
          <w:rFonts w:ascii="Poppins" w:hAnsi="Poppins"/>
          <w:sz w:val="20"/>
          <w:szCs w:val="20"/>
          <w:lang w:eastAsia="ko-KR"/>
          <w:rPrChange w:id="296" w:author="thuyhuynh" w:date="2023-05-08T11:25:00Z">
            <w:rPr>
              <w:lang w:eastAsia="ko-KR"/>
            </w:rPr>
          </w:rPrChange>
        </w:rPr>
      </w:pPr>
    </w:p>
    <w:p w:rsidR="00963165" w:rsidRPr="00116AAA" w:rsidRDefault="00963165">
      <w:pPr>
        <w:rPr>
          <w:rFonts w:ascii="Poppins" w:hAnsi="Poppins"/>
          <w:sz w:val="20"/>
          <w:szCs w:val="20"/>
          <w:lang w:eastAsia="ko-KR"/>
          <w:rPrChange w:id="297" w:author="thuyhuynh" w:date="2023-05-08T11:25:00Z">
            <w:rPr>
              <w:lang w:eastAsia="ko-KR"/>
            </w:rPr>
          </w:rPrChange>
        </w:rPr>
      </w:pPr>
    </w:p>
    <w:p w:rsidR="00963165" w:rsidRPr="00116AAA" w:rsidRDefault="00963165">
      <w:pPr>
        <w:rPr>
          <w:rFonts w:ascii="Poppins" w:hAnsi="Poppins"/>
          <w:sz w:val="20"/>
          <w:szCs w:val="20"/>
          <w:lang w:eastAsia="ko-KR"/>
          <w:rPrChange w:id="298" w:author="thuyhuynh" w:date="2023-05-08T11:25:00Z">
            <w:rPr>
              <w:lang w:eastAsia="ko-KR"/>
            </w:rPr>
          </w:rPrChange>
        </w:rPr>
      </w:pPr>
    </w:p>
    <w:p w:rsidR="00963165" w:rsidRPr="00116AAA" w:rsidRDefault="00963165">
      <w:pPr>
        <w:rPr>
          <w:rFonts w:ascii="Poppins" w:hAnsi="Poppins"/>
          <w:sz w:val="20"/>
          <w:szCs w:val="20"/>
          <w:lang w:eastAsia="ko-KR"/>
          <w:rPrChange w:id="299" w:author="thuyhuynh" w:date="2023-05-08T11:25:00Z">
            <w:rPr>
              <w:lang w:eastAsia="ko-KR"/>
            </w:rPr>
          </w:rPrChange>
        </w:rPr>
      </w:pPr>
    </w:p>
    <w:p w:rsidR="00963165" w:rsidRPr="00116AAA" w:rsidRDefault="00963165">
      <w:pPr>
        <w:rPr>
          <w:rFonts w:ascii="Poppins" w:hAnsi="Poppins"/>
          <w:sz w:val="20"/>
          <w:szCs w:val="20"/>
          <w:lang w:eastAsia="ko-KR"/>
          <w:rPrChange w:id="300" w:author="thuyhuynh" w:date="2023-05-08T11:25:00Z">
            <w:rPr>
              <w:lang w:eastAsia="ko-KR"/>
            </w:rPr>
          </w:rPrChange>
        </w:rPr>
      </w:pPr>
    </w:p>
    <w:p w:rsidR="00963165" w:rsidRPr="00116AAA" w:rsidRDefault="00963165">
      <w:pPr>
        <w:rPr>
          <w:rFonts w:ascii="Poppins" w:hAnsi="Poppins"/>
          <w:sz w:val="20"/>
          <w:szCs w:val="20"/>
          <w:lang w:eastAsia="ko-KR"/>
          <w:rPrChange w:id="301" w:author="thuyhuynh" w:date="2023-05-08T11:25:00Z">
            <w:rPr>
              <w:lang w:eastAsia="ko-KR"/>
            </w:rPr>
          </w:rPrChange>
        </w:rPr>
      </w:pPr>
    </w:p>
    <w:p w:rsidR="00963165" w:rsidRPr="00116AAA" w:rsidRDefault="00963165">
      <w:pPr>
        <w:rPr>
          <w:rFonts w:ascii="Poppins" w:hAnsi="Poppins"/>
          <w:sz w:val="20"/>
          <w:szCs w:val="20"/>
          <w:lang w:eastAsia="ko-KR"/>
          <w:rPrChange w:id="302" w:author="thuyhuynh" w:date="2023-05-08T11:25:00Z">
            <w:rPr>
              <w:lang w:eastAsia="ko-KR"/>
            </w:rPr>
          </w:rPrChange>
        </w:rPr>
      </w:pPr>
    </w:p>
    <w:p w:rsidR="00963165" w:rsidRPr="00116AAA" w:rsidRDefault="00963165">
      <w:pPr>
        <w:rPr>
          <w:rFonts w:ascii="Poppins" w:hAnsi="Poppins"/>
          <w:sz w:val="20"/>
          <w:szCs w:val="20"/>
          <w:lang w:eastAsia="ko-KR"/>
          <w:rPrChange w:id="303" w:author="thuyhuynh" w:date="2023-05-08T11:25:00Z">
            <w:rPr>
              <w:lang w:eastAsia="ko-KR"/>
            </w:rPr>
          </w:rPrChange>
        </w:rPr>
      </w:pPr>
    </w:p>
    <w:p w:rsidR="00D67995" w:rsidRPr="00116AAA" w:rsidRDefault="00B05590" w:rsidP="00D04379">
      <w:pPr>
        <w:rPr>
          <w:rFonts w:ascii="Poppins" w:hAnsi="Poppins"/>
          <w:b/>
          <w:color w:val="930F15"/>
          <w:sz w:val="20"/>
          <w:szCs w:val="20"/>
          <w:rPrChange w:id="304" w:author="thuyhuynh" w:date="2023-05-08T11:25:00Z">
            <w:rPr>
              <w:b/>
              <w:color w:val="930F15"/>
              <w:sz w:val="36"/>
              <w:szCs w:val="36"/>
            </w:rPr>
          </w:rPrChange>
        </w:rPr>
      </w:pPr>
      <w:ins w:id="305" w:author="thuyhuynh" w:date="2023-05-08T12:12:00Z">
        <w:r w:rsidRPr="00D47577">
          <w:rPr>
            <w:rFonts w:ascii="Poppins" w:hAnsi="Poppins" w:cs="Poppins"/>
            <w:b/>
            <w:noProof/>
            <w:color w:val="930F15"/>
            <w:sz w:val="20"/>
            <w:szCs w:val="20"/>
            <w:rPrChange w:id="306">
              <w:rPr>
                <w:noProof/>
              </w:rPr>
            </w:rPrChange>
          </w:rPr>
          <mc:AlternateContent>
            <mc:Choice Requires="wps">
              <w:drawing>
                <wp:anchor distT="0" distB="0" distL="114300" distR="114300" simplePos="0" relativeHeight="251707392" behindDoc="0" locked="0" layoutInCell="1" allowOverlap="1" wp14:anchorId="00840A3C" wp14:editId="64895F1C">
                  <wp:simplePos x="0" y="0"/>
                  <wp:positionH relativeFrom="column">
                    <wp:posOffset>455930</wp:posOffset>
                  </wp:positionH>
                  <wp:positionV relativeFrom="paragraph">
                    <wp:posOffset>118110</wp:posOffset>
                  </wp:positionV>
                  <wp:extent cx="5252085" cy="0"/>
                  <wp:effectExtent l="0" t="0" r="24765" b="19050"/>
                  <wp:wrapNone/>
                  <wp:docPr id="383802114" name="Straight Connector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oel="http://schemas.microsoft.com/office/2019/extlst" xmlns:v="urn:schemas-microsoft-com:vml" xmlns:w10="urn:schemas-microsoft-com:office:word" xmlns:w="http://schemas.openxmlformats.org/wordprocessingml/2006/main"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a16="http://schemas.microsoft.com/office/drawing/2014/main" id="{E07B15BB-DC4E-F34F-ACA1-84652CF2CF8F}"/>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52085" cy="0"/>
                          </a:xfrm>
                          <a:prstGeom prst="line">
                            <a:avLst/>
                          </a:prstGeom>
                          <a:ln w="3175">
                            <a:solidFill>
                              <a:srgbClr val="AC0000"/>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3"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35.9pt,9.3pt" to="449.4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" strokecolor="#ac0000" strokeweight=".25pt">
                  <o:lock v:ext="edit" shapetype="f"/>
                </v:line>
              </w:pict>
            </mc:Fallback>
          </mc:AlternateContent>
        </w:r>
      </w:ins>
      <w:r w:rsidR="00D67995" w:rsidRPr="00116AAA">
        <w:rPr>
          <w:rFonts w:ascii="Poppins" w:hAnsi="Poppins"/>
          <w:b/>
          <w:color w:val="930F15"/>
          <w:sz w:val="20"/>
          <w:szCs w:val="20"/>
          <w:rPrChange w:id="307" w:author="thuyhuynh" w:date="2023-05-08T11:25:00Z">
            <w:rPr>
              <w:b/>
              <w:color w:val="930F15"/>
              <w:sz w:val="36"/>
              <w:szCs w:val="36"/>
            </w:rPr>
          </w:rPrChange>
        </w:rPr>
        <w:t>Notice</w:t>
      </w:r>
    </w:p>
    <w:p w:rsidR="00D67995" w:rsidRPr="00116AAA" w:rsidRDefault="00D67995" w:rsidP="00D04379">
      <w:pPr>
        <w:rPr>
          <w:rFonts w:ascii="Poppins" w:hAnsi="Poppins"/>
          <w:sz w:val="20"/>
          <w:szCs w:val="20"/>
          <w:rPrChange w:id="308" w:author="thuyhuynh" w:date="2023-05-08T11:25:00Z">
            <w:rPr/>
          </w:rPrChange>
        </w:rPr>
      </w:pPr>
    </w:p>
    <w:p w:rsidR="00D80611" w:rsidRPr="00116AAA" w:rsidRDefault="002946ED" w:rsidP="00161EFD">
      <w:pPr>
        <w:jc w:val="both"/>
        <w:rPr>
          <w:rFonts w:ascii="Poppins" w:hAnsi="Poppins"/>
          <w:sz w:val="20"/>
          <w:szCs w:val="20"/>
          <w:rPrChange w:id="309" w:author="thuyhuynh" w:date="2023-05-08T11:25:00Z">
            <w:rPr/>
          </w:rPrChange>
        </w:rPr>
      </w:pPr>
      <w:r w:rsidRPr="00116AAA">
        <w:rPr>
          <w:rFonts w:ascii="Poppins" w:hAnsi="Poppins"/>
          <w:sz w:val="20"/>
          <w:szCs w:val="20"/>
          <w:rPrChange w:id="310" w:author="thuyhuynh" w:date="2023-05-08T11:25:00Z">
            <w:rPr/>
          </w:rPrChange>
        </w:rPr>
        <w:t xml:space="preserve">The information contained herein is provided solely for the purpose of </w:t>
      </w:r>
      <w:r w:rsidRPr="00116AAA">
        <w:rPr>
          <w:rFonts w:ascii="Poppins" w:hAnsi="Poppins"/>
          <w:sz w:val="20"/>
          <w:szCs w:val="20"/>
          <w:lang w:eastAsia="ko-KR"/>
          <w:rPrChange w:id="311" w:author="thuyhuynh" w:date="2023-05-08T11:25:00Z">
            <w:rPr>
              <w:lang w:eastAsia="ko-KR"/>
            </w:rPr>
          </w:rPrChange>
        </w:rPr>
        <w:t>assisting</w:t>
      </w:r>
      <w:r w:rsidRPr="00116AAA">
        <w:rPr>
          <w:rFonts w:ascii="Poppins" w:hAnsi="Poppins"/>
          <w:sz w:val="20"/>
          <w:szCs w:val="20"/>
          <w:rPrChange w:id="312" w:author="thuyhuynh" w:date="2023-05-08T11:25:00Z">
            <w:rPr/>
          </w:rPrChange>
        </w:rPr>
        <w:t xml:space="preserve"> </w:t>
      </w:r>
      <w:r w:rsidR="00D80611" w:rsidRPr="00116AAA">
        <w:rPr>
          <w:rFonts w:ascii="Poppins" w:hAnsi="Poppins"/>
          <w:sz w:val="20"/>
          <w:szCs w:val="20"/>
          <w:rPrChange w:id="313" w:author="thuyhuynh" w:date="2023-05-08T11:25:00Z">
            <w:rPr/>
          </w:rPrChange>
        </w:rPr>
        <w:t xml:space="preserve">customers to </w:t>
      </w:r>
      <w:r w:rsidR="00D80611" w:rsidRPr="00116AAA">
        <w:rPr>
          <w:rFonts w:ascii="Poppins" w:hAnsi="Poppins"/>
          <w:sz w:val="20"/>
          <w:szCs w:val="20"/>
          <w:lang w:eastAsia="ko-KR"/>
          <w:rPrChange w:id="314" w:author="thuyhuynh" w:date="2023-05-08T11:25:00Z">
            <w:rPr>
              <w:lang w:eastAsia="ko-KR"/>
            </w:rPr>
          </w:rPrChange>
        </w:rPr>
        <w:t xml:space="preserve">understand how to </w:t>
      </w:r>
      <w:r w:rsidR="00D80611" w:rsidRPr="00116AAA">
        <w:rPr>
          <w:rFonts w:ascii="Poppins" w:hAnsi="Poppins"/>
          <w:sz w:val="20"/>
          <w:szCs w:val="20"/>
          <w:rPrChange w:id="315" w:author="thuyhuynh" w:date="2023-05-08T11:25:00Z">
            <w:rPr/>
          </w:rPrChange>
        </w:rPr>
        <w:t xml:space="preserve">operate and integrate </w:t>
      </w:r>
      <w:proofErr w:type="spellStart"/>
      <w:r w:rsidR="00D80611" w:rsidRPr="00116AAA">
        <w:rPr>
          <w:rFonts w:ascii="Poppins" w:hAnsi="Poppins"/>
          <w:sz w:val="20"/>
          <w:szCs w:val="20"/>
          <w:rPrChange w:id="316" w:author="thuyhuynh" w:date="2023-05-08T11:25:00Z">
            <w:rPr/>
          </w:rPrChange>
        </w:rPr>
        <w:t>IriTech’s</w:t>
      </w:r>
      <w:proofErr w:type="spellEnd"/>
      <w:r w:rsidR="00D80611" w:rsidRPr="00116AAA">
        <w:rPr>
          <w:rFonts w:ascii="Poppins" w:hAnsi="Poppins"/>
          <w:sz w:val="20"/>
          <w:szCs w:val="20"/>
          <w:rPrChange w:id="317" w:author="thuyhuynh" w:date="2023-05-08T11:25:00Z">
            <w:rPr/>
          </w:rPrChange>
        </w:rPr>
        <w:t xml:space="preserve"> hardware and software and is not to be released, reproduced, or used for any other purpose without written permission of </w:t>
      </w:r>
      <w:proofErr w:type="spellStart"/>
      <w:r w:rsidR="00D80611" w:rsidRPr="00116AAA">
        <w:rPr>
          <w:rFonts w:ascii="Poppins" w:hAnsi="Poppins"/>
          <w:sz w:val="20"/>
          <w:szCs w:val="20"/>
          <w:rPrChange w:id="318" w:author="thuyhuynh" w:date="2023-05-08T11:25:00Z">
            <w:rPr/>
          </w:rPrChange>
        </w:rPr>
        <w:t>IriTech</w:t>
      </w:r>
      <w:proofErr w:type="spellEnd"/>
      <w:r w:rsidR="00D80611" w:rsidRPr="00116AAA">
        <w:rPr>
          <w:rFonts w:ascii="Poppins" w:hAnsi="Poppins"/>
          <w:sz w:val="20"/>
          <w:szCs w:val="20"/>
          <w:rPrChange w:id="319" w:author="thuyhuynh" w:date="2023-05-08T11:25:00Z">
            <w:rPr/>
          </w:rPrChange>
        </w:rPr>
        <w:t>, Inc.</w:t>
      </w:r>
    </w:p>
    <w:p w:rsidR="00D80611" w:rsidRPr="00116AAA" w:rsidRDefault="00D80611" w:rsidP="00161EFD">
      <w:pPr>
        <w:jc w:val="both"/>
        <w:rPr>
          <w:rFonts w:ascii="Poppins" w:hAnsi="Poppins"/>
          <w:sz w:val="20"/>
          <w:szCs w:val="20"/>
          <w:rPrChange w:id="320" w:author="thuyhuynh" w:date="2023-05-08T11:25:00Z">
            <w:rPr/>
          </w:rPrChange>
        </w:rPr>
      </w:pPr>
    </w:p>
    <w:p w:rsidR="00D80611" w:rsidRPr="00116AAA" w:rsidRDefault="00D80611" w:rsidP="00161EFD">
      <w:pPr>
        <w:jc w:val="both"/>
        <w:rPr>
          <w:rFonts w:ascii="Poppins" w:hAnsi="Poppins"/>
          <w:sz w:val="20"/>
          <w:szCs w:val="20"/>
          <w:rPrChange w:id="321" w:author="thuyhuynh" w:date="2023-05-08T11:25:00Z">
            <w:rPr/>
          </w:rPrChange>
        </w:rPr>
      </w:pPr>
      <w:proofErr w:type="spellStart"/>
      <w:r w:rsidRPr="00116AAA">
        <w:rPr>
          <w:rFonts w:ascii="Poppins" w:hAnsi="Poppins"/>
          <w:sz w:val="20"/>
          <w:szCs w:val="20"/>
          <w:rPrChange w:id="322" w:author="thuyhuynh" w:date="2023-05-08T11:25:00Z">
            <w:rPr/>
          </w:rPrChange>
        </w:rPr>
        <w:t>IriTech</w:t>
      </w:r>
      <w:proofErr w:type="spellEnd"/>
      <w:r w:rsidRPr="00116AAA">
        <w:rPr>
          <w:rFonts w:ascii="Poppins" w:hAnsi="Poppins"/>
          <w:sz w:val="20"/>
          <w:szCs w:val="20"/>
          <w:rPrChange w:id="323" w:author="thuyhuynh" w:date="2023-05-08T11:25:00Z">
            <w:rPr/>
          </w:rPrChange>
        </w:rPr>
        <w:t xml:space="preserve"> reserves the right to make changes on</w:t>
      </w:r>
      <w:r w:rsidRPr="00116AAA">
        <w:rPr>
          <w:rFonts w:ascii="Poppins" w:hAnsi="Poppins"/>
          <w:sz w:val="20"/>
          <w:szCs w:val="20"/>
          <w:lang w:eastAsia="ko-KR"/>
          <w:rPrChange w:id="324" w:author="thuyhuynh" w:date="2023-05-08T11:25:00Z">
            <w:rPr>
              <w:lang w:eastAsia="ko-KR"/>
            </w:rPr>
          </w:rPrChange>
        </w:rPr>
        <w:t xml:space="preserve"> </w:t>
      </w:r>
      <w:r w:rsidRPr="00116AAA">
        <w:rPr>
          <w:rFonts w:ascii="Poppins" w:hAnsi="Poppins"/>
          <w:sz w:val="20"/>
          <w:szCs w:val="20"/>
          <w:rPrChange w:id="325" w:author="thuyhuynh" w:date="2023-05-08T11:25:00Z">
            <w:rPr/>
          </w:rPrChange>
        </w:rPr>
        <w:t xml:space="preserve">this hardware and software with the intent to improve its functionalities. Information and specifications contained in this document are subject to change without prior notice and do not represent a commitment on part of </w:t>
      </w:r>
      <w:proofErr w:type="spellStart"/>
      <w:r w:rsidRPr="00116AAA">
        <w:rPr>
          <w:rFonts w:ascii="Poppins" w:hAnsi="Poppins"/>
          <w:sz w:val="20"/>
          <w:szCs w:val="20"/>
          <w:rPrChange w:id="326" w:author="thuyhuynh" w:date="2023-05-08T11:25:00Z">
            <w:rPr/>
          </w:rPrChange>
        </w:rPr>
        <w:t>IriTech</w:t>
      </w:r>
      <w:proofErr w:type="spellEnd"/>
      <w:r w:rsidRPr="00116AAA">
        <w:rPr>
          <w:rFonts w:ascii="Poppins" w:hAnsi="Poppins"/>
          <w:sz w:val="20"/>
          <w:szCs w:val="20"/>
          <w:rPrChange w:id="327" w:author="thuyhuynh" w:date="2023-05-08T11:25:00Z">
            <w:rPr/>
          </w:rPrChange>
        </w:rPr>
        <w:t>.</w:t>
      </w:r>
    </w:p>
    <w:p w:rsidR="002946ED" w:rsidRPr="00116AAA" w:rsidRDefault="002946ED" w:rsidP="00D80611">
      <w:pPr>
        <w:jc w:val="both"/>
        <w:rPr>
          <w:rFonts w:ascii="Poppins" w:hAnsi="Poppins"/>
          <w:sz w:val="20"/>
          <w:szCs w:val="20"/>
          <w:rPrChange w:id="328" w:author="thuyhuynh" w:date="2023-05-08T11:25:00Z">
            <w:rPr/>
          </w:rPrChange>
        </w:rPr>
      </w:pPr>
    </w:p>
    <w:p w:rsidR="002946ED" w:rsidRPr="00116AAA" w:rsidRDefault="002946ED" w:rsidP="002946ED">
      <w:pPr>
        <w:rPr>
          <w:rFonts w:ascii="Poppins" w:hAnsi="Poppins"/>
          <w:sz w:val="20"/>
          <w:szCs w:val="20"/>
          <w:rPrChange w:id="329" w:author="thuyhuynh" w:date="2023-05-08T11:25:00Z">
            <w:rPr/>
          </w:rPrChange>
        </w:rPr>
      </w:pPr>
      <w:del w:id="330" w:author="thuyhuynh" w:date="2023-05-08T12:13:00Z">
        <w:r w:rsidRPr="00116AAA" w:rsidDel="00B05590">
          <w:rPr>
            <w:rFonts w:ascii="Poppins" w:hAnsi="Poppins"/>
            <w:sz w:val="20"/>
            <w:szCs w:val="20"/>
            <w:lang w:eastAsia="ko-KR"/>
            <w:rPrChange w:id="331" w:author="thuyhuynh" w:date="2023-05-08T11:25:00Z">
              <w:rPr>
                <w:lang w:eastAsia="ko-KR"/>
              </w:rPr>
            </w:rPrChange>
          </w:rPr>
          <w:delText xml:space="preserve">Copyright </w:delText>
        </w:r>
      </w:del>
      <w:proofErr w:type="gramStart"/>
      <w:r w:rsidRPr="00116AAA">
        <w:rPr>
          <w:rFonts w:ascii="Poppins" w:hAnsi="Poppins" w:cstheme="minorHAnsi"/>
          <w:sz w:val="20"/>
          <w:szCs w:val="20"/>
          <w:lang w:eastAsia="ko-KR"/>
          <w:rPrChange w:id="332" w:author="thuyhuynh" w:date="2023-05-08T11:25:00Z">
            <w:rPr>
              <w:rFonts w:cstheme="minorHAnsi"/>
              <w:lang w:eastAsia="ko-KR"/>
            </w:rPr>
          </w:rPrChange>
        </w:rPr>
        <w:t xml:space="preserve">© </w:t>
      </w:r>
      <w:r w:rsidRPr="00116AAA">
        <w:rPr>
          <w:rFonts w:ascii="Poppins" w:hAnsi="Poppins"/>
          <w:sz w:val="20"/>
          <w:szCs w:val="20"/>
          <w:rPrChange w:id="333" w:author="thuyhuynh" w:date="2023-05-08T11:25:00Z">
            <w:rPr/>
          </w:rPrChange>
        </w:rPr>
        <w:t>20</w:t>
      </w:r>
      <w:del w:id="334" w:author="ptdung" w:date="2023-11-27T18:44:00Z">
        <w:r w:rsidRPr="00116AAA" w:rsidDel="00324784">
          <w:rPr>
            <w:rFonts w:ascii="Poppins" w:hAnsi="Poppins"/>
            <w:sz w:val="20"/>
            <w:szCs w:val="20"/>
            <w:rPrChange w:id="335" w:author="thuyhuynh" w:date="2023-05-08T11:25:00Z">
              <w:rPr/>
            </w:rPrChange>
          </w:rPr>
          <w:delText>1</w:delText>
        </w:r>
        <w:r w:rsidR="00963165" w:rsidRPr="00116AAA" w:rsidDel="00324784">
          <w:rPr>
            <w:rFonts w:ascii="Poppins" w:hAnsi="Poppins"/>
            <w:sz w:val="20"/>
            <w:szCs w:val="20"/>
            <w:rPrChange w:id="336" w:author="thuyhuynh" w:date="2023-05-08T11:25:00Z">
              <w:rPr/>
            </w:rPrChange>
          </w:rPr>
          <w:delText>4</w:delText>
        </w:r>
      </w:del>
      <w:ins w:id="337" w:author="ptdung" w:date="2023-11-27T18:44:00Z">
        <w:r w:rsidR="00324784">
          <w:rPr>
            <w:rFonts w:ascii="Poppins" w:hAnsi="Poppins"/>
            <w:sz w:val="20"/>
            <w:szCs w:val="20"/>
          </w:rPr>
          <w:t>23</w:t>
        </w:r>
      </w:ins>
      <w:r w:rsidRPr="00116AAA">
        <w:rPr>
          <w:rFonts w:ascii="Poppins" w:hAnsi="Poppins"/>
          <w:sz w:val="20"/>
          <w:szCs w:val="20"/>
          <w:rPrChange w:id="338" w:author="thuyhuynh" w:date="2023-05-08T11:25:00Z">
            <w:rPr/>
          </w:rPrChange>
        </w:rPr>
        <w:t xml:space="preserve"> </w:t>
      </w:r>
      <w:proofErr w:type="spellStart"/>
      <w:r w:rsidRPr="00116AAA">
        <w:rPr>
          <w:rFonts w:ascii="Poppins" w:hAnsi="Poppins"/>
          <w:sz w:val="20"/>
          <w:szCs w:val="20"/>
          <w:rPrChange w:id="339" w:author="thuyhuynh" w:date="2023-05-08T11:25:00Z">
            <w:rPr/>
          </w:rPrChange>
        </w:rPr>
        <w:t>IriTech</w:t>
      </w:r>
      <w:proofErr w:type="spellEnd"/>
      <w:r w:rsidRPr="00116AAA">
        <w:rPr>
          <w:rFonts w:ascii="Poppins" w:hAnsi="Poppins"/>
          <w:sz w:val="20"/>
          <w:szCs w:val="20"/>
          <w:rPrChange w:id="340" w:author="thuyhuynh" w:date="2023-05-08T11:25:00Z">
            <w:rPr/>
          </w:rPrChange>
        </w:rPr>
        <w:t>, Inc.</w:t>
      </w:r>
      <w:proofErr w:type="gramEnd"/>
      <w:r w:rsidRPr="00116AAA">
        <w:rPr>
          <w:rFonts w:ascii="Poppins" w:hAnsi="Poppins"/>
          <w:sz w:val="20"/>
          <w:szCs w:val="20"/>
          <w:rPrChange w:id="341" w:author="thuyhuynh" w:date="2023-05-08T11:25:00Z">
            <w:rPr/>
          </w:rPrChange>
        </w:rPr>
        <w:t xml:space="preserve"> All rights reserved.</w:t>
      </w:r>
    </w:p>
    <w:p w:rsidR="001360C1" w:rsidRPr="00116AAA" w:rsidRDefault="001360C1">
      <w:pPr>
        <w:rPr>
          <w:rFonts w:ascii="Poppins" w:hAnsi="Poppins"/>
          <w:sz w:val="20"/>
          <w:szCs w:val="20"/>
          <w:lang w:eastAsia="ko-KR"/>
          <w:rPrChange w:id="342" w:author="thuyhuynh" w:date="2023-05-08T11:25:00Z">
            <w:rPr>
              <w:lang w:eastAsia="ko-KR"/>
            </w:rPr>
          </w:rPrChange>
        </w:rPr>
      </w:pPr>
      <w:r w:rsidRPr="00116AAA">
        <w:rPr>
          <w:rFonts w:ascii="Poppins" w:hAnsi="Poppins"/>
          <w:sz w:val="20"/>
          <w:szCs w:val="20"/>
          <w:rPrChange w:id="343" w:author="thuyhuynh" w:date="2023-05-08T11:25:00Z">
            <w:rPr/>
          </w:rPrChange>
        </w:rPr>
        <w:br w:type="page"/>
      </w:r>
    </w:p>
    <w:p w:rsidR="00D67995" w:rsidRPr="00116AAA" w:rsidRDefault="00D67995" w:rsidP="00D04379">
      <w:pPr>
        <w:rPr>
          <w:rFonts w:ascii="Poppins" w:hAnsi="Poppins"/>
          <w:b/>
          <w:color w:val="930F15"/>
          <w:sz w:val="20"/>
          <w:szCs w:val="20"/>
          <w:rPrChange w:id="344" w:author="thuyhuynh" w:date="2023-05-08T11:25:00Z">
            <w:rPr>
              <w:b/>
              <w:color w:val="930F15"/>
              <w:sz w:val="36"/>
              <w:szCs w:val="36"/>
            </w:rPr>
          </w:rPrChange>
        </w:rPr>
      </w:pPr>
      <w:r w:rsidRPr="00116AAA">
        <w:rPr>
          <w:rFonts w:ascii="Poppins" w:hAnsi="Poppins"/>
          <w:b/>
          <w:color w:val="930F15"/>
          <w:sz w:val="20"/>
          <w:szCs w:val="20"/>
          <w:rPrChange w:id="345" w:author="thuyhuynh" w:date="2023-05-08T11:25:00Z">
            <w:rPr>
              <w:b/>
              <w:color w:val="930F15"/>
              <w:sz w:val="36"/>
              <w:szCs w:val="36"/>
            </w:rPr>
          </w:rPrChange>
        </w:rPr>
        <w:lastRenderedPageBreak/>
        <w:t>Table of Contents</w:t>
      </w:r>
    </w:p>
    <w:p w:rsidR="00D67995" w:rsidRPr="00116AAA" w:rsidRDefault="00D67995" w:rsidP="00B633CE">
      <w:pPr>
        <w:rPr>
          <w:rFonts w:ascii="Poppins" w:hAnsi="Poppins"/>
          <w:sz w:val="20"/>
          <w:szCs w:val="20"/>
          <w:rPrChange w:id="346" w:author="thuyhuynh" w:date="2023-05-08T11:25:00Z">
            <w:rPr/>
          </w:rPrChange>
        </w:rPr>
      </w:pPr>
    </w:p>
    <w:p w:rsidR="00F279A2" w:rsidRDefault="00D67F27">
      <w:pPr>
        <w:pStyle w:val="TOC1"/>
        <w:tabs>
          <w:tab w:val="right" w:leader="dot" w:pos="9350"/>
        </w:tabs>
        <w:rPr>
          <w:ins w:id="347" w:author="ptdung" w:date="2024-01-05T11:58:00Z"/>
          <w:rFonts w:asciiTheme="minorHAnsi" w:hAnsiTheme="minorHAnsi" w:cstheme="minorBidi"/>
          <w:noProof/>
        </w:rPr>
      </w:pPr>
      <w:r w:rsidRPr="00116AAA">
        <w:rPr>
          <w:rFonts w:ascii="Poppins" w:hAnsi="Poppins"/>
          <w:sz w:val="20"/>
          <w:szCs w:val="20"/>
          <w:rPrChange w:id="348" w:author="thuyhuynh" w:date="2023-05-08T11:25:00Z">
            <w:rPr/>
          </w:rPrChange>
        </w:rPr>
        <w:fldChar w:fldCharType="begin"/>
      </w:r>
      <w:r w:rsidR="005C5D63" w:rsidRPr="00116AAA">
        <w:rPr>
          <w:rFonts w:ascii="Poppins" w:hAnsi="Poppins"/>
          <w:sz w:val="20"/>
          <w:szCs w:val="20"/>
          <w:rPrChange w:id="349" w:author="thuyhuynh" w:date="2023-05-08T11:25:00Z">
            <w:rPr/>
          </w:rPrChange>
        </w:rPr>
        <w:instrText xml:space="preserve"> TOC \o "1-4" \h \z \u </w:instrText>
      </w:r>
      <w:r w:rsidRPr="00116AAA">
        <w:rPr>
          <w:rFonts w:ascii="Poppins" w:hAnsi="Poppins"/>
          <w:sz w:val="20"/>
          <w:szCs w:val="20"/>
          <w:rPrChange w:id="350" w:author="thuyhuynh" w:date="2023-05-08T11:25:00Z">
            <w:rPr/>
          </w:rPrChange>
        </w:rPr>
        <w:fldChar w:fldCharType="separate"/>
      </w:r>
      <w:ins w:id="351" w:author="ptdung" w:date="2024-01-05T11:58:00Z">
        <w:r w:rsidR="00F279A2" w:rsidRPr="00E370B5">
          <w:rPr>
            <w:rStyle w:val="Hyperlink"/>
            <w:noProof/>
          </w:rPr>
          <w:fldChar w:fldCharType="begin"/>
        </w:r>
        <w:r w:rsidR="00F279A2" w:rsidRPr="00E370B5">
          <w:rPr>
            <w:rStyle w:val="Hyperlink"/>
            <w:noProof/>
          </w:rPr>
          <w:instrText xml:space="preserve"> </w:instrText>
        </w:r>
        <w:r w:rsidR="00F279A2">
          <w:rPr>
            <w:noProof/>
          </w:rPr>
          <w:instrText>HYPERLINK \l "_Toc155348542"</w:instrText>
        </w:r>
        <w:r w:rsidR="00F279A2" w:rsidRPr="00E370B5">
          <w:rPr>
            <w:rStyle w:val="Hyperlink"/>
            <w:noProof/>
          </w:rPr>
          <w:instrText xml:space="preserve"> </w:instrText>
        </w:r>
        <w:r w:rsidR="00F279A2" w:rsidRPr="00E370B5">
          <w:rPr>
            <w:rStyle w:val="Hyperlink"/>
            <w:noProof/>
          </w:rPr>
          <w:fldChar w:fldCharType="separate"/>
        </w:r>
        <w:r w:rsidR="00F279A2" w:rsidRPr="00E370B5">
          <w:rPr>
            <w:rStyle w:val="Hyperlink"/>
            <w:rFonts w:ascii="Poppins" w:hAnsi="Poppins"/>
            <w:noProof/>
          </w:rPr>
          <w:t>1. Introduction</w:t>
        </w:r>
        <w:r w:rsidR="00F279A2">
          <w:rPr>
            <w:noProof/>
            <w:webHidden/>
          </w:rPr>
          <w:tab/>
        </w:r>
        <w:r w:rsidR="00F279A2">
          <w:rPr>
            <w:noProof/>
            <w:webHidden/>
          </w:rPr>
          <w:fldChar w:fldCharType="begin"/>
        </w:r>
        <w:r w:rsidR="00F279A2">
          <w:rPr>
            <w:noProof/>
            <w:webHidden/>
          </w:rPr>
          <w:instrText xml:space="preserve"> PAGEREF _Toc155348542 \h </w:instrText>
        </w:r>
      </w:ins>
      <w:r w:rsidR="00F279A2">
        <w:rPr>
          <w:noProof/>
          <w:webHidden/>
        </w:rPr>
      </w:r>
      <w:r w:rsidR="00F279A2">
        <w:rPr>
          <w:noProof/>
          <w:webHidden/>
        </w:rPr>
        <w:fldChar w:fldCharType="separate"/>
      </w:r>
      <w:ins w:id="352" w:author="ptdung" w:date="2024-01-05T11:58:00Z">
        <w:r w:rsidR="00F279A2">
          <w:rPr>
            <w:noProof/>
            <w:webHidden/>
          </w:rPr>
          <w:t>4</w:t>
        </w:r>
        <w:r w:rsidR="00F279A2">
          <w:rPr>
            <w:noProof/>
            <w:webHidden/>
          </w:rPr>
          <w:fldChar w:fldCharType="end"/>
        </w:r>
        <w:r w:rsidR="00F279A2" w:rsidRPr="00E370B5">
          <w:rPr>
            <w:rStyle w:val="Hyperlink"/>
            <w:noProof/>
          </w:rPr>
          <w:fldChar w:fldCharType="end"/>
        </w:r>
      </w:ins>
    </w:p>
    <w:p w:rsidR="00F279A2" w:rsidRDefault="00F279A2">
      <w:pPr>
        <w:pStyle w:val="TOC2"/>
        <w:tabs>
          <w:tab w:val="right" w:leader="dot" w:pos="9350"/>
        </w:tabs>
        <w:rPr>
          <w:ins w:id="353" w:author="ptdung" w:date="2024-01-05T11:58:00Z"/>
          <w:rFonts w:asciiTheme="minorHAnsi" w:hAnsiTheme="minorHAnsi" w:cstheme="minorBidi"/>
          <w:noProof/>
        </w:rPr>
      </w:pPr>
      <w:ins w:id="354"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"_Toc155348543"</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1.1. Manual Overview</w:t>
        </w:r>
        <w:r>
          <w:rPr>
            <w:noProof/>
            <w:webHidden/>
          </w:rPr>
          <w:tab/>
        </w:r>
        <w:r>
          <w:rPr>
            <w:noProof/>
            <w:webHidden/>
          </w:rPr>
          <w:fldChar w:fldCharType="begin"/>
        </w:r>
        <w:r>
          <w:rPr>
            <w:noProof/>
            <w:webHidden/>
          </w:rPr>
          <w:instrText xml:space="preserve"> PAGEREF _Toc155348543 \h </w:instrText>
        </w:r>
      </w:ins>
      <w:r>
        <w:rPr>
          <w:noProof/>
          <w:webHidden/>
        </w:rPr>
      </w:r>
      <w:r>
        <w:rPr>
          <w:noProof/>
          <w:webHidden/>
        </w:rPr>
        <w:fldChar w:fldCharType="separate"/>
      </w:r>
      <w:ins w:id="355" w:author="ptdung" w:date="2024-01-05T11:58:00Z">
        <w:r>
          <w:rPr>
            <w:noProof/>
            <w:webHidden/>
          </w:rPr>
          <w:t>4</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356" w:author="ptdung" w:date="2024-01-05T11:58:00Z"/>
          <w:rFonts w:asciiTheme="minorHAnsi" w:hAnsiTheme="minorHAnsi" w:cstheme="minorBidi"/>
          <w:noProof/>
        </w:rPr>
      </w:pPr>
      <w:ins w:id="357"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"_Toc155348544"</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1.2. IriEnvoy-MK Overview</w:t>
        </w:r>
        <w:r>
          <w:rPr>
            <w:noProof/>
            <w:webHidden/>
          </w:rPr>
          <w:tab/>
        </w:r>
        <w:r>
          <w:rPr>
            <w:noProof/>
            <w:webHidden/>
          </w:rPr>
          <w:fldChar w:fldCharType="begin"/>
        </w:r>
        <w:r>
          <w:rPr>
            <w:noProof/>
            <w:webHidden/>
          </w:rPr>
          <w:instrText xml:space="preserve"> PAGEREF _Toc155348544 \h </w:instrText>
        </w:r>
      </w:ins>
      <w:r>
        <w:rPr>
          <w:noProof/>
          <w:webHidden/>
        </w:rPr>
      </w:r>
      <w:r>
        <w:rPr>
          <w:noProof/>
          <w:webHidden/>
        </w:rPr>
        <w:fldChar w:fldCharType="separate"/>
      </w:r>
      <w:ins w:id="358" w:author="ptdung" w:date="2024-01-05T11:58:00Z">
        <w:r>
          <w:rPr>
            <w:noProof/>
            <w:webHidden/>
          </w:rPr>
          <w:t>4</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359" w:author="ptdung" w:date="2024-01-05T11:58:00Z"/>
          <w:rFonts w:asciiTheme="minorHAnsi" w:hAnsiTheme="minorHAnsi" w:cstheme="minorBidi"/>
          <w:noProof/>
        </w:rPr>
      </w:pPr>
      <w:ins w:id="360"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"_Toc155348545"</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1.2.1.</w:t>
        </w:r>
        <w:r w:rsidRPr="00E370B5">
          <w:rPr>
            <w:rStyle w:val="Hyperlink"/>
            <w:noProof/>
          </w:rPr>
          <w:t xml:space="preserve"> IriEnvoy-MK Models</w:t>
        </w:r>
        <w:r>
          <w:rPr>
            <w:noProof/>
            <w:webHidden/>
          </w:rPr>
          <w:tab/>
        </w:r>
        <w:r>
          <w:rPr>
            <w:noProof/>
            <w:webHidden/>
          </w:rPr>
          <w:fldChar w:fldCharType="begin"/>
        </w:r>
        <w:r>
          <w:rPr>
            <w:noProof/>
            <w:webHidden/>
          </w:rPr>
          <w:instrText xml:space="preserve"> PAGEREF _Toc155348545 \h </w:instrText>
        </w:r>
      </w:ins>
      <w:r>
        <w:rPr>
          <w:noProof/>
          <w:webHidden/>
        </w:rPr>
      </w:r>
      <w:r>
        <w:rPr>
          <w:noProof/>
          <w:webHidden/>
        </w:rPr>
        <w:fldChar w:fldCharType="separate"/>
      </w:r>
      <w:ins w:id="361" w:author="ptdung" w:date="2024-01-05T11:58:00Z">
        <w:r>
          <w:rPr>
            <w:noProof/>
            <w:webHidden/>
          </w:rPr>
          <w:t>4</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362" w:author="ptdung" w:date="2024-01-05T11:58:00Z"/>
          <w:rFonts w:asciiTheme="minorHAnsi" w:hAnsiTheme="minorHAnsi" w:cstheme="minorBidi"/>
          <w:noProof/>
        </w:rPr>
      </w:pPr>
      <w:ins w:id="363"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"_Toc155348546"</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1.2.2.</w:t>
        </w:r>
        <w:r w:rsidRPr="00E370B5">
          <w:rPr>
            <w:rStyle w:val="Hyperlink"/>
            <w:noProof/>
          </w:rPr>
          <w:t xml:space="preserve"> Device Features</w:t>
        </w:r>
        <w:r>
          <w:rPr>
            <w:noProof/>
            <w:webHidden/>
          </w:rPr>
          <w:tab/>
        </w:r>
        <w:r>
          <w:rPr>
            <w:noProof/>
            <w:webHidden/>
          </w:rPr>
          <w:fldChar w:fldCharType="begin"/>
        </w:r>
        <w:r>
          <w:rPr>
            <w:noProof/>
            <w:webHidden/>
          </w:rPr>
          <w:instrText xml:space="preserve"> PAGEREF _Toc155348546 \h </w:instrText>
        </w:r>
      </w:ins>
      <w:r>
        <w:rPr>
          <w:noProof/>
          <w:webHidden/>
        </w:rPr>
      </w:r>
      <w:r>
        <w:rPr>
          <w:noProof/>
          <w:webHidden/>
        </w:rPr>
        <w:fldChar w:fldCharType="separate"/>
      </w:r>
      <w:ins w:id="364" w:author="ptdung" w:date="2024-01-05T11:58:00Z">
        <w:r>
          <w:rPr>
            <w:noProof/>
            <w:webHidden/>
          </w:rPr>
          <w:t>4</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365" w:author="ptdung" w:date="2024-01-05T11:58:00Z"/>
          <w:rFonts w:asciiTheme="minorHAnsi" w:hAnsiTheme="minorHAnsi" w:cstheme="minorBidi"/>
          <w:noProof/>
        </w:rPr>
      </w:pPr>
      <w:ins w:id="366"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"_Toc155348547"</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1.2.3.</w:t>
        </w:r>
        <w:r w:rsidRPr="00E370B5">
          <w:rPr>
            <w:rStyle w:val="Hyperlink"/>
            <w:noProof/>
          </w:rPr>
          <w:t xml:space="preserve"> Onboard Iris </w:t>
        </w:r>
        <w:r w:rsidRPr="00E370B5">
          <w:rPr>
            <w:rStyle w:val="Hyperlink"/>
            <w:noProof/>
            <w:lang w:eastAsia="ko-KR"/>
          </w:rPr>
          <w:t xml:space="preserve">Image </w:t>
        </w:r>
        <w:r w:rsidRPr="00E370B5">
          <w:rPr>
            <w:rStyle w:val="Hyperlink"/>
            <w:noProof/>
          </w:rPr>
          <w:t>Acquisition</w:t>
        </w:r>
        <w:r>
          <w:rPr>
            <w:noProof/>
            <w:webHidden/>
          </w:rPr>
          <w:tab/>
        </w:r>
        <w:r>
          <w:rPr>
            <w:noProof/>
            <w:webHidden/>
          </w:rPr>
          <w:fldChar w:fldCharType="begin"/>
        </w:r>
        <w:r>
          <w:rPr>
            <w:noProof/>
            <w:webHidden/>
          </w:rPr>
          <w:instrText xml:space="preserve"> PAGEREF _Toc155348547 \h </w:instrText>
        </w:r>
      </w:ins>
      <w:r>
        <w:rPr>
          <w:noProof/>
          <w:webHidden/>
        </w:rPr>
      </w:r>
      <w:r>
        <w:rPr>
          <w:noProof/>
          <w:webHidden/>
        </w:rPr>
        <w:fldChar w:fldCharType="separate"/>
      </w:r>
      <w:ins w:id="367" w:author="ptdung" w:date="2024-01-05T11:58:00Z">
        <w:r>
          <w:rPr>
            <w:noProof/>
            <w:webHidden/>
          </w:rPr>
          <w:t>4</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368" w:author="ptdung" w:date="2024-01-05T11:58:00Z"/>
          <w:rFonts w:asciiTheme="minorHAnsi" w:hAnsiTheme="minorHAnsi" w:cstheme="minorBidi"/>
          <w:noProof/>
        </w:rPr>
      </w:pPr>
      <w:ins w:id="369"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"_Toc155348548"</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1.2.4.</w:t>
        </w:r>
        <w:r w:rsidRPr="00E370B5">
          <w:rPr>
            <w:rStyle w:val="Hyperlink"/>
            <w:noProof/>
          </w:rPr>
          <w:t xml:space="preserve"> On-board Iris </w:t>
        </w:r>
        <w:r w:rsidRPr="00E370B5">
          <w:rPr>
            <w:rStyle w:val="Hyperlink"/>
            <w:noProof/>
            <w:lang w:eastAsia="ko-KR"/>
          </w:rPr>
          <w:t xml:space="preserve">Image </w:t>
        </w:r>
        <w:r w:rsidRPr="00E370B5">
          <w:rPr>
            <w:rStyle w:val="Hyperlink"/>
            <w:noProof/>
          </w:rPr>
          <w:t>Quality Assessment</w:t>
        </w:r>
        <w:r>
          <w:rPr>
            <w:noProof/>
            <w:webHidden/>
          </w:rPr>
          <w:tab/>
        </w:r>
        <w:r>
          <w:rPr>
            <w:noProof/>
            <w:webHidden/>
          </w:rPr>
          <w:fldChar w:fldCharType="begin"/>
        </w:r>
        <w:r>
          <w:rPr>
            <w:noProof/>
            <w:webHidden/>
          </w:rPr>
          <w:instrText xml:space="preserve"> PAGEREF _Toc155348548 \h </w:instrText>
        </w:r>
      </w:ins>
      <w:r>
        <w:rPr>
          <w:noProof/>
          <w:webHidden/>
        </w:rPr>
      </w:r>
      <w:r>
        <w:rPr>
          <w:noProof/>
          <w:webHidden/>
        </w:rPr>
        <w:fldChar w:fldCharType="separate"/>
      </w:r>
      <w:ins w:id="370" w:author="ptdung" w:date="2024-01-05T11:58:00Z">
        <w:r>
          <w:rPr>
            <w:noProof/>
            <w:webHidden/>
          </w:rPr>
          <w:t>5</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371" w:author="ptdung" w:date="2024-01-05T11:58:00Z"/>
          <w:rFonts w:asciiTheme="minorHAnsi" w:hAnsiTheme="minorHAnsi" w:cstheme="minorBidi"/>
          <w:noProof/>
        </w:rPr>
      </w:pPr>
      <w:ins w:id="372"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"_Toc155348549"</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1.2.5.</w:t>
        </w:r>
        <w:r w:rsidRPr="00E370B5">
          <w:rPr>
            <w:rStyle w:val="Hyperlink"/>
            <w:noProof/>
          </w:rPr>
          <w:t xml:space="preserve"> Power Management</w:t>
        </w:r>
        <w:r>
          <w:rPr>
            <w:noProof/>
            <w:webHidden/>
          </w:rPr>
          <w:tab/>
        </w:r>
        <w:r>
          <w:rPr>
            <w:noProof/>
            <w:webHidden/>
          </w:rPr>
          <w:fldChar w:fldCharType="begin"/>
        </w:r>
        <w:r>
          <w:rPr>
            <w:noProof/>
            <w:webHidden/>
          </w:rPr>
          <w:instrText xml:space="preserve"> PAGEREF _Toc155348549 \h </w:instrText>
        </w:r>
      </w:ins>
      <w:r>
        <w:rPr>
          <w:noProof/>
          <w:webHidden/>
        </w:rPr>
      </w:r>
      <w:r>
        <w:rPr>
          <w:noProof/>
          <w:webHidden/>
        </w:rPr>
        <w:fldChar w:fldCharType="separate"/>
      </w:r>
      <w:ins w:id="373" w:author="ptdung" w:date="2024-01-05T11:58:00Z">
        <w:r>
          <w:rPr>
            <w:noProof/>
            <w:webHidden/>
          </w:rPr>
          <w:t>5</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374" w:author="ptdung" w:date="2024-01-05T11:58:00Z"/>
          <w:rFonts w:asciiTheme="minorHAnsi" w:hAnsiTheme="minorHAnsi" w:cstheme="minorBidi"/>
          <w:noProof/>
        </w:rPr>
      </w:pPr>
      <w:ins w:id="375"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"_Toc155348593"</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1.2.6.</w:t>
        </w:r>
        <w:r w:rsidRPr="00E370B5">
          <w:rPr>
            <w:rStyle w:val="Hyperlink"/>
            <w:noProof/>
          </w:rPr>
          <w:t xml:space="preserve"> Supported development platform</w:t>
        </w:r>
        <w:r>
          <w:rPr>
            <w:noProof/>
            <w:webHidden/>
          </w:rPr>
          <w:tab/>
        </w:r>
        <w:r>
          <w:rPr>
            <w:noProof/>
            <w:webHidden/>
          </w:rPr>
          <w:fldChar w:fldCharType="begin"/>
        </w:r>
        <w:r>
          <w:rPr>
            <w:noProof/>
            <w:webHidden/>
          </w:rPr>
          <w:instrText xml:space="preserve"> PAGEREF _Toc155348593 \h </w:instrText>
        </w:r>
      </w:ins>
      <w:r>
        <w:rPr>
          <w:noProof/>
          <w:webHidden/>
        </w:rPr>
      </w:r>
      <w:r>
        <w:rPr>
          <w:noProof/>
          <w:webHidden/>
        </w:rPr>
        <w:fldChar w:fldCharType="separate"/>
      </w:r>
      <w:ins w:id="376" w:author="ptdung" w:date="2024-01-05T11:58:00Z">
        <w:r>
          <w:rPr>
            <w:noProof/>
            <w:webHidden/>
          </w:rPr>
          <w:t>6</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377" w:author="ptdung" w:date="2024-01-05T11:58:00Z"/>
          <w:rFonts w:asciiTheme="minorHAnsi" w:hAnsiTheme="minorHAnsi" w:cstheme="minorBidi"/>
          <w:noProof/>
        </w:rPr>
      </w:pPr>
      <w:ins w:id="378"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"_Toc155348598"</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1.2.7.</w:t>
        </w:r>
        <w:r w:rsidRPr="00E370B5">
          <w:rPr>
            <w:rStyle w:val="Hyperlink"/>
            <w:noProof/>
          </w:rPr>
          <w:t xml:space="preserve"> Host with no OS or unsupported</w:t>
        </w:r>
        <w:r w:rsidRPr="00E370B5">
          <w:rPr>
            <w:rStyle w:val="Hyperlink"/>
            <w:noProof/>
            <w:lang w:eastAsia="ko-KR"/>
          </w:rPr>
          <w:t xml:space="preserve"> </w:t>
        </w:r>
        <w:r w:rsidRPr="00E370B5">
          <w:rPr>
            <w:rStyle w:val="Hyperlink"/>
            <w:noProof/>
          </w:rPr>
          <w:t>OS</w:t>
        </w:r>
        <w:r>
          <w:rPr>
            <w:noProof/>
            <w:webHidden/>
          </w:rPr>
          <w:tab/>
        </w:r>
        <w:r>
          <w:rPr>
            <w:noProof/>
            <w:webHidden/>
          </w:rPr>
          <w:fldChar w:fldCharType="begin"/>
        </w:r>
        <w:r>
          <w:rPr>
            <w:noProof/>
            <w:webHidden/>
          </w:rPr>
          <w:instrText xml:space="preserve"> PAGEREF _Toc155348598 \h </w:instrText>
        </w:r>
      </w:ins>
      <w:r>
        <w:rPr>
          <w:noProof/>
          <w:webHidden/>
        </w:rPr>
      </w:r>
      <w:r>
        <w:rPr>
          <w:noProof/>
          <w:webHidden/>
        </w:rPr>
        <w:fldChar w:fldCharType="separate"/>
      </w:r>
      <w:ins w:id="379" w:author="ptdung" w:date="2024-01-05T11:58:00Z">
        <w:r>
          <w:rPr>
            <w:noProof/>
            <w:webHidden/>
          </w:rPr>
          <w:t>6</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380" w:author="ptdung" w:date="2024-01-05T11:58:00Z"/>
          <w:rFonts w:asciiTheme="minorHAnsi" w:hAnsiTheme="minorHAnsi" w:cstheme="minorBidi"/>
          <w:noProof/>
        </w:rPr>
      </w:pPr>
      <w:ins w:id="381"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"_Toc155348599"</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1.2.8.</w:t>
        </w:r>
        <w:r w:rsidRPr="00E370B5">
          <w:rPr>
            <w:rStyle w:val="Hyperlink"/>
            <w:noProof/>
          </w:rPr>
          <w:t xml:space="preserve"> Special note for Android platforms</w:t>
        </w:r>
        <w:r>
          <w:rPr>
            <w:noProof/>
            <w:webHidden/>
          </w:rPr>
          <w:tab/>
        </w:r>
        <w:r>
          <w:rPr>
            <w:noProof/>
            <w:webHidden/>
          </w:rPr>
          <w:fldChar w:fldCharType="begin"/>
        </w:r>
        <w:r>
          <w:rPr>
            <w:noProof/>
            <w:webHidden/>
          </w:rPr>
          <w:instrText xml:space="preserve"> PAGEREF _Toc155348599 \h </w:instrText>
        </w:r>
      </w:ins>
      <w:r>
        <w:rPr>
          <w:noProof/>
          <w:webHidden/>
        </w:rPr>
      </w:r>
      <w:r>
        <w:rPr>
          <w:noProof/>
          <w:webHidden/>
        </w:rPr>
        <w:fldChar w:fldCharType="separate"/>
      </w:r>
      <w:ins w:id="382" w:author="ptdung" w:date="2024-01-05T11:58:00Z">
        <w:r>
          <w:rPr>
            <w:noProof/>
            <w:webHidden/>
          </w:rPr>
          <w:t>6</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383" w:author="ptdung" w:date="2024-01-05T11:58:00Z"/>
          <w:rFonts w:asciiTheme="minorHAnsi" w:hAnsiTheme="minorHAnsi" w:cstheme="minorBidi"/>
          <w:noProof/>
        </w:rPr>
      </w:pPr>
      <w:ins w:id="384"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"_Toc155348600"</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1.2.9.</w:t>
        </w:r>
        <w:r w:rsidRPr="00E370B5">
          <w:rPr>
            <w:rStyle w:val="Hyperlink"/>
            <w:noProof/>
          </w:rPr>
          <w:t xml:space="preserve"> Endianness</w:t>
        </w:r>
        <w:r>
          <w:rPr>
            <w:noProof/>
            <w:webHidden/>
          </w:rPr>
          <w:tab/>
        </w:r>
        <w:r>
          <w:rPr>
            <w:noProof/>
            <w:webHidden/>
          </w:rPr>
          <w:fldChar w:fldCharType="begin"/>
        </w:r>
        <w:r>
          <w:rPr>
            <w:noProof/>
            <w:webHidden/>
          </w:rPr>
          <w:instrText xml:space="preserve"> PAGEREF _Toc155348600 \h </w:instrText>
        </w:r>
      </w:ins>
      <w:r>
        <w:rPr>
          <w:noProof/>
          <w:webHidden/>
        </w:rPr>
      </w:r>
      <w:r>
        <w:rPr>
          <w:noProof/>
          <w:webHidden/>
        </w:rPr>
        <w:fldChar w:fldCharType="separate"/>
      </w:r>
      <w:ins w:id="385" w:author="ptdung" w:date="2024-01-05T11:58:00Z">
        <w:r>
          <w:rPr>
            <w:noProof/>
            <w:webHidden/>
          </w:rPr>
          <w:t>6</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386" w:author="ptdung" w:date="2024-01-05T11:58:00Z"/>
          <w:rFonts w:asciiTheme="minorHAnsi" w:hAnsiTheme="minorHAnsi" w:cstheme="minorBidi"/>
          <w:noProof/>
        </w:rPr>
      </w:pPr>
      <w:ins w:id="387"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"_Toc155348601"</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1.3. Terms and Abbreviations</w:t>
        </w:r>
        <w:r>
          <w:rPr>
            <w:noProof/>
            <w:webHidden/>
          </w:rPr>
          <w:tab/>
        </w:r>
        <w:r>
          <w:rPr>
            <w:noProof/>
            <w:webHidden/>
          </w:rPr>
          <w:fldChar w:fldCharType="begin"/>
        </w:r>
        <w:r>
          <w:rPr>
            <w:noProof/>
            <w:webHidden/>
          </w:rPr>
          <w:instrText xml:space="preserve"> PAGEREF _Toc155348601 \h </w:instrText>
        </w:r>
      </w:ins>
      <w:r>
        <w:rPr>
          <w:noProof/>
          <w:webHidden/>
        </w:rPr>
      </w:r>
      <w:r>
        <w:rPr>
          <w:noProof/>
          <w:webHidden/>
        </w:rPr>
        <w:fldChar w:fldCharType="separate"/>
      </w:r>
      <w:ins w:id="388" w:author="ptdung" w:date="2024-01-05T11:58:00Z">
        <w:r>
          <w:rPr>
            <w:noProof/>
            <w:webHidden/>
          </w:rPr>
          <w:t>6</w:t>
        </w:r>
        <w:r>
          <w:rPr>
            <w:noProof/>
            <w:webHidden/>
          </w:rPr>
          <w:fldChar w:fldCharType="end"/>
        </w:r>
        <w:r w:rsidRPr="00E370B5">
          <w:rPr>
            <w:rStyle w:val="Hyperlink"/>
            <w:noProof/>
          </w:rPr>
          <w:fldChar w:fldCharType="end"/>
        </w:r>
      </w:ins>
    </w:p>
    <w:p w:rsidR="00F279A2" w:rsidRDefault="00F279A2">
      <w:pPr>
        <w:pStyle w:val="TOC1"/>
        <w:tabs>
          <w:tab w:val="right" w:leader="dot" w:pos="9350"/>
        </w:tabs>
        <w:rPr>
          <w:ins w:id="389" w:author="ptdung" w:date="2024-01-05T11:58:00Z"/>
          <w:rFonts w:asciiTheme="minorHAnsi" w:hAnsiTheme="minorHAnsi" w:cstheme="minorBidi"/>
          <w:noProof/>
        </w:rPr>
      </w:pPr>
      <w:ins w:id="390"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"_Toc155348602"</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2. Software Installation</w:t>
        </w:r>
        <w:r>
          <w:rPr>
            <w:noProof/>
            <w:webHidden/>
          </w:rPr>
          <w:tab/>
        </w:r>
        <w:r>
          <w:rPr>
            <w:noProof/>
            <w:webHidden/>
          </w:rPr>
          <w:fldChar w:fldCharType="begin"/>
        </w:r>
        <w:r>
          <w:rPr>
            <w:noProof/>
            <w:webHidden/>
          </w:rPr>
          <w:instrText xml:space="preserve"> PAGEREF _Toc155348602 \h </w:instrText>
        </w:r>
      </w:ins>
      <w:r>
        <w:rPr>
          <w:noProof/>
          <w:webHidden/>
        </w:rPr>
      </w:r>
      <w:r>
        <w:rPr>
          <w:noProof/>
          <w:webHidden/>
        </w:rPr>
        <w:fldChar w:fldCharType="separate"/>
      </w:r>
      <w:ins w:id="391" w:author="ptdung" w:date="2024-01-05T11:58:00Z">
        <w:r>
          <w:rPr>
            <w:noProof/>
            <w:webHidden/>
          </w:rPr>
          <w:t>8</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392" w:author="ptdung" w:date="2024-01-05T11:58:00Z"/>
          <w:rFonts w:asciiTheme="minorHAnsi" w:hAnsiTheme="minorHAnsi" w:cstheme="minorBidi"/>
          <w:noProof/>
        </w:rPr>
      </w:pPr>
      <w:ins w:id="393"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"_Toc155348603"</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2.1. IriEnvoy-MK SDK Installation</w:t>
        </w:r>
        <w:r>
          <w:rPr>
            <w:noProof/>
            <w:webHidden/>
          </w:rPr>
          <w:tab/>
        </w:r>
        <w:r>
          <w:rPr>
            <w:noProof/>
            <w:webHidden/>
          </w:rPr>
          <w:fldChar w:fldCharType="begin"/>
        </w:r>
        <w:r>
          <w:rPr>
            <w:noProof/>
            <w:webHidden/>
          </w:rPr>
          <w:instrText xml:space="preserve"> PAGEREF _Toc155348603 \h </w:instrText>
        </w:r>
      </w:ins>
      <w:r>
        <w:rPr>
          <w:noProof/>
          <w:webHidden/>
        </w:rPr>
      </w:r>
      <w:r>
        <w:rPr>
          <w:noProof/>
          <w:webHidden/>
        </w:rPr>
        <w:fldChar w:fldCharType="separate"/>
      </w:r>
      <w:ins w:id="394" w:author="ptdung" w:date="2024-01-05T11:58:00Z">
        <w:r>
          <w:rPr>
            <w:noProof/>
            <w:webHidden/>
          </w:rPr>
          <w:t>8</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395" w:author="ptdung" w:date="2024-01-05T11:58:00Z"/>
          <w:rFonts w:asciiTheme="minorHAnsi" w:hAnsiTheme="minorHAnsi" w:cstheme="minorBidi"/>
          <w:noProof/>
        </w:rPr>
      </w:pPr>
      <w:ins w:id="396"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"_Toc155348604"</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lang w:eastAsia="ko-KR"/>
          </w:rPr>
          <w:t>2.1.1.</w:t>
        </w:r>
        <w:r w:rsidRPr="00E370B5">
          <w:rPr>
            <w:rStyle w:val="Hyperlink"/>
            <w:noProof/>
            <w:lang w:eastAsia="ko-KR"/>
          </w:rPr>
          <w:t xml:space="preserve"> C/C++</w:t>
        </w:r>
        <w:r>
          <w:rPr>
            <w:noProof/>
            <w:webHidden/>
          </w:rPr>
          <w:tab/>
        </w:r>
        <w:r>
          <w:rPr>
            <w:noProof/>
            <w:webHidden/>
          </w:rPr>
          <w:fldChar w:fldCharType="begin"/>
        </w:r>
        <w:r>
          <w:rPr>
            <w:noProof/>
            <w:webHidden/>
          </w:rPr>
          <w:instrText xml:space="preserve"> PAGEREF _Toc155348604 \h </w:instrText>
        </w:r>
      </w:ins>
      <w:r>
        <w:rPr>
          <w:noProof/>
          <w:webHidden/>
        </w:rPr>
      </w:r>
      <w:r>
        <w:rPr>
          <w:noProof/>
          <w:webHidden/>
        </w:rPr>
        <w:fldChar w:fldCharType="separate"/>
      </w:r>
      <w:ins w:id="397" w:author="ptdung" w:date="2024-01-05T11:58:00Z">
        <w:r>
          <w:rPr>
            <w:noProof/>
            <w:webHidden/>
          </w:rPr>
          <w:t>8</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398" w:author="ptdung" w:date="2024-01-05T11:58:00Z"/>
          <w:rFonts w:asciiTheme="minorHAnsi" w:hAnsiTheme="minorHAnsi" w:cstheme="minorBidi"/>
          <w:noProof/>
        </w:rPr>
      </w:pPr>
      <w:ins w:id="399"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"_Toc155348605"</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2.3.</w:t>
        </w:r>
        <w:r w:rsidRPr="00E370B5">
          <w:rPr>
            <w:rStyle w:val="Hyperlink"/>
            <w:noProof/>
          </w:rPr>
          <w:t xml:space="preserve"> Device Driver Installation</w:t>
        </w:r>
        <w:r>
          <w:rPr>
            <w:noProof/>
            <w:webHidden/>
          </w:rPr>
          <w:tab/>
        </w:r>
        <w:r>
          <w:rPr>
            <w:noProof/>
            <w:webHidden/>
          </w:rPr>
          <w:fldChar w:fldCharType="begin"/>
        </w:r>
        <w:r>
          <w:rPr>
            <w:noProof/>
            <w:webHidden/>
          </w:rPr>
          <w:instrText xml:space="preserve"> PAGEREF _Toc155348605 \h </w:instrText>
        </w:r>
      </w:ins>
      <w:r>
        <w:rPr>
          <w:noProof/>
          <w:webHidden/>
        </w:rPr>
      </w:r>
      <w:r>
        <w:rPr>
          <w:noProof/>
          <w:webHidden/>
        </w:rPr>
        <w:fldChar w:fldCharType="separate"/>
      </w:r>
      <w:ins w:id="400" w:author="ptdung" w:date="2024-01-05T11:58:00Z">
        <w:r>
          <w:rPr>
            <w:noProof/>
            <w:webHidden/>
          </w:rPr>
          <w:t>10</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01" w:author="ptdung" w:date="2024-01-05T11:58:00Z"/>
          <w:rFonts w:asciiTheme="minorHAnsi" w:hAnsiTheme="minorHAnsi" w:cstheme="minorBidi"/>
          <w:noProof/>
        </w:rPr>
      </w:pPr>
      <w:ins w:id="402"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"_Toc155348643"</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lang w:eastAsia="ko-KR"/>
          </w:rPr>
          <w:t>2.3.1.</w:t>
        </w:r>
        <w:r w:rsidRPr="00E370B5">
          <w:rPr>
            <w:rStyle w:val="Hyperlink"/>
            <w:noProof/>
            <w:lang w:eastAsia="ko-KR"/>
          </w:rPr>
          <w:t xml:space="preserve"> MS Windows 10</w:t>
        </w:r>
        <w:r>
          <w:rPr>
            <w:noProof/>
            <w:webHidden/>
          </w:rPr>
          <w:tab/>
        </w:r>
        <w:r>
          <w:rPr>
            <w:noProof/>
            <w:webHidden/>
          </w:rPr>
          <w:fldChar w:fldCharType="begin"/>
        </w:r>
        <w:r>
          <w:rPr>
            <w:noProof/>
            <w:webHidden/>
          </w:rPr>
          <w:instrText xml:space="preserve"> PAGEREF _Toc155348643 \h </w:instrText>
        </w:r>
      </w:ins>
      <w:r>
        <w:rPr>
          <w:noProof/>
          <w:webHidden/>
        </w:rPr>
      </w:r>
      <w:r>
        <w:rPr>
          <w:noProof/>
          <w:webHidden/>
        </w:rPr>
        <w:fldChar w:fldCharType="separate"/>
      </w:r>
      <w:ins w:id="403" w:author="ptdung" w:date="2024-01-05T11:58:00Z">
        <w:r>
          <w:rPr>
            <w:noProof/>
            <w:webHidden/>
          </w:rPr>
          <w:t>11</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04" w:author="ptdung" w:date="2024-01-05T11:58:00Z"/>
          <w:rFonts w:asciiTheme="minorHAnsi" w:hAnsiTheme="minorHAnsi" w:cstheme="minorBidi"/>
          <w:noProof/>
        </w:rPr>
      </w:pPr>
      <w:ins w:id="405"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"_Toc155348644"</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lang w:eastAsia="ko-KR"/>
          </w:rPr>
          <w:t>2.3.2.</w:t>
        </w:r>
        <w:r w:rsidRPr="00E370B5">
          <w:rPr>
            <w:rStyle w:val="Hyperlink"/>
            <w:noProof/>
            <w:lang w:eastAsia="ko-KR"/>
          </w:rPr>
          <w:t xml:space="preserve"> Linux</w:t>
        </w:r>
        <w:r>
          <w:rPr>
            <w:noProof/>
            <w:webHidden/>
          </w:rPr>
          <w:tab/>
        </w:r>
        <w:r>
          <w:rPr>
            <w:noProof/>
            <w:webHidden/>
          </w:rPr>
          <w:fldChar w:fldCharType="begin"/>
        </w:r>
        <w:r>
          <w:rPr>
            <w:noProof/>
            <w:webHidden/>
          </w:rPr>
          <w:instrText xml:space="preserve"> PAGEREF _Toc155348644 \h </w:instrText>
        </w:r>
      </w:ins>
      <w:r>
        <w:rPr>
          <w:noProof/>
          <w:webHidden/>
        </w:rPr>
      </w:r>
      <w:r>
        <w:rPr>
          <w:noProof/>
          <w:webHidden/>
        </w:rPr>
        <w:fldChar w:fldCharType="separate"/>
      </w:r>
      <w:ins w:id="406" w:author="ptdung" w:date="2024-01-05T11:58:00Z">
        <w:r>
          <w:rPr>
            <w:noProof/>
            <w:webHidden/>
          </w:rPr>
          <w:t>11</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07" w:author="ptdung" w:date="2024-01-05T11:58:00Z"/>
          <w:rFonts w:asciiTheme="minorHAnsi" w:hAnsiTheme="minorHAnsi" w:cstheme="minorBidi"/>
          <w:noProof/>
        </w:rPr>
      </w:pPr>
      <w:ins w:id="408"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"_Toc155348720"</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lang w:eastAsia="ko-KR"/>
          </w:rPr>
          <w:t>2.3.3.</w:t>
        </w:r>
        <w:r w:rsidRPr="00E370B5">
          <w:rPr>
            <w:rStyle w:val="Hyperlink"/>
            <w:noProof/>
            <w:lang w:eastAsia="ko-KR"/>
          </w:rPr>
          <w:t xml:space="preserve"> Android</w:t>
        </w:r>
        <w:r>
          <w:rPr>
            <w:noProof/>
            <w:webHidden/>
          </w:rPr>
          <w:tab/>
        </w:r>
        <w:r>
          <w:rPr>
            <w:noProof/>
            <w:webHidden/>
          </w:rPr>
          <w:fldChar w:fldCharType="begin"/>
        </w:r>
        <w:r>
          <w:rPr>
            <w:noProof/>
            <w:webHidden/>
          </w:rPr>
          <w:instrText xml:space="preserve"> PAGEREF _Toc155348720 \h </w:instrText>
        </w:r>
      </w:ins>
      <w:r>
        <w:rPr>
          <w:noProof/>
          <w:webHidden/>
        </w:rPr>
      </w:r>
      <w:r>
        <w:rPr>
          <w:noProof/>
          <w:webHidden/>
        </w:rPr>
        <w:fldChar w:fldCharType="separate"/>
      </w:r>
      <w:ins w:id="409" w:author="ptdung" w:date="2024-01-05T11:58:00Z">
        <w:r>
          <w:rPr>
            <w:noProof/>
            <w:webHidden/>
          </w:rPr>
          <w:t>11</w:t>
        </w:r>
        <w:r>
          <w:rPr>
            <w:noProof/>
            <w:webHidden/>
          </w:rPr>
          <w:fldChar w:fldCharType="end"/>
        </w:r>
        <w:r w:rsidRPr="00E370B5">
          <w:rPr>
            <w:rStyle w:val="Hyperlink"/>
            <w:noProof/>
          </w:rPr>
          <w:fldChar w:fldCharType="end"/>
        </w:r>
      </w:ins>
    </w:p>
    <w:p w:rsidR="00F279A2" w:rsidRDefault="00F279A2">
      <w:pPr>
        <w:pStyle w:val="TOC1"/>
        <w:tabs>
          <w:tab w:val="right" w:leader="dot" w:pos="9350"/>
        </w:tabs>
        <w:rPr>
          <w:ins w:id="410" w:author="ptdung" w:date="2024-01-05T11:58:00Z"/>
          <w:rFonts w:asciiTheme="minorHAnsi" w:hAnsiTheme="minorHAnsi" w:cstheme="minorBidi"/>
          <w:noProof/>
        </w:rPr>
      </w:pPr>
      <w:ins w:id="411"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"_Toc155348721"</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3. Software Specification</w:t>
        </w:r>
        <w:r>
          <w:rPr>
            <w:noProof/>
            <w:webHidden/>
          </w:rPr>
          <w:tab/>
        </w:r>
        <w:r>
          <w:rPr>
            <w:noProof/>
            <w:webHidden/>
          </w:rPr>
          <w:fldChar w:fldCharType="begin"/>
        </w:r>
        <w:r>
          <w:rPr>
            <w:noProof/>
            <w:webHidden/>
          </w:rPr>
          <w:instrText xml:space="preserve"> PAGEREF _Toc155348721 \h </w:instrText>
        </w:r>
      </w:ins>
      <w:r>
        <w:rPr>
          <w:noProof/>
          <w:webHidden/>
        </w:rPr>
      </w:r>
      <w:r>
        <w:rPr>
          <w:noProof/>
          <w:webHidden/>
        </w:rPr>
        <w:fldChar w:fldCharType="separate"/>
      </w:r>
      <w:ins w:id="412" w:author="ptdung" w:date="2024-01-05T11:58:00Z">
        <w:r>
          <w:rPr>
            <w:noProof/>
            <w:webHidden/>
          </w:rPr>
          <w:t>11</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413" w:author="ptdung" w:date="2024-01-05T11:58:00Z"/>
          <w:rFonts w:asciiTheme="minorHAnsi" w:hAnsiTheme="minorHAnsi" w:cstheme="minorBidi"/>
          <w:noProof/>
        </w:rPr>
      </w:pPr>
      <w:ins w:id="414"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"_Toc155348722"</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3.1. Library Description</w:t>
        </w:r>
        <w:r>
          <w:rPr>
            <w:noProof/>
            <w:webHidden/>
          </w:rPr>
          <w:tab/>
        </w:r>
        <w:r>
          <w:rPr>
            <w:noProof/>
            <w:webHidden/>
          </w:rPr>
          <w:fldChar w:fldCharType="begin"/>
        </w:r>
        <w:r>
          <w:rPr>
            <w:noProof/>
            <w:webHidden/>
          </w:rPr>
          <w:instrText xml:space="preserve"> PAGEREF _Toc155348722 \h </w:instrText>
        </w:r>
      </w:ins>
      <w:r>
        <w:rPr>
          <w:noProof/>
          <w:webHidden/>
        </w:rPr>
      </w:r>
      <w:r>
        <w:rPr>
          <w:noProof/>
          <w:webHidden/>
        </w:rPr>
        <w:fldChar w:fldCharType="separate"/>
      </w:r>
      <w:ins w:id="415" w:author="ptdung" w:date="2024-01-05T11:58:00Z">
        <w:r>
          <w:rPr>
            <w:noProof/>
            <w:webHidden/>
          </w:rPr>
          <w:t>11</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16" w:author="ptdung" w:date="2024-01-05T11:58:00Z"/>
          <w:rFonts w:asciiTheme="minorHAnsi" w:hAnsiTheme="minorHAnsi" w:cstheme="minorBidi"/>
          <w:noProof/>
        </w:rPr>
      </w:pPr>
      <w:ins w:id="417"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"_Toc155348723"</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lang w:eastAsia="ko-KR"/>
          </w:rPr>
          <w:t>3.1.1.</w:t>
        </w:r>
        <w:r w:rsidRPr="00E370B5">
          <w:rPr>
            <w:rStyle w:val="Hyperlink"/>
            <w:noProof/>
            <w:lang w:eastAsia="ko-KR"/>
          </w:rPr>
          <w:t xml:space="preserve"> C/C++</w:t>
        </w:r>
        <w:r>
          <w:rPr>
            <w:noProof/>
            <w:webHidden/>
          </w:rPr>
          <w:tab/>
        </w:r>
        <w:r>
          <w:rPr>
            <w:noProof/>
            <w:webHidden/>
          </w:rPr>
          <w:fldChar w:fldCharType="begin"/>
        </w:r>
        <w:r>
          <w:rPr>
            <w:noProof/>
            <w:webHidden/>
          </w:rPr>
          <w:instrText xml:space="preserve"> PAGEREF _Toc155348723 \h </w:instrText>
        </w:r>
      </w:ins>
      <w:r>
        <w:rPr>
          <w:noProof/>
          <w:webHidden/>
        </w:rPr>
      </w:r>
      <w:r>
        <w:rPr>
          <w:noProof/>
          <w:webHidden/>
        </w:rPr>
        <w:fldChar w:fldCharType="separate"/>
      </w:r>
      <w:ins w:id="418" w:author="ptdung" w:date="2024-01-05T11:58:00Z">
        <w:r>
          <w:rPr>
            <w:noProof/>
            <w:webHidden/>
          </w:rPr>
          <w:t>11</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419" w:author="ptdung" w:date="2024-01-05T11:58:00Z"/>
          <w:rFonts w:asciiTheme="minorHAnsi" w:hAnsiTheme="minorHAnsi" w:cstheme="minorBidi"/>
          <w:noProof/>
        </w:rPr>
      </w:pPr>
      <w:ins w:id="420"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"_Toc155348751"</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3.2. Standard Capturing Procedure</w:t>
        </w:r>
        <w:r>
          <w:rPr>
            <w:noProof/>
            <w:webHidden/>
          </w:rPr>
          <w:tab/>
        </w:r>
        <w:r>
          <w:rPr>
            <w:noProof/>
            <w:webHidden/>
          </w:rPr>
          <w:fldChar w:fldCharType="begin"/>
        </w:r>
        <w:r>
          <w:rPr>
            <w:noProof/>
            <w:webHidden/>
          </w:rPr>
          <w:instrText xml:space="preserve"> PAGEREF _Toc155348751 \h </w:instrText>
        </w:r>
      </w:ins>
      <w:r>
        <w:rPr>
          <w:noProof/>
          <w:webHidden/>
        </w:rPr>
      </w:r>
      <w:r>
        <w:rPr>
          <w:noProof/>
          <w:webHidden/>
        </w:rPr>
        <w:fldChar w:fldCharType="separate"/>
      </w:r>
      <w:ins w:id="421" w:author="ptdung" w:date="2024-01-05T11:58:00Z">
        <w:r>
          <w:rPr>
            <w:noProof/>
            <w:webHidden/>
          </w:rPr>
          <w:t>11</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22" w:author="ptdung" w:date="2024-01-05T11:58:00Z"/>
          <w:rFonts w:asciiTheme="minorHAnsi" w:hAnsiTheme="minorHAnsi" w:cstheme="minorBidi"/>
          <w:noProof/>
        </w:rPr>
      </w:pPr>
      <w:ins w:id="423"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"_Toc155348752"</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3.2.1.</w:t>
        </w:r>
        <w:r w:rsidRPr="00E370B5">
          <w:rPr>
            <w:rStyle w:val="Hyperlink"/>
            <w:noProof/>
          </w:rPr>
          <w:t xml:space="preserve"> Operation Modes</w:t>
        </w:r>
        <w:r>
          <w:rPr>
            <w:noProof/>
            <w:webHidden/>
          </w:rPr>
          <w:tab/>
        </w:r>
        <w:r>
          <w:rPr>
            <w:noProof/>
            <w:webHidden/>
          </w:rPr>
          <w:fldChar w:fldCharType="begin"/>
        </w:r>
        <w:r>
          <w:rPr>
            <w:noProof/>
            <w:webHidden/>
          </w:rPr>
          <w:instrText xml:space="preserve"> PAGEREF _Toc155348752 \h </w:instrText>
        </w:r>
      </w:ins>
      <w:r>
        <w:rPr>
          <w:noProof/>
          <w:webHidden/>
        </w:rPr>
      </w:r>
      <w:r>
        <w:rPr>
          <w:noProof/>
          <w:webHidden/>
        </w:rPr>
        <w:fldChar w:fldCharType="separate"/>
      </w:r>
      <w:ins w:id="424" w:author="ptdung" w:date="2024-01-05T11:58:00Z">
        <w:r>
          <w:rPr>
            <w:noProof/>
            <w:webHidden/>
          </w:rPr>
          <w:t>11</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25" w:author="ptdung" w:date="2024-01-05T11:58:00Z"/>
          <w:rFonts w:asciiTheme="minorHAnsi" w:hAnsiTheme="minorHAnsi" w:cstheme="minorBidi"/>
          <w:noProof/>
        </w:rPr>
      </w:pPr>
      <w:ins w:id="426"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"_Toc155348754"</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3.2.2.</w:t>
        </w:r>
        <w:r w:rsidRPr="00E370B5">
          <w:rPr>
            <w:rStyle w:val="Hyperlink"/>
            <w:noProof/>
          </w:rPr>
          <w:t xml:space="preserve"> Capturing Modes</w:t>
        </w:r>
        <w:r>
          <w:rPr>
            <w:noProof/>
            <w:webHidden/>
          </w:rPr>
          <w:tab/>
        </w:r>
        <w:r>
          <w:rPr>
            <w:noProof/>
            <w:webHidden/>
          </w:rPr>
          <w:fldChar w:fldCharType="begin"/>
        </w:r>
        <w:r>
          <w:rPr>
            <w:noProof/>
            <w:webHidden/>
          </w:rPr>
          <w:instrText xml:space="preserve"> PAGEREF _Toc155348754 \h </w:instrText>
        </w:r>
      </w:ins>
      <w:r>
        <w:rPr>
          <w:noProof/>
          <w:webHidden/>
        </w:rPr>
      </w:r>
      <w:r>
        <w:rPr>
          <w:noProof/>
          <w:webHidden/>
        </w:rPr>
        <w:fldChar w:fldCharType="separate"/>
      </w:r>
      <w:ins w:id="427" w:author="ptdung" w:date="2024-01-05T11:58:00Z">
        <w:r>
          <w:rPr>
            <w:noProof/>
            <w:webHidden/>
          </w:rPr>
          <w:t>12</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28" w:author="ptdung" w:date="2024-01-05T11:58:00Z"/>
          <w:rFonts w:asciiTheme="minorHAnsi" w:hAnsiTheme="minorHAnsi" w:cstheme="minorBidi"/>
          <w:noProof/>
        </w:rPr>
      </w:pPr>
      <w:ins w:id="429"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"_Toc155348765"</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3.2.3.</w:t>
        </w:r>
        <w:r w:rsidRPr="00E370B5">
          <w:rPr>
            <w:rStyle w:val="Hyperlink"/>
            <w:noProof/>
          </w:rPr>
          <w:t xml:space="preserve"> Standard Capturing Procedure</w:t>
        </w:r>
        <w:r>
          <w:rPr>
            <w:noProof/>
            <w:webHidden/>
          </w:rPr>
          <w:tab/>
        </w:r>
        <w:r>
          <w:rPr>
            <w:noProof/>
            <w:webHidden/>
          </w:rPr>
          <w:fldChar w:fldCharType="begin"/>
        </w:r>
        <w:r>
          <w:rPr>
            <w:noProof/>
            <w:webHidden/>
          </w:rPr>
          <w:instrText xml:space="preserve"> PAGEREF _Toc155348765 \h </w:instrText>
        </w:r>
      </w:ins>
      <w:r>
        <w:rPr>
          <w:noProof/>
          <w:webHidden/>
        </w:rPr>
      </w:r>
      <w:r>
        <w:rPr>
          <w:noProof/>
          <w:webHidden/>
        </w:rPr>
        <w:fldChar w:fldCharType="separate"/>
      </w:r>
      <w:ins w:id="430" w:author="ptdung" w:date="2024-01-05T11:58:00Z">
        <w:r>
          <w:rPr>
            <w:noProof/>
            <w:webHidden/>
          </w:rPr>
          <w:t>12</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431" w:author="ptdung" w:date="2024-01-05T11:58:00Z"/>
          <w:rFonts w:asciiTheme="minorHAnsi" w:hAnsiTheme="minorHAnsi" w:cstheme="minorBidi"/>
          <w:noProof/>
        </w:rPr>
      </w:pPr>
      <w:ins w:id="432"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"_Toc155348766"</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3.3. Supported Image Types</w:t>
        </w:r>
        <w:r>
          <w:rPr>
            <w:noProof/>
            <w:webHidden/>
          </w:rPr>
          <w:tab/>
        </w:r>
        <w:r>
          <w:rPr>
            <w:noProof/>
            <w:webHidden/>
          </w:rPr>
          <w:fldChar w:fldCharType="begin"/>
        </w:r>
        <w:r>
          <w:rPr>
            <w:noProof/>
            <w:webHidden/>
          </w:rPr>
          <w:instrText xml:space="preserve"> PAGEREF _Toc155348766 \h </w:instrText>
        </w:r>
      </w:ins>
      <w:r>
        <w:rPr>
          <w:noProof/>
          <w:webHidden/>
        </w:rPr>
      </w:r>
      <w:r>
        <w:rPr>
          <w:noProof/>
          <w:webHidden/>
        </w:rPr>
        <w:fldChar w:fldCharType="separate"/>
      </w:r>
      <w:ins w:id="433" w:author="ptdung" w:date="2024-01-05T11:58:00Z">
        <w:r>
          <w:rPr>
            <w:noProof/>
            <w:webHidden/>
          </w:rPr>
          <w:t>12</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434" w:author="ptdung" w:date="2024-01-05T11:58:00Z"/>
          <w:rFonts w:asciiTheme="minorHAnsi" w:hAnsiTheme="minorHAnsi" w:cstheme="minorBidi"/>
          <w:noProof/>
        </w:rPr>
      </w:pPr>
      <w:ins w:id="435"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"_Toc155348767"</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3.4. Supported Image Formats</w:t>
        </w:r>
        <w:r>
          <w:rPr>
            <w:noProof/>
            <w:webHidden/>
          </w:rPr>
          <w:tab/>
        </w:r>
        <w:r>
          <w:rPr>
            <w:noProof/>
            <w:webHidden/>
          </w:rPr>
          <w:fldChar w:fldCharType="begin"/>
        </w:r>
        <w:r>
          <w:rPr>
            <w:noProof/>
            <w:webHidden/>
          </w:rPr>
          <w:instrText xml:space="preserve"> PAGEREF _Toc155348767 \h </w:instrText>
        </w:r>
      </w:ins>
      <w:r>
        <w:rPr>
          <w:noProof/>
          <w:webHidden/>
        </w:rPr>
      </w:r>
      <w:r>
        <w:rPr>
          <w:noProof/>
          <w:webHidden/>
        </w:rPr>
        <w:fldChar w:fldCharType="separate"/>
      </w:r>
      <w:ins w:id="436" w:author="ptdung" w:date="2024-01-05T11:58:00Z">
        <w:r>
          <w:rPr>
            <w:noProof/>
            <w:webHidden/>
          </w:rPr>
          <w:t>13</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37" w:author="ptdung" w:date="2024-01-05T11:58:00Z"/>
          <w:rFonts w:asciiTheme="minorHAnsi" w:hAnsiTheme="minorHAnsi" w:cstheme="minorBidi"/>
          <w:noProof/>
        </w:rPr>
      </w:pPr>
      <w:ins w:id="438"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"_Toc155348768"</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3.4.1.</w:t>
        </w:r>
        <w:r w:rsidRPr="00E370B5">
          <w:rPr>
            <w:rStyle w:val="Hyperlink"/>
            <w:noProof/>
          </w:rPr>
          <w:t xml:space="preserve"> IriTech Standard Image Format</w:t>
        </w:r>
        <w:r>
          <w:rPr>
            <w:noProof/>
            <w:webHidden/>
          </w:rPr>
          <w:tab/>
        </w:r>
        <w:r>
          <w:rPr>
            <w:noProof/>
            <w:webHidden/>
          </w:rPr>
          <w:fldChar w:fldCharType="begin"/>
        </w:r>
        <w:r>
          <w:rPr>
            <w:noProof/>
            <w:webHidden/>
          </w:rPr>
          <w:instrText xml:space="preserve"> PAGEREF _Toc155348768 \h </w:instrText>
        </w:r>
      </w:ins>
      <w:r>
        <w:rPr>
          <w:noProof/>
          <w:webHidden/>
        </w:rPr>
      </w:r>
      <w:r>
        <w:rPr>
          <w:noProof/>
          <w:webHidden/>
        </w:rPr>
        <w:fldChar w:fldCharType="separate"/>
      </w:r>
      <w:ins w:id="439" w:author="ptdung" w:date="2024-01-05T11:58:00Z">
        <w:r>
          <w:rPr>
            <w:noProof/>
            <w:webHidden/>
          </w:rPr>
          <w:t>13</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40" w:author="ptdung" w:date="2024-01-05T11:58:00Z"/>
          <w:rFonts w:asciiTheme="minorHAnsi" w:hAnsiTheme="minorHAnsi" w:cstheme="minorBidi"/>
          <w:noProof/>
        </w:rPr>
      </w:pPr>
      <w:ins w:id="441"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"_Toc155348769"</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3.4.2.</w:t>
        </w:r>
        <w:r w:rsidRPr="00E370B5">
          <w:rPr>
            <w:rStyle w:val="Hyperlink"/>
            <w:noProof/>
          </w:rPr>
          <w:t xml:space="preserve"> Raw Image Format</w:t>
        </w:r>
        <w:r>
          <w:rPr>
            <w:noProof/>
            <w:webHidden/>
          </w:rPr>
          <w:tab/>
        </w:r>
        <w:r>
          <w:rPr>
            <w:noProof/>
            <w:webHidden/>
          </w:rPr>
          <w:fldChar w:fldCharType="begin"/>
        </w:r>
        <w:r>
          <w:rPr>
            <w:noProof/>
            <w:webHidden/>
          </w:rPr>
          <w:instrText xml:space="preserve"> PAGEREF _Toc155348769 \h </w:instrText>
        </w:r>
      </w:ins>
      <w:r>
        <w:rPr>
          <w:noProof/>
          <w:webHidden/>
        </w:rPr>
      </w:r>
      <w:r>
        <w:rPr>
          <w:noProof/>
          <w:webHidden/>
        </w:rPr>
        <w:fldChar w:fldCharType="separate"/>
      </w:r>
      <w:ins w:id="442" w:author="ptdung" w:date="2024-01-05T11:58:00Z">
        <w:r>
          <w:rPr>
            <w:noProof/>
            <w:webHidden/>
          </w:rPr>
          <w:t>13</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43" w:author="ptdung" w:date="2024-01-05T11:58:00Z"/>
          <w:rFonts w:asciiTheme="minorHAnsi" w:hAnsiTheme="minorHAnsi" w:cstheme="minorBidi"/>
          <w:noProof/>
        </w:rPr>
      </w:pPr>
      <w:ins w:id="444"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"_Toc155348770"</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3.4.3.</w:t>
        </w:r>
        <w:r w:rsidRPr="00E370B5">
          <w:rPr>
            <w:rStyle w:val="Hyperlink"/>
            <w:noProof/>
          </w:rPr>
          <w:t xml:space="preserve"> JPEG2000 Image</w:t>
        </w:r>
        <w:r>
          <w:rPr>
            <w:noProof/>
            <w:webHidden/>
          </w:rPr>
          <w:tab/>
        </w:r>
        <w:r>
          <w:rPr>
            <w:noProof/>
            <w:webHidden/>
          </w:rPr>
          <w:fldChar w:fldCharType="begin"/>
        </w:r>
        <w:r>
          <w:rPr>
            <w:noProof/>
            <w:webHidden/>
          </w:rPr>
          <w:instrText xml:space="preserve"> PAGEREF _Toc155348770 \h </w:instrText>
        </w:r>
      </w:ins>
      <w:r>
        <w:rPr>
          <w:noProof/>
          <w:webHidden/>
        </w:rPr>
      </w:r>
      <w:r>
        <w:rPr>
          <w:noProof/>
          <w:webHidden/>
        </w:rPr>
        <w:fldChar w:fldCharType="separate"/>
      </w:r>
      <w:ins w:id="445" w:author="ptdung" w:date="2024-01-05T11:58:00Z">
        <w:r>
          <w:rPr>
            <w:noProof/>
            <w:webHidden/>
          </w:rPr>
          <w:t>13</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46" w:author="ptdung" w:date="2024-01-05T11:58:00Z"/>
          <w:rFonts w:asciiTheme="minorHAnsi" w:hAnsiTheme="minorHAnsi" w:cstheme="minorBidi"/>
          <w:noProof/>
        </w:rPr>
      </w:pPr>
      <w:ins w:id="447"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"_Toc155348771"</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3.4.4.</w:t>
        </w:r>
        <w:r w:rsidRPr="00E370B5">
          <w:rPr>
            <w:rStyle w:val="Hyperlink"/>
            <w:noProof/>
          </w:rPr>
          <w:t xml:space="preserve"> Iris ISO Standard Image Format</w:t>
        </w:r>
        <w:r>
          <w:rPr>
            <w:noProof/>
            <w:webHidden/>
          </w:rPr>
          <w:tab/>
        </w:r>
        <w:r>
          <w:rPr>
            <w:noProof/>
            <w:webHidden/>
          </w:rPr>
          <w:fldChar w:fldCharType="begin"/>
        </w:r>
        <w:r>
          <w:rPr>
            <w:noProof/>
            <w:webHidden/>
          </w:rPr>
          <w:instrText xml:space="preserve"> PAGEREF _Toc155348771 \h </w:instrText>
        </w:r>
      </w:ins>
      <w:r>
        <w:rPr>
          <w:noProof/>
          <w:webHidden/>
        </w:rPr>
      </w:r>
      <w:r>
        <w:rPr>
          <w:noProof/>
          <w:webHidden/>
        </w:rPr>
        <w:fldChar w:fldCharType="separate"/>
      </w:r>
      <w:ins w:id="448" w:author="ptdung" w:date="2024-01-05T11:58:00Z">
        <w:r>
          <w:rPr>
            <w:noProof/>
            <w:webHidden/>
          </w:rPr>
          <w:t>13</w:t>
        </w:r>
        <w:r>
          <w:rPr>
            <w:noProof/>
            <w:webHidden/>
          </w:rPr>
          <w:fldChar w:fldCharType="end"/>
        </w:r>
        <w:r w:rsidRPr="00E370B5">
          <w:rPr>
            <w:rStyle w:val="Hyperlink"/>
            <w:noProof/>
          </w:rPr>
          <w:fldChar w:fldCharType="end"/>
        </w:r>
      </w:ins>
    </w:p>
    <w:p w:rsidR="00F279A2" w:rsidRDefault="00F279A2">
      <w:pPr>
        <w:pStyle w:val="TOC1"/>
        <w:tabs>
          <w:tab w:val="right" w:leader="dot" w:pos="9350"/>
        </w:tabs>
        <w:rPr>
          <w:ins w:id="449" w:author="ptdung" w:date="2024-01-05T11:58:00Z"/>
          <w:rFonts w:asciiTheme="minorHAnsi" w:hAnsiTheme="minorHAnsi" w:cstheme="minorBidi"/>
          <w:noProof/>
        </w:rPr>
      </w:pPr>
      <w:ins w:id="450"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"_Toc155348772"</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4. Demonstration Code and Utilities</w:t>
        </w:r>
        <w:r>
          <w:rPr>
            <w:noProof/>
            <w:webHidden/>
          </w:rPr>
          <w:tab/>
        </w:r>
        <w:r>
          <w:rPr>
            <w:noProof/>
            <w:webHidden/>
          </w:rPr>
          <w:fldChar w:fldCharType="begin"/>
        </w:r>
        <w:r>
          <w:rPr>
            <w:noProof/>
            <w:webHidden/>
          </w:rPr>
          <w:instrText xml:space="preserve"> PAGEREF _Toc155348772 \h </w:instrText>
        </w:r>
      </w:ins>
      <w:r>
        <w:rPr>
          <w:noProof/>
          <w:webHidden/>
        </w:rPr>
      </w:r>
      <w:r>
        <w:rPr>
          <w:noProof/>
          <w:webHidden/>
        </w:rPr>
        <w:fldChar w:fldCharType="separate"/>
      </w:r>
      <w:ins w:id="451" w:author="ptdung" w:date="2024-01-05T11:58:00Z">
        <w:r>
          <w:rPr>
            <w:noProof/>
            <w:webHidden/>
          </w:rPr>
          <w:t>14</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452" w:author="ptdung" w:date="2024-01-05T11:58:00Z"/>
          <w:rFonts w:asciiTheme="minorHAnsi" w:hAnsiTheme="minorHAnsi" w:cstheme="minorBidi"/>
          <w:noProof/>
        </w:rPr>
      </w:pPr>
      <w:ins w:id="453"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"_Toc155348773"</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4.1. Demonstration with non-cryptographic functions</w:t>
        </w:r>
        <w:r>
          <w:rPr>
            <w:noProof/>
            <w:webHidden/>
          </w:rPr>
          <w:tab/>
        </w:r>
        <w:r>
          <w:rPr>
            <w:noProof/>
            <w:webHidden/>
          </w:rPr>
          <w:fldChar w:fldCharType="begin"/>
        </w:r>
        <w:r>
          <w:rPr>
            <w:noProof/>
            <w:webHidden/>
          </w:rPr>
          <w:instrText xml:space="preserve"> PAGEREF _Toc155348773 \h </w:instrText>
        </w:r>
      </w:ins>
      <w:r>
        <w:rPr>
          <w:noProof/>
          <w:webHidden/>
        </w:rPr>
      </w:r>
      <w:r>
        <w:rPr>
          <w:noProof/>
          <w:webHidden/>
        </w:rPr>
        <w:fldChar w:fldCharType="separate"/>
      </w:r>
      <w:ins w:id="454" w:author="ptdung" w:date="2024-01-05T11:58:00Z">
        <w:r>
          <w:rPr>
            <w:noProof/>
            <w:webHidden/>
          </w:rPr>
          <w:t>14</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55" w:author="ptdung" w:date="2024-01-05T11:58:00Z"/>
          <w:rFonts w:asciiTheme="minorHAnsi" w:hAnsiTheme="minorHAnsi" w:cstheme="minorBidi"/>
          <w:noProof/>
        </w:rPr>
      </w:pPr>
      <w:ins w:id="456"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"_Toc155348786"</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4.1.1.</w:t>
        </w:r>
        <w:r w:rsidRPr="00E370B5">
          <w:rPr>
            <w:rStyle w:val="Hyperlink"/>
            <w:noProof/>
          </w:rPr>
          <w:t xml:space="preserve"> Device Info</w:t>
        </w:r>
        <w:r>
          <w:rPr>
            <w:noProof/>
            <w:webHidden/>
          </w:rPr>
          <w:tab/>
        </w:r>
        <w:r>
          <w:rPr>
            <w:noProof/>
            <w:webHidden/>
          </w:rPr>
          <w:fldChar w:fldCharType="begin"/>
        </w:r>
        <w:r>
          <w:rPr>
            <w:noProof/>
            <w:webHidden/>
          </w:rPr>
          <w:instrText xml:space="preserve"> PAGEREF _Toc155348786 \h </w:instrText>
        </w:r>
      </w:ins>
      <w:r>
        <w:rPr>
          <w:noProof/>
          <w:webHidden/>
        </w:rPr>
      </w:r>
      <w:r>
        <w:rPr>
          <w:noProof/>
          <w:webHidden/>
        </w:rPr>
        <w:fldChar w:fldCharType="separate"/>
      </w:r>
      <w:ins w:id="457" w:author="ptdung" w:date="2024-01-05T11:58:00Z">
        <w:r>
          <w:rPr>
            <w:noProof/>
            <w:webHidden/>
          </w:rPr>
          <w:t>14</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58" w:author="ptdung" w:date="2024-01-05T11:58:00Z"/>
          <w:rFonts w:asciiTheme="minorHAnsi" w:hAnsiTheme="minorHAnsi" w:cstheme="minorBidi"/>
          <w:noProof/>
        </w:rPr>
      </w:pPr>
      <w:ins w:id="459"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"_Toc155348789"</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4.1.2.</w:t>
        </w:r>
        <w:r w:rsidRPr="00E370B5">
          <w:rPr>
            <w:rStyle w:val="Hyperlink"/>
            <w:noProof/>
          </w:rPr>
          <w:t xml:space="preserve"> Library Info</w:t>
        </w:r>
        <w:r>
          <w:rPr>
            <w:noProof/>
            <w:webHidden/>
          </w:rPr>
          <w:tab/>
        </w:r>
        <w:r>
          <w:rPr>
            <w:noProof/>
            <w:webHidden/>
          </w:rPr>
          <w:fldChar w:fldCharType="begin"/>
        </w:r>
        <w:r>
          <w:rPr>
            <w:noProof/>
            <w:webHidden/>
          </w:rPr>
          <w:instrText xml:space="preserve"> PAGEREF _Toc155348789 \h </w:instrText>
        </w:r>
      </w:ins>
      <w:r>
        <w:rPr>
          <w:noProof/>
          <w:webHidden/>
        </w:rPr>
      </w:r>
      <w:r>
        <w:rPr>
          <w:noProof/>
          <w:webHidden/>
        </w:rPr>
        <w:fldChar w:fldCharType="separate"/>
      </w:r>
      <w:ins w:id="460" w:author="ptdung" w:date="2024-01-05T11:58:00Z">
        <w:r>
          <w:rPr>
            <w:noProof/>
            <w:webHidden/>
          </w:rPr>
          <w:t>14</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61" w:author="ptdung" w:date="2024-01-05T11:58:00Z"/>
          <w:rFonts w:asciiTheme="minorHAnsi" w:hAnsiTheme="minorHAnsi" w:cstheme="minorBidi"/>
          <w:noProof/>
        </w:rPr>
      </w:pPr>
      <w:ins w:id="462"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"_Toc155348800"</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4.1.3.</w:t>
        </w:r>
        <w:r w:rsidRPr="00E370B5">
          <w:rPr>
            <w:rStyle w:val="Hyperlink"/>
            <w:noProof/>
          </w:rPr>
          <w:t xml:space="preserve"> Error Code</w:t>
        </w:r>
        <w:r>
          <w:rPr>
            <w:noProof/>
            <w:webHidden/>
          </w:rPr>
          <w:tab/>
        </w:r>
        <w:r>
          <w:rPr>
            <w:noProof/>
            <w:webHidden/>
          </w:rPr>
          <w:fldChar w:fldCharType="begin"/>
        </w:r>
        <w:r>
          <w:rPr>
            <w:noProof/>
            <w:webHidden/>
          </w:rPr>
          <w:instrText xml:space="preserve"> PAGEREF _Toc155348800 \h </w:instrText>
        </w:r>
      </w:ins>
      <w:r>
        <w:rPr>
          <w:noProof/>
          <w:webHidden/>
        </w:rPr>
      </w:r>
      <w:r>
        <w:rPr>
          <w:noProof/>
          <w:webHidden/>
        </w:rPr>
        <w:fldChar w:fldCharType="separate"/>
      </w:r>
      <w:ins w:id="463" w:author="ptdung" w:date="2024-01-05T11:58:00Z">
        <w:r>
          <w:rPr>
            <w:noProof/>
            <w:webHidden/>
          </w:rPr>
          <w:t>15</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64" w:author="ptdung" w:date="2024-01-05T11:58:00Z"/>
          <w:rFonts w:asciiTheme="minorHAnsi" w:hAnsiTheme="minorHAnsi" w:cstheme="minorBidi"/>
          <w:noProof/>
        </w:rPr>
      </w:pPr>
      <w:ins w:id="465"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"_Toc155348801"</w:instrText>
        </w:r>
        <w:r w:rsidRPr="00E370B5">
          <w:rPr>
            <w:rStyle w:val="Hyperlink"/>
            <w:noProof/>
          </w:rPr>
          <w:instrText xml:space="preserve"> </w:instrText>
        </w:r>
        <w:r w:rsidRPr="00E370B5">
          <w:rPr>
            <w:rStyle w:val="Hyperlink"/>
            <w:noProof/>
          </w:rPr>
          <w:fldChar w:fldCharType="separate"/>
        </w:r>
        <w:r w:rsidRPr="00E370B5">
          <w:rPr>
            <w:rStyle w:val="Hyperlink"/>
            <w:noProof/>
          </w:rPr>
          <w:t xml:space="preserve">This sample helps users </w:t>
        </w:r>
        <w:r w:rsidRPr="00E370B5">
          <w:rPr>
            <w:rStyle w:val="Hyperlink"/>
            <w:noProof/>
            <w:lang w:eastAsia="ko-KR"/>
          </w:rPr>
          <w:t xml:space="preserve">to </w:t>
        </w:r>
        <w:r w:rsidRPr="00E370B5">
          <w:rPr>
            <w:rStyle w:val="Hyperlink"/>
            <w:noProof/>
          </w:rPr>
          <w:t>quickly get the detailed information of all errors of device.</w:t>
        </w:r>
        <w:r>
          <w:rPr>
            <w:noProof/>
            <w:webHidden/>
          </w:rPr>
          <w:tab/>
        </w:r>
        <w:r>
          <w:rPr>
            <w:noProof/>
            <w:webHidden/>
          </w:rPr>
          <w:fldChar w:fldCharType="begin"/>
        </w:r>
        <w:r>
          <w:rPr>
            <w:noProof/>
            <w:webHidden/>
          </w:rPr>
          <w:instrText xml:space="preserve"> PAGEREF _Toc155348801 \h </w:instrText>
        </w:r>
      </w:ins>
      <w:r>
        <w:rPr>
          <w:noProof/>
          <w:webHidden/>
        </w:rPr>
      </w:r>
      <w:r>
        <w:rPr>
          <w:noProof/>
          <w:webHidden/>
        </w:rPr>
        <w:fldChar w:fldCharType="separate"/>
      </w:r>
      <w:ins w:id="466" w:author="ptdung" w:date="2024-01-05T11:58:00Z">
        <w:r>
          <w:rPr>
            <w:noProof/>
            <w:webHidden/>
          </w:rPr>
          <w:t>15</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67" w:author="ptdung" w:date="2024-01-05T11:58:00Z"/>
          <w:rFonts w:asciiTheme="minorHAnsi" w:hAnsiTheme="minorHAnsi" w:cstheme="minorBidi"/>
          <w:noProof/>
        </w:rPr>
      </w:pPr>
      <w:ins w:id="468"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"_Toc155348812"</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4.1.4.</w:t>
        </w:r>
        <w:r w:rsidRPr="00E370B5">
          <w:rPr>
            <w:rStyle w:val="Hyperlink"/>
            <w:noProof/>
          </w:rPr>
          <w:t xml:space="preserve"> Capturing Process</w:t>
        </w:r>
        <w:r>
          <w:rPr>
            <w:noProof/>
            <w:webHidden/>
          </w:rPr>
          <w:tab/>
        </w:r>
        <w:r>
          <w:rPr>
            <w:noProof/>
            <w:webHidden/>
          </w:rPr>
          <w:fldChar w:fldCharType="begin"/>
        </w:r>
        <w:r>
          <w:rPr>
            <w:noProof/>
            <w:webHidden/>
          </w:rPr>
          <w:instrText xml:space="preserve"> PAGEREF _Toc155348812 \h </w:instrText>
        </w:r>
      </w:ins>
      <w:r>
        <w:rPr>
          <w:noProof/>
          <w:webHidden/>
        </w:rPr>
      </w:r>
      <w:r>
        <w:rPr>
          <w:noProof/>
          <w:webHidden/>
        </w:rPr>
        <w:fldChar w:fldCharType="separate"/>
      </w:r>
      <w:ins w:id="469" w:author="ptdung" w:date="2024-01-05T11:58:00Z">
        <w:r>
          <w:rPr>
            <w:noProof/>
            <w:webHidden/>
          </w:rPr>
          <w:t>16</w:t>
        </w:r>
        <w:r>
          <w:rPr>
            <w:noProof/>
            <w:webHidden/>
          </w:rPr>
          <w:fldChar w:fldCharType="end"/>
        </w:r>
        <w:r w:rsidRPr="00E370B5">
          <w:rPr>
            <w:rStyle w:val="Hyperlink"/>
            <w:noProof/>
          </w:rPr>
          <w:fldChar w:fldCharType="end"/>
        </w:r>
      </w:ins>
    </w:p>
    <w:p w:rsidR="00F279A2" w:rsidRDefault="00F279A2">
      <w:pPr>
        <w:pStyle w:val="TOC1"/>
        <w:tabs>
          <w:tab w:val="right" w:leader="dot" w:pos="9350"/>
        </w:tabs>
        <w:rPr>
          <w:ins w:id="470" w:author="ptdung" w:date="2024-01-05T11:58:00Z"/>
          <w:rFonts w:asciiTheme="minorHAnsi" w:hAnsiTheme="minorHAnsi" w:cstheme="minorBidi"/>
          <w:noProof/>
        </w:rPr>
      </w:pPr>
      <w:ins w:id="471"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"_Toc155348813"</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5. Software Warnings and Precautions</w:t>
        </w:r>
        <w:r>
          <w:rPr>
            <w:noProof/>
            <w:webHidden/>
          </w:rPr>
          <w:tab/>
        </w:r>
        <w:r>
          <w:rPr>
            <w:noProof/>
            <w:webHidden/>
          </w:rPr>
          <w:fldChar w:fldCharType="begin"/>
        </w:r>
        <w:r>
          <w:rPr>
            <w:noProof/>
            <w:webHidden/>
          </w:rPr>
          <w:instrText xml:space="preserve"> PAGEREF _Toc155348813 \h </w:instrText>
        </w:r>
      </w:ins>
      <w:r>
        <w:rPr>
          <w:noProof/>
          <w:webHidden/>
        </w:rPr>
      </w:r>
      <w:r>
        <w:rPr>
          <w:noProof/>
          <w:webHidden/>
        </w:rPr>
        <w:fldChar w:fldCharType="separate"/>
      </w:r>
      <w:ins w:id="472" w:author="ptdung" w:date="2024-01-05T11:58:00Z">
        <w:r>
          <w:rPr>
            <w:noProof/>
            <w:webHidden/>
          </w:rPr>
          <w:t>16</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473" w:author="ptdung" w:date="2024-01-05T11:58:00Z"/>
          <w:rFonts w:asciiTheme="minorHAnsi" w:hAnsiTheme="minorHAnsi" w:cstheme="minorBidi"/>
          <w:noProof/>
        </w:rPr>
      </w:pPr>
      <w:ins w:id="474" w:author="ptdung" w:date="2024-01-05T11:58:00Z">
        <w:r w:rsidRPr="00E370B5">
          <w:rPr>
            <w:rStyle w:val="Hyperlink"/>
            <w:noProof/>
          </w:rPr>
          <w:lastRenderedPageBreak/>
          <w:fldChar w:fldCharType="begin"/>
        </w:r>
        <w:r w:rsidRPr="00E370B5">
          <w:rPr>
            <w:rStyle w:val="Hyperlink"/>
            <w:noProof/>
          </w:rPr>
          <w:instrText xml:space="preserve"> </w:instrText>
        </w:r>
        <w:r>
          <w:rPr>
            <w:noProof/>
          </w:rPr>
          <w:instrText>HYPERLINK \l "_Toc155348814"</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5.1. Red-Eye Effect Cautions</w:t>
        </w:r>
        <w:r>
          <w:rPr>
            <w:noProof/>
            <w:webHidden/>
          </w:rPr>
          <w:tab/>
        </w:r>
        <w:r>
          <w:rPr>
            <w:noProof/>
            <w:webHidden/>
          </w:rPr>
          <w:fldChar w:fldCharType="begin"/>
        </w:r>
        <w:r>
          <w:rPr>
            <w:noProof/>
            <w:webHidden/>
          </w:rPr>
          <w:instrText xml:space="preserve"> PAGEREF _Toc155348814 \h </w:instrText>
        </w:r>
      </w:ins>
      <w:r>
        <w:rPr>
          <w:noProof/>
          <w:webHidden/>
        </w:rPr>
      </w:r>
      <w:r>
        <w:rPr>
          <w:noProof/>
          <w:webHidden/>
        </w:rPr>
        <w:fldChar w:fldCharType="separate"/>
      </w:r>
      <w:ins w:id="475" w:author="ptdung" w:date="2024-01-05T11:58:00Z">
        <w:r>
          <w:rPr>
            <w:noProof/>
            <w:webHidden/>
          </w:rPr>
          <w:t>16</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476" w:author="ptdung" w:date="2024-01-05T11:58:00Z"/>
          <w:rFonts w:asciiTheme="minorHAnsi" w:hAnsiTheme="minorHAnsi" w:cstheme="minorBidi"/>
          <w:noProof/>
        </w:rPr>
      </w:pPr>
      <w:ins w:id="477"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"_Toc155348838"</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5.2. Device IO Failure Cautions</w:t>
        </w:r>
        <w:r>
          <w:rPr>
            <w:noProof/>
            <w:webHidden/>
          </w:rPr>
          <w:tab/>
        </w:r>
        <w:r>
          <w:rPr>
            <w:noProof/>
            <w:webHidden/>
          </w:rPr>
          <w:fldChar w:fldCharType="begin"/>
        </w:r>
        <w:r>
          <w:rPr>
            <w:noProof/>
            <w:webHidden/>
          </w:rPr>
          <w:instrText xml:space="preserve"> PAGEREF _Toc155348838 \h </w:instrText>
        </w:r>
      </w:ins>
      <w:r>
        <w:rPr>
          <w:noProof/>
          <w:webHidden/>
        </w:rPr>
      </w:r>
      <w:r>
        <w:rPr>
          <w:noProof/>
          <w:webHidden/>
        </w:rPr>
        <w:fldChar w:fldCharType="separate"/>
      </w:r>
      <w:ins w:id="478" w:author="ptdung" w:date="2024-01-05T11:58:00Z">
        <w:r>
          <w:rPr>
            <w:noProof/>
            <w:webHidden/>
          </w:rPr>
          <w:t>17</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79" w:author="ptdung" w:date="2024-01-05T11:58:00Z"/>
          <w:rFonts w:asciiTheme="minorHAnsi" w:hAnsiTheme="minorHAnsi" w:cstheme="minorBidi"/>
          <w:noProof/>
        </w:rPr>
      </w:pPr>
      <w:ins w:id="480"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"_Toc155348839"</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5.2.1.</w:t>
        </w:r>
        <w:r w:rsidRPr="00E370B5">
          <w:rPr>
            <w:rStyle w:val="Hyperlink"/>
            <w:noProof/>
          </w:rPr>
          <w:t xml:space="preserve"> Hardware</w:t>
        </w:r>
        <w:r>
          <w:rPr>
            <w:noProof/>
            <w:webHidden/>
          </w:rPr>
          <w:tab/>
        </w:r>
        <w:r>
          <w:rPr>
            <w:noProof/>
            <w:webHidden/>
          </w:rPr>
          <w:fldChar w:fldCharType="begin"/>
        </w:r>
        <w:r>
          <w:rPr>
            <w:noProof/>
            <w:webHidden/>
          </w:rPr>
          <w:instrText xml:space="preserve"> PAGEREF _Toc155348839 \h </w:instrText>
        </w:r>
      </w:ins>
      <w:r>
        <w:rPr>
          <w:noProof/>
          <w:webHidden/>
        </w:rPr>
      </w:r>
      <w:r>
        <w:rPr>
          <w:noProof/>
          <w:webHidden/>
        </w:rPr>
        <w:fldChar w:fldCharType="separate"/>
      </w:r>
      <w:ins w:id="481" w:author="ptdung" w:date="2024-01-05T11:58:00Z">
        <w:r>
          <w:rPr>
            <w:noProof/>
            <w:webHidden/>
          </w:rPr>
          <w:t>17</w:t>
        </w:r>
        <w:r>
          <w:rPr>
            <w:noProof/>
            <w:webHidden/>
          </w:rPr>
          <w:fldChar w:fldCharType="end"/>
        </w:r>
        <w:r w:rsidRPr="00E370B5">
          <w:rPr>
            <w:rStyle w:val="Hyperlink"/>
            <w:noProof/>
          </w:rPr>
          <w:fldChar w:fldCharType="end"/>
        </w:r>
      </w:ins>
    </w:p>
    <w:p w:rsidR="00F279A2" w:rsidRDefault="00F279A2">
      <w:pPr>
        <w:pStyle w:val="TOC3"/>
        <w:tabs>
          <w:tab w:val="right" w:leader="dot" w:pos="9350"/>
        </w:tabs>
        <w:ind w:left="880"/>
        <w:rPr>
          <w:ins w:id="482" w:author="ptdung" w:date="2024-01-05T11:58:00Z"/>
          <w:rFonts w:asciiTheme="minorHAnsi" w:hAnsiTheme="minorHAnsi" w:cstheme="minorBidi"/>
          <w:noProof/>
        </w:rPr>
      </w:pPr>
      <w:ins w:id="483"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"_Toc155348840"</w:instrText>
        </w:r>
        <w:r w:rsidRPr="00E370B5">
          <w:rPr>
            <w:rStyle w:val="Hyperlink"/>
            <w:noProof/>
          </w:rPr>
          <w:instrText xml:space="preserve"> </w:instrText>
        </w:r>
        <w:r w:rsidRPr="00E370B5">
          <w:rPr>
            <w:rStyle w:val="Hyperlink"/>
            <w:noProof/>
          </w:rPr>
          <w:fldChar w:fldCharType="separate"/>
        </w:r>
        <w:r w:rsidRPr="00E370B5">
          <w:rPr>
            <w:rStyle w:val="Hyperlink"/>
            <w:noProof/>
            <w:snapToGrid w:val="0"/>
            <w:w w:val="0"/>
          </w:rPr>
          <w:t>5.2.2.</w:t>
        </w:r>
        <w:r w:rsidRPr="00E370B5">
          <w:rPr>
            <w:rStyle w:val="Hyperlink"/>
            <w:noProof/>
          </w:rPr>
          <w:t xml:space="preserve"> Software</w:t>
        </w:r>
        <w:r>
          <w:rPr>
            <w:noProof/>
            <w:webHidden/>
          </w:rPr>
          <w:tab/>
        </w:r>
        <w:r>
          <w:rPr>
            <w:noProof/>
            <w:webHidden/>
          </w:rPr>
          <w:fldChar w:fldCharType="begin"/>
        </w:r>
        <w:r>
          <w:rPr>
            <w:noProof/>
            <w:webHidden/>
          </w:rPr>
          <w:instrText xml:space="preserve"> PAGEREF _Toc155348840 \h </w:instrText>
        </w:r>
      </w:ins>
      <w:r>
        <w:rPr>
          <w:noProof/>
          <w:webHidden/>
        </w:rPr>
      </w:r>
      <w:r>
        <w:rPr>
          <w:noProof/>
          <w:webHidden/>
        </w:rPr>
        <w:fldChar w:fldCharType="separate"/>
      </w:r>
      <w:ins w:id="484" w:author="ptdung" w:date="2024-01-05T11:58:00Z">
        <w:r>
          <w:rPr>
            <w:noProof/>
            <w:webHidden/>
          </w:rPr>
          <w:t>17</w:t>
        </w:r>
        <w:r>
          <w:rPr>
            <w:noProof/>
            <w:webHidden/>
          </w:rPr>
          <w:fldChar w:fldCharType="end"/>
        </w:r>
        <w:r w:rsidRPr="00E370B5">
          <w:rPr>
            <w:rStyle w:val="Hyperlink"/>
            <w:noProof/>
          </w:rPr>
          <w:fldChar w:fldCharType="end"/>
        </w:r>
      </w:ins>
    </w:p>
    <w:p w:rsidR="00F279A2" w:rsidRDefault="00F279A2">
      <w:pPr>
        <w:pStyle w:val="TOC1"/>
        <w:tabs>
          <w:tab w:val="right" w:leader="dot" w:pos="9350"/>
        </w:tabs>
        <w:rPr>
          <w:ins w:id="485" w:author="ptdung" w:date="2024-01-05T11:58:00Z"/>
          <w:rFonts w:asciiTheme="minorHAnsi" w:hAnsiTheme="minorHAnsi" w:cstheme="minorBidi"/>
          <w:noProof/>
        </w:rPr>
      </w:pPr>
      <w:ins w:id="486"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"_Toc155348841"</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6. Trouble</w:t>
        </w:r>
        <w:r w:rsidRPr="00E370B5">
          <w:rPr>
            <w:rStyle w:val="Hyperlink"/>
            <w:rFonts w:ascii="Poppins" w:hAnsi="Poppins"/>
            <w:noProof/>
            <w:lang w:eastAsia="ko-KR"/>
          </w:rPr>
          <w:t>s</w:t>
        </w:r>
        <w:r w:rsidRPr="00E370B5">
          <w:rPr>
            <w:rStyle w:val="Hyperlink"/>
            <w:rFonts w:ascii="Poppins" w:hAnsi="Poppins"/>
            <w:noProof/>
          </w:rPr>
          <w:t>hooting and FAQ</w:t>
        </w:r>
        <w:r>
          <w:rPr>
            <w:noProof/>
            <w:webHidden/>
          </w:rPr>
          <w:tab/>
        </w:r>
        <w:r>
          <w:rPr>
            <w:noProof/>
            <w:webHidden/>
          </w:rPr>
          <w:fldChar w:fldCharType="begin"/>
        </w:r>
        <w:r>
          <w:rPr>
            <w:noProof/>
            <w:webHidden/>
          </w:rPr>
          <w:instrText xml:space="preserve"> PAGEREF _Toc155348841 \h </w:instrText>
        </w:r>
      </w:ins>
      <w:r>
        <w:rPr>
          <w:noProof/>
          <w:webHidden/>
        </w:rPr>
      </w:r>
      <w:r>
        <w:rPr>
          <w:noProof/>
          <w:webHidden/>
        </w:rPr>
        <w:fldChar w:fldCharType="separate"/>
      </w:r>
      <w:ins w:id="487" w:author="ptdung" w:date="2024-01-05T11:58:00Z">
        <w:r>
          <w:rPr>
            <w:noProof/>
            <w:webHidden/>
          </w:rPr>
          <w:t>18</w:t>
        </w:r>
        <w:r>
          <w:rPr>
            <w:noProof/>
            <w:webHidden/>
          </w:rPr>
          <w:fldChar w:fldCharType="end"/>
        </w:r>
        <w:r w:rsidRPr="00E370B5">
          <w:rPr>
            <w:rStyle w:val="Hyperlink"/>
            <w:noProof/>
          </w:rPr>
          <w:fldChar w:fldCharType="end"/>
        </w:r>
      </w:ins>
    </w:p>
    <w:p w:rsidR="00F279A2" w:rsidRDefault="00F279A2">
      <w:pPr>
        <w:pStyle w:val="TOC1"/>
        <w:tabs>
          <w:tab w:val="right" w:leader="dot" w:pos="9350"/>
        </w:tabs>
        <w:rPr>
          <w:ins w:id="488" w:author="ptdung" w:date="2024-01-05T11:58:00Z"/>
          <w:rFonts w:asciiTheme="minorHAnsi" w:hAnsiTheme="minorHAnsi" w:cstheme="minorBidi"/>
          <w:noProof/>
        </w:rPr>
      </w:pPr>
      <w:ins w:id="489"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"_Toc155348842"</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lang w:eastAsia="ko-KR"/>
          </w:rPr>
          <w:t>7.</w:t>
        </w:r>
        <w:r w:rsidRPr="00E370B5">
          <w:rPr>
            <w:rStyle w:val="Hyperlink"/>
            <w:rFonts w:ascii="Poppins" w:hAnsi="Poppins"/>
            <w:noProof/>
          </w:rPr>
          <w:t xml:space="preserve"> Legal</w:t>
        </w:r>
        <w:r w:rsidRPr="00E370B5">
          <w:rPr>
            <w:rStyle w:val="Hyperlink"/>
            <w:rFonts w:ascii="Poppins" w:hAnsi="Poppins"/>
            <w:noProof/>
            <w:lang w:eastAsia="ko-KR"/>
          </w:rPr>
          <w:t xml:space="preserve"> Notice</w:t>
        </w:r>
        <w:r>
          <w:rPr>
            <w:noProof/>
            <w:webHidden/>
          </w:rPr>
          <w:tab/>
        </w:r>
        <w:r>
          <w:rPr>
            <w:noProof/>
            <w:webHidden/>
          </w:rPr>
          <w:fldChar w:fldCharType="begin"/>
        </w:r>
        <w:r>
          <w:rPr>
            <w:noProof/>
            <w:webHidden/>
          </w:rPr>
          <w:instrText xml:space="preserve"> PAGEREF _Toc155348842 \h </w:instrText>
        </w:r>
      </w:ins>
      <w:r>
        <w:rPr>
          <w:noProof/>
          <w:webHidden/>
        </w:rPr>
      </w:r>
      <w:r>
        <w:rPr>
          <w:noProof/>
          <w:webHidden/>
        </w:rPr>
        <w:fldChar w:fldCharType="separate"/>
      </w:r>
      <w:ins w:id="490" w:author="ptdung" w:date="2024-01-05T11:58:00Z">
        <w:r>
          <w:rPr>
            <w:noProof/>
            <w:webHidden/>
          </w:rPr>
          <w:t>21</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491" w:author="ptdung" w:date="2024-01-05T11:58:00Z"/>
          <w:rFonts w:asciiTheme="minorHAnsi" w:hAnsiTheme="minorHAnsi" w:cstheme="minorBidi"/>
          <w:noProof/>
        </w:rPr>
      </w:pPr>
      <w:ins w:id="492"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"_Toc155348843"</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7.1. Warranty Agreement</w:t>
        </w:r>
        <w:r>
          <w:rPr>
            <w:noProof/>
            <w:webHidden/>
          </w:rPr>
          <w:tab/>
        </w:r>
        <w:r>
          <w:rPr>
            <w:noProof/>
            <w:webHidden/>
          </w:rPr>
          <w:fldChar w:fldCharType="begin"/>
        </w:r>
        <w:r>
          <w:rPr>
            <w:noProof/>
            <w:webHidden/>
          </w:rPr>
          <w:instrText xml:space="preserve"> PAGEREF _Toc155348843 \h </w:instrText>
        </w:r>
      </w:ins>
      <w:r>
        <w:rPr>
          <w:noProof/>
          <w:webHidden/>
        </w:rPr>
      </w:r>
      <w:r>
        <w:rPr>
          <w:noProof/>
          <w:webHidden/>
        </w:rPr>
        <w:fldChar w:fldCharType="separate"/>
      </w:r>
      <w:ins w:id="493" w:author="ptdung" w:date="2024-01-05T11:58:00Z">
        <w:r>
          <w:rPr>
            <w:noProof/>
            <w:webHidden/>
          </w:rPr>
          <w:t>21</w:t>
        </w:r>
        <w:r>
          <w:rPr>
            <w:noProof/>
            <w:webHidden/>
          </w:rPr>
          <w:fldChar w:fldCharType="end"/>
        </w:r>
        <w:r w:rsidRPr="00E370B5">
          <w:rPr>
            <w:rStyle w:val="Hyperlink"/>
            <w:noProof/>
          </w:rPr>
          <w:fldChar w:fldCharType="end"/>
        </w:r>
      </w:ins>
    </w:p>
    <w:p w:rsidR="00F279A2" w:rsidRDefault="00F279A2">
      <w:pPr>
        <w:pStyle w:val="TOC2"/>
        <w:tabs>
          <w:tab w:val="right" w:leader="dot" w:pos="9350"/>
        </w:tabs>
        <w:rPr>
          <w:ins w:id="494" w:author="ptdung" w:date="2024-01-05T11:58:00Z"/>
          <w:rFonts w:asciiTheme="minorHAnsi" w:hAnsiTheme="minorHAnsi" w:cstheme="minorBidi"/>
          <w:noProof/>
        </w:rPr>
      </w:pPr>
      <w:ins w:id="495" w:author="ptdung" w:date="2024-01-05T11:58:00Z">
        <w:r w:rsidRPr="00E370B5">
          <w:rPr>
            <w:rStyle w:val="Hyperlink"/>
            <w:noProof/>
          </w:rPr>
          <w:fldChar w:fldCharType="begin"/>
        </w:r>
        <w:r w:rsidRPr="00E370B5">
          <w:rPr>
            <w:rStyle w:val="Hyperlink"/>
            <w:noProof/>
          </w:rPr>
          <w:instrText xml:space="preserve"> </w:instrText>
        </w:r>
        <w:r>
          <w:rPr>
            <w:noProof/>
          </w:rPr>
          <w:instrText>HYPERLINK \l "_Toc155348844"</w:instrText>
        </w:r>
        <w:r w:rsidRPr="00E370B5">
          <w:rPr>
            <w:rStyle w:val="Hyperlink"/>
            <w:noProof/>
          </w:rPr>
          <w:instrText xml:space="preserve"> </w:instrText>
        </w:r>
        <w:r w:rsidRPr="00E370B5">
          <w:rPr>
            <w:rStyle w:val="Hyperlink"/>
            <w:noProof/>
          </w:rPr>
          <w:fldChar w:fldCharType="separate"/>
        </w:r>
        <w:r w:rsidRPr="00E370B5">
          <w:rPr>
            <w:rStyle w:val="Hyperlink"/>
            <w:rFonts w:ascii="Poppins" w:hAnsi="Poppins"/>
            <w:noProof/>
          </w:rPr>
          <w:t>7.2. End-User License Agreement</w:t>
        </w:r>
        <w:r>
          <w:rPr>
            <w:noProof/>
            <w:webHidden/>
          </w:rPr>
          <w:tab/>
        </w:r>
        <w:r>
          <w:rPr>
            <w:noProof/>
            <w:webHidden/>
          </w:rPr>
          <w:fldChar w:fldCharType="begin"/>
        </w:r>
        <w:r>
          <w:rPr>
            <w:noProof/>
            <w:webHidden/>
          </w:rPr>
          <w:instrText xml:space="preserve"> PAGEREF _Toc155348844 \h </w:instrText>
        </w:r>
      </w:ins>
      <w:r>
        <w:rPr>
          <w:noProof/>
          <w:webHidden/>
        </w:rPr>
      </w:r>
      <w:r>
        <w:rPr>
          <w:noProof/>
          <w:webHidden/>
        </w:rPr>
        <w:fldChar w:fldCharType="separate"/>
      </w:r>
      <w:ins w:id="496" w:author="ptdung" w:date="2024-01-05T11:58:00Z">
        <w:r>
          <w:rPr>
            <w:noProof/>
            <w:webHidden/>
          </w:rPr>
          <w:t>25</w:t>
        </w:r>
        <w:r>
          <w:rPr>
            <w:noProof/>
            <w:webHidden/>
          </w:rPr>
          <w:fldChar w:fldCharType="end"/>
        </w:r>
        <w:r w:rsidRPr="00E370B5">
          <w:rPr>
            <w:rStyle w:val="Hyperlink"/>
            <w:noProof/>
          </w:rPr>
          <w:fldChar w:fldCharType="end"/>
        </w:r>
      </w:ins>
    </w:p>
    <w:p w:rsidR="0001062A" w:rsidRPr="00116AAA" w:rsidDel="00446296" w:rsidRDefault="00C63B7A">
      <w:pPr>
        <w:pStyle w:val="TOC1"/>
        <w:tabs>
          <w:tab w:val="right" w:leader="dot" w:pos="9350"/>
        </w:tabs>
        <w:rPr>
          <w:ins w:id="497" w:author="thuyhuynh" w:date="2022-03-30T17:12:00Z"/>
          <w:del w:id="498" w:author="ptdung" w:date="2023-11-30T18:24:00Z"/>
          <w:rFonts w:ascii="Poppins" w:hAnsi="Poppins" w:cstheme="minorBidi"/>
          <w:noProof/>
          <w:sz w:val="20"/>
          <w:szCs w:val="20"/>
          <w:lang w:eastAsia="ko-KR"/>
          <w:rPrChange w:id="499" w:author="thuyhuynh" w:date="2023-05-08T11:25:00Z">
            <w:rPr>
              <w:ins w:id="500" w:author="thuyhuynh" w:date="2022-03-30T17:12:00Z"/>
              <w:del w:id="501" w:author="ptdung" w:date="2023-11-30T18:24:00Z"/>
              <w:rFonts w:asciiTheme="minorHAnsi" w:hAnsiTheme="minorHAnsi" w:cstheme="minorBidi"/>
              <w:noProof/>
              <w:lang w:eastAsia="ko-KR"/>
            </w:rPr>
          </w:rPrChange>
        </w:rPr>
      </w:pPr>
      <w:ins w:id="502" w:author="thuyhuynh" w:date="2024-01-05T11:02:00Z">
        <w:del w:id="503" w:author="ptdung" w:date="2024-01-05T11:57:00Z">
          <w:r w:rsidRPr="00BC355F" w:rsidDel="00BC355F">
            <w:rPr>
              <w:rStyle w:val="Hyperlink"/>
              <w:rFonts w:ascii="Poppins" w:hAnsi="Poppins" w:hint="eastAsia"/>
              <w:noProof/>
            </w:rPr>
            <w:delText>IriEnvoy-MK</w:delText>
          </w:r>
          <w:r w:rsidRPr="00BC355F" w:rsidDel="00BC355F">
            <w:rPr>
              <w:rStyle w:val="Hyperlink"/>
              <w:noProof/>
            </w:rPr>
            <w:delText>IriEnvoy-MK</w:delText>
          </w:r>
          <w:r w:rsidRPr="00BC355F" w:rsidDel="00BC355F">
            <w:rPr>
              <w:rStyle w:val="Hyperlink"/>
              <w:rFonts w:ascii="Poppins" w:hAnsi="Poppins" w:hint="eastAsia"/>
              <w:noProof/>
            </w:rPr>
            <w:delText>IriEnvoy-MK</w:delText>
          </w:r>
        </w:del>
      </w:ins>
      <w:ins w:id="504" w:author="thuyhuynh" w:date="2022-03-30T17:12:00Z">
        <w:del w:id="505" w:author="ptdung" w:date="2023-11-30T18:24:00Z">
          <w:r w:rsidR="0001062A" w:rsidRPr="00446296" w:rsidDel="00446296">
            <w:rPr>
              <w:rStyle w:val="Hyperlink"/>
              <w:rFonts w:ascii="Poppins" w:hAnsi="Poppins"/>
              <w:noProof/>
              <w:sz w:val="20"/>
              <w:szCs w:val="20"/>
              <w:rPrChange w:id="506" w:author="ptdung" w:date="2023-11-30T18:24:00Z">
                <w:rPr>
                  <w:rStyle w:val="Hyperlink"/>
                  <w:noProof/>
                </w:rPr>
              </w:rPrChange>
            </w:rPr>
            <w:delText>1. Introduction</w:delText>
          </w:r>
          <w:r w:rsidR="0001062A" w:rsidRPr="00116AAA" w:rsidDel="00446296">
            <w:rPr>
              <w:rFonts w:ascii="Poppins" w:hAnsi="Poppins"/>
              <w:noProof/>
              <w:webHidden/>
              <w:sz w:val="20"/>
              <w:szCs w:val="20"/>
              <w:rPrChange w:id="507" w:author="thuyhuynh" w:date="2023-05-08T11:25:00Z">
                <w:rPr>
                  <w:noProof/>
                  <w:webHidden/>
                </w:rPr>
              </w:rPrChange>
            </w:rPr>
            <w:tab/>
            <w:delText>4</w:delText>
          </w:r>
        </w:del>
      </w:ins>
    </w:p>
    <w:p w:rsidR="0001062A" w:rsidRPr="00116AAA" w:rsidDel="00446296" w:rsidRDefault="0001062A">
      <w:pPr>
        <w:pStyle w:val="TOC2"/>
        <w:tabs>
          <w:tab w:val="right" w:leader="dot" w:pos="9350"/>
        </w:tabs>
        <w:rPr>
          <w:ins w:id="508" w:author="thuyhuynh" w:date="2022-03-30T17:12:00Z"/>
          <w:del w:id="509" w:author="ptdung" w:date="2023-11-30T18:24:00Z"/>
          <w:rFonts w:ascii="Poppins" w:hAnsi="Poppins" w:cstheme="minorBidi"/>
          <w:noProof/>
          <w:sz w:val="20"/>
          <w:szCs w:val="20"/>
          <w:lang w:eastAsia="ko-KR"/>
          <w:rPrChange w:id="510" w:author="thuyhuynh" w:date="2023-05-08T11:25:00Z">
            <w:rPr>
              <w:ins w:id="511" w:author="thuyhuynh" w:date="2022-03-30T17:12:00Z"/>
              <w:del w:id="512" w:author="ptdung" w:date="2023-11-30T18:24:00Z"/>
              <w:rFonts w:asciiTheme="minorHAnsi" w:hAnsiTheme="minorHAnsi" w:cstheme="minorBidi"/>
              <w:noProof/>
              <w:lang w:eastAsia="ko-KR"/>
            </w:rPr>
          </w:rPrChange>
        </w:rPr>
      </w:pPr>
      <w:ins w:id="513" w:author="thuyhuynh" w:date="2022-03-30T17:12:00Z">
        <w:del w:id="514" w:author="ptdung" w:date="2023-11-30T18:24:00Z">
          <w:r w:rsidRPr="00446296" w:rsidDel="00446296">
            <w:rPr>
              <w:rStyle w:val="Hyperlink"/>
              <w:rFonts w:ascii="Poppins" w:hAnsi="Poppins"/>
              <w:noProof/>
              <w:sz w:val="20"/>
              <w:szCs w:val="20"/>
              <w:rPrChange w:id="515" w:author="ptdung" w:date="2023-11-30T18:24:00Z">
                <w:rPr>
                  <w:rStyle w:val="Hyperlink"/>
                  <w:noProof/>
                </w:rPr>
              </w:rPrChange>
            </w:rPr>
            <w:delText>1.1. Manual Overview</w:delText>
          </w:r>
          <w:r w:rsidRPr="00116AAA" w:rsidDel="00446296">
            <w:rPr>
              <w:rFonts w:ascii="Poppins" w:hAnsi="Poppins"/>
              <w:noProof/>
              <w:webHidden/>
              <w:sz w:val="20"/>
              <w:szCs w:val="20"/>
              <w:rPrChange w:id="516" w:author="thuyhuynh" w:date="2023-05-08T11:25:00Z">
                <w:rPr>
                  <w:noProof/>
                  <w:webHidden/>
                </w:rPr>
              </w:rPrChange>
            </w:rPr>
            <w:tab/>
            <w:delText>4</w:delText>
          </w:r>
        </w:del>
      </w:ins>
    </w:p>
    <w:p w:rsidR="0001062A" w:rsidRPr="00116AAA" w:rsidDel="00446296" w:rsidRDefault="0001062A">
      <w:pPr>
        <w:pStyle w:val="TOC2"/>
        <w:tabs>
          <w:tab w:val="right" w:leader="dot" w:pos="9350"/>
        </w:tabs>
        <w:rPr>
          <w:ins w:id="517" w:author="thuyhuynh" w:date="2022-03-30T17:12:00Z"/>
          <w:del w:id="518" w:author="ptdung" w:date="2023-11-30T18:24:00Z"/>
          <w:rFonts w:ascii="Poppins" w:hAnsi="Poppins" w:cstheme="minorBidi"/>
          <w:noProof/>
          <w:sz w:val="20"/>
          <w:szCs w:val="20"/>
          <w:lang w:eastAsia="ko-KR"/>
          <w:rPrChange w:id="519" w:author="thuyhuynh" w:date="2023-05-08T11:25:00Z">
            <w:rPr>
              <w:ins w:id="520" w:author="thuyhuynh" w:date="2022-03-30T17:12:00Z"/>
              <w:del w:id="521" w:author="ptdung" w:date="2023-11-30T18:24:00Z"/>
              <w:rFonts w:asciiTheme="minorHAnsi" w:hAnsiTheme="minorHAnsi" w:cstheme="minorBidi"/>
              <w:noProof/>
              <w:lang w:eastAsia="ko-KR"/>
            </w:rPr>
          </w:rPrChange>
        </w:rPr>
      </w:pPr>
      <w:ins w:id="522" w:author="thuyhuynh" w:date="2022-03-30T17:12:00Z">
        <w:del w:id="523" w:author="ptdung" w:date="2023-11-30T18:24:00Z">
          <w:r w:rsidRPr="00446296" w:rsidDel="00446296">
            <w:rPr>
              <w:rStyle w:val="Hyperlink"/>
              <w:rFonts w:ascii="Poppins" w:hAnsi="Poppins"/>
              <w:noProof/>
              <w:sz w:val="20"/>
              <w:szCs w:val="20"/>
              <w:rPrChange w:id="524" w:author="ptdung" w:date="2023-11-30T18:24:00Z">
                <w:rPr>
                  <w:rStyle w:val="Hyperlink"/>
                  <w:noProof/>
                </w:rPr>
              </w:rPrChange>
            </w:rPr>
            <w:delText>1.2. IriSentinel Overview</w:delText>
          </w:r>
          <w:r w:rsidRPr="00116AAA" w:rsidDel="00446296">
            <w:rPr>
              <w:rFonts w:ascii="Poppins" w:hAnsi="Poppins"/>
              <w:noProof/>
              <w:webHidden/>
              <w:sz w:val="20"/>
              <w:szCs w:val="20"/>
              <w:rPrChange w:id="525" w:author="thuyhuynh" w:date="2023-05-08T11:25:00Z">
                <w:rPr>
                  <w:noProof/>
                  <w:webHidden/>
                </w:rPr>
              </w:rPrChange>
            </w:rPr>
            <w:tab/>
            <w:delText>4</w:delText>
          </w:r>
        </w:del>
      </w:ins>
    </w:p>
    <w:p w:rsidR="0001062A" w:rsidRPr="00116AAA" w:rsidDel="00446296" w:rsidRDefault="0001062A">
      <w:pPr>
        <w:pStyle w:val="TOC3"/>
        <w:tabs>
          <w:tab w:val="right" w:leader="dot" w:pos="9350"/>
        </w:tabs>
        <w:ind w:left="880"/>
        <w:rPr>
          <w:ins w:id="526" w:author="thuyhuynh" w:date="2022-03-30T17:12:00Z"/>
          <w:del w:id="527" w:author="ptdung" w:date="2023-11-30T18:24:00Z"/>
          <w:rFonts w:ascii="Poppins" w:hAnsi="Poppins" w:cstheme="minorBidi"/>
          <w:noProof/>
          <w:sz w:val="20"/>
          <w:szCs w:val="20"/>
          <w:lang w:eastAsia="ko-KR"/>
          <w:rPrChange w:id="528" w:author="thuyhuynh" w:date="2023-05-08T11:25:00Z">
            <w:rPr>
              <w:ins w:id="529" w:author="thuyhuynh" w:date="2022-03-30T17:12:00Z"/>
              <w:del w:id="530" w:author="ptdung" w:date="2023-11-30T18:24:00Z"/>
              <w:rFonts w:asciiTheme="minorHAnsi" w:hAnsiTheme="minorHAnsi" w:cstheme="minorBidi"/>
              <w:noProof/>
              <w:lang w:eastAsia="ko-KR"/>
            </w:rPr>
          </w:rPrChange>
        </w:rPr>
      </w:pPr>
      <w:ins w:id="531" w:author="thuyhuynh" w:date="2022-03-30T17:12:00Z">
        <w:del w:id="532" w:author="ptdung" w:date="2023-11-30T18:24:00Z">
          <w:r w:rsidRPr="00446296" w:rsidDel="00446296">
            <w:rPr>
              <w:rStyle w:val="Hyperlink"/>
              <w:rFonts w:ascii="Poppins" w:hAnsi="Poppins"/>
              <w:noProof/>
              <w:snapToGrid w:val="0"/>
              <w:w w:val="0"/>
              <w:sz w:val="20"/>
              <w:szCs w:val="20"/>
              <w:rPrChange w:id="533" w:author="ptdung" w:date="2023-11-30T18:24:00Z">
                <w:rPr>
                  <w:rStyle w:val="Hyperlink"/>
                  <w:noProof/>
                  <w:snapToGrid w:val="0"/>
                  <w:w w:val="0"/>
                </w:rPr>
              </w:rPrChange>
            </w:rPr>
            <w:delText>1.2.1.</w:delText>
          </w:r>
          <w:r w:rsidRPr="00446296" w:rsidDel="00446296">
            <w:rPr>
              <w:rStyle w:val="Hyperlink"/>
              <w:rFonts w:ascii="Poppins" w:hAnsi="Poppins"/>
              <w:noProof/>
              <w:sz w:val="20"/>
              <w:szCs w:val="20"/>
              <w:rPrChange w:id="534" w:author="ptdung" w:date="2023-11-30T18:24:00Z">
                <w:rPr>
                  <w:rStyle w:val="Hyperlink"/>
                  <w:noProof/>
                </w:rPr>
              </w:rPrChange>
            </w:rPr>
            <w:delText xml:space="preserve"> IriSentinel Models</w:delText>
          </w:r>
          <w:r w:rsidRPr="00116AAA" w:rsidDel="00446296">
            <w:rPr>
              <w:rFonts w:ascii="Poppins" w:hAnsi="Poppins"/>
              <w:noProof/>
              <w:webHidden/>
              <w:sz w:val="20"/>
              <w:szCs w:val="20"/>
              <w:rPrChange w:id="535" w:author="thuyhuynh" w:date="2023-05-08T11:25:00Z">
                <w:rPr>
                  <w:noProof/>
                  <w:webHidden/>
                </w:rPr>
              </w:rPrChange>
            </w:rPr>
            <w:tab/>
            <w:delText>4</w:delText>
          </w:r>
        </w:del>
      </w:ins>
    </w:p>
    <w:p w:rsidR="0001062A" w:rsidRPr="00116AAA" w:rsidDel="00446296" w:rsidRDefault="0001062A">
      <w:pPr>
        <w:pStyle w:val="TOC3"/>
        <w:tabs>
          <w:tab w:val="right" w:leader="dot" w:pos="9350"/>
        </w:tabs>
        <w:ind w:left="880"/>
        <w:rPr>
          <w:ins w:id="536" w:author="thuyhuynh" w:date="2022-03-30T17:12:00Z"/>
          <w:del w:id="537" w:author="ptdung" w:date="2023-11-30T18:24:00Z"/>
          <w:rFonts w:ascii="Poppins" w:hAnsi="Poppins" w:cstheme="minorBidi"/>
          <w:noProof/>
          <w:sz w:val="20"/>
          <w:szCs w:val="20"/>
          <w:lang w:eastAsia="ko-KR"/>
          <w:rPrChange w:id="538" w:author="thuyhuynh" w:date="2023-05-08T11:25:00Z">
            <w:rPr>
              <w:ins w:id="539" w:author="thuyhuynh" w:date="2022-03-30T17:12:00Z"/>
              <w:del w:id="540" w:author="ptdung" w:date="2023-11-30T18:24:00Z"/>
              <w:rFonts w:asciiTheme="minorHAnsi" w:hAnsiTheme="minorHAnsi" w:cstheme="minorBidi"/>
              <w:noProof/>
              <w:lang w:eastAsia="ko-KR"/>
            </w:rPr>
          </w:rPrChange>
        </w:rPr>
      </w:pPr>
      <w:ins w:id="541" w:author="thuyhuynh" w:date="2022-03-30T17:12:00Z">
        <w:del w:id="542" w:author="ptdung" w:date="2023-11-30T18:24:00Z">
          <w:r w:rsidRPr="00446296" w:rsidDel="00446296">
            <w:rPr>
              <w:rStyle w:val="Hyperlink"/>
              <w:rFonts w:ascii="Poppins" w:hAnsi="Poppins"/>
              <w:noProof/>
              <w:snapToGrid w:val="0"/>
              <w:w w:val="0"/>
              <w:sz w:val="20"/>
              <w:szCs w:val="20"/>
              <w:rPrChange w:id="543" w:author="ptdung" w:date="2023-11-30T18:24:00Z">
                <w:rPr>
                  <w:rStyle w:val="Hyperlink"/>
                  <w:noProof/>
                  <w:snapToGrid w:val="0"/>
                  <w:w w:val="0"/>
                </w:rPr>
              </w:rPrChange>
            </w:rPr>
            <w:delText>1.2.2.</w:delText>
          </w:r>
          <w:r w:rsidRPr="00446296" w:rsidDel="00446296">
            <w:rPr>
              <w:rStyle w:val="Hyperlink"/>
              <w:rFonts w:ascii="Poppins" w:hAnsi="Poppins"/>
              <w:noProof/>
              <w:sz w:val="20"/>
              <w:szCs w:val="20"/>
              <w:rPrChange w:id="544" w:author="ptdung" w:date="2023-11-30T18:24:00Z">
                <w:rPr>
                  <w:rStyle w:val="Hyperlink"/>
                  <w:noProof/>
                </w:rPr>
              </w:rPrChange>
            </w:rPr>
            <w:delText xml:space="preserve"> Device Features</w:delText>
          </w:r>
          <w:r w:rsidRPr="00116AAA" w:rsidDel="00446296">
            <w:rPr>
              <w:rFonts w:ascii="Poppins" w:hAnsi="Poppins"/>
              <w:noProof/>
              <w:webHidden/>
              <w:sz w:val="20"/>
              <w:szCs w:val="20"/>
              <w:rPrChange w:id="545" w:author="thuyhuynh" w:date="2023-05-08T11:25:00Z">
                <w:rPr>
                  <w:noProof/>
                  <w:webHidden/>
                </w:rPr>
              </w:rPrChange>
            </w:rPr>
            <w:tab/>
            <w:delText>4</w:delText>
          </w:r>
        </w:del>
      </w:ins>
    </w:p>
    <w:p w:rsidR="0001062A" w:rsidRPr="00116AAA" w:rsidDel="00446296" w:rsidRDefault="0001062A">
      <w:pPr>
        <w:pStyle w:val="TOC3"/>
        <w:tabs>
          <w:tab w:val="right" w:leader="dot" w:pos="9350"/>
        </w:tabs>
        <w:ind w:left="880"/>
        <w:rPr>
          <w:ins w:id="546" w:author="thuyhuynh" w:date="2022-03-30T17:12:00Z"/>
          <w:del w:id="547" w:author="ptdung" w:date="2023-11-30T18:24:00Z"/>
          <w:rFonts w:ascii="Poppins" w:hAnsi="Poppins" w:cstheme="minorBidi"/>
          <w:noProof/>
          <w:sz w:val="20"/>
          <w:szCs w:val="20"/>
          <w:lang w:eastAsia="ko-KR"/>
          <w:rPrChange w:id="548" w:author="thuyhuynh" w:date="2023-05-08T11:25:00Z">
            <w:rPr>
              <w:ins w:id="549" w:author="thuyhuynh" w:date="2022-03-30T17:12:00Z"/>
              <w:del w:id="550" w:author="ptdung" w:date="2023-11-30T18:24:00Z"/>
              <w:rFonts w:asciiTheme="minorHAnsi" w:hAnsiTheme="minorHAnsi" w:cstheme="minorBidi"/>
              <w:noProof/>
              <w:lang w:eastAsia="ko-KR"/>
            </w:rPr>
          </w:rPrChange>
        </w:rPr>
      </w:pPr>
      <w:ins w:id="551" w:author="thuyhuynh" w:date="2022-03-30T17:12:00Z">
        <w:del w:id="552" w:author="ptdung" w:date="2023-11-30T18:24:00Z">
          <w:r w:rsidRPr="00446296" w:rsidDel="00446296">
            <w:rPr>
              <w:rStyle w:val="Hyperlink"/>
              <w:rFonts w:ascii="Poppins" w:hAnsi="Poppins"/>
              <w:noProof/>
              <w:snapToGrid w:val="0"/>
              <w:w w:val="0"/>
              <w:sz w:val="20"/>
              <w:szCs w:val="20"/>
              <w:rPrChange w:id="553" w:author="ptdung" w:date="2023-11-30T18:24:00Z">
                <w:rPr>
                  <w:rStyle w:val="Hyperlink"/>
                  <w:noProof/>
                  <w:snapToGrid w:val="0"/>
                  <w:w w:val="0"/>
                </w:rPr>
              </w:rPrChange>
            </w:rPr>
            <w:delText>1.2.3.</w:delText>
          </w:r>
          <w:r w:rsidRPr="00446296" w:rsidDel="00446296">
            <w:rPr>
              <w:rStyle w:val="Hyperlink"/>
              <w:rFonts w:ascii="Poppins" w:hAnsi="Poppins"/>
              <w:noProof/>
              <w:sz w:val="20"/>
              <w:szCs w:val="20"/>
              <w:rPrChange w:id="554" w:author="ptdung" w:date="2023-11-30T18:24:00Z">
                <w:rPr>
                  <w:rStyle w:val="Hyperlink"/>
                  <w:noProof/>
                </w:rPr>
              </w:rPrChange>
            </w:rPr>
            <w:delText xml:space="preserve"> Onboard Iris </w:delText>
          </w:r>
          <w:r w:rsidRPr="00446296" w:rsidDel="00446296">
            <w:rPr>
              <w:rStyle w:val="Hyperlink"/>
              <w:rFonts w:ascii="Poppins" w:hAnsi="Poppins"/>
              <w:noProof/>
              <w:sz w:val="20"/>
              <w:szCs w:val="20"/>
              <w:lang w:eastAsia="ko-KR"/>
              <w:rPrChange w:id="555" w:author="ptdung" w:date="2023-11-30T18:24:00Z">
                <w:rPr>
                  <w:rStyle w:val="Hyperlink"/>
                  <w:noProof/>
                  <w:lang w:eastAsia="ko-KR"/>
                </w:rPr>
              </w:rPrChange>
            </w:rPr>
            <w:delText xml:space="preserve">Image </w:delText>
          </w:r>
          <w:r w:rsidRPr="00446296" w:rsidDel="00446296">
            <w:rPr>
              <w:rStyle w:val="Hyperlink"/>
              <w:rFonts w:ascii="Poppins" w:hAnsi="Poppins"/>
              <w:noProof/>
              <w:sz w:val="20"/>
              <w:szCs w:val="20"/>
              <w:rPrChange w:id="556" w:author="ptdung" w:date="2023-11-30T18:24:00Z">
                <w:rPr>
                  <w:rStyle w:val="Hyperlink"/>
                  <w:noProof/>
                </w:rPr>
              </w:rPrChange>
            </w:rPr>
            <w:delText>Acquisition</w:delText>
          </w:r>
          <w:r w:rsidRPr="00116AAA" w:rsidDel="00446296">
            <w:rPr>
              <w:rFonts w:ascii="Poppins" w:hAnsi="Poppins"/>
              <w:noProof/>
              <w:webHidden/>
              <w:sz w:val="20"/>
              <w:szCs w:val="20"/>
              <w:rPrChange w:id="557" w:author="thuyhuynh" w:date="2023-05-08T11:25:00Z">
                <w:rPr>
                  <w:noProof/>
                  <w:webHidden/>
                </w:rPr>
              </w:rPrChange>
            </w:rPr>
            <w:tab/>
            <w:delText>4</w:delText>
          </w:r>
        </w:del>
      </w:ins>
    </w:p>
    <w:p w:rsidR="0001062A" w:rsidRPr="00116AAA" w:rsidDel="00446296" w:rsidRDefault="0001062A">
      <w:pPr>
        <w:pStyle w:val="TOC3"/>
        <w:tabs>
          <w:tab w:val="right" w:leader="dot" w:pos="9350"/>
        </w:tabs>
        <w:ind w:left="880"/>
        <w:rPr>
          <w:ins w:id="558" w:author="thuyhuynh" w:date="2022-03-30T17:12:00Z"/>
          <w:del w:id="559" w:author="ptdung" w:date="2023-11-30T18:24:00Z"/>
          <w:rFonts w:ascii="Poppins" w:hAnsi="Poppins" w:cstheme="minorBidi"/>
          <w:noProof/>
          <w:sz w:val="20"/>
          <w:szCs w:val="20"/>
          <w:lang w:eastAsia="ko-KR"/>
          <w:rPrChange w:id="560" w:author="thuyhuynh" w:date="2023-05-08T11:25:00Z">
            <w:rPr>
              <w:ins w:id="561" w:author="thuyhuynh" w:date="2022-03-30T17:12:00Z"/>
              <w:del w:id="562" w:author="ptdung" w:date="2023-11-30T18:24:00Z"/>
              <w:rFonts w:asciiTheme="minorHAnsi" w:hAnsiTheme="minorHAnsi" w:cstheme="minorBidi"/>
              <w:noProof/>
              <w:lang w:eastAsia="ko-KR"/>
            </w:rPr>
          </w:rPrChange>
        </w:rPr>
      </w:pPr>
      <w:ins w:id="563" w:author="thuyhuynh" w:date="2022-03-30T17:12:00Z">
        <w:del w:id="564" w:author="ptdung" w:date="2023-11-30T18:24:00Z">
          <w:r w:rsidRPr="00446296" w:rsidDel="00446296">
            <w:rPr>
              <w:rStyle w:val="Hyperlink"/>
              <w:rFonts w:ascii="Poppins" w:hAnsi="Poppins"/>
              <w:noProof/>
              <w:snapToGrid w:val="0"/>
              <w:w w:val="0"/>
              <w:sz w:val="20"/>
              <w:szCs w:val="20"/>
              <w:rPrChange w:id="565" w:author="ptdung" w:date="2023-11-30T18:24:00Z">
                <w:rPr>
                  <w:rStyle w:val="Hyperlink"/>
                  <w:noProof/>
                  <w:snapToGrid w:val="0"/>
                  <w:w w:val="0"/>
                </w:rPr>
              </w:rPrChange>
            </w:rPr>
            <w:delText>1.2.4.</w:delText>
          </w:r>
          <w:r w:rsidRPr="00446296" w:rsidDel="00446296">
            <w:rPr>
              <w:rStyle w:val="Hyperlink"/>
              <w:rFonts w:ascii="Poppins" w:hAnsi="Poppins"/>
              <w:noProof/>
              <w:sz w:val="20"/>
              <w:szCs w:val="20"/>
              <w:rPrChange w:id="566" w:author="ptdung" w:date="2023-11-30T18:24:00Z">
                <w:rPr>
                  <w:rStyle w:val="Hyperlink"/>
                  <w:noProof/>
                </w:rPr>
              </w:rPrChange>
            </w:rPr>
            <w:delText xml:space="preserve"> On-board Iris </w:delText>
          </w:r>
          <w:r w:rsidRPr="00446296" w:rsidDel="00446296">
            <w:rPr>
              <w:rStyle w:val="Hyperlink"/>
              <w:rFonts w:ascii="Poppins" w:hAnsi="Poppins"/>
              <w:noProof/>
              <w:sz w:val="20"/>
              <w:szCs w:val="20"/>
              <w:lang w:eastAsia="ko-KR"/>
              <w:rPrChange w:id="567" w:author="ptdung" w:date="2023-11-30T18:24:00Z">
                <w:rPr>
                  <w:rStyle w:val="Hyperlink"/>
                  <w:noProof/>
                  <w:lang w:eastAsia="ko-KR"/>
                </w:rPr>
              </w:rPrChange>
            </w:rPr>
            <w:delText xml:space="preserve">Image </w:delText>
          </w:r>
          <w:r w:rsidRPr="00446296" w:rsidDel="00446296">
            <w:rPr>
              <w:rStyle w:val="Hyperlink"/>
              <w:rFonts w:ascii="Poppins" w:hAnsi="Poppins"/>
              <w:noProof/>
              <w:sz w:val="20"/>
              <w:szCs w:val="20"/>
              <w:rPrChange w:id="568" w:author="ptdung" w:date="2023-11-30T18:24:00Z">
                <w:rPr>
                  <w:rStyle w:val="Hyperlink"/>
                  <w:noProof/>
                </w:rPr>
              </w:rPrChange>
            </w:rPr>
            <w:delText>Quality Assessment</w:delText>
          </w:r>
          <w:r w:rsidRPr="00116AAA" w:rsidDel="00446296">
            <w:rPr>
              <w:rFonts w:ascii="Poppins" w:hAnsi="Poppins"/>
              <w:noProof/>
              <w:webHidden/>
              <w:sz w:val="20"/>
              <w:szCs w:val="20"/>
              <w:rPrChange w:id="569" w:author="thuyhuynh" w:date="2023-05-08T11:25:00Z">
                <w:rPr>
                  <w:noProof/>
                  <w:webHidden/>
                </w:rPr>
              </w:rPrChange>
            </w:rPr>
            <w:tab/>
            <w:delText>5</w:delText>
          </w:r>
        </w:del>
      </w:ins>
    </w:p>
    <w:p w:rsidR="0001062A" w:rsidRPr="00116AAA" w:rsidDel="00446296" w:rsidRDefault="0001062A">
      <w:pPr>
        <w:pStyle w:val="TOC3"/>
        <w:tabs>
          <w:tab w:val="right" w:leader="dot" w:pos="9350"/>
        </w:tabs>
        <w:ind w:left="880"/>
        <w:rPr>
          <w:ins w:id="570" w:author="thuyhuynh" w:date="2022-03-30T17:12:00Z"/>
          <w:del w:id="571" w:author="ptdung" w:date="2023-11-30T18:24:00Z"/>
          <w:rFonts w:ascii="Poppins" w:hAnsi="Poppins" w:cstheme="minorBidi"/>
          <w:noProof/>
          <w:sz w:val="20"/>
          <w:szCs w:val="20"/>
          <w:lang w:eastAsia="ko-KR"/>
          <w:rPrChange w:id="572" w:author="thuyhuynh" w:date="2023-05-08T11:25:00Z">
            <w:rPr>
              <w:ins w:id="573" w:author="thuyhuynh" w:date="2022-03-30T17:12:00Z"/>
              <w:del w:id="574" w:author="ptdung" w:date="2023-11-30T18:24:00Z"/>
              <w:rFonts w:asciiTheme="minorHAnsi" w:hAnsiTheme="minorHAnsi" w:cstheme="minorBidi"/>
              <w:noProof/>
              <w:lang w:eastAsia="ko-KR"/>
            </w:rPr>
          </w:rPrChange>
        </w:rPr>
      </w:pPr>
      <w:ins w:id="575" w:author="thuyhuynh" w:date="2022-03-30T17:12:00Z">
        <w:del w:id="576" w:author="ptdung" w:date="2023-11-30T18:24:00Z">
          <w:r w:rsidRPr="00446296" w:rsidDel="00446296">
            <w:rPr>
              <w:rStyle w:val="Hyperlink"/>
              <w:rFonts w:ascii="Poppins" w:hAnsi="Poppins"/>
              <w:noProof/>
              <w:snapToGrid w:val="0"/>
              <w:w w:val="0"/>
              <w:sz w:val="20"/>
              <w:szCs w:val="20"/>
              <w:rPrChange w:id="577" w:author="ptdung" w:date="2023-11-30T18:24:00Z">
                <w:rPr>
                  <w:rStyle w:val="Hyperlink"/>
                  <w:noProof/>
                  <w:snapToGrid w:val="0"/>
                  <w:w w:val="0"/>
                </w:rPr>
              </w:rPrChange>
            </w:rPr>
            <w:delText>1.2.5.</w:delText>
          </w:r>
          <w:r w:rsidRPr="00446296" w:rsidDel="00446296">
            <w:rPr>
              <w:rStyle w:val="Hyperlink"/>
              <w:rFonts w:ascii="Poppins" w:hAnsi="Poppins"/>
              <w:noProof/>
              <w:sz w:val="20"/>
              <w:szCs w:val="20"/>
              <w:rPrChange w:id="578" w:author="ptdung" w:date="2023-11-30T18:24:00Z">
                <w:rPr>
                  <w:rStyle w:val="Hyperlink"/>
                  <w:noProof/>
                </w:rPr>
              </w:rPrChange>
            </w:rPr>
            <w:delText xml:space="preserve"> Power Management</w:delText>
          </w:r>
          <w:r w:rsidRPr="00116AAA" w:rsidDel="00446296">
            <w:rPr>
              <w:rFonts w:ascii="Poppins" w:hAnsi="Poppins"/>
              <w:noProof/>
              <w:webHidden/>
              <w:sz w:val="20"/>
              <w:szCs w:val="20"/>
              <w:rPrChange w:id="579" w:author="thuyhuynh" w:date="2023-05-08T11:25:00Z">
                <w:rPr>
                  <w:noProof/>
                  <w:webHidden/>
                </w:rPr>
              </w:rPrChange>
            </w:rPr>
            <w:tab/>
            <w:delText>5</w:delText>
          </w:r>
        </w:del>
      </w:ins>
    </w:p>
    <w:p w:rsidR="0001062A" w:rsidRPr="00116AAA" w:rsidDel="00446296" w:rsidRDefault="0001062A">
      <w:pPr>
        <w:pStyle w:val="TOC3"/>
        <w:tabs>
          <w:tab w:val="right" w:leader="dot" w:pos="9350"/>
        </w:tabs>
        <w:ind w:left="880"/>
        <w:rPr>
          <w:ins w:id="580" w:author="thuyhuynh" w:date="2022-03-30T17:12:00Z"/>
          <w:del w:id="581" w:author="ptdung" w:date="2023-11-30T18:24:00Z"/>
          <w:rFonts w:ascii="Poppins" w:hAnsi="Poppins" w:cstheme="minorBidi"/>
          <w:noProof/>
          <w:sz w:val="20"/>
          <w:szCs w:val="20"/>
          <w:lang w:eastAsia="ko-KR"/>
          <w:rPrChange w:id="582" w:author="thuyhuynh" w:date="2023-05-08T11:25:00Z">
            <w:rPr>
              <w:ins w:id="583" w:author="thuyhuynh" w:date="2022-03-30T17:12:00Z"/>
              <w:del w:id="584" w:author="ptdung" w:date="2023-11-30T18:24:00Z"/>
              <w:rFonts w:asciiTheme="minorHAnsi" w:hAnsiTheme="minorHAnsi" w:cstheme="minorBidi"/>
              <w:noProof/>
              <w:lang w:eastAsia="ko-KR"/>
            </w:rPr>
          </w:rPrChange>
        </w:rPr>
      </w:pPr>
      <w:ins w:id="585" w:author="thuyhuynh" w:date="2022-03-30T17:12:00Z">
        <w:del w:id="586" w:author="ptdung" w:date="2023-11-30T18:24:00Z">
          <w:r w:rsidRPr="00446296" w:rsidDel="00446296">
            <w:rPr>
              <w:rStyle w:val="Hyperlink"/>
              <w:rFonts w:ascii="Poppins" w:hAnsi="Poppins"/>
              <w:noProof/>
              <w:snapToGrid w:val="0"/>
              <w:w w:val="0"/>
              <w:sz w:val="20"/>
              <w:szCs w:val="20"/>
              <w:rPrChange w:id="587" w:author="ptdung" w:date="2023-11-30T18:24:00Z">
                <w:rPr>
                  <w:rStyle w:val="Hyperlink"/>
                  <w:noProof/>
                  <w:snapToGrid w:val="0"/>
                  <w:w w:val="0"/>
                </w:rPr>
              </w:rPrChange>
            </w:rPr>
            <w:delText>1.2.6.</w:delText>
          </w:r>
          <w:r w:rsidRPr="00446296" w:rsidDel="00446296">
            <w:rPr>
              <w:rStyle w:val="Hyperlink"/>
              <w:rFonts w:ascii="Poppins" w:hAnsi="Poppins"/>
              <w:noProof/>
              <w:sz w:val="20"/>
              <w:szCs w:val="20"/>
              <w:rPrChange w:id="588" w:author="ptdung" w:date="2023-11-30T18:24:00Z">
                <w:rPr>
                  <w:rStyle w:val="Hyperlink"/>
                  <w:noProof/>
                </w:rPr>
              </w:rPrChange>
            </w:rPr>
            <w:delText xml:space="preserve"> Compatibility between IriSentinel monocular and binocular devices</w:delText>
          </w:r>
          <w:r w:rsidRPr="00116AAA" w:rsidDel="00446296">
            <w:rPr>
              <w:rFonts w:ascii="Poppins" w:hAnsi="Poppins"/>
              <w:noProof/>
              <w:webHidden/>
              <w:sz w:val="20"/>
              <w:szCs w:val="20"/>
              <w:rPrChange w:id="589" w:author="thuyhuynh" w:date="2023-05-08T11:25:00Z">
                <w:rPr>
                  <w:noProof/>
                  <w:webHidden/>
                </w:rPr>
              </w:rPrChange>
            </w:rPr>
            <w:tab/>
            <w:delText>6</w:delText>
          </w:r>
        </w:del>
      </w:ins>
    </w:p>
    <w:p w:rsidR="0001062A" w:rsidRPr="00116AAA" w:rsidDel="00446296" w:rsidRDefault="0001062A">
      <w:pPr>
        <w:pStyle w:val="TOC3"/>
        <w:tabs>
          <w:tab w:val="right" w:leader="dot" w:pos="9350"/>
        </w:tabs>
        <w:ind w:left="880"/>
        <w:rPr>
          <w:ins w:id="590" w:author="thuyhuynh" w:date="2022-03-30T17:12:00Z"/>
          <w:del w:id="591" w:author="ptdung" w:date="2023-11-30T18:24:00Z"/>
          <w:rFonts w:ascii="Poppins" w:hAnsi="Poppins" w:cstheme="minorBidi"/>
          <w:noProof/>
          <w:sz w:val="20"/>
          <w:szCs w:val="20"/>
          <w:lang w:eastAsia="ko-KR"/>
          <w:rPrChange w:id="592" w:author="thuyhuynh" w:date="2023-05-08T11:25:00Z">
            <w:rPr>
              <w:ins w:id="593" w:author="thuyhuynh" w:date="2022-03-30T17:12:00Z"/>
              <w:del w:id="594" w:author="ptdung" w:date="2023-11-30T18:24:00Z"/>
              <w:rFonts w:asciiTheme="minorHAnsi" w:hAnsiTheme="minorHAnsi" w:cstheme="minorBidi"/>
              <w:noProof/>
              <w:lang w:eastAsia="ko-KR"/>
            </w:rPr>
          </w:rPrChange>
        </w:rPr>
      </w:pPr>
      <w:ins w:id="595" w:author="thuyhuynh" w:date="2022-03-30T17:12:00Z">
        <w:del w:id="596" w:author="ptdung" w:date="2023-11-30T18:24:00Z">
          <w:r w:rsidRPr="00446296" w:rsidDel="00446296">
            <w:rPr>
              <w:rStyle w:val="Hyperlink"/>
              <w:rFonts w:ascii="Poppins" w:hAnsi="Poppins"/>
              <w:noProof/>
              <w:snapToGrid w:val="0"/>
              <w:w w:val="0"/>
              <w:sz w:val="20"/>
              <w:szCs w:val="20"/>
              <w:rPrChange w:id="597" w:author="ptdung" w:date="2023-11-30T18:24:00Z">
                <w:rPr>
                  <w:rStyle w:val="Hyperlink"/>
                  <w:noProof/>
                  <w:snapToGrid w:val="0"/>
                  <w:w w:val="0"/>
                </w:rPr>
              </w:rPrChange>
            </w:rPr>
            <w:delText>1.2.7.</w:delText>
          </w:r>
          <w:r w:rsidRPr="00446296" w:rsidDel="00446296">
            <w:rPr>
              <w:rStyle w:val="Hyperlink"/>
              <w:rFonts w:ascii="Poppins" w:hAnsi="Poppins"/>
              <w:noProof/>
              <w:sz w:val="20"/>
              <w:szCs w:val="20"/>
              <w:rPrChange w:id="598" w:author="ptdung" w:date="2023-11-30T18:24:00Z">
                <w:rPr>
                  <w:rStyle w:val="Hyperlink"/>
                  <w:noProof/>
                </w:rPr>
              </w:rPrChange>
            </w:rPr>
            <w:delText xml:space="preserve"> Supported development platform</w:delText>
          </w:r>
          <w:r w:rsidRPr="00116AAA" w:rsidDel="00446296">
            <w:rPr>
              <w:rFonts w:ascii="Poppins" w:hAnsi="Poppins"/>
              <w:noProof/>
              <w:webHidden/>
              <w:sz w:val="20"/>
              <w:szCs w:val="20"/>
              <w:rPrChange w:id="599" w:author="thuyhuynh" w:date="2023-05-08T11:25:00Z">
                <w:rPr>
                  <w:noProof/>
                  <w:webHidden/>
                </w:rPr>
              </w:rPrChange>
            </w:rPr>
            <w:tab/>
            <w:delText>6</w:delText>
          </w:r>
        </w:del>
      </w:ins>
    </w:p>
    <w:p w:rsidR="0001062A" w:rsidRPr="00116AAA" w:rsidDel="00446296" w:rsidRDefault="0001062A">
      <w:pPr>
        <w:pStyle w:val="TOC3"/>
        <w:tabs>
          <w:tab w:val="right" w:leader="dot" w:pos="9350"/>
        </w:tabs>
        <w:ind w:left="880"/>
        <w:rPr>
          <w:ins w:id="600" w:author="thuyhuynh" w:date="2022-03-30T17:12:00Z"/>
          <w:del w:id="601" w:author="ptdung" w:date="2023-11-30T18:24:00Z"/>
          <w:rFonts w:ascii="Poppins" w:hAnsi="Poppins" w:cstheme="minorBidi"/>
          <w:noProof/>
          <w:sz w:val="20"/>
          <w:szCs w:val="20"/>
          <w:lang w:eastAsia="ko-KR"/>
          <w:rPrChange w:id="602" w:author="thuyhuynh" w:date="2023-05-08T11:25:00Z">
            <w:rPr>
              <w:ins w:id="603" w:author="thuyhuynh" w:date="2022-03-30T17:12:00Z"/>
              <w:del w:id="604" w:author="ptdung" w:date="2023-11-30T18:24:00Z"/>
              <w:rFonts w:asciiTheme="minorHAnsi" w:hAnsiTheme="minorHAnsi" w:cstheme="minorBidi"/>
              <w:noProof/>
              <w:lang w:eastAsia="ko-KR"/>
            </w:rPr>
          </w:rPrChange>
        </w:rPr>
      </w:pPr>
      <w:ins w:id="605" w:author="thuyhuynh" w:date="2022-03-30T17:12:00Z">
        <w:del w:id="606" w:author="ptdung" w:date="2023-11-30T18:24:00Z">
          <w:r w:rsidRPr="00446296" w:rsidDel="00446296">
            <w:rPr>
              <w:rStyle w:val="Hyperlink"/>
              <w:rFonts w:ascii="Poppins" w:hAnsi="Poppins"/>
              <w:noProof/>
              <w:snapToGrid w:val="0"/>
              <w:w w:val="0"/>
              <w:sz w:val="20"/>
              <w:szCs w:val="20"/>
              <w:rPrChange w:id="607" w:author="ptdung" w:date="2023-11-30T18:24:00Z">
                <w:rPr>
                  <w:rStyle w:val="Hyperlink"/>
                  <w:noProof/>
                  <w:snapToGrid w:val="0"/>
                  <w:w w:val="0"/>
                </w:rPr>
              </w:rPrChange>
            </w:rPr>
            <w:delText>1.2.8.</w:delText>
          </w:r>
          <w:r w:rsidRPr="00446296" w:rsidDel="00446296">
            <w:rPr>
              <w:rStyle w:val="Hyperlink"/>
              <w:rFonts w:ascii="Poppins" w:hAnsi="Poppins"/>
              <w:noProof/>
              <w:sz w:val="20"/>
              <w:szCs w:val="20"/>
              <w:rPrChange w:id="608" w:author="ptdung" w:date="2023-11-30T18:24:00Z">
                <w:rPr>
                  <w:rStyle w:val="Hyperlink"/>
                  <w:noProof/>
                </w:rPr>
              </w:rPrChange>
            </w:rPr>
            <w:delText xml:space="preserve"> Host with no OS or unsupported</w:delText>
          </w:r>
          <w:r w:rsidRPr="00446296" w:rsidDel="00446296">
            <w:rPr>
              <w:rStyle w:val="Hyperlink"/>
              <w:rFonts w:ascii="Poppins" w:hAnsi="Poppins"/>
              <w:noProof/>
              <w:sz w:val="20"/>
              <w:szCs w:val="20"/>
              <w:lang w:eastAsia="ko-KR"/>
              <w:rPrChange w:id="609" w:author="ptdung" w:date="2023-11-30T18:24:00Z">
                <w:rPr>
                  <w:rStyle w:val="Hyperlink"/>
                  <w:noProof/>
                  <w:lang w:eastAsia="ko-KR"/>
                </w:rPr>
              </w:rPrChange>
            </w:rPr>
            <w:delText xml:space="preserve"> </w:delText>
          </w:r>
          <w:r w:rsidRPr="00446296" w:rsidDel="00446296">
            <w:rPr>
              <w:rStyle w:val="Hyperlink"/>
              <w:rFonts w:ascii="Poppins" w:hAnsi="Poppins"/>
              <w:noProof/>
              <w:sz w:val="20"/>
              <w:szCs w:val="20"/>
              <w:rPrChange w:id="610" w:author="ptdung" w:date="2023-11-30T18:24:00Z">
                <w:rPr>
                  <w:rStyle w:val="Hyperlink"/>
                  <w:noProof/>
                </w:rPr>
              </w:rPrChange>
            </w:rPr>
            <w:delText>OS</w:delText>
          </w:r>
          <w:r w:rsidRPr="00116AAA" w:rsidDel="00446296">
            <w:rPr>
              <w:rFonts w:ascii="Poppins" w:hAnsi="Poppins"/>
              <w:noProof/>
              <w:webHidden/>
              <w:sz w:val="20"/>
              <w:szCs w:val="20"/>
              <w:rPrChange w:id="611" w:author="thuyhuynh" w:date="2023-05-08T11:25:00Z">
                <w:rPr>
                  <w:noProof/>
                  <w:webHidden/>
                </w:rPr>
              </w:rPrChange>
            </w:rPr>
            <w:tab/>
            <w:delText>7</w:delText>
          </w:r>
        </w:del>
      </w:ins>
    </w:p>
    <w:p w:rsidR="0001062A" w:rsidRPr="00116AAA" w:rsidDel="00446296" w:rsidRDefault="0001062A">
      <w:pPr>
        <w:pStyle w:val="TOC3"/>
        <w:tabs>
          <w:tab w:val="right" w:leader="dot" w:pos="9350"/>
        </w:tabs>
        <w:ind w:left="880"/>
        <w:rPr>
          <w:ins w:id="612" w:author="thuyhuynh" w:date="2022-03-30T17:12:00Z"/>
          <w:del w:id="613" w:author="ptdung" w:date="2023-11-30T18:24:00Z"/>
          <w:rFonts w:ascii="Poppins" w:hAnsi="Poppins" w:cstheme="minorBidi"/>
          <w:noProof/>
          <w:sz w:val="20"/>
          <w:szCs w:val="20"/>
          <w:lang w:eastAsia="ko-KR"/>
          <w:rPrChange w:id="614" w:author="thuyhuynh" w:date="2023-05-08T11:25:00Z">
            <w:rPr>
              <w:ins w:id="615" w:author="thuyhuynh" w:date="2022-03-30T17:12:00Z"/>
              <w:del w:id="616" w:author="ptdung" w:date="2023-11-30T18:24:00Z"/>
              <w:rFonts w:asciiTheme="minorHAnsi" w:hAnsiTheme="minorHAnsi" w:cstheme="minorBidi"/>
              <w:noProof/>
              <w:lang w:eastAsia="ko-KR"/>
            </w:rPr>
          </w:rPrChange>
        </w:rPr>
      </w:pPr>
      <w:ins w:id="617" w:author="thuyhuynh" w:date="2022-03-30T17:12:00Z">
        <w:del w:id="618" w:author="ptdung" w:date="2023-11-30T18:24:00Z">
          <w:r w:rsidRPr="00446296" w:rsidDel="00446296">
            <w:rPr>
              <w:rStyle w:val="Hyperlink"/>
              <w:rFonts w:ascii="Poppins" w:hAnsi="Poppins"/>
              <w:noProof/>
              <w:snapToGrid w:val="0"/>
              <w:w w:val="0"/>
              <w:sz w:val="20"/>
              <w:szCs w:val="20"/>
              <w:rPrChange w:id="619" w:author="ptdung" w:date="2023-11-30T18:24:00Z">
                <w:rPr>
                  <w:rStyle w:val="Hyperlink"/>
                  <w:noProof/>
                  <w:snapToGrid w:val="0"/>
                  <w:w w:val="0"/>
                </w:rPr>
              </w:rPrChange>
            </w:rPr>
            <w:delText>1.2.9.</w:delText>
          </w:r>
          <w:r w:rsidRPr="00446296" w:rsidDel="00446296">
            <w:rPr>
              <w:rStyle w:val="Hyperlink"/>
              <w:rFonts w:ascii="Poppins" w:hAnsi="Poppins"/>
              <w:noProof/>
              <w:sz w:val="20"/>
              <w:szCs w:val="20"/>
              <w:rPrChange w:id="620" w:author="ptdung" w:date="2023-11-30T18:24:00Z">
                <w:rPr>
                  <w:rStyle w:val="Hyperlink"/>
                  <w:noProof/>
                </w:rPr>
              </w:rPrChange>
            </w:rPr>
            <w:delText xml:space="preserve"> Special note for Android platforms</w:delText>
          </w:r>
          <w:r w:rsidRPr="00116AAA" w:rsidDel="00446296">
            <w:rPr>
              <w:rFonts w:ascii="Poppins" w:hAnsi="Poppins"/>
              <w:noProof/>
              <w:webHidden/>
              <w:sz w:val="20"/>
              <w:szCs w:val="20"/>
              <w:rPrChange w:id="621" w:author="thuyhuynh" w:date="2023-05-08T11:25:00Z">
                <w:rPr>
                  <w:noProof/>
                  <w:webHidden/>
                </w:rPr>
              </w:rPrChange>
            </w:rPr>
            <w:tab/>
            <w:delText>7</w:delText>
          </w:r>
        </w:del>
      </w:ins>
    </w:p>
    <w:p w:rsidR="0001062A" w:rsidRPr="00116AAA" w:rsidDel="00446296" w:rsidRDefault="0001062A">
      <w:pPr>
        <w:pStyle w:val="TOC3"/>
        <w:tabs>
          <w:tab w:val="right" w:leader="dot" w:pos="9350"/>
        </w:tabs>
        <w:ind w:left="880"/>
        <w:rPr>
          <w:ins w:id="622" w:author="thuyhuynh" w:date="2022-03-30T17:12:00Z"/>
          <w:del w:id="623" w:author="ptdung" w:date="2023-11-30T18:24:00Z"/>
          <w:rFonts w:ascii="Poppins" w:hAnsi="Poppins" w:cstheme="minorBidi"/>
          <w:noProof/>
          <w:sz w:val="20"/>
          <w:szCs w:val="20"/>
          <w:lang w:eastAsia="ko-KR"/>
          <w:rPrChange w:id="624" w:author="thuyhuynh" w:date="2023-05-08T11:25:00Z">
            <w:rPr>
              <w:ins w:id="625" w:author="thuyhuynh" w:date="2022-03-30T17:12:00Z"/>
              <w:del w:id="626" w:author="ptdung" w:date="2023-11-30T18:24:00Z"/>
              <w:rFonts w:asciiTheme="minorHAnsi" w:hAnsiTheme="minorHAnsi" w:cstheme="minorBidi"/>
              <w:noProof/>
              <w:lang w:eastAsia="ko-KR"/>
            </w:rPr>
          </w:rPrChange>
        </w:rPr>
      </w:pPr>
      <w:ins w:id="627" w:author="thuyhuynh" w:date="2022-03-30T17:12:00Z">
        <w:del w:id="628" w:author="ptdung" w:date="2023-11-30T18:24:00Z">
          <w:r w:rsidRPr="00446296" w:rsidDel="00446296">
            <w:rPr>
              <w:rStyle w:val="Hyperlink"/>
              <w:rFonts w:ascii="Poppins" w:hAnsi="Poppins"/>
              <w:noProof/>
              <w:snapToGrid w:val="0"/>
              <w:w w:val="0"/>
              <w:sz w:val="20"/>
              <w:szCs w:val="20"/>
              <w:rPrChange w:id="629" w:author="ptdung" w:date="2023-11-30T18:24:00Z">
                <w:rPr>
                  <w:rStyle w:val="Hyperlink"/>
                  <w:noProof/>
                  <w:snapToGrid w:val="0"/>
                  <w:w w:val="0"/>
                </w:rPr>
              </w:rPrChange>
            </w:rPr>
            <w:delText>1.2.10.</w:delText>
          </w:r>
          <w:r w:rsidRPr="00446296" w:rsidDel="00446296">
            <w:rPr>
              <w:rStyle w:val="Hyperlink"/>
              <w:rFonts w:ascii="Poppins" w:hAnsi="Poppins"/>
              <w:noProof/>
              <w:sz w:val="20"/>
              <w:szCs w:val="20"/>
              <w:rPrChange w:id="630" w:author="ptdung" w:date="2023-11-30T18:24:00Z">
                <w:rPr>
                  <w:rStyle w:val="Hyperlink"/>
                  <w:noProof/>
                </w:rPr>
              </w:rPrChange>
            </w:rPr>
            <w:delText xml:space="preserve"> Endianness</w:delText>
          </w:r>
          <w:r w:rsidRPr="00116AAA" w:rsidDel="00446296">
            <w:rPr>
              <w:rFonts w:ascii="Poppins" w:hAnsi="Poppins"/>
              <w:noProof/>
              <w:webHidden/>
              <w:sz w:val="20"/>
              <w:szCs w:val="20"/>
              <w:rPrChange w:id="631" w:author="thuyhuynh" w:date="2023-05-08T11:25:00Z">
                <w:rPr>
                  <w:noProof/>
                  <w:webHidden/>
                </w:rPr>
              </w:rPrChange>
            </w:rPr>
            <w:tab/>
            <w:delText>7</w:delText>
          </w:r>
        </w:del>
      </w:ins>
    </w:p>
    <w:p w:rsidR="0001062A" w:rsidRPr="00116AAA" w:rsidDel="00446296" w:rsidRDefault="0001062A">
      <w:pPr>
        <w:pStyle w:val="TOC2"/>
        <w:tabs>
          <w:tab w:val="right" w:leader="dot" w:pos="9350"/>
        </w:tabs>
        <w:rPr>
          <w:ins w:id="632" w:author="thuyhuynh" w:date="2022-03-30T17:12:00Z"/>
          <w:del w:id="633" w:author="ptdung" w:date="2023-11-30T18:24:00Z"/>
          <w:rFonts w:ascii="Poppins" w:hAnsi="Poppins" w:cstheme="minorBidi"/>
          <w:noProof/>
          <w:sz w:val="20"/>
          <w:szCs w:val="20"/>
          <w:lang w:eastAsia="ko-KR"/>
          <w:rPrChange w:id="634" w:author="thuyhuynh" w:date="2023-05-08T11:25:00Z">
            <w:rPr>
              <w:ins w:id="635" w:author="thuyhuynh" w:date="2022-03-30T17:12:00Z"/>
              <w:del w:id="636" w:author="ptdung" w:date="2023-11-30T18:24:00Z"/>
              <w:rFonts w:asciiTheme="minorHAnsi" w:hAnsiTheme="minorHAnsi" w:cstheme="minorBidi"/>
              <w:noProof/>
              <w:lang w:eastAsia="ko-KR"/>
            </w:rPr>
          </w:rPrChange>
        </w:rPr>
      </w:pPr>
      <w:ins w:id="637" w:author="thuyhuynh" w:date="2022-03-30T17:12:00Z">
        <w:del w:id="638" w:author="ptdung" w:date="2023-11-30T18:24:00Z">
          <w:r w:rsidRPr="00446296" w:rsidDel="00446296">
            <w:rPr>
              <w:rStyle w:val="Hyperlink"/>
              <w:rFonts w:ascii="Poppins" w:hAnsi="Poppins"/>
              <w:noProof/>
              <w:sz w:val="20"/>
              <w:szCs w:val="20"/>
              <w:rPrChange w:id="639" w:author="ptdung" w:date="2023-11-30T18:24:00Z">
                <w:rPr>
                  <w:rStyle w:val="Hyperlink"/>
                  <w:noProof/>
                </w:rPr>
              </w:rPrChange>
            </w:rPr>
            <w:delText>1.3. Terms and Abbreviations</w:delText>
          </w:r>
          <w:r w:rsidRPr="00116AAA" w:rsidDel="00446296">
            <w:rPr>
              <w:rFonts w:ascii="Poppins" w:hAnsi="Poppins"/>
              <w:noProof/>
              <w:webHidden/>
              <w:sz w:val="20"/>
              <w:szCs w:val="20"/>
              <w:rPrChange w:id="640" w:author="thuyhuynh" w:date="2023-05-08T11:25:00Z">
                <w:rPr>
                  <w:noProof/>
                  <w:webHidden/>
                </w:rPr>
              </w:rPrChange>
            </w:rPr>
            <w:tab/>
            <w:delText>8</w:delText>
          </w:r>
        </w:del>
      </w:ins>
    </w:p>
    <w:p w:rsidR="0001062A" w:rsidRPr="00116AAA" w:rsidDel="00446296" w:rsidRDefault="0001062A">
      <w:pPr>
        <w:pStyle w:val="TOC1"/>
        <w:tabs>
          <w:tab w:val="right" w:leader="dot" w:pos="9350"/>
        </w:tabs>
        <w:rPr>
          <w:ins w:id="641" w:author="thuyhuynh" w:date="2022-03-30T17:12:00Z"/>
          <w:del w:id="642" w:author="ptdung" w:date="2023-11-30T18:24:00Z"/>
          <w:rFonts w:ascii="Poppins" w:hAnsi="Poppins" w:cstheme="minorBidi"/>
          <w:noProof/>
          <w:sz w:val="20"/>
          <w:szCs w:val="20"/>
          <w:lang w:eastAsia="ko-KR"/>
          <w:rPrChange w:id="643" w:author="thuyhuynh" w:date="2023-05-08T11:25:00Z">
            <w:rPr>
              <w:ins w:id="644" w:author="thuyhuynh" w:date="2022-03-30T17:12:00Z"/>
              <w:del w:id="645" w:author="ptdung" w:date="2023-11-30T18:24:00Z"/>
              <w:rFonts w:asciiTheme="minorHAnsi" w:hAnsiTheme="minorHAnsi" w:cstheme="minorBidi"/>
              <w:noProof/>
              <w:lang w:eastAsia="ko-KR"/>
            </w:rPr>
          </w:rPrChange>
        </w:rPr>
      </w:pPr>
      <w:ins w:id="646" w:author="thuyhuynh" w:date="2022-03-30T17:12:00Z">
        <w:del w:id="647" w:author="ptdung" w:date="2023-11-30T18:24:00Z">
          <w:r w:rsidRPr="00446296" w:rsidDel="00446296">
            <w:rPr>
              <w:rStyle w:val="Hyperlink"/>
              <w:rFonts w:ascii="Poppins" w:hAnsi="Poppins"/>
              <w:noProof/>
              <w:sz w:val="20"/>
              <w:szCs w:val="20"/>
              <w:rPrChange w:id="648" w:author="ptdung" w:date="2023-11-30T18:24:00Z">
                <w:rPr>
                  <w:rStyle w:val="Hyperlink"/>
                  <w:noProof/>
                </w:rPr>
              </w:rPrChange>
            </w:rPr>
            <w:delText>2. Software Installation</w:delText>
          </w:r>
          <w:r w:rsidRPr="00116AAA" w:rsidDel="00446296">
            <w:rPr>
              <w:rFonts w:ascii="Poppins" w:hAnsi="Poppins"/>
              <w:noProof/>
              <w:webHidden/>
              <w:sz w:val="20"/>
              <w:szCs w:val="20"/>
              <w:rPrChange w:id="649" w:author="thuyhuynh" w:date="2023-05-08T11:25:00Z">
                <w:rPr>
                  <w:noProof/>
                  <w:webHidden/>
                </w:rPr>
              </w:rPrChange>
            </w:rPr>
            <w:tab/>
            <w:delText>10</w:delText>
          </w:r>
        </w:del>
      </w:ins>
    </w:p>
    <w:p w:rsidR="0001062A" w:rsidRPr="00116AAA" w:rsidDel="00446296" w:rsidRDefault="0001062A">
      <w:pPr>
        <w:pStyle w:val="TOC2"/>
        <w:tabs>
          <w:tab w:val="right" w:leader="dot" w:pos="9350"/>
        </w:tabs>
        <w:rPr>
          <w:ins w:id="650" w:author="thuyhuynh" w:date="2022-03-30T17:12:00Z"/>
          <w:del w:id="651" w:author="ptdung" w:date="2023-11-30T18:24:00Z"/>
          <w:rFonts w:ascii="Poppins" w:hAnsi="Poppins" w:cstheme="minorBidi"/>
          <w:noProof/>
          <w:sz w:val="20"/>
          <w:szCs w:val="20"/>
          <w:lang w:eastAsia="ko-KR"/>
          <w:rPrChange w:id="652" w:author="thuyhuynh" w:date="2023-05-08T11:25:00Z">
            <w:rPr>
              <w:ins w:id="653" w:author="thuyhuynh" w:date="2022-03-30T17:12:00Z"/>
              <w:del w:id="654" w:author="ptdung" w:date="2023-11-30T18:24:00Z"/>
              <w:rFonts w:asciiTheme="minorHAnsi" w:hAnsiTheme="minorHAnsi" w:cstheme="minorBidi"/>
              <w:noProof/>
              <w:lang w:eastAsia="ko-KR"/>
            </w:rPr>
          </w:rPrChange>
        </w:rPr>
      </w:pPr>
      <w:ins w:id="655" w:author="thuyhuynh" w:date="2022-03-30T17:12:00Z">
        <w:del w:id="656" w:author="ptdung" w:date="2023-11-30T18:24:00Z">
          <w:r w:rsidRPr="00446296" w:rsidDel="00446296">
            <w:rPr>
              <w:rStyle w:val="Hyperlink"/>
              <w:rFonts w:ascii="Poppins" w:hAnsi="Poppins"/>
              <w:noProof/>
              <w:sz w:val="20"/>
              <w:szCs w:val="20"/>
              <w:rPrChange w:id="657" w:author="ptdung" w:date="2023-11-30T18:24:00Z">
                <w:rPr>
                  <w:rStyle w:val="Hyperlink"/>
                  <w:noProof/>
                </w:rPr>
              </w:rPrChange>
            </w:rPr>
            <w:delText>2.1. SDK IriSentinel Installation</w:delText>
          </w:r>
          <w:r w:rsidRPr="00116AAA" w:rsidDel="00446296">
            <w:rPr>
              <w:rFonts w:ascii="Poppins" w:hAnsi="Poppins"/>
              <w:noProof/>
              <w:webHidden/>
              <w:sz w:val="20"/>
              <w:szCs w:val="20"/>
              <w:rPrChange w:id="658" w:author="thuyhuynh" w:date="2023-05-08T11:25:00Z">
                <w:rPr>
                  <w:noProof/>
                  <w:webHidden/>
                </w:rPr>
              </w:rPrChange>
            </w:rPr>
            <w:tab/>
            <w:delText>10</w:delText>
          </w:r>
        </w:del>
      </w:ins>
    </w:p>
    <w:p w:rsidR="0001062A" w:rsidRPr="00116AAA" w:rsidDel="00446296" w:rsidRDefault="0001062A">
      <w:pPr>
        <w:pStyle w:val="TOC3"/>
        <w:tabs>
          <w:tab w:val="right" w:leader="dot" w:pos="9350"/>
        </w:tabs>
        <w:ind w:left="880"/>
        <w:rPr>
          <w:ins w:id="659" w:author="thuyhuynh" w:date="2022-03-30T17:12:00Z"/>
          <w:del w:id="660" w:author="ptdung" w:date="2023-11-30T18:24:00Z"/>
          <w:rFonts w:ascii="Poppins" w:hAnsi="Poppins" w:cstheme="minorBidi"/>
          <w:noProof/>
          <w:sz w:val="20"/>
          <w:szCs w:val="20"/>
          <w:lang w:eastAsia="ko-KR"/>
          <w:rPrChange w:id="661" w:author="thuyhuynh" w:date="2023-05-08T11:25:00Z">
            <w:rPr>
              <w:ins w:id="662" w:author="thuyhuynh" w:date="2022-03-30T17:12:00Z"/>
              <w:del w:id="663" w:author="ptdung" w:date="2023-11-30T18:24:00Z"/>
              <w:rFonts w:asciiTheme="minorHAnsi" w:hAnsiTheme="minorHAnsi" w:cstheme="minorBidi"/>
              <w:noProof/>
              <w:lang w:eastAsia="ko-KR"/>
            </w:rPr>
          </w:rPrChange>
        </w:rPr>
      </w:pPr>
      <w:ins w:id="664" w:author="thuyhuynh" w:date="2022-03-30T17:12:00Z">
        <w:del w:id="665" w:author="ptdung" w:date="2023-11-30T18:24:00Z">
          <w:r w:rsidRPr="00446296" w:rsidDel="00446296">
            <w:rPr>
              <w:rStyle w:val="Hyperlink"/>
              <w:rFonts w:ascii="Poppins" w:hAnsi="Poppins"/>
              <w:noProof/>
              <w:snapToGrid w:val="0"/>
              <w:w w:val="0"/>
              <w:sz w:val="20"/>
              <w:szCs w:val="20"/>
              <w:lang w:eastAsia="ko-KR"/>
              <w:rPrChange w:id="666" w:author="ptdung" w:date="2023-11-30T18:24:00Z">
                <w:rPr>
                  <w:rStyle w:val="Hyperlink"/>
                  <w:noProof/>
                  <w:snapToGrid w:val="0"/>
                  <w:w w:val="0"/>
                  <w:lang w:eastAsia="ko-KR"/>
                </w:rPr>
              </w:rPrChange>
            </w:rPr>
            <w:delText>2.1.1.</w:delText>
          </w:r>
          <w:r w:rsidRPr="00446296" w:rsidDel="00446296">
            <w:rPr>
              <w:rStyle w:val="Hyperlink"/>
              <w:rFonts w:ascii="Poppins" w:hAnsi="Poppins"/>
              <w:noProof/>
              <w:sz w:val="20"/>
              <w:szCs w:val="20"/>
              <w:lang w:eastAsia="ko-KR"/>
              <w:rPrChange w:id="667" w:author="ptdung" w:date="2023-11-30T18:24:00Z">
                <w:rPr>
                  <w:rStyle w:val="Hyperlink"/>
                  <w:noProof/>
                  <w:lang w:eastAsia="ko-KR"/>
                </w:rPr>
              </w:rPrChange>
            </w:rPr>
            <w:delText xml:space="preserve"> C/C++</w:delText>
          </w:r>
          <w:r w:rsidRPr="00116AAA" w:rsidDel="00446296">
            <w:rPr>
              <w:rFonts w:ascii="Poppins" w:hAnsi="Poppins"/>
              <w:noProof/>
              <w:webHidden/>
              <w:sz w:val="20"/>
              <w:szCs w:val="20"/>
              <w:rPrChange w:id="668" w:author="thuyhuynh" w:date="2023-05-08T11:25:00Z">
                <w:rPr>
                  <w:noProof/>
                  <w:webHidden/>
                </w:rPr>
              </w:rPrChange>
            </w:rPr>
            <w:tab/>
            <w:delText>10</w:delText>
          </w:r>
        </w:del>
      </w:ins>
    </w:p>
    <w:p w:rsidR="0001062A" w:rsidRPr="00116AAA" w:rsidDel="00446296" w:rsidRDefault="0001062A">
      <w:pPr>
        <w:pStyle w:val="TOC2"/>
        <w:tabs>
          <w:tab w:val="right" w:leader="dot" w:pos="9350"/>
        </w:tabs>
        <w:rPr>
          <w:ins w:id="669" w:author="thuyhuynh" w:date="2022-03-30T17:12:00Z"/>
          <w:del w:id="670" w:author="ptdung" w:date="2023-11-30T18:24:00Z"/>
          <w:rFonts w:ascii="Poppins" w:hAnsi="Poppins" w:cstheme="minorBidi"/>
          <w:noProof/>
          <w:sz w:val="20"/>
          <w:szCs w:val="20"/>
          <w:lang w:eastAsia="ko-KR"/>
          <w:rPrChange w:id="671" w:author="thuyhuynh" w:date="2023-05-08T11:25:00Z">
            <w:rPr>
              <w:ins w:id="672" w:author="thuyhuynh" w:date="2022-03-30T17:12:00Z"/>
              <w:del w:id="673" w:author="ptdung" w:date="2023-11-30T18:24:00Z"/>
              <w:rFonts w:asciiTheme="minorHAnsi" w:hAnsiTheme="minorHAnsi" w:cstheme="minorBidi"/>
              <w:noProof/>
              <w:lang w:eastAsia="ko-KR"/>
            </w:rPr>
          </w:rPrChange>
        </w:rPr>
      </w:pPr>
      <w:ins w:id="674" w:author="thuyhuynh" w:date="2022-03-30T17:12:00Z">
        <w:del w:id="675" w:author="ptdung" w:date="2023-11-30T18:24:00Z">
          <w:r w:rsidRPr="00446296" w:rsidDel="00446296">
            <w:rPr>
              <w:rStyle w:val="Hyperlink"/>
              <w:rFonts w:ascii="Poppins" w:hAnsi="Poppins"/>
              <w:noProof/>
              <w:sz w:val="20"/>
              <w:szCs w:val="20"/>
              <w:rPrChange w:id="676" w:author="ptdung" w:date="2023-11-30T18:24:00Z">
                <w:rPr>
                  <w:rStyle w:val="Hyperlink"/>
                  <w:noProof/>
                </w:rPr>
              </w:rPrChange>
            </w:rPr>
            <w:delText>2.2. Device Driver Installation</w:delText>
          </w:r>
          <w:r w:rsidRPr="00116AAA" w:rsidDel="00446296">
            <w:rPr>
              <w:rFonts w:ascii="Poppins" w:hAnsi="Poppins"/>
              <w:noProof/>
              <w:webHidden/>
              <w:sz w:val="20"/>
              <w:szCs w:val="20"/>
              <w:rPrChange w:id="677" w:author="thuyhuynh" w:date="2023-05-08T11:25:00Z">
                <w:rPr>
                  <w:noProof/>
                  <w:webHidden/>
                </w:rPr>
              </w:rPrChange>
            </w:rPr>
            <w:tab/>
            <w:delText>13</w:delText>
          </w:r>
        </w:del>
      </w:ins>
    </w:p>
    <w:p w:rsidR="0001062A" w:rsidRPr="00116AAA" w:rsidDel="00446296" w:rsidRDefault="0001062A">
      <w:pPr>
        <w:pStyle w:val="TOC3"/>
        <w:tabs>
          <w:tab w:val="right" w:leader="dot" w:pos="9350"/>
        </w:tabs>
        <w:ind w:left="880"/>
        <w:rPr>
          <w:ins w:id="678" w:author="thuyhuynh" w:date="2022-03-30T17:12:00Z"/>
          <w:del w:id="679" w:author="ptdung" w:date="2023-11-30T18:24:00Z"/>
          <w:rFonts w:ascii="Poppins" w:hAnsi="Poppins" w:cstheme="minorBidi"/>
          <w:noProof/>
          <w:sz w:val="20"/>
          <w:szCs w:val="20"/>
          <w:lang w:eastAsia="ko-KR"/>
          <w:rPrChange w:id="680" w:author="thuyhuynh" w:date="2023-05-08T11:25:00Z">
            <w:rPr>
              <w:ins w:id="681" w:author="thuyhuynh" w:date="2022-03-30T17:12:00Z"/>
              <w:del w:id="682" w:author="ptdung" w:date="2023-11-30T18:24:00Z"/>
              <w:rFonts w:asciiTheme="minorHAnsi" w:hAnsiTheme="minorHAnsi" w:cstheme="minorBidi"/>
              <w:noProof/>
              <w:lang w:eastAsia="ko-KR"/>
            </w:rPr>
          </w:rPrChange>
        </w:rPr>
      </w:pPr>
      <w:ins w:id="683" w:author="thuyhuynh" w:date="2022-03-30T17:12:00Z">
        <w:del w:id="684" w:author="ptdung" w:date="2023-11-30T18:24:00Z">
          <w:r w:rsidRPr="00446296" w:rsidDel="00446296">
            <w:rPr>
              <w:rStyle w:val="Hyperlink"/>
              <w:rFonts w:ascii="Poppins" w:hAnsi="Poppins"/>
              <w:noProof/>
              <w:snapToGrid w:val="0"/>
              <w:w w:val="0"/>
              <w:sz w:val="20"/>
              <w:szCs w:val="20"/>
              <w:lang w:eastAsia="ko-KR"/>
              <w:rPrChange w:id="685" w:author="ptdung" w:date="2023-11-30T18:24:00Z">
                <w:rPr>
                  <w:rStyle w:val="Hyperlink"/>
                  <w:noProof/>
                  <w:snapToGrid w:val="0"/>
                  <w:w w:val="0"/>
                  <w:lang w:eastAsia="ko-KR"/>
                </w:rPr>
              </w:rPrChange>
            </w:rPr>
            <w:delText>2.2.1.</w:delText>
          </w:r>
          <w:r w:rsidRPr="00446296" w:rsidDel="00446296">
            <w:rPr>
              <w:rStyle w:val="Hyperlink"/>
              <w:rFonts w:ascii="Poppins" w:eastAsia="Batang" w:hAnsi="Poppins"/>
              <w:noProof/>
              <w:sz w:val="20"/>
              <w:szCs w:val="20"/>
              <w:lang w:eastAsia="ko-KR"/>
              <w:rPrChange w:id="686" w:author="ptdung" w:date="2023-11-30T18:24:00Z">
                <w:rPr>
                  <w:rStyle w:val="Hyperlink"/>
                  <w:rFonts w:eastAsia="Batang"/>
                  <w:noProof/>
                  <w:lang w:eastAsia="ko-KR"/>
                </w:rPr>
              </w:rPrChange>
            </w:rPr>
            <w:delText xml:space="preserve"> MS Windows 10</w:delText>
          </w:r>
          <w:r w:rsidRPr="00116AAA" w:rsidDel="00446296">
            <w:rPr>
              <w:rFonts w:ascii="Poppins" w:hAnsi="Poppins"/>
              <w:noProof/>
              <w:webHidden/>
              <w:sz w:val="20"/>
              <w:szCs w:val="20"/>
              <w:rPrChange w:id="687" w:author="thuyhuynh" w:date="2023-05-08T11:25:00Z">
                <w:rPr>
                  <w:noProof/>
                  <w:webHidden/>
                </w:rPr>
              </w:rPrChange>
            </w:rPr>
            <w:tab/>
            <w:delText>13</w:delText>
          </w:r>
        </w:del>
      </w:ins>
    </w:p>
    <w:p w:rsidR="0001062A" w:rsidRPr="00116AAA" w:rsidDel="00446296" w:rsidRDefault="0001062A">
      <w:pPr>
        <w:pStyle w:val="TOC3"/>
        <w:tabs>
          <w:tab w:val="right" w:leader="dot" w:pos="9350"/>
        </w:tabs>
        <w:ind w:left="880"/>
        <w:rPr>
          <w:ins w:id="688" w:author="thuyhuynh" w:date="2022-03-30T17:12:00Z"/>
          <w:del w:id="689" w:author="ptdung" w:date="2023-11-30T18:24:00Z"/>
          <w:rFonts w:ascii="Poppins" w:hAnsi="Poppins" w:cstheme="minorBidi"/>
          <w:noProof/>
          <w:sz w:val="20"/>
          <w:szCs w:val="20"/>
          <w:lang w:eastAsia="ko-KR"/>
          <w:rPrChange w:id="690" w:author="thuyhuynh" w:date="2023-05-08T11:25:00Z">
            <w:rPr>
              <w:ins w:id="691" w:author="thuyhuynh" w:date="2022-03-30T17:12:00Z"/>
              <w:del w:id="692" w:author="ptdung" w:date="2023-11-30T18:24:00Z"/>
              <w:rFonts w:asciiTheme="minorHAnsi" w:hAnsiTheme="minorHAnsi" w:cstheme="minorBidi"/>
              <w:noProof/>
              <w:lang w:eastAsia="ko-KR"/>
            </w:rPr>
          </w:rPrChange>
        </w:rPr>
      </w:pPr>
      <w:ins w:id="693" w:author="thuyhuynh" w:date="2022-03-30T17:12:00Z">
        <w:del w:id="694" w:author="ptdung" w:date="2023-11-30T18:24:00Z">
          <w:r w:rsidRPr="00446296" w:rsidDel="00446296">
            <w:rPr>
              <w:rStyle w:val="Hyperlink"/>
              <w:rFonts w:ascii="Poppins" w:hAnsi="Poppins"/>
              <w:noProof/>
              <w:snapToGrid w:val="0"/>
              <w:w w:val="0"/>
              <w:sz w:val="20"/>
              <w:szCs w:val="20"/>
              <w:lang w:eastAsia="ko-KR"/>
              <w:rPrChange w:id="695" w:author="ptdung" w:date="2023-11-30T18:24:00Z">
                <w:rPr>
                  <w:rStyle w:val="Hyperlink"/>
                  <w:noProof/>
                  <w:snapToGrid w:val="0"/>
                  <w:w w:val="0"/>
                  <w:lang w:eastAsia="ko-KR"/>
                </w:rPr>
              </w:rPrChange>
            </w:rPr>
            <w:delText>2.2.2.</w:delText>
          </w:r>
          <w:r w:rsidRPr="00446296" w:rsidDel="00446296">
            <w:rPr>
              <w:rStyle w:val="Hyperlink"/>
              <w:rFonts w:ascii="Poppins" w:hAnsi="Poppins"/>
              <w:noProof/>
              <w:sz w:val="20"/>
              <w:szCs w:val="20"/>
              <w:lang w:eastAsia="ko-KR"/>
              <w:rPrChange w:id="696" w:author="ptdung" w:date="2023-11-30T18:24:00Z">
                <w:rPr>
                  <w:rStyle w:val="Hyperlink"/>
                  <w:noProof/>
                  <w:lang w:eastAsia="ko-KR"/>
                </w:rPr>
              </w:rPrChange>
            </w:rPr>
            <w:delText xml:space="preserve"> Linux</w:delText>
          </w:r>
          <w:r w:rsidRPr="00116AAA" w:rsidDel="00446296">
            <w:rPr>
              <w:rFonts w:ascii="Poppins" w:hAnsi="Poppins"/>
              <w:noProof/>
              <w:webHidden/>
              <w:sz w:val="20"/>
              <w:szCs w:val="20"/>
              <w:rPrChange w:id="697" w:author="thuyhuynh" w:date="2023-05-08T11:25:00Z">
                <w:rPr>
                  <w:noProof/>
                  <w:webHidden/>
                </w:rPr>
              </w:rPrChange>
            </w:rPr>
            <w:tab/>
            <w:delText>13</w:delText>
          </w:r>
        </w:del>
      </w:ins>
    </w:p>
    <w:p w:rsidR="0001062A" w:rsidRPr="00116AAA" w:rsidDel="00446296" w:rsidRDefault="0001062A">
      <w:pPr>
        <w:pStyle w:val="TOC3"/>
        <w:tabs>
          <w:tab w:val="right" w:leader="dot" w:pos="9350"/>
        </w:tabs>
        <w:ind w:left="880"/>
        <w:rPr>
          <w:ins w:id="698" w:author="thuyhuynh" w:date="2022-03-30T17:12:00Z"/>
          <w:del w:id="699" w:author="ptdung" w:date="2023-11-30T18:24:00Z"/>
          <w:rFonts w:ascii="Poppins" w:hAnsi="Poppins" w:cstheme="minorBidi"/>
          <w:noProof/>
          <w:sz w:val="20"/>
          <w:szCs w:val="20"/>
          <w:lang w:eastAsia="ko-KR"/>
          <w:rPrChange w:id="700" w:author="thuyhuynh" w:date="2023-05-08T11:25:00Z">
            <w:rPr>
              <w:ins w:id="701" w:author="thuyhuynh" w:date="2022-03-30T17:12:00Z"/>
              <w:del w:id="702" w:author="ptdung" w:date="2023-11-30T18:24:00Z"/>
              <w:rFonts w:asciiTheme="minorHAnsi" w:hAnsiTheme="minorHAnsi" w:cstheme="minorBidi"/>
              <w:noProof/>
              <w:lang w:eastAsia="ko-KR"/>
            </w:rPr>
          </w:rPrChange>
        </w:rPr>
      </w:pPr>
      <w:ins w:id="703" w:author="thuyhuynh" w:date="2022-03-30T17:12:00Z">
        <w:del w:id="704" w:author="ptdung" w:date="2023-11-30T18:24:00Z">
          <w:r w:rsidRPr="00446296" w:rsidDel="00446296">
            <w:rPr>
              <w:rStyle w:val="Hyperlink"/>
              <w:rFonts w:ascii="Poppins" w:hAnsi="Poppins"/>
              <w:noProof/>
              <w:snapToGrid w:val="0"/>
              <w:w w:val="0"/>
              <w:sz w:val="20"/>
              <w:szCs w:val="20"/>
              <w:lang w:eastAsia="ko-KR"/>
              <w:rPrChange w:id="705" w:author="ptdung" w:date="2023-11-30T18:24:00Z">
                <w:rPr>
                  <w:rStyle w:val="Hyperlink"/>
                  <w:noProof/>
                  <w:snapToGrid w:val="0"/>
                  <w:w w:val="0"/>
                  <w:lang w:eastAsia="ko-KR"/>
                </w:rPr>
              </w:rPrChange>
            </w:rPr>
            <w:delText>2.2.3.</w:delText>
          </w:r>
          <w:r w:rsidRPr="00446296" w:rsidDel="00446296">
            <w:rPr>
              <w:rStyle w:val="Hyperlink"/>
              <w:rFonts w:ascii="Poppins" w:hAnsi="Poppins"/>
              <w:noProof/>
              <w:sz w:val="20"/>
              <w:szCs w:val="20"/>
              <w:lang w:eastAsia="ko-KR"/>
              <w:rPrChange w:id="706" w:author="ptdung" w:date="2023-11-30T18:24:00Z">
                <w:rPr>
                  <w:rStyle w:val="Hyperlink"/>
                  <w:noProof/>
                  <w:lang w:eastAsia="ko-KR"/>
                </w:rPr>
              </w:rPrChange>
            </w:rPr>
            <w:delText xml:space="preserve"> Android</w:delText>
          </w:r>
          <w:r w:rsidRPr="00116AAA" w:rsidDel="00446296">
            <w:rPr>
              <w:rFonts w:ascii="Poppins" w:hAnsi="Poppins"/>
              <w:noProof/>
              <w:webHidden/>
              <w:sz w:val="20"/>
              <w:szCs w:val="20"/>
              <w:rPrChange w:id="707" w:author="thuyhuynh" w:date="2023-05-08T11:25:00Z">
                <w:rPr>
                  <w:noProof/>
                  <w:webHidden/>
                </w:rPr>
              </w:rPrChange>
            </w:rPr>
            <w:tab/>
            <w:delText>14</w:delText>
          </w:r>
        </w:del>
      </w:ins>
    </w:p>
    <w:p w:rsidR="0001062A" w:rsidRPr="00116AAA" w:rsidDel="00446296" w:rsidRDefault="0001062A">
      <w:pPr>
        <w:pStyle w:val="TOC1"/>
        <w:tabs>
          <w:tab w:val="right" w:leader="dot" w:pos="9350"/>
        </w:tabs>
        <w:rPr>
          <w:ins w:id="708" w:author="thuyhuynh" w:date="2022-03-30T17:12:00Z"/>
          <w:del w:id="709" w:author="ptdung" w:date="2023-11-30T18:24:00Z"/>
          <w:rFonts w:ascii="Poppins" w:hAnsi="Poppins" w:cstheme="minorBidi"/>
          <w:noProof/>
          <w:sz w:val="20"/>
          <w:szCs w:val="20"/>
          <w:lang w:eastAsia="ko-KR"/>
          <w:rPrChange w:id="710" w:author="thuyhuynh" w:date="2023-05-08T11:25:00Z">
            <w:rPr>
              <w:ins w:id="711" w:author="thuyhuynh" w:date="2022-03-30T17:12:00Z"/>
              <w:del w:id="712" w:author="ptdung" w:date="2023-11-30T18:24:00Z"/>
              <w:rFonts w:asciiTheme="minorHAnsi" w:hAnsiTheme="minorHAnsi" w:cstheme="minorBidi"/>
              <w:noProof/>
              <w:lang w:eastAsia="ko-KR"/>
            </w:rPr>
          </w:rPrChange>
        </w:rPr>
      </w:pPr>
      <w:ins w:id="713" w:author="thuyhuynh" w:date="2022-03-30T17:12:00Z">
        <w:del w:id="714" w:author="ptdung" w:date="2023-11-30T18:24:00Z">
          <w:r w:rsidRPr="00446296" w:rsidDel="00446296">
            <w:rPr>
              <w:rStyle w:val="Hyperlink"/>
              <w:rFonts w:ascii="Poppins" w:hAnsi="Poppins"/>
              <w:noProof/>
              <w:sz w:val="20"/>
              <w:szCs w:val="20"/>
              <w:rPrChange w:id="715" w:author="ptdung" w:date="2023-11-30T18:24:00Z">
                <w:rPr>
                  <w:rStyle w:val="Hyperlink"/>
                  <w:noProof/>
                </w:rPr>
              </w:rPrChange>
            </w:rPr>
            <w:delText>3. Software Specification</w:delText>
          </w:r>
          <w:r w:rsidRPr="00116AAA" w:rsidDel="00446296">
            <w:rPr>
              <w:rFonts w:ascii="Poppins" w:hAnsi="Poppins"/>
              <w:noProof/>
              <w:webHidden/>
              <w:sz w:val="20"/>
              <w:szCs w:val="20"/>
              <w:rPrChange w:id="716" w:author="thuyhuynh" w:date="2023-05-08T11:25:00Z">
                <w:rPr>
                  <w:noProof/>
                  <w:webHidden/>
                </w:rPr>
              </w:rPrChange>
            </w:rPr>
            <w:tab/>
            <w:delText>14</w:delText>
          </w:r>
        </w:del>
      </w:ins>
    </w:p>
    <w:p w:rsidR="0001062A" w:rsidRPr="00116AAA" w:rsidDel="00446296" w:rsidRDefault="0001062A">
      <w:pPr>
        <w:pStyle w:val="TOC2"/>
        <w:tabs>
          <w:tab w:val="right" w:leader="dot" w:pos="9350"/>
        </w:tabs>
        <w:rPr>
          <w:ins w:id="717" w:author="thuyhuynh" w:date="2022-03-30T17:12:00Z"/>
          <w:del w:id="718" w:author="ptdung" w:date="2023-11-30T18:24:00Z"/>
          <w:rFonts w:ascii="Poppins" w:hAnsi="Poppins" w:cstheme="minorBidi"/>
          <w:noProof/>
          <w:sz w:val="20"/>
          <w:szCs w:val="20"/>
          <w:lang w:eastAsia="ko-KR"/>
          <w:rPrChange w:id="719" w:author="thuyhuynh" w:date="2023-05-08T11:25:00Z">
            <w:rPr>
              <w:ins w:id="720" w:author="thuyhuynh" w:date="2022-03-30T17:12:00Z"/>
              <w:del w:id="721" w:author="ptdung" w:date="2023-11-30T18:24:00Z"/>
              <w:rFonts w:asciiTheme="minorHAnsi" w:hAnsiTheme="minorHAnsi" w:cstheme="minorBidi"/>
              <w:noProof/>
              <w:lang w:eastAsia="ko-KR"/>
            </w:rPr>
          </w:rPrChange>
        </w:rPr>
      </w:pPr>
      <w:ins w:id="722" w:author="thuyhuynh" w:date="2022-03-30T17:12:00Z">
        <w:del w:id="723" w:author="ptdung" w:date="2023-11-30T18:24:00Z">
          <w:r w:rsidRPr="00446296" w:rsidDel="00446296">
            <w:rPr>
              <w:rStyle w:val="Hyperlink"/>
              <w:rFonts w:ascii="Poppins" w:hAnsi="Poppins"/>
              <w:noProof/>
              <w:sz w:val="20"/>
              <w:szCs w:val="20"/>
              <w:rPrChange w:id="724" w:author="ptdung" w:date="2023-11-30T18:24:00Z">
                <w:rPr>
                  <w:rStyle w:val="Hyperlink"/>
                  <w:noProof/>
                </w:rPr>
              </w:rPrChange>
            </w:rPr>
            <w:delText>3.1. Library Description</w:delText>
          </w:r>
          <w:r w:rsidRPr="00116AAA" w:rsidDel="00446296">
            <w:rPr>
              <w:rFonts w:ascii="Poppins" w:hAnsi="Poppins"/>
              <w:noProof/>
              <w:webHidden/>
              <w:sz w:val="20"/>
              <w:szCs w:val="20"/>
              <w:rPrChange w:id="725" w:author="thuyhuynh" w:date="2023-05-08T11:25:00Z">
                <w:rPr>
                  <w:noProof/>
                  <w:webHidden/>
                </w:rPr>
              </w:rPrChange>
            </w:rPr>
            <w:tab/>
            <w:delText>14</w:delText>
          </w:r>
        </w:del>
      </w:ins>
    </w:p>
    <w:p w:rsidR="0001062A" w:rsidRPr="00116AAA" w:rsidDel="00446296" w:rsidRDefault="0001062A">
      <w:pPr>
        <w:pStyle w:val="TOC3"/>
        <w:tabs>
          <w:tab w:val="right" w:leader="dot" w:pos="9350"/>
        </w:tabs>
        <w:ind w:left="880"/>
        <w:rPr>
          <w:ins w:id="726" w:author="thuyhuynh" w:date="2022-03-30T17:12:00Z"/>
          <w:del w:id="727" w:author="ptdung" w:date="2023-11-30T18:24:00Z"/>
          <w:rFonts w:ascii="Poppins" w:hAnsi="Poppins" w:cstheme="minorBidi"/>
          <w:noProof/>
          <w:sz w:val="20"/>
          <w:szCs w:val="20"/>
          <w:lang w:eastAsia="ko-KR"/>
          <w:rPrChange w:id="728" w:author="thuyhuynh" w:date="2023-05-08T11:25:00Z">
            <w:rPr>
              <w:ins w:id="729" w:author="thuyhuynh" w:date="2022-03-30T17:12:00Z"/>
              <w:del w:id="730" w:author="ptdung" w:date="2023-11-30T18:24:00Z"/>
              <w:rFonts w:asciiTheme="minorHAnsi" w:hAnsiTheme="minorHAnsi" w:cstheme="minorBidi"/>
              <w:noProof/>
              <w:lang w:eastAsia="ko-KR"/>
            </w:rPr>
          </w:rPrChange>
        </w:rPr>
      </w:pPr>
      <w:ins w:id="731" w:author="thuyhuynh" w:date="2022-03-30T17:12:00Z">
        <w:del w:id="732" w:author="ptdung" w:date="2023-11-30T18:24:00Z">
          <w:r w:rsidRPr="00446296" w:rsidDel="00446296">
            <w:rPr>
              <w:rStyle w:val="Hyperlink"/>
              <w:rFonts w:ascii="Poppins" w:hAnsi="Poppins"/>
              <w:noProof/>
              <w:snapToGrid w:val="0"/>
              <w:w w:val="0"/>
              <w:sz w:val="20"/>
              <w:szCs w:val="20"/>
              <w:lang w:eastAsia="ko-KR"/>
              <w:rPrChange w:id="733" w:author="ptdung" w:date="2023-11-30T18:24:00Z">
                <w:rPr>
                  <w:rStyle w:val="Hyperlink"/>
                  <w:noProof/>
                  <w:snapToGrid w:val="0"/>
                  <w:w w:val="0"/>
                  <w:lang w:eastAsia="ko-KR"/>
                </w:rPr>
              </w:rPrChange>
            </w:rPr>
            <w:delText>3.1.1.</w:delText>
          </w:r>
          <w:r w:rsidRPr="00446296" w:rsidDel="00446296">
            <w:rPr>
              <w:rStyle w:val="Hyperlink"/>
              <w:rFonts w:ascii="Poppins" w:hAnsi="Poppins"/>
              <w:noProof/>
              <w:sz w:val="20"/>
              <w:szCs w:val="20"/>
              <w:lang w:eastAsia="ko-KR"/>
              <w:rPrChange w:id="734" w:author="ptdung" w:date="2023-11-30T18:24:00Z">
                <w:rPr>
                  <w:rStyle w:val="Hyperlink"/>
                  <w:noProof/>
                  <w:lang w:eastAsia="ko-KR"/>
                </w:rPr>
              </w:rPrChange>
            </w:rPr>
            <w:delText xml:space="preserve"> C/C++</w:delText>
          </w:r>
          <w:r w:rsidRPr="00116AAA" w:rsidDel="00446296">
            <w:rPr>
              <w:rFonts w:ascii="Poppins" w:hAnsi="Poppins"/>
              <w:noProof/>
              <w:webHidden/>
              <w:sz w:val="20"/>
              <w:szCs w:val="20"/>
              <w:rPrChange w:id="735" w:author="thuyhuynh" w:date="2023-05-08T11:25:00Z">
                <w:rPr>
                  <w:noProof/>
                  <w:webHidden/>
                </w:rPr>
              </w:rPrChange>
            </w:rPr>
            <w:tab/>
            <w:delText>14</w:delText>
          </w:r>
        </w:del>
      </w:ins>
    </w:p>
    <w:p w:rsidR="0001062A" w:rsidRPr="00116AAA" w:rsidDel="00446296" w:rsidRDefault="0001062A">
      <w:pPr>
        <w:pStyle w:val="TOC2"/>
        <w:tabs>
          <w:tab w:val="right" w:leader="dot" w:pos="9350"/>
        </w:tabs>
        <w:rPr>
          <w:ins w:id="736" w:author="thuyhuynh" w:date="2022-03-30T17:12:00Z"/>
          <w:del w:id="737" w:author="ptdung" w:date="2023-11-30T18:24:00Z"/>
          <w:rFonts w:ascii="Poppins" w:hAnsi="Poppins" w:cstheme="minorBidi"/>
          <w:noProof/>
          <w:sz w:val="20"/>
          <w:szCs w:val="20"/>
          <w:lang w:eastAsia="ko-KR"/>
          <w:rPrChange w:id="738" w:author="thuyhuynh" w:date="2023-05-08T11:25:00Z">
            <w:rPr>
              <w:ins w:id="739" w:author="thuyhuynh" w:date="2022-03-30T17:12:00Z"/>
              <w:del w:id="740" w:author="ptdung" w:date="2023-11-30T18:24:00Z"/>
              <w:rFonts w:asciiTheme="minorHAnsi" w:hAnsiTheme="minorHAnsi" w:cstheme="minorBidi"/>
              <w:noProof/>
              <w:lang w:eastAsia="ko-KR"/>
            </w:rPr>
          </w:rPrChange>
        </w:rPr>
      </w:pPr>
      <w:ins w:id="741" w:author="thuyhuynh" w:date="2022-03-30T17:12:00Z">
        <w:del w:id="742" w:author="ptdung" w:date="2023-11-30T18:24:00Z">
          <w:r w:rsidRPr="00446296" w:rsidDel="00446296">
            <w:rPr>
              <w:rStyle w:val="Hyperlink"/>
              <w:rFonts w:ascii="Poppins" w:hAnsi="Poppins"/>
              <w:noProof/>
              <w:sz w:val="20"/>
              <w:szCs w:val="20"/>
              <w:rPrChange w:id="743" w:author="ptdung" w:date="2023-11-30T18:24:00Z">
                <w:rPr>
                  <w:rStyle w:val="Hyperlink"/>
                  <w:noProof/>
                </w:rPr>
              </w:rPrChange>
            </w:rPr>
            <w:delText>3.2. Standard Capturing Procedure</w:delText>
          </w:r>
          <w:r w:rsidRPr="00116AAA" w:rsidDel="00446296">
            <w:rPr>
              <w:rFonts w:ascii="Poppins" w:hAnsi="Poppins"/>
              <w:noProof/>
              <w:webHidden/>
              <w:sz w:val="20"/>
              <w:szCs w:val="20"/>
              <w:rPrChange w:id="744" w:author="thuyhuynh" w:date="2023-05-08T11:25:00Z">
                <w:rPr>
                  <w:noProof/>
                  <w:webHidden/>
                </w:rPr>
              </w:rPrChange>
            </w:rPr>
            <w:tab/>
            <w:delText>14</w:delText>
          </w:r>
        </w:del>
      </w:ins>
    </w:p>
    <w:p w:rsidR="0001062A" w:rsidRPr="00116AAA" w:rsidDel="00446296" w:rsidRDefault="0001062A">
      <w:pPr>
        <w:pStyle w:val="TOC3"/>
        <w:tabs>
          <w:tab w:val="right" w:leader="dot" w:pos="9350"/>
        </w:tabs>
        <w:ind w:left="880"/>
        <w:rPr>
          <w:ins w:id="745" w:author="thuyhuynh" w:date="2022-03-30T17:12:00Z"/>
          <w:del w:id="746" w:author="ptdung" w:date="2023-11-30T18:24:00Z"/>
          <w:rFonts w:ascii="Poppins" w:hAnsi="Poppins" w:cstheme="minorBidi"/>
          <w:noProof/>
          <w:sz w:val="20"/>
          <w:szCs w:val="20"/>
          <w:lang w:eastAsia="ko-KR"/>
          <w:rPrChange w:id="747" w:author="thuyhuynh" w:date="2023-05-08T11:25:00Z">
            <w:rPr>
              <w:ins w:id="748" w:author="thuyhuynh" w:date="2022-03-30T17:12:00Z"/>
              <w:del w:id="749" w:author="ptdung" w:date="2023-11-30T18:24:00Z"/>
              <w:rFonts w:asciiTheme="minorHAnsi" w:hAnsiTheme="minorHAnsi" w:cstheme="minorBidi"/>
              <w:noProof/>
              <w:lang w:eastAsia="ko-KR"/>
            </w:rPr>
          </w:rPrChange>
        </w:rPr>
      </w:pPr>
      <w:ins w:id="750" w:author="thuyhuynh" w:date="2022-03-30T17:12:00Z">
        <w:del w:id="751" w:author="ptdung" w:date="2023-11-30T18:24:00Z">
          <w:r w:rsidRPr="00446296" w:rsidDel="00446296">
            <w:rPr>
              <w:rStyle w:val="Hyperlink"/>
              <w:rFonts w:ascii="Poppins" w:hAnsi="Poppins"/>
              <w:noProof/>
              <w:snapToGrid w:val="0"/>
              <w:w w:val="0"/>
              <w:sz w:val="20"/>
              <w:szCs w:val="20"/>
              <w:rPrChange w:id="752" w:author="ptdung" w:date="2023-11-30T18:24:00Z">
                <w:rPr>
                  <w:rStyle w:val="Hyperlink"/>
                  <w:noProof/>
                  <w:snapToGrid w:val="0"/>
                  <w:w w:val="0"/>
                </w:rPr>
              </w:rPrChange>
            </w:rPr>
            <w:delText>3.2.1.</w:delText>
          </w:r>
          <w:r w:rsidRPr="00446296" w:rsidDel="00446296">
            <w:rPr>
              <w:rStyle w:val="Hyperlink"/>
              <w:rFonts w:ascii="Poppins" w:hAnsi="Poppins"/>
              <w:noProof/>
              <w:sz w:val="20"/>
              <w:szCs w:val="20"/>
              <w:rPrChange w:id="753" w:author="ptdung" w:date="2023-11-30T18:24:00Z">
                <w:rPr>
                  <w:rStyle w:val="Hyperlink"/>
                  <w:noProof/>
                </w:rPr>
              </w:rPrChange>
            </w:rPr>
            <w:delText xml:space="preserve"> Operation Modes</w:delText>
          </w:r>
          <w:r w:rsidRPr="00116AAA" w:rsidDel="00446296">
            <w:rPr>
              <w:rFonts w:ascii="Poppins" w:hAnsi="Poppins"/>
              <w:noProof/>
              <w:webHidden/>
              <w:sz w:val="20"/>
              <w:szCs w:val="20"/>
              <w:rPrChange w:id="754" w:author="thuyhuynh" w:date="2023-05-08T11:25:00Z">
                <w:rPr>
                  <w:noProof/>
                  <w:webHidden/>
                </w:rPr>
              </w:rPrChange>
            </w:rPr>
            <w:tab/>
            <w:delText>14</w:delText>
          </w:r>
        </w:del>
      </w:ins>
    </w:p>
    <w:p w:rsidR="0001062A" w:rsidRPr="00116AAA" w:rsidDel="00446296" w:rsidRDefault="0001062A">
      <w:pPr>
        <w:pStyle w:val="TOC3"/>
        <w:tabs>
          <w:tab w:val="right" w:leader="dot" w:pos="9350"/>
        </w:tabs>
        <w:ind w:left="880"/>
        <w:rPr>
          <w:ins w:id="755" w:author="thuyhuynh" w:date="2022-03-30T17:12:00Z"/>
          <w:del w:id="756" w:author="ptdung" w:date="2023-11-30T18:24:00Z"/>
          <w:rFonts w:ascii="Poppins" w:hAnsi="Poppins" w:cstheme="minorBidi"/>
          <w:noProof/>
          <w:sz w:val="20"/>
          <w:szCs w:val="20"/>
          <w:lang w:eastAsia="ko-KR"/>
          <w:rPrChange w:id="757" w:author="thuyhuynh" w:date="2023-05-08T11:25:00Z">
            <w:rPr>
              <w:ins w:id="758" w:author="thuyhuynh" w:date="2022-03-30T17:12:00Z"/>
              <w:del w:id="759" w:author="ptdung" w:date="2023-11-30T18:24:00Z"/>
              <w:rFonts w:asciiTheme="minorHAnsi" w:hAnsiTheme="minorHAnsi" w:cstheme="minorBidi"/>
              <w:noProof/>
              <w:lang w:eastAsia="ko-KR"/>
            </w:rPr>
          </w:rPrChange>
        </w:rPr>
      </w:pPr>
      <w:ins w:id="760" w:author="thuyhuynh" w:date="2022-03-30T17:12:00Z">
        <w:del w:id="761" w:author="ptdung" w:date="2023-11-30T18:24:00Z">
          <w:r w:rsidRPr="00446296" w:rsidDel="00446296">
            <w:rPr>
              <w:rStyle w:val="Hyperlink"/>
              <w:rFonts w:ascii="Poppins" w:hAnsi="Poppins"/>
              <w:noProof/>
              <w:snapToGrid w:val="0"/>
              <w:w w:val="0"/>
              <w:sz w:val="20"/>
              <w:szCs w:val="20"/>
              <w:rPrChange w:id="762" w:author="ptdung" w:date="2023-11-30T18:24:00Z">
                <w:rPr>
                  <w:rStyle w:val="Hyperlink"/>
                  <w:noProof/>
                  <w:snapToGrid w:val="0"/>
                  <w:w w:val="0"/>
                </w:rPr>
              </w:rPrChange>
            </w:rPr>
            <w:delText>3.2.2.</w:delText>
          </w:r>
          <w:r w:rsidRPr="00446296" w:rsidDel="00446296">
            <w:rPr>
              <w:rStyle w:val="Hyperlink"/>
              <w:rFonts w:ascii="Poppins" w:hAnsi="Poppins"/>
              <w:noProof/>
              <w:sz w:val="20"/>
              <w:szCs w:val="20"/>
              <w:rPrChange w:id="763" w:author="ptdung" w:date="2023-11-30T18:24:00Z">
                <w:rPr>
                  <w:rStyle w:val="Hyperlink"/>
                  <w:noProof/>
                </w:rPr>
              </w:rPrChange>
            </w:rPr>
            <w:delText xml:space="preserve"> Capturing Modes</w:delText>
          </w:r>
          <w:r w:rsidRPr="00116AAA" w:rsidDel="00446296">
            <w:rPr>
              <w:rFonts w:ascii="Poppins" w:hAnsi="Poppins"/>
              <w:noProof/>
              <w:webHidden/>
              <w:sz w:val="20"/>
              <w:szCs w:val="20"/>
              <w:rPrChange w:id="764" w:author="thuyhuynh" w:date="2023-05-08T11:25:00Z">
                <w:rPr>
                  <w:noProof/>
                  <w:webHidden/>
                </w:rPr>
              </w:rPrChange>
            </w:rPr>
            <w:tab/>
            <w:delText>14</w:delText>
          </w:r>
        </w:del>
      </w:ins>
    </w:p>
    <w:p w:rsidR="0001062A" w:rsidRPr="00116AAA" w:rsidDel="00446296" w:rsidRDefault="0001062A">
      <w:pPr>
        <w:pStyle w:val="TOC3"/>
        <w:tabs>
          <w:tab w:val="right" w:leader="dot" w:pos="9350"/>
        </w:tabs>
        <w:ind w:left="880"/>
        <w:rPr>
          <w:ins w:id="765" w:author="thuyhuynh" w:date="2022-03-30T17:12:00Z"/>
          <w:del w:id="766" w:author="ptdung" w:date="2023-11-30T18:24:00Z"/>
          <w:rFonts w:ascii="Poppins" w:hAnsi="Poppins" w:cstheme="minorBidi"/>
          <w:noProof/>
          <w:sz w:val="20"/>
          <w:szCs w:val="20"/>
          <w:lang w:eastAsia="ko-KR"/>
          <w:rPrChange w:id="767" w:author="thuyhuynh" w:date="2023-05-08T11:25:00Z">
            <w:rPr>
              <w:ins w:id="768" w:author="thuyhuynh" w:date="2022-03-30T17:12:00Z"/>
              <w:del w:id="769" w:author="ptdung" w:date="2023-11-30T18:24:00Z"/>
              <w:rFonts w:asciiTheme="minorHAnsi" w:hAnsiTheme="minorHAnsi" w:cstheme="minorBidi"/>
              <w:noProof/>
              <w:lang w:eastAsia="ko-KR"/>
            </w:rPr>
          </w:rPrChange>
        </w:rPr>
      </w:pPr>
      <w:ins w:id="770" w:author="thuyhuynh" w:date="2022-03-30T17:12:00Z">
        <w:del w:id="771" w:author="ptdung" w:date="2023-11-30T18:24:00Z">
          <w:r w:rsidRPr="00446296" w:rsidDel="00446296">
            <w:rPr>
              <w:rStyle w:val="Hyperlink"/>
              <w:rFonts w:ascii="Poppins" w:hAnsi="Poppins"/>
              <w:noProof/>
              <w:snapToGrid w:val="0"/>
              <w:w w:val="0"/>
              <w:sz w:val="20"/>
              <w:szCs w:val="20"/>
              <w:rPrChange w:id="772" w:author="ptdung" w:date="2023-11-30T18:24:00Z">
                <w:rPr>
                  <w:rStyle w:val="Hyperlink"/>
                  <w:noProof/>
                  <w:snapToGrid w:val="0"/>
                  <w:w w:val="0"/>
                </w:rPr>
              </w:rPrChange>
            </w:rPr>
            <w:delText>3.2.3.</w:delText>
          </w:r>
          <w:r w:rsidRPr="00446296" w:rsidDel="00446296">
            <w:rPr>
              <w:rStyle w:val="Hyperlink"/>
              <w:rFonts w:ascii="Poppins" w:hAnsi="Poppins"/>
              <w:noProof/>
              <w:sz w:val="20"/>
              <w:szCs w:val="20"/>
              <w:rPrChange w:id="773" w:author="ptdung" w:date="2023-11-30T18:24:00Z">
                <w:rPr>
                  <w:rStyle w:val="Hyperlink"/>
                  <w:noProof/>
                </w:rPr>
              </w:rPrChange>
            </w:rPr>
            <w:delText xml:space="preserve"> Minimum Quality Tolerance</w:delText>
          </w:r>
          <w:r w:rsidRPr="00116AAA" w:rsidDel="00446296">
            <w:rPr>
              <w:rFonts w:ascii="Poppins" w:hAnsi="Poppins"/>
              <w:noProof/>
              <w:webHidden/>
              <w:sz w:val="20"/>
              <w:szCs w:val="20"/>
              <w:rPrChange w:id="774" w:author="thuyhuynh" w:date="2023-05-08T11:25:00Z">
                <w:rPr>
                  <w:noProof/>
                  <w:webHidden/>
                </w:rPr>
              </w:rPrChange>
            </w:rPr>
            <w:tab/>
            <w:delText>15</w:delText>
          </w:r>
        </w:del>
      </w:ins>
    </w:p>
    <w:p w:rsidR="0001062A" w:rsidRPr="00116AAA" w:rsidDel="00446296" w:rsidRDefault="0001062A">
      <w:pPr>
        <w:pStyle w:val="TOC3"/>
        <w:tabs>
          <w:tab w:val="right" w:leader="dot" w:pos="9350"/>
        </w:tabs>
        <w:ind w:left="880"/>
        <w:rPr>
          <w:ins w:id="775" w:author="thuyhuynh" w:date="2022-03-30T17:12:00Z"/>
          <w:del w:id="776" w:author="ptdung" w:date="2023-11-30T18:24:00Z"/>
          <w:rFonts w:ascii="Poppins" w:hAnsi="Poppins" w:cstheme="minorBidi"/>
          <w:noProof/>
          <w:sz w:val="20"/>
          <w:szCs w:val="20"/>
          <w:lang w:eastAsia="ko-KR"/>
          <w:rPrChange w:id="777" w:author="thuyhuynh" w:date="2023-05-08T11:25:00Z">
            <w:rPr>
              <w:ins w:id="778" w:author="thuyhuynh" w:date="2022-03-30T17:12:00Z"/>
              <w:del w:id="779" w:author="ptdung" w:date="2023-11-30T18:24:00Z"/>
              <w:rFonts w:asciiTheme="minorHAnsi" w:hAnsiTheme="minorHAnsi" w:cstheme="minorBidi"/>
              <w:noProof/>
              <w:lang w:eastAsia="ko-KR"/>
            </w:rPr>
          </w:rPrChange>
        </w:rPr>
      </w:pPr>
      <w:ins w:id="780" w:author="thuyhuynh" w:date="2022-03-30T17:12:00Z">
        <w:del w:id="781" w:author="ptdung" w:date="2023-11-30T18:24:00Z">
          <w:r w:rsidRPr="00446296" w:rsidDel="00446296">
            <w:rPr>
              <w:rStyle w:val="Hyperlink"/>
              <w:rFonts w:ascii="Poppins" w:hAnsi="Poppins"/>
              <w:noProof/>
              <w:snapToGrid w:val="0"/>
              <w:w w:val="0"/>
              <w:sz w:val="20"/>
              <w:szCs w:val="20"/>
              <w:rPrChange w:id="782" w:author="ptdung" w:date="2023-11-30T18:24:00Z">
                <w:rPr>
                  <w:rStyle w:val="Hyperlink"/>
                  <w:noProof/>
                  <w:snapToGrid w:val="0"/>
                  <w:w w:val="0"/>
                </w:rPr>
              </w:rPrChange>
            </w:rPr>
            <w:delText>3.2.4.</w:delText>
          </w:r>
          <w:r w:rsidRPr="00446296" w:rsidDel="00446296">
            <w:rPr>
              <w:rStyle w:val="Hyperlink"/>
              <w:rFonts w:ascii="Poppins" w:hAnsi="Poppins"/>
              <w:noProof/>
              <w:sz w:val="20"/>
              <w:szCs w:val="20"/>
              <w:rPrChange w:id="783" w:author="ptdung" w:date="2023-11-30T18:24:00Z">
                <w:rPr>
                  <w:rStyle w:val="Hyperlink"/>
                  <w:noProof/>
                </w:rPr>
              </w:rPrChange>
            </w:rPr>
            <w:delText xml:space="preserve"> Standard Capturing Procedure</w:delText>
          </w:r>
          <w:r w:rsidRPr="00116AAA" w:rsidDel="00446296">
            <w:rPr>
              <w:rFonts w:ascii="Poppins" w:hAnsi="Poppins"/>
              <w:noProof/>
              <w:webHidden/>
              <w:sz w:val="20"/>
              <w:szCs w:val="20"/>
              <w:rPrChange w:id="784" w:author="thuyhuynh" w:date="2023-05-08T11:25:00Z">
                <w:rPr>
                  <w:noProof/>
                  <w:webHidden/>
                </w:rPr>
              </w:rPrChange>
            </w:rPr>
            <w:tab/>
            <w:delText>15</w:delText>
          </w:r>
        </w:del>
      </w:ins>
    </w:p>
    <w:p w:rsidR="0001062A" w:rsidRPr="00116AAA" w:rsidDel="00446296" w:rsidRDefault="0001062A">
      <w:pPr>
        <w:pStyle w:val="TOC2"/>
        <w:tabs>
          <w:tab w:val="right" w:leader="dot" w:pos="9350"/>
        </w:tabs>
        <w:rPr>
          <w:ins w:id="785" w:author="thuyhuynh" w:date="2022-03-30T17:12:00Z"/>
          <w:del w:id="786" w:author="ptdung" w:date="2023-11-30T18:24:00Z"/>
          <w:rFonts w:ascii="Poppins" w:hAnsi="Poppins" w:cstheme="minorBidi"/>
          <w:noProof/>
          <w:sz w:val="20"/>
          <w:szCs w:val="20"/>
          <w:lang w:eastAsia="ko-KR"/>
          <w:rPrChange w:id="787" w:author="thuyhuynh" w:date="2023-05-08T11:25:00Z">
            <w:rPr>
              <w:ins w:id="788" w:author="thuyhuynh" w:date="2022-03-30T17:12:00Z"/>
              <w:del w:id="789" w:author="ptdung" w:date="2023-11-30T18:24:00Z"/>
              <w:rFonts w:asciiTheme="minorHAnsi" w:hAnsiTheme="minorHAnsi" w:cstheme="minorBidi"/>
              <w:noProof/>
              <w:lang w:eastAsia="ko-KR"/>
            </w:rPr>
          </w:rPrChange>
        </w:rPr>
      </w:pPr>
      <w:ins w:id="790" w:author="thuyhuynh" w:date="2022-03-30T17:12:00Z">
        <w:del w:id="791" w:author="ptdung" w:date="2023-11-30T18:24:00Z">
          <w:r w:rsidRPr="00446296" w:rsidDel="00446296">
            <w:rPr>
              <w:rStyle w:val="Hyperlink"/>
              <w:rFonts w:ascii="Poppins" w:hAnsi="Poppins"/>
              <w:noProof/>
              <w:sz w:val="20"/>
              <w:szCs w:val="20"/>
              <w:rPrChange w:id="792" w:author="ptdung" w:date="2023-11-30T18:24:00Z">
                <w:rPr>
                  <w:rStyle w:val="Hyperlink"/>
                  <w:noProof/>
                </w:rPr>
              </w:rPrChange>
            </w:rPr>
            <w:delText>3.3. Supported Image Types</w:delText>
          </w:r>
          <w:r w:rsidRPr="00116AAA" w:rsidDel="00446296">
            <w:rPr>
              <w:rFonts w:ascii="Poppins" w:hAnsi="Poppins"/>
              <w:noProof/>
              <w:webHidden/>
              <w:sz w:val="20"/>
              <w:szCs w:val="20"/>
              <w:rPrChange w:id="793" w:author="thuyhuynh" w:date="2023-05-08T11:25:00Z">
                <w:rPr>
                  <w:noProof/>
                  <w:webHidden/>
                </w:rPr>
              </w:rPrChange>
            </w:rPr>
            <w:tab/>
            <w:delText>16</w:delText>
          </w:r>
        </w:del>
      </w:ins>
    </w:p>
    <w:p w:rsidR="0001062A" w:rsidRPr="00116AAA" w:rsidDel="00446296" w:rsidRDefault="0001062A">
      <w:pPr>
        <w:pStyle w:val="TOC2"/>
        <w:tabs>
          <w:tab w:val="right" w:leader="dot" w:pos="9350"/>
        </w:tabs>
        <w:rPr>
          <w:ins w:id="794" w:author="thuyhuynh" w:date="2022-03-30T17:12:00Z"/>
          <w:del w:id="795" w:author="ptdung" w:date="2023-11-30T18:24:00Z"/>
          <w:rFonts w:ascii="Poppins" w:hAnsi="Poppins" w:cstheme="minorBidi"/>
          <w:noProof/>
          <w:sz w:val="20"/>
          <w:szCs w:val="20"/>
          <w:lang w:eastAsia="ko-KR"/>
          <w:rPrChange w:id="796" w:author="thuyhuynh" w:date="2023-05-08T11:25:00Z">
            <w:rPr>
              <w:ins w:id="797" w:author="thuyhuynh" w:date="2022-03-30T17:12:00Z"/>
              <w:del w:id="798" w:author="ptdung" w:date="2023-11-30T18:24:00Z"/>
              <w:rFonts w:asciiTheme="minorHAnsi" w:hAnsiTheme="minorHAnsi" w:cstheme="minorBidi"/>
              <w:noProof/>
              <w:lang w:eastAsia="ko-KR"/>
            </w:rPr>
          </w:rPrChange>
        </w:rPr>
      </w:pPr>
      <w:ins w:id="799" w:author="thuyhuynh" w:date="2022-03-30T17:12:00Z">
        <w:del w:id="800" w:author="ptdung" w:date="2023-11-30T18:24:00Z">
          <w:r w:rsidRPr="00446296" w:rsidDel="00446296">
            <w:rPr>
              <w:rStyle w:val="Hyperlink"/>
              <w:rFonts w:ascii="Poppins" w:hAnsi="Poppins"/>
              <w:noProof/>
              <w:sz w:val="20"/>
              <w:szCs w:val="20"/>
              <w:rPrChange w:id="801" w:author="ptdung" w:date="2023-11-30T18:24:00Z">
                <w:rPr>
                  <w:rStyle w:val="Hyperlink"/>
                  <w:noProof/>
                </w:rPr>
              </w:rPrChange>
            </w:rPr>
            <w:delText>3.4. Supported Image Formats</w:delText>
          </w:r>
          <w:r w:rsidRPr="00116AAA" w:rsidDel="00446296">
            <w:rPr>
              <w:rFonts w:ascii="Poppins" w:hAnsi="Poppins"/>
              <w:noProof/>
              <w:webHidden/>
              <w:sz w:val="20"/>
              <w:szCs w:val="20"/>
              <w:rPrChange w:id="802" w:author="thuyhuynh" w:date="2023-05-08T11:25:00Z">
                <w:rPr>
                  <w:noProof/>
                  <w:webHidden/>
                </w:rPr>
              </w:rPrChange>
            </w:rPr>
            <w:tab/>
            <w:delText>16</w:delText>
          </w:r>
        </w:del>
      </w:ins>
    </w:p>
    <w:p w:rsidR="0001062A" w:rsidRPr="00116AAA" w:rsidDel="00446296" w:rsidRDefault="0001062A">
      <w:pPr>
        <w:pStyle w:val="TOC3"/>
        <w:tabs>
          <w:tab w:val="right" w:leader="dot" w:pos="9350"/>
        </w:tabs>
        <w:ind w:left="880"/>
        <w:rPr>
          <w:ins w:id="803" w:author="thuyhuynh" w:date="2022-03-30T17:12:00Z"/>
          <w:del w:id="804" w:author="ptdung" w:date="2023-11-30T18:24:00Z"/>
          <w:rFonts w:ascii="Poppins" w:hAnsi="Poppins" w:cstheme="minorBidi"/>
          <w:noProof/>
          <w:sz w:val="20"/>
          <w:szCs w:val="20"/>
          <w:lang w:eastAsia="ko-KR"/>
          <w:rPrChange w:id="805" w:author="thuyhuynh" w:date="2023-05-08T11:25:00Z">
            <w:rPr>
              <w:ins w:id="806" w:author="thuyhuynh" w:date="2022-03-30T17:12:00Z"/>
              <w:del w:id="807" w:author="ptdung" w:date="2023-11-30T18:24:00Z"/>
              <w:rFonts w:asciiTheme="minorHAnsi" w:hAnsiTheme="minorHAnsi" w:cstheme="minorBidi"/>
              <w:noProof/>
              <w:lang w:eastAsia="ko-KR"/>
            </w:rPr>
          </w:rPrChange>
        </w:rPr>
      </w:pPr>
      <w:ins w:id="808" w:author="thuyhuynh" w:date="2022-03-30T17:12:00Z">
        <w:del w:id="809" w:author="ptdung" w:date="2023-11-30T18:24:00Z">
          <w:r w:rsidRPr="00446296" w:rsidDel="00446296">
            <w:rPr>
              <w:rStyle w:val="Hyperlink"/>
              <w:rFonts w:ascii="Poppins" w:hAnsi="Poppins"/>
              <w:noProof/>
              <w:snapToGrid w:val="0"/>
              <w:w w:val="0"/>
              <w:sz w:val="20"/>
              <w:szCs w:val="20"/>
              <w:rPrChange w:id="810" w:author="ptdung" w:date="2023-11-30T18:24:00Z">
                <w:rPr>
                  <w:rStyle w:val="Hyperlink"/>
                  <w:noProof/>
                  <w:snapToGrid w:val="0"/>
                  <w:w w:val="0"/>
                </w:rPr>
              </w:rPrChange>
            </w:rPr>
            <w:delText>3.4.1.</w:delText>
          </w:r>
          <w:r w:rsidRPr="00446296" w:rsidDel="00446296">
            <w:rPr>
              <w:rStyle w:val="Hyperlink"/>
              <w:rFonts w:ascii="Poppins" w:hAnsi="Poppins"/>
              <w:noProof/>
              <w:sz w:val="20"/>
              <w:szCs w:val="20"/>
              <w:rPrChange w:id="811" w:author="ptdung" w:date="2023-11-30T18:24:00Z">
                <w:rPr>
                  <w:rStyle w:val="Hyperlink"/>
                  <w:noProof/>
                </w:rPr>
              </w:rPrChange>
            </w:rPr>
            <w:delText xml:space="preserve"> IriTech Standard Image Format</w:delText>
          </w:r>
          <w:r w:rsidRPr="00116AAA" w:rsidDel="00446296">
            <w:rPr>
              <w:rFonts w:ascii="Poppins" w:hAnsi="Poppins"/>
              <w:noProof/>
              <w:webHidden/>
              <w:sz w:val="20"/>
              <w:szCs w:val="20"/>
              <w:rPrChange w:id="812" w:author="thuyhuynh" w:date="2023-05-08T11:25:00Z">
                <w:rPr>
                  <w:noProof/>
                  <w:webHidden/>
                </w:rPr>
              </w:rPrChange>
            </w:rPr>
            <w:tab/>
            <w:delText>16</w:delText>
          </w:r>
        </w:del>
      </w:ins>
    </w:p>
    <w:p w:rsidR="0001062A" w:rsidRPr="00116AAA" w:rsidDel="00446296" w:rsidRDefault="0001062A">
      <w:pPr>
        <w:pStyle w:val="TOC3"/>
        <w:tabs>
          <w:tab w:val="right" w:leader="dot" w:pos="9350"/>
        </w:tabs>
        <w:ind w:left="880"/>
        <w:rPr>
          <w:ins w:id="813" w:author="thuyhuynh" w:date="2022-03-30T17:12:00Z"/>
          <w:del w:id="814" w:author="ptdung" w:date="2023-11-30T18:24:00Z"/>
          <w:rFonts w:ascii="Poppins" w:hAnsi="Poppins" w:cstheme="minorBidi"/>
          <w:noProof/>
          <w:sz w:val="20"/>
          <w:szCs w:val="20"/>
          <w:lang w:eastAsia="ko-KR"/>
          <w:rPrChange w:id="815" w:author="thuyhuynh" w:date="2023-05-08T11:25:00Z">
            <w:rPr>
              <w:ins w:id="816" w:author="thuyhuynh" w:date="2022-03-30T17:12:00Z"/>
              <w:del w:id="817" w:author="ptdung" w:date="2023-11-30T18:24:00Z"/>
              <w:rFonts w:asciiTheme="minorHAnsi" w:hAnsiTheme="minorHAnsi" w:cstheme="minorBidi"/>
              <w:noProof/>
              <w:lang w:eastAsia="ko-KR"/>
            </w:rPr>
          </w:rPrChange>
        </w:rPr>
      </w:pPr>
      <w:ins w:id="818" w:author="thuyhuynh" w:date="2022-03-30T17:12:00Z">
        <w:del w:id="819" w:author="ptdung" w:date="2023-11-30T18:24:00Z">
          <w:r w:rsidRPr="00446296" w:rsidDel="00446296">
            <w:rPr>
              <w:rStyle w:val="Hyperlink"/>
              <w:rFonts w:ascii="Poppins" w:hAnsi="Poppins"/>
              <w:noProof/>
              <w:snapToGrid w:val="0"/>
              <w:w w:val="0"/>
              <w:sz w:val="20"/>
              <w:szCs w:val="20"/>
              <w:rPrChange w:id="820" w:author="ptdung" w:date="2023-11-30T18:24:00Z">
                <w:rPr>
                  <w:rStyle w:val="Hyperlink"/>
                  <w:noProof/>
                  <w:snapToGrid w:val="0"/>
                  <w:w w:val="0"/>
                </w:rPr>
              </w:rPrChange>
            </w:rPr>
            <w:delText>3.4.2.</w:delText>
          </w:r>
          <w:r w:rsidRPr="00446296" w:rsidDel="00446296">
            <w:rPr>
              <w:rStyle w:val="Hyperlink"/>
              <w:rFonts w:ascii="Poppins" w:hAnsi="Poppins"/>
              <w:noProof/>
              <w:sz w:val="20"/>
              <w:szCs w:val="20"/>
              <w:rPrChange w:id="821" w:author="ptdung" w:date="2023-11-30T18:24:00Z">
                <w:rPr>
                  <w:rStyle w:val="Hyperlink"/>
                  <w:noProof/>
                </w:rPr>
              </w:rPrChange>
            </w:rPr>
            <w:delText xml:space="preserve"> Raw Image Format</w:delText>
          </w:r>
          <w:r w:rsidRPr="00116AAA" w:rsidDel="00446296">
            <w:rPr>
              <w:rFonts w:ascii="Poppins" w:hAnsi="Poppins"/>
              <w:noProof/>
              <w:webHidden/>
              <w:sz w:val="20"/>
              <w:szCs w:val="20"/>
              <w:rPrChange w:id="822" w:author="thuyhuynh" w:date="2023-05-08T11:25:00Z">
                <w:rPr>
                  <w:noProof/>
                  <w:webHidden/>
                </w:rPr>
              </w:rPrChange>
            </w:rPr>
            <w:tab/>
            <w:delText>17</w:delText>
          </w:r>
        </w:del>
      </w:ins>
    </w:p>
    <w:p w:rsidR="0001062A" w:rsidRPr="00116AAA" w:rsidDel="00446296" w:rsidRDefault="0001062A">
      <w:pPr>
        <w:pStyle w:val="TOC3"/>
        <w:tabs>
          <w:tab w:val="right" w:leader="dot" w:pos="9350"/>
        </w:tabs>
        <w:ind w:left="880"/>
        <w:rPr>
          <w:ins w:id="823" w:author="thuyhuynh" w:date="2022-03-30T17:12:00Z"/>
          <w:del w:id="824" w:author="ptdung" w:date="2023-11-30T18:24:00Z"/>
          <w:rFonts w:ascii="Poppins" w:hAnsi="Poppins" w:cstheme="minorBidi"/>
          <w:noProof/>
          <w:sz w:val="20"/>
          <w:szCs w:val="20"/>
          <w:lang w:eastAsia="ko-KR"/>
          <w:rPrChange w:id="825" w:author="thuyhuynh" w:date="2023-05-08T11:25:00Z">
            <w:rPr>
              <w:ins w:id="826" w:author="thuyhuynh" w:date="2022-03-30T17:12:00Z"/>
              <w:del w:id="827" w:author="ptdung" w:date="2023-11-30T18:24:00Z"/>
              <w:rFonts w:asciiTheme="minorHAnsi" w:hAnsiTheme="minorHAnsi" w:cstheme="minorBidi"/>
              <w:noProof/>
              <w:lang w:eastAsia="ko-KR"/>
            </w:rPr>
          </w:rPrChange>
        </w:rPr>
      </w:pPr>
      <w:ins w:id="828" w:author="thuyhuynh" w:date="2022-03-30T17:12:00Z">
        <w:del w:id="829" w:author="ptdung" w:date="2023-11-30T18:24:00Z">
          <w:r w:rsidRPr="00446296" w:rsidDel="00446296">
            <w:rPr>
              <w:rStyle w:val="Hyperlink"/>
              <w:rFonts w:ascii="Poppins" w:hAnsi="Poppins"/>
              <w:noProof/>
              <w:snapToGrid w:val="0"/>
              <w:w w:val="0"/>
              <w:sz w:val="20"/>
              <w:szCs w:val="20"/>
              <w:rPrChange w:id="830" w:author="ptdung" w:date="2023-11-30T18:24:00Z">
                <w:rPr>
                  <w:rStyle w:val="Hyperlink"/>
                  <w:noProof/>
                  <w:snapToGrid w:val="0"/>
                  <w:w w:val="0"/>
                </w:rPr>
              </w:rPrChange>
            </w:rPr>
            <w:delText>3.4.3.</w:delText>
          </w:r>
          <w:r w:rsidRPr="00446296" w:rsidDel="00446296">
            <w:rPr>
              <w:rStyle w:val="Hyperlink"/>
              <w:rFonts w:ascii="Poppins" w:hAnsi="Poppins"/>
              <w:noProof/>
              <w:sz w:val="20"/>
              <w:szCs w:val="20"/>
              <w:rPrChange w:id="831" w:author="ptdung" w:date="2023-11-30T18:24:00Z">
                <w:rPr>
                  <w:rStyle w:val="Hyperlink"/>
                  <w:noProof/>
                </w:rPr>
              </w:rPrChange>
            </w:rPr>
            <w:delText xml:space="preserve"> JPEG2000 Image</w:delText>
          </w:r>
          <w:r w:rsidRPr="00116AAA" w:rsidDel="00446296">
            <w:rPr>
              <w:rFonts w:ascii="Poppins" w:hAnsi="Poppins"/>
              <w:noProof/>
              <w:webHidden/>
              <w:sz w:val="20"/>
              <w:szCs w:val="20"/>
              <w:rPrChange w:id="832" w:author="thuyhuynh" w:date="2023-05-08T11:25:00Z">
                <w:rPr>
                  <w:noProof/>
                  <w:webHidden/>
                </w:rPr>
              </w:rPrChange>
            </w:rPr>
            <w:tab/>
            <w:delText>17</w:delText>
          </w:r>
        </w:del>
      </w:ins>
    </w:p>
    <w:p w:rsidR="0001062A" w:rsidRPr="00116AAA" w:rsidDel="00446296" w:rsidRDefault="0001062A">
      <w:pPr>
        <w:pStyle w:val="TOC3"/>
        <w:tabs>
          <w:tab w:val="right" w:leader="dot" w:pos="9350"/>
        </w:tabs>
        <w:ind w:left="880"/>
        <w:rPr>
          <w:ins w:id="833" w:author="thuyhuynh" w:date="2022-03-30T17:12:00Z"/>
          <w:del w:id="834" w:author="ptdung" w:date="2023-11-30T18:24:00Z"/>
          <w:rFonts w:ascii="Poppins" w:hAnsi="Poppins" w:cstheme="minorBidi"/>
          <w:noProof/>
          <w:sz w:val="20"/>
          <w:szCs w:val="20"/>
          <w:lang w:eastAsia="ko-KR"/>
          <w:rPrChange w:id="835" w:author="thuyhuynh" w:date="2023-05-08T11:25:00Z">
            <w:rPr>
              <w:ins w:id="836" w:author="thuyhuynh" w:date="2022-03-30T17:12:00Z"/>
              <w:del w:id="837" w:author="ptdung" w:date="2023-11-30T18:24:00Z"/>
              <w:rFonts w:asciiTheme="minorHAnsi" w:hAnsiTheme="minorHAnsi" w:cstheme="minorBidi"/>
              <w:noProof/>
              <w:lang w:eastAsia="ko-KR"/>
            </w:rPr>
          </w:rPrChange>
        </w:rPr>
      </w:pPr>
      <w:ins w:id="838" w:author="thuyhuynh" w:date="2022-03-30T17:12:00Z">
        <w:del w:id="839" w:author="ptdung" w:date="2023-11-30T18:24:00Z">
          <w:r w:rsidRPr="00446296" w:rsidDel="00446296">
            <w:rPr>
              <w:rStyle w:val="Hyperlink"/>
              <w:rFonts w:ascii="Poppins" w:hAnsi="Poppins"/>
              <w:noProof/>
              <w:snapToGrid w:val="0"/>
              <w:w w:val="0"/>
              <w:sz w:val="20"/>
              <w:szCs w:val="20"/>
              <w:rPrChange w:id="840" w:author="ptdung" w:date="2023-11-30T18:24:00Z">
                <w:rPr>
                  <w:rStyle w:val="Hyperlink"/>
                  <w:noProof/>
                  <w:snapToGrid w:val="0"/>
                  <w:w w:val="0"/>
                </w:rPr>
              </w:rPrChange>
            </w:rPr>
            <w:delText>3.4.4.</w:delText>
          </w:r>
          <w:r w:rsidRPr="00446296" w:rsidDel="00446296">
            <w:rPr>
              <w:rStyle w:val="Hyperlink"/>
              <w:rFonts w:ascii="Poppins" w:hAnsi="Poppins"/>
              <w:noProof/>
              <w:sz w:val="20"/>
              <w:szCs w:val="20"/>
              <w:rPrChange w:id="841" w:author="ptdung" w:date="2023-11-30T18:24:00Z">
                <w:rPr>
                  <w:rStyle w:val="Hyperlink"/>
                  <w:noProof/>
                </w:rPr>
              </w:rPrChange>
            </w:rPr>
            <w:delText xml:space="preserve"> Iris ISO Standard Image Format</w:delText>
          </w:r>
          <w:r w:rsidRPr="00116AAA" w:rsidDel="00446296">
            <w:rPr>
              <w:rFonts w:ascii="Poppins" w:hAnsi="Poppins"/>
              <w:noProof/>
              <w:webHidden/>
              <w:sz w:val="20"/>
              <w:szCs w:val="20"/>
              <w:rPrChange w:id="842" w:author="thuyhuynh" w:date="2023-05-08T11:25:00Z">
                <w:rPr>
                  <w:noProof/>
                  <w:webHidden/>
                </w:rPr>
              </w:rPrChange>
            </w:rPr>
            <w:tab/>
            <w:delText>17</w:delText>
          </w:r>
        </w:del>
      </w:ins>
    </w:p>
    <w:p w:rsidR="0001062A" w:rsidRPr="00116AAA" w:rsidDel="00446296" w:rsidRDefault="0001062A">
      <w:pPr>
        <w:pStyle w:val="TOC1"/>
        <w:tabs>
          <w:tab w:val="right" w:leader="dot" w:pos="9350"/>
        </w:tabs>
        <w:rPr>
          <w:ins w:id="843" w:author="thuyhuynh" w:date="2022-03-30T17:12:00Z"/>
          <w:del w:id="844" w:author="ptdung" w:date="2023-11-30T18:24:00Z"/>
          <w:rFonts w:ascii="Poppins" w:hAnsi="Poppins" w:cstheme="minorBidi"/>
          <w:noProof/>
          <w:sz w:val="20"/>
          <w:szCs w:val="20"/>
          <w:lang w:eastAsia="ko-KR"/>
          <w:rPrChange w:id="845" w:author="thuyhuynh" w:date="2023-05-08T11:25:00Z">
            <w:rPr>
              <w:ins w:id="846" w:author="thuyhuynh" w:date="2022-03-30T17:12:00Z"/>
              <w:del w:id="847" w:author="ptdung" w:date="2023-11-30T18:24:00Z"/>
              <w:rFonts w:asciiTheme="minorHAnsi" w:hAnsiTheme="minorHAnsi" w:cstheme="minorBidi"/>
              <w:noProof/>
              <w:lang w:eastAsia="ko-KR"/>
            </w:rPr>
          </w:rPrChange>
        </w:rPr>
      </w:pPr>
      <w:ins w:id="848" w:author="thuyhuynh" w:date="2022-03-30T17:12:00Z">
        <w:del w:id="849" w:author="ptdung" w:date="2023-11-30T18:24:00Z">
          <w:r w:rsidRPr="00446296" w:rsidDel="00446296">
            <w:rPr>
              <w:rStyle w:val="Hyperlink"/>
              <w:rFonts w:ascii="Poppins" w:hAnsi="Poppins"/>
              <w:noProof/>
              <w:sz w:val="20"/>
              <w:szCs w:val="20"/>
              <w:rPrChange w:id="850" w:author="ptdung" w:date="2023-11-30T18:24:00Z">
                <w:rPr>
                  <w:rStyle w:val="Hyperlink"/>
                  <w:noProof/>
                </w:rPr>
              </w:rPrChange>
            </w:rPr>
            <w:delText>4. Demonstration Code and Utilities</w:delText>
          </w:r>
          <w:r w:rsidRPr="00116AAA" w:rsidDel="00446296">
            <w:rPr>
              <w:rFonts w:ascii="Poppins" w:hAnsi="Poppins"/>
              <w:noProof/>
              <w:webHidden/>
              <w:sz w:val="20"/>
              <w:szCs w:val="20"/>
              <w:rPrChange w:id="851" w:author="thuyhuynh" w:date="2023-05-08T11:25:00Z">
                <w:rPr>
                  <w:noProof/>
                  <w:webHidden/>
                </w:rPr>
              </w:rPrChange>
            </w:rPr>
            <w:tab/>
            <w:delText>18</w:delText>
          </w:r>
        </w:del>
      </w:ins>
    </w:p>
    <w:p w:rsidR="0001062A" w:rsidRPr="00116AAA" w:rsidDel="00446296" w:rsidRDefault="0001062A">
      <w:pPr>
        <w:pStyle w:val="TOC2"/>
        <w:tabs>
          <w:tab w:val="right" w:leader="dot" w:pos="9350"/>
        </w:tabs>
        <w:rPr>
          <w:ins w:id="852" w:author="thuyhuynh" w:date="2022-03-30T17:12:00Z"/>
          <w:del w:id="853" w:author="ptdung" w:date="2023-11-30T18:24:00Z"/>
          <w:rFonts w:ascii="Poppins" w:hAnsi="Poppins" w:cstheme="minorBidi"/>
          <w:noProof/>
          <w:sz w:val="20"/>
          <w:szCs w:val="20"/>
          <w:lang w:eastAsia="ko-KR"/>
          <w:rPrChange w:id="854" w:author="thuyhuynh" w:date="2023-05-08T11:25:00Z">
            <w:rPr>
              <w:ins w:id="855" w:author="thuyhuynh" w:date="2022-03-30T17:12:00Z"/>
              <w:del w:id="856" w:author="ptdung" w:date="2023-11-30T18:24:00Z"/>
              <w:rFonts w:asciiTheme="minorHAnsi" w:hAnsiTheme="minorHAnsi" w:cstheme="minorBidi"/>
              <w:noProof/>
              <w:lang w:eastAsia="ko-KR"/>
            </w:rPr>
          </w:rPrChange>
        </w:rPr>
      </w:pPr>
      <w:ins w:id="857" w:author="thuyhuynh" w:date="2022-03-30T17:12:00Z">
        <w:del w:id="858" w:author="ptdung" w:date="2023-11-30T18:24:00Z">
          <w:r w:rsidRPr="00446296" w:rsidDel="00446296">
            <w:rPr>
              <w:rStyle w:val="Hyperlink"/>
              <w:rFonts w:ascii="Poppins" w:hAnsi="Poppins"/>
              <w:noProof/>
              <w:sz w:val="20"/>
              <w:szCs w:val="20"/>
              <w:rPrChange w:id="859" w:author="ptdung" w:date="2023-11-30T18:24:00Z">
                <w:rPr>
                  <w:rStyle w:val="Hyperlink"/>
                  <w:noProof/>
                </w:rPr>
              </w:rPrChange>
            </w:rPr>
            <w:delText>4.1. Demonstration with non-cryptographic functions</w:delText>
          </w:r>
          <w:r w:rsidRPr="00116AAA" w:rsidDel="00446296">
            <w:rPr>
              <w:rFonts w:ascii="Poppins" w:hAnsi="Poppins"/>
              <w:noProof/>
              <w:webHidden/>
              <w:sz w:val="20"/>
              <w:szCs w:val="20"/>
              <w:rPrChange w:id="860" w:author="thuyhuynh" w:date="2023-05-08T11:25:00Z">
                <w:rPr>
                  <w:noProof/>
                  <w:webHidden/>
                </w:rPr>
              </w:rPrChange>
            </w:rPr>
            <w:tab/>
            <w:delText>18</w:delText>
          </w:r>
        </w:del>
      </w:ins>
    </w:p>
    <w:p w:rsidR="0001062A" w:rsidRPr="00116AAA" w:rsidDel="00446296" w:rsidRDefault="0001062A">
      <w:pPr>
        <w:pStyle w:val="TOC3"/>
        <w:tabs>
          <w:tab w:val="right" w:leader="dot" w:pos="9350"/>
        </w:tabs>
        <w:ind w:left="880"/>
        <w:rPr>
          <w:ins w:id="861" w:author="thuyhuynh" w:date="2022-03-30T17:12:00Z"/>
          <w:del w:id="862" w:author="ptdung" w:date="2023-11-30T18:24:00Z"/>
          <w:rFonts w:ascii="Poppins" w:hAnsi="Poppins" w:cstheme="minorBidi"/>
          <w:noProof/>
          <w:sz w:val="20"/>
          <w:szCs w:val="20"/>
          <w:lang w:eastAsia="ko-KR"/>
          <w:rPrChange w:id="863" w:author="thuyhuynh" w:date="2023-05-08T11:25:00Z">
            <w:rPr>
              <w:ins w:id="864" w:author="thuyhuynh" w:date="2022-03-30T17:12:00Z"/>
              <w:del w:id="865" w:author="ptdung" w:date="2023-11-30T18:24:00Z"/>
              <w:rFonts w:asciiTheme="minorHAnsi" w:hAnsiTheme="minorHAnsi" w:cstheme="minorBidi"/>
              <w:noProof/>
              <w:lang w:eastAsia="ko-KR"/>
            </w:rPr>
          </w:rPrChange>
        </w:rPr>
      </w:pPr>
      <w:ins w:id="866" w:author="thuyhuynh" w:date="2022-03-30T17:12:00Z">
        <w:del w:id="867" w:author="ptdung" w:date="2023-11-30T18:24:00Z">
          <w:r w:rsidRPr="00446296" w:rsidDel="00446296">
            <w:rPr>
              <w:rStyle w:val="Hyperlink"/>
              <w:rFonts w:ascii="Poppins" w:hAnsi="Poppins"/>
              <w:noProof/>
              <w:snapToGrid w:val="0"/>
              <w:w w:val="0"/>
              <w:sz w:val="20"/>
              <w:szCs w:val="20"/>
              <w:rPrChange w:id="868" w:author="ptdung" w:date="2023-11-30T18:24:00Z">
                <w:rPr>
                  <w:rStyle w:val="Hyperlink"/>
                  <w:noProof/>
                  <w:snapToGrid w:val="0"/>
                  <w:w w:val="0"/>
                </w:rPr>
              </w:rPrChange>
            </w:rPr>
            <w:delText>4.1.1.</w:delText>
          </w:r>
          <w:r w:rsidRPr="00446296" w:rsidDel="00446296">
            <w:rPr>
              <w:rStyle w:val="Hyperlink"/>
              <w:rFonts w:ascii="Poppins" w:hAnsi="Poppins"/>
              <w:noProof/>
              <w:sz w:val="20"/>
              <w:szCs w:val="20"/>
              <w:rPrChange w:id="869" w:author="ptdung" w:date="2023-11-30T18:24:00Z">
                <w:rPr>
                  <w:rStyle w:val="Hyperlink"/>
                  <w:noProof/>
                </w:rPr>
              </w:rPrChange>
            </w:rPr>
            <w:delText xml:space="preserve"> Device Info</w:delText>
          </w:r>
          <w:r w:rsidRPr="00116AAA" w:rsidDel="00446296">
            <w:rPr>
              <w:rFonts w:ascii="Poppins" w:hAnsi="Poppins"/>
              <w:noProof/>
              <w:webHidden/>
              <w:sz w:val="20"/>
              <w:szCs w:val="20"/>
              <w:rPrChange w:id="870" w:author="thuyhuynh" w:date="2023-05-08T11:25:00Z">
                <w:rPr>
                  <w:noProof/>
                  <w:webHidden/>
                </w:rPr>
              </w:rPrChange>
            </w:rPr>
            <w:tab/>
            <w:delText>19</w:delText>
          </w:r>
        </w:del>
      </w:ins>
    </w:p>
    <w:p w:rsidR="0001062A" w:rsidRPr="00116AAA" w:rsidDel="00446296" w:rsidRDefault="0001062A">
      <w:pPr>
        <w:pStyle w:val="TOC3"/>
        <w:tabs>
          <w:tab w:val="right" w:leader="dot" w:pos="9350"/>
        </w:tabs>
        <w:ind w:left="880"/>
        <w:rPr>
          <w:ins w:id="871" w:author="thuyhuynh" w:date="2022-03-30T17:12:00Z"/>
          <w:del w:id="872" w:author="ptdung" w:date="2023-11-30T18:24:00Z"/>
          <w:rFonts w:ascii="Poppins" w:hAnsi="Poppins" w:cstheme="minorBidi"/>
          <w:noProof/>
          <w:sz w:val="20"/>
          <w:szCs w:val="20"/>
          <w:lang w:eastAsia="ko-KR"/>
          <w:rPrChange w:id="873" w:author="thuyhuynh" w:date="2023-05-08T11:25:00Z">
            <w:rPr>
              <w:ins w:id="874" w:author="thuyhuynh" w:date="2022-03-30T17:12:00Z"/>
              <w:del w:id="875" w:author="ptdung" w:date="2023-11-30T18:24:00Z"/>
              <w:rFonts w:asciiTheme="minorHAnsi" w:hAnsiTheme="minorHAnsi" w:cstheme="minorBidi"/>
              <w:noProof/>
              <w:lang w:eastAsia="ko-KR"/>
            </w:rPr>
          </w:rPrChange>
        </w:rPr>
      </w:pPr>
      <w:ins w:id="876" w:author="thuyhuynh" w:date="2022-03-30T17:12:00Z">
        <w:del w:id="877" w:author="ptdung" w:date="2023-11-30T18:24:00Z">
          <w:r w:rsidRPr="00446296" w:rsidDel="00446296">
            <w:rPr>
              <w:rStyle w:val="Hyperlink"/>
              <w:rFonts w:ascii="Poppins" w:hAnsi="Poppins"/>
              <w:noProof/>
              <w:snapToGrid w:val="0"/>
              <w:w w:val="0"/>
              <w:sz w:val="20"/>
              <w:szCs w:val="20"/>
              <w:rPrChange w:id="878" w:author="ptdung" w:date="2023-11-30T18:24:00Z">
                <w:rPr>
                  <w:rStyle w:val="Hyperlink"/>
                  <w:noProof/>
                  <w:snapToGrid w:val="0"/>
                  <w:w w:val="0"/>
                </w:rPr>
              </w:rPrChange>
            </w:rPr>
            <w:delText>4.1.2.</w:delText>
          </w:r>
          <w:r w:rsidRPr="00446296" w:rsidDel="00446296">
            <w:rPr>
              <w:rStyle w:val="Hyperlink"/>
              <w:rFonts w:ascii="Poppins" w:hAnsi="Poppins"/>
              <w:noProof/>
              <w:sz w:val="20"/>
              <w:szCs w:val="20"/>
              <w:rPrChange w:id="879" w:author="ptdung" w:date="2023-11-30T18:24:00Z">
                <w:rPr>
                  <w:rStyle w:val="Hyperlink"/>
                  <w:noProof/>
                </w:rPr>
              </w:rPrChange>
            </w:rPr>
            <w:delText xml:space="preserve"> Library Info</w:delText>
          </w:r>
          <w:r w:rsidRPr="00116AAA" w:rsidDel="00446296">
            <w:rPr>
              <w:rFonts w:ascii="Poppins" w:hAnsi="Poppins"/>
              <w:noProof/>
              <w:webHidden/>
              <w:sz w:val="20"/>
              <w:szCs w:val="20"/>
              <w:rPrChange w:id="880" w:author="thuyhuynh" w:date="2023-05-08T11:25:00Z">
                <w:rPr>
                  <w:noProof/>
                  <w:webHidden/>
                </w:rPr>
              </w:rPrChange>
            </w:rPr>
            <w:tab/>
            <w:delText>19</w:delText>
          </w:r>
        </w:del>
      </w:ins>
    </w:p>
    <w:p w:rsidR="0001062A" w:rsidRPr="00116AAA" w:rsidDel="00446296" w:rsidRDefault="0001062A">
      <w:pPr>
        <w:pStyle w:val="TOC3"/>
        <w:tabs>
          <w:tab w:val="right" w:leader="dot" w:pos="9350"/>
        </w:tabs>
        <w:ind w:left="880"/>
        <w:rPr>
          <w:ins w:id="881" w:author="thuyhuynh" w:date="2022-03-30T17:12:00Z"/>
          <w:del w:id="882" w:author="ptdung" w:date="2023-11-30T18:24:00Z"/>
          <w:rFonts w:ascii="Poppins" w:hAnsi="Poppins" w:cstheme="minorBidi"/>
          <w:noProof/>
          <w:sz w:val="20"/>
          <w:szCs w:val="20"/>
          <w:lang w:eastAsia="ko-KR"/>
          <w:rPrChange w:id="883" w:author="thuyhuynh" w:date="2023-05-08T11:25:00Z">
            <w:rPr>
              <w:ins w:id="884" w:author="thuyhuynh" w:date="2022-03-30T17:12:00Z"/>
              <w:del w:id="885" w:author="ptdung" w:date="2023-11-30T18:24:00Z"/>
              <w:rFonts w:asciiTheme="minorHAnsi" w:hAnsiTheme="minorHAnsi" w:cstheme="minorBidi"/>
              <w:noProof/>
              <w:lang w:eastAsia="ko-KR"/>
            </w:rPr>
          </w:rPrChange>
        </w:rPr>
      </w:pPr>
      <w:ins w:id="886" w:author="thuyhuynh" w:date="2022-03-30T17:12:00Z">
        <w:del w:id="887" w:author="ptdung" w:date="2023-11-30T18:24:00Z">
          <w:r w:rsidRPr="00446296" w:rsidDel="00446296">
            <w:rPr>
              <w:rStyle w:val="Hyperlink"/>
              <w:rFonts w:ascii="Poppins" w:hAnsi="Poppins"/>
              <w:noProof/>
              <w:snapToGrid w:val="0"/>
              <w:w w:val="0"/>
              <w:sz w:val="20"/>
              <w:szCs w:val="20"/>
              <w:rPrChange w:id="888" w:author="ptdung" w:date="2023-11-30T18:24:00Z">
                <w:rPr>
                  <w:rStyle w:val="Hyperlink"/>
                  <w:noProof/>
                  <w:snapToGrid w:val="0"/>
                  <w:w w:val="0"/>
                </w:rPr>
              </w:rPrChange>
            </w:rPr>
            <w:delText>4.1.3.</w:delText>
          </w:r>
          <w:r w:rsidRPr="00446296" w:rsidDel="00446296">
            <w:rPr>
              <w:rStyle w:val="Hyperlink"/>
              <w:rFonts w:ascii="Poppins" w:hAnsi="Poppins"/>
              <w:noProof/>
              <w:sz w:val="20"/>
              <w:szCs w:val="20"/>
              <w:rPrChange w:id="889" w:author="ptdung" w:date="2023-11-30T18:24:00Z">
                <w:rPr>
                  <w:rStyle w:val="Hyperlink"/>
                  <w:noProof/>
                </w:rPr>
              </w:rPrChange>
            </w:rPr>
            <w:delText xml:space="preserve"> Error Code</w:delText>
          </w:r>
          <w:r w:rsidRPr="00116AAA" w:rsidDel="00446296">
            <w:rPr>
              <w:rFonts w:ascii="Poppins" w:hAnsi="Poppins"/>
              <w:noProof/>
              <w:webHidden/>
              <w:sz w:val="20"/>
              <w:szCs w:val="20"/>
              <w:rPrChange w:id="890" w:author="thuyhuynh" w:date="2023-05-08T11:25:00Z">
                <w:rPr>
                  <w:noProof/>
                  <w:webHidden/>
                </w:rPr>
              </w:rPrChange>
            </w:rPr>
            <w:tab/>
            <w:delText>20</w:delText>
          </w:r>
        </w:del>
      </w:ins>
    </w:p>
    <w:p w:rsidR="0001062A" w:rsidRPr="00116AAA" w:rsidDel="00446296" w:rsidRDefault="0001062A">
      <w:pPr>
        <w:pStyle w:val="TOC3"/>
        <w:tabs>
          <w:tab w:val="right" w:leader="dot" w:pos="9350"/>
        </w:tabs>
        <w:ind w:left="880"/>
        <w:rPr>
          <w:ins w:id="891" w:author="thuyhuynh" w:date="2022-03-30T17:12:00Z"/>
          <w:del w:id="892" w:author="ptdung" w:date="2023-11-30T18:24:00Z"/>
          <w:rFonts w:ascii="Poppins" w:hAnsi="Poppins" w:cstheme="minorBidi"/>
          <w:noProof/>
          <w:sz w:val="20"/>
          <w:szCs w:val="20"/>
          <w:lang w:eastAsia="ko-KR"/>
          <w:rPrChange w:id="893" w:author="thuyhuynh" w:date="2023-05-08T11:25:00Z">
            <w:rPr>
              <w:ins w:id="894" w:author="thuyhuynh" w:date="2022-03-30T17:12:00Z"/>
              <w:del w:id="895" w:author="ptdung" w:date="2023-11-30T18:24:00Z"/>
              <w:rFonts w:asciiTheme="minorHAnsi" w:hAnsiTheme="minorHAnsi" w:cstheme="minorBidi"/>
              <w:noProof/>
              <w:lang w:eastAsia="ko-KR"/>
            </w:rPr>
          </w:rPrChange>
        </w:rPr>
      </w:pPr>
      <w:ins w:id="896" w:author="thuyhuynh" w:date="2022-03-30T17:12:00Z">
        <w:del w:id="897" w:author="ptdung" w:date="2023-11-30T18:24:00Z">
          <w:r w:rsidRPr="00446296" w:rsidDel="00446296">
            <w:rPr>
              <w:rStyle w:val="Hyperlink"/>
              <w:rFonts w:ascii="Poppins" w:hAnsi="Poppins"/>
              <w:noProof/>
              <w:snapToGrid w:val="0"/>
              <w:w w:val="0"/>
              <w:sz w:val="20"/>
              <w:szCs w:val="20"/>
              <w:rPrChange w:id="898" w:author="ptdung" w:date="2023-11-30T18:24:00Z">
                <w:rPr>
                  <w:rStyle w:val="Hyperlink"/>
                  <w:noProof/>
                  <w:snapToGrid w:val="0"/>
                  <w:w w:val="0"/>
                </w:rPr>
              </w:rPrChange>
            </w:rPr>
            <w:delText>4.1.4.</w:delText>
          </w:r>
          <w:r w:rsidRPr="00446296" w:rsidDel="00446296">
            <w:rPr>
              <w:rStyle w:val="Hyperlink"/>
              <w:rFonts w:ascii="Poppins" w:hAnsi="Poppins"/>
              <w:noProof/>
              <w:sz w:val="20"/>
              <w:szCs w:val="20"/>
              <w:rPrChange w:id="899" w:author="ptdung" w:date="2023-11-30T18:24:00Z">
                <w:rPr>
                  <w:rStyle w:val="Hyperlink"/>
                  <w:noProof/>
                </w:rPr>
              </w:rPrChange>
            </w:rPr>
            <w:delText xml:space="preserve"> Capturing Process</w:delText>
          </w:r>
          <w:r w:rsidRPr="00116AAA" w:rsidDel="00446296">
            <w:rPr>
              <w:rFonts w:ascii="Poppins" w:hAnsi="Poppins"/>
              <w:noProof/>
              <w:webHidden/>
              <w:sz w:val="20"/>
              <w:szCs w:val="20"/>
              <w:rPrChange w:id="900" w:author="thuyhuynh" w:date="2023-05-08T11:25:00Z">
                <w:rPr>
                  <w:noProof/>
                  <w:webHidden/>
                </w:rPr>
              </w:rPrChange>
            </w:rPr>
            <w:tab/>
            <w:delText>20</w:delText>
          </w:r>
        </w:del>
      </w:ins>
    </w:p>
    <w:p w:rsidR="0001062A" w:rsidRPr="00116AAA" w:rsidDel="00446296" w:rsidRDefault="0001062A">
      <w:pPr>
        <w:pStyle w:val="TOC1"/>
        <w:tabs>
          <w:tab w:val="right" w:leader="dot" w:pos="9350"/>
        </w:tabs>
        <w:rPr>
          <w:ins w:id="901" w:author="thuyhuynh" w:date="2022-03-30T17:12:00Z"/>
          <w:del w:id="902" w:author="ptdung" w:date="2023-11-30T18:24:00Z"/>
          <w:rFonts w:ascii="Poppins" w:hAnsi="Poppins" w:cstheme="minorBidi"/>
          <w:noProof/>
          <w:sz w:val="20"/>
          <w:szCs w:val="20"/>
          <w:lang w:eastAsia="ko-KR"/>
          <w:rPrChange w:id="903" w:author="thuyhuynh" w:date="2023-05-08T11:25:00Z">
            <w:rPr>
              <w:ins w:id="904" w:author="thuyhuynh" w:date="2022-03-30T17:12:00Z"/>
              <w:del w:id="905" w:author="ptdung" w:date="2023-11-30T18:24:00Z"/>
              <w:rFonts w:asciiTheme="minorHAnsi" w:hAnsiTheme="minorHAnsi" w:cstheme="minorBidi"/>
              <w:noProof/>
              <w:lang w:eastAsia="ko-KR"/>
            </w:rPr>
          </w:rPrChange>
        </w:rPr>
      </w:pPr>
      <w:ins w:id="906" w:author="thuyhuynh" w:date="2022-03-30T17:12:00Z">
        <w:del w:id="907" w:author="ptdung" w:date="2023-11-30T18:24:00Z">
          <w:r w:rsidRPr="00446296" w:rsidDel="00446296">
            <w:rPr>
              <w:rStyle w:val="Hyperlink"/>
              <w:rFonts w:ascii="Poppins" w:hAnsi="Poppins"/>
              <w:noProof/>
              <w:sz w:val="20"/>
              <w:szCs w:val="20"/>
              <w:rPrChange w:id="908" w:author="ptdung" w:date="2023-11-30T18:24:00Z">
                <w:rPr>
                  <w:rStyle w:val="Hyperlink"/>
                  <w:noProof/>
                </w:rPr>
              </w:rPrChange>
            </w:rPr>
            <w:delText>5. Software Warnings and Precautions</w:delText>
          </w:r>
          <w:r w:rsidRPr="00116AAA" w:rsidDel="00446296">
            <w:rPr>
              <w:rFonts w:ascii="Poppins" w:hAnsi="Poppins"/>
              <w:noProof/>
              <w:webHidden/>
              <w:sz w:val="20"/>
              <w:szCs w:val="20"/>
              <w:rPrChange w:id="909" w:author="thuyhuynh" w:date="2023-05-08T11:25:00Z">
                <w:rPr>
                  <w:noProof/>
                  <w:webHidden/>
                </w:rPr>
              </w:rPrChange>
            </w:rPr>
            <w:tab/>
            <w:delText>21</w:delText>
          </w:r>
        </w:del>
      </w:ins>
    </w:p>
    <w:p w:rsidR="0001062A" w:rsidRPr="00116AAA" w:rsidDel="00446296" w:rsidRDefault="0001062A">
      <w:pPr>
        <w:pStyle w:val="TOC2"/>
        <w:tabs>
          <w:tab w:val="right" w:leader="dot" w:pos="9350"/>
        </w:tabs>
        <w:rPr>
          <w:ins w:id="910" w:author="thuyhuynh" w:date="2022-03-30T17:12:00Z"/>
          <w:del w:id="911" w:author="ptdung" w:date="2023-11-30T18:24:00Z"/>
          <w:rFonts w:ascii="Poppins" w:hAnsi="Poppins" w:cstheme="minorBidi"/>
          <w:noProof/>
          <w:sz w:val="20"/>
          <w:szCs w:val="20"/>
          <w:lang w:eastAsia="ko-KR"/>
          <w:rPrChange w:id="912" w:author="thuyhuynh" w:date="2023-05-08T11:25:00Z">
            <w:rPr>
              <w:ins w:id="913" w:author="thuyhuynh" w:date="2022-03-30T17:12:00Z"/>
              <w:del w:id="914" w:author="ptdung" w:date="2023-11-30T18:24:00Z"/>
              <w:rFonts w:asciiTheme="minorHAnsi" w:hAnsiTheme="minorHAnsi" w:cstheme="minorBidi"/>
              <w:noProof/>
              <w:lang w:eastAsia="ko-KR"/>
            </w:rPr>
          </w:rPrChange>
        </w:rPr>
      </w:pPr>
      <w:ins w:id="915" w:author="thuyhuynh" w:date="2022-03-30T17:12:00Z">
        <w:del w:id="916" w:author="ptdung" w:date="2023-11-30T18:24:00Z">
          <w:r w:rsidRPr="00446296" w:rsidDel="00446296">
            <w:rPr>
              <w:rStyle w:val="Hyperlink"/>
              <w:rFonts w:ascii="Poppins" w:hAnsi="Poppins"/>
              <w:noProof/>
              <w:sz w:val="20"/>
              <w:szCs w:val="20"/>
              <w:rPrChange w:id="917" w:author="ptdung" w:date="2023-11-30T18:24:00Z">
                <w:rPr>
                  <w:rStyle w:val="Hyperlink"/>
                  <w:noProof/>
                </w:rPr>
              </w:rPrChange>
            </w:rPr>
            <w:delText>5.1. Red-Eye Effect Cautions</w:delText>
          </w:r>
          <w:r w:rsidRPr="00116AAA" w:rsidDel="00446296">
            <w:rPr>
              <w:rFonts w:ascii="Poppins" w:hAnsi="Poppins"/>
              <w:noProof/>
              <w:webHidden/>
              <w:sz w:val="20"/>
              <w:szCs w:val="20"/>
              <w:rPrChange w:id="918" w:author="thuyhuynh" w:date="2023-05-08T11:25:00Z">
                <w:rPr>
                  <w:noProof/>
                  <w:webHidden/>
                </w:rPr>
              </w:rPrChange>
            </w:rPr>
            <w:tab/>
            <w:delText>22</w:delText>
          </w:r>
        </w:del>
      </w:ins>
    </w:p>
    <w:p w:rsidR="0001062A" w:rsidRPr="00116AAA" w:rsidDel="00446296" w:rsidRDefault="0001062A">
      <w:pPr>
        <w:pStyle w:val="TOC2"/>
        <w:tabs>
          <w:tab w:val="right" w:leader="dot" w:pos="9350"/>
        </w:tabs>
        <w:rPr>
          <w:ins w:id="919" w:author="thuyhuynh" w:date="2022-03-30T17:12:00Z"/>
          <w:del w:id="920" w:author="ptdung" w:date="2023-11-30T18:24:00Z"/>
          <w:rFonts w:ascii="Poppins" w:hAnsi="Poppins" w:cstheme="minorBidi"/>
          <w:noProof/>
          <w:sz w:val="20"/>
          <w:szCs w:val="20"/>
          <w:lang w:eastAsia="ko-KR"/>
          <w:rPrChange w:id="921" w:author="thuyhuynh" w:date="2023-05-08T11:25:00Z">
            <w:rPr>
              <w:ins w:id="922" w:author="thuyhuynh" w:date="2022-03-30T17:12:00Z"/>
              <w:del w:id="923" w:author="ptdung" w:date="2023-11-30T18:24:00Z"/>
              <w:rFonts w:asciiTheme="minorHAnsi" w:hAnsiTheme="minorHAnsi" w:cstheme="minorBidi"/>
              <w:noProof/>
              <w:lang w:eastAsia="ko-KR"/>
            </w:rPr>
          </w:rPrChange>
        </w:rPr>
      </w:pPr>
      <w:ins w:id="924" w:author="thuyhuynh" w:date="2022-03-30T17:12:00Z">
        <w:del w:id="925" w:author="ptdung" w:date="2023-11-30T18:24:00Z">
          <w:r w:rsidRPr="00446296" w:rsidDel="00446296">
            <w:rPr>
              <w:rStyle w:val="Hyperlink"/>
              <w:rFonts w:ascii="Poppins" w:hAnsi="Poppins"/>
              <w:noProof/>
              <w:sz w:val="20"/>
              <w:szCs w:val="20"/>
              <w:rPrChange w:id="926" w:author="ptdung" w:date="2023-11-30T18:24:00Z">
                <w:rPr>
                  <w:rStyle w:val="Hyperlink"/>
                  <w:noProof/>
                </w:rPr>
              </w:rPrChange>
            </w:rPr>
            <w:delText>5.2. Device IO Failure Cautions</w:delText>
          </w:r>
          <w:r w:rsidRPr="00116AAA" w:rsidDel="00446296">
            <w:rPr>
              <w:rFonts w:ascii="Poppins" w:hAnsi="Poppins"/>
              <w:noProof/>
              <w:webHidden/>
              <w:sz w:val="20"/>
              <w:szCs w:val="20"/>
              <w:rPrChange w:id="927" w:author="thuyhuynh" w:date="2023-05-08T11:25:00Z">
                <w:rPr>
                  <w:noProof/>
                  <w:webHidden/>
                </w:rPr>
              </w:rPrChange>
            </w:rPr>
            <w:tab/>
            <w:delText>22</w:delText>
          </w:r>
        </w:del>
      </w:ins>
    </w:p>
    <w:p w:rsidR="0001062A" w:rsidRPr="00116AAA" w:rsidDel="00446296" w:rsidRDefault="0001062A">
      <w:pPr>
        <w:pStyle w:val="TOC3"/>
        <w:tabs>
          <w:tab w:val="right" w:leader="dot" w:pos="9350"/>
        </w:tabs>
        <w:ind w:left="880"/>
        <w:rPr>
          <w:ins w:id="928" w:author="thuyhuynh" w:date="2022-03-30T17:12:00Z"/>
          <w:del w:id="929" w:author="ptdung" w:date="2023-11-30T18:24:00Z"/>
          <w:rFonts w:ascii="Poppins" w:hAnsi="Poppins" w:cstheme="minorBidi"/>
          <w:noProof/>
          <w:sz w:val="20"/>
          <w:szCs w:val="20"/>
          <w:lang w:eastAsia="ko-KR"/>
          <w:rPrChange w:id="930" w:author="thuyhuynh" w:date="2023-05-08T11:25:00Z">
            <w:rPr>
              <w:ins w:id="931" w:author="thuyhuynh" w:date="2022-03-30T17:12:00Z"/>
              <w:del w:id="932" w:author="ptdung" w:date="2023-11-30T18:24:00Z"/>
              <w:rFonts w:asciiTheme="minorHAnsi" w:hAnsiTheme="minorHAnsi" w:cstheme="minorBidi"/>
              <w:noProof/>
              <w:lang w:eastAsia="ko-KR"/>
            </w:rPr>
          </w:rPrChange>
        </w:rPr>
      </w:pPr>
      <w:ins w:id="933" w:author="thuyhuynh" w:date="2022-03-30T17:12:00Z">
        <w:del w:id="934" w:author="ptdung" w:date="2023-11-30T18:24:00Z">
          <w:r w:rsidRPr="00446296" w:rsidDel="00446296">
            <w:rPr>
              <w:rStyle w:val="Hyperlink"/>
              <w:rFonts w:ascii="Poppins" w:hAnsi="Poppins"/>
              <w:noProof/>
              <w:snapToGrid w:val="0"/>
              <w:w w:val="0"/>
              <w:sz w:val="20"/>
              <w:szCs w:val="20"/>
              <w:rPrChange w:id="935" w:author="ptdung" w:date="2023-11-30T18:24:00Z">
                <w:rPr>
                  <w:rStyle w:val="Hyperlink"/>
                  <w:noProof/>
                  <w:snapToGrid w:val="0"/>
                  <w:w w:val="0"/>
                </w:rPr>
              </w:rPrChange>
            </w:rPr>
            <w:delText>5.2.1.</w:delText>
          </w:r>
          <w:r w:rsidRPr="00446296" w:rsidDel="00446296">
            <w:rPr>
              <w:rStyle w:val="Hyperlink"/>
              <w:rFonts w:ascii="Poppins" w:hAnsi="Poppins"/>
              <w:noProof/>
              <w:sz w:val="20"/>
              <w:szCs w:val="20"/>
              <w:rPrChange w:id="936" w:author="ptdung" w:date="2023-11-30T18:24:00Z">
                <w:rPr>
                  <w:rStyle w:val="Hyperlink"/>
                  <w:noProof/>
                </w:rPr>
              </w:rPrChange>
            </w:rPr>
            <w:delText xml:space="preserve"> Hardware</w:delText>
          </w:r>
          <w:r w:rsidRPr="00116AAA" w:rsidDel="00446296">
            <w:rPr>
              <w:rFonts w:ascii="Poppins" w:hAnsi="Poppins"/>
              <w:noProof/>
              <w:webHidden/>
              <w:sz w:val="20"/>
              <w:szCs w:val="20"/>
              <w:rPrChange w:id="937" w:author="thuyhuynh" w:date="2023-05-08T11:25:00Z">
                <w:rPr>
                  <w:noProof/>
                  <w:webHidden/>
                </w:rPr>
              </w:rPrChange>
            </w:rPr>
            <w:tab/>
            <w:delText>22</w:delText>
          </w:r>
        </w:del>
      </w:ins>
    </w:p>
    <w:p w:rsidR="0001062A" w:rsidRPr="00116AAA" w:rsidDel="00446296" w:rsidRDefault="0001062A">
      <w:pPr>
        <w:pStyle w:val="TOC3"/>
        <w:tabs>
          <w:tab w:val="right" w:leader="dot" w:pos="9350"/>
        </w:tabs>
        <w:ind w:left="880"/>
        <w:rPr>
          <w:ins w:id="938" w:author="thuyhuynh" w:date="2022-03-30T17:12:00Z"/>
          <w:del w:id="939" w:author="ptdung" w:date="2023-11-30T18:24:00Z"/>
          <w:rFonts w:ascii="Poppins" w:hAnsi="Poppins" w:cstheme="minorBidi"/>
          <w:noProof/>
          <w:sz w:val="20"/>
          <w:szCs w:val="20"/>
          <w:lang w:eastAsia="ko-KR"/>
          <w:rPrChange w:id="940" w:author="thuyhuynh" w:date="2023-05-08T11:25:00Z">
            <w:rPr>
              <w:ins w:id="941" w:author="thuyhuynh" w:date="2022-03-30T17:12:00Z"/>
              <w:del w:id="942" w:author="ptdung" w:date="2023-11-30T18:24:00Z"/>
              <w:rFonts w:asciiTheme="minorHAnsi" w:hAnsiTheme="minorHAnsi" w:cstheme="minorBidi"/>
              <w:noProof/>
              <w:lang w:eastAsia="ko-KR"/>
            </w:rPr>
          </w:rPrChange>
        </w:rPr>
      </w:pPr>
      <w:ins w:id="943" w:author="thuyhuynh" w:date="2022-03-30T17:12:00Z">
        <w:del w:id="944" w:author="ptdung" w:date="2023-11-30T18:24:00Z">
          <w:r w:rsidRPr="00446296" w:rsidDel="00446296">
            <w:rPr>
              <w:rStyle w:val="Hyperlink"/>
              <w:rFonts w:ascii="Poppins" w:hAnsi="Poppins"/>
              <w:noProof/>
              <w:snapToGrid w:val="0"/>
              <w:w w:val="0"/>
              <w:sz w:val="20"/>
              <w:szCs w:val="20"/>
              <w:rPrChange w:id="945" w:author="ptdung" w:date="2023-11-30T18:24:00Z">
                <w:rPr>
                  <w:rStyle w:val="Hyperlink"/>
                  <w:noProof/>
                  <w:snapToGrid w:val="0"/>
                  <w:w w:val="0"/>
                </w:rPr>
              </w:rPrChange>
            </w:rPr>
            <w:delText>5.2.2.</w:delText>
          </w:r>
          <w:r w:rsidRPr="00446296" w:rsidDel="00446296">
            <w:rPr>
              <w:rStyle w:val="Hyperlink"/>
              <w:rFonts w:ascii="Poppins" w:hAnsi="Poppins"/>
              <w:noProof/>
              <w:sz w:val="20"/>
              <w:szCs w:val="20"/>
              <w:rPrChange w:id="946" w:author="ptdung" w:date="2023-11-30T18:24:00Z">
                <w:rPr>
                  <w:rStyle w:val="Hyperlink"/>
                  <w:noProof/>
                </w:rPr>
              </w:rPrChange>
            </w:rPr>
            <w:delText xml:space="preserve"> Software</w:delText>
          </w:r>
          <w:r w:rsidRPr="00116AAA" w:rsidDel="00446296">
            <w:rPr>
              <w:rFonts w:ascii="Poppins" w:hAnsi="Poppins"/>
              <w:noProof/>
              <w:webHidden/>
              <w:sz w:val="20"/>
              <w:szCs w:val="20"/>
              <w:rPrChange w:id="947" w:author="thuyhuynh" w:date="2023-05-08T11:25:00Z">
                <w:rPr>
                  <w:noProof/>
                  <w:webHidden/>
                </w:rPr>
              </w:rPrChange>
            </w:rPr>
            <w:tab/>
            <w:delText>22</w:delText>
          </w:r>
        </w:del>
      </w:ins>
    </w:p>
    <w:p w:rsidR="0001062A" w:rsidRPr="00116AAA" w:rsidDel="00446296" w:rsidRDefault="0001062A">
      <w:pPr>
        <w:pStyle w:val="TOC1"/>
        <w:tabs>
          <w:tab w:val="right" w:leader="dot" w:pos="9350"/>
        </w:tabs>
        <w:rPr>
          <w:ins w:id="948" w:author="thuyhuynh" w:date="2022-03-30T17:12:00Z"/>
          <w:del w:id="949" w:author="ptdung" w:date="2023-11-30T18:24:00Z"/>
          <w:rFonts w:ascii="Poppins" w:hAnsi="Poppins" w:cstheme="minorBidi"/>
          <w:noProof/>
          <w:sz w:val="20"/>
          <w:szCs w:val="20"/>
          <w:lang w:eastAsia="ko-KR"/>
          <w:rPrChange w:id="950" w:author="thuyhuynh" w:date="2023-05-08T11:25:00Z">
            <w:rPr>
              <w:ins w:id="951" w:author="thuyhuynh" w:date="2022-03-30T17:12:00Z"/>
              <w:del w:id="952" w:author="ptdung" w:date="2023-11-30T18:24:00Z"/>
              <w:rFonts w:asciiTheme="minorHAnsi" w:hAnsiTheme="minorHAnsi" w:cstheme="minorBidi"/>
              <w:noProof/>
              <w:lang w:eastAsia="ko-KR"/>
            </w:rPr>
          </w:rPrChange>
        </w:rPr>
      </w:pPr>
      <w:ins w:id="953" w:author="thuyhuynh" w:date="2022-03-30T17:12:00Z">
        <w:del w:id="954" w:author="ptdung" w:date="2023-11-30T18:24:00Z">
          <w:r w:rsidRPr="00446296" w:rsidDel="00446296">
            <w:rPr>
              <w:rStyle w:val="Hyperlink"/>
              <w:rFonts w:ascii="Poppins" w:hAnsi="Poppins"/>
              <w:noProof/>
              <w:sz w:val="20"/>
              <w:szCs w:val="20"/>
              <w:rPrChange w:id="955" w:author="ptdung" w:date="2023-11-30T18:24:00Z">
                <w:rPr>
                  <w:rStyle w:val="Hyperlink"/>
                  <w:noProof/>
                </w:rPr>
              </w:rPrChange>
            </w:rPr>
            <w:delText>6. Trouble</w:delText>
          </w:r>
          <w:r w:rsidRPr="00446296" w:rsidDel="00446296">
            <w:rPr>
              <w:rStyle w:val="Hyperlink"/>
              <w:rFonts w:ascii="Poppins" w:hAnsi="Poppins"/>
              <w:noProof/>
              <w:sz w:val="20"/>
              <w:szCs w:val="20"/>
              <w:lang w:eastAsia="ko-KR"/>
              <w:rPrChange w:id="956" w:author="ptdung" w:date="2023-11-30T18:24:00Z">
                <w:rPr>
                  <w:rStyle w:val="Hyperlink"/>
                  <w:noProof/>
                  <w:lang w:eastAsia="ko-KR"/>
                </w:rPr>
              </w:rPrChange>
            </w:rPr>
            <w:delText>s</w:delText>
          </w:r>
          <w:r w:rsidRPr="00446296" w:rsidDel="00446296">
            <w:rPr>
              <w:rStyle w:val="Hyperlink"/>
              <w:rFonts w:ascii="Poppins" w:hAnsi="Poppins"/>
              <w:noProof/>
              <w:sz w:val="20"/>
              <w:szCs w:val="20"/>
              <w:rPrChange w:id="957" w:author="ptdung" w:date="2023-11-30T18:24:00Z">
                <w:rPr>
                  <w:rStyle w:val="Hyperlink"/>
                  <w:noProof/>
                </w:rPr>
              </w:rPrChange>
            </w:rPr>
            <w:delText>hooting and FAQ</w:delText>
          </w:r>
          <w:r w:rsidRPr="00116AAA" w:rsidDel="00446296">
            <w:rPr>
              <w:rFonts w:ascii="Poppins" w:hAnsi="Poppins"/>
              <w:noProof/>
              <w:webHidden/>
              <w:sz w:val="20"/>
              <w:szCs w:val="20"/>
              <w:rPrChange w:id="958" w:author="thuyhuynh" w:date="2023-05-08T11:25:00Z">
                <w:rPr>
                  <w:noProof/>
                  <w:webHidden/>
                </w:rPr>
              </w:rPrChange>
            </w:rPr>
            <w:tab/>
            <w:delText>24</w:delText>
          </w:r>
        </w:del>
      </w:ins>
    </w:p>
    <w:p w:rsidR="0001062A" w:rsidRPr="00116AAA" w:rsidDel="00446296" w:rsidRDefault="0001062A">
      <w:pPr>
        <w:pStyle w:val="TOC1"/>
        <w:tabs>
          <w:tab w:val="right" w:leader="dot" w:pos="9350"/>
        </w:tabs>
        <w:rPr>
          <w:ins w:id="959" w:author="thuyhuynh" w:date="2022-03-30T17:12:00Z"/>
          <w:del w:id="960" w:author="ptdung" w:date="2023-11-30T18:24:00Z"/>
          <w:rFonts w:ascii="Poppins" w:hAnsi="Poppins" w:cstheme="minorBidi"/>
          <w:noProof/>
          <w:sz w:val="20"/>
          <w:szCs w:val="20"/>
          <w:lang w:eastAsia="ko-KR"/>
          <w:rPrChange w:id="961" w:author="thuyhuynh" w:date="2023-05-08T11:25:00Z">
            <w:rPr>
              <w:ins w:id="962" w:author="thuyhuynh" w:date="2022-03-30T17:12:00Z"/>
              <w:del w:id="963" w:author="ptdung" w:date="2023-11-30T18:24:00Z"/>
              <w:rFonts w:asciiTheme="minorHAnsi" w:hAnsiTheme="minorHAnsi" w:cstheme="minorBidi"/>
              <w:noProof/>
              <w:lang w:eastAsia="ko-KR"/>
            </w:rPr>
          </w:rPrChange>
        </w:rPr>
      </w:pPr>
      <w:ins w:id="964" w:author="thuyhuynh" w:date="2022-03-30T17:12:00Z">
        <w:del w:id="965" w:author="ptdung" w:date="2023-11-30T18:24:00Z">
          <w:r w:rsidRPr="00446296" w:rsidDel="00446296">
            <w:rPr>
              <w:rStyle w:val="Hyperlink"/>
              <w:rFonts w:ascii="Poppins" w:hAnsi="Poppins"/>
              <w:noProof/>
              <w:sz w:val="20"/>
              <w:szCs w:val="20"/>
              <w:lang w:eastAsia="ko-KR"/>
              <w:rPrChange w:id="966" w:author="ptdung" w:date="2023-11-30T18:24:00Z">
                <w:rPr>
                  <w:rStyle w:val="Hyperlink"/>
                  <w:noProof/>
                  <w:lang w:eastAsia="ko-KR"/>
                </w:rPr>
              </w:rPrChange>
            </w:rPr>
            <w:delText>7.</w:delText>
          </w:r>
          <w:r w:rsidRPr="00446296" w:rsidDel="00446296">
            <w:rPr>
              <w:rStyle w:val="Hyperlink"/>
              <w:rFonts w:ascii="Poppins" w:hAnsi="Poppins"/>
              <w:noProof/>
              <w:sz w:val="20"/>
              <w:szCs w:val="20"/>
              <w:rPrChange w:id="967" w:author="ptdung" w:date="2023-11-30T18:24:00Z">
                <w:rPr>
                  <w:rStyle w:val="Hyperlink"/>
                  <w:noProof/>
                </w:rPr>
              </w:rPrChange>
            </w:rPr>
            <w:delText xml:space="preserve"> Legal</w:delText>
          </w:r>
          <w:r w:rsidRPr="00446296" w:rsidDel="00446296">
            <w:rPr>
              <w:rStyle w:val="Hyperlink"/>
              <w:rFonts w:ascii="Poppins" w:hAnsi="Poppins"/>
              <w:noProof/>
              <w:sz w:val="20"/>
              <w:szCs w:val="20"/>
              <w:lang w:eastAsia="ko-KR"/>
              <w:rPrChange w:id="968" w:author="ptdung" w:date="2023-11-30T18:24:00Z">
                <w:rPr>
                  <w:rStyle w:val="Hyperlink"/>
                  <w:noProof/>
                  <w:lang w:eastAsia="ko-KR"/>
                </w:rPr>
              </w:rPrChange>
            </w:rPr>
            <w:delText xml:space="preserve"> Notice</w:delText>
          </w:r>
          <w:r w:rsidRPr="00116AAA" w:rsidDel="00446296">
            <w:rPr>
              <w:rFonts w:ascii="Poppins" w:hAnsi="Poppins"/>
              <w:noProof/>
              <w:webHidden/>
              <w:sz w:val="20"/>
              <w:szCs w:val="20"/>
              <w:rPrChange w:id="969" w:author="thuyhuynh" w:date="2023-05-08T11:25:00Z">
                <w:rPr>
                  <w:noProof/>
                  <w:webHidden/>
                </w:rPr>
              </w:rPrChange>
            </w:rPr>
            <w:tab/>
            <w:delText>27</w:delText>
          </w:r>
        </w:del>
      </w:ins>
    </w:p>
    <w:p w:rsidR="0001062A" w:rsidRPr="00116AAA" w:rsidDel="00446296" w:rsidRDefault="0001062A">
      <w:pPr>
        <w:pStyle w:val="TOC2"/>
        <w:tabs>
          <w:tab w:val="right" w:leader="dot" w:pos="9350"/>
        </w:tabs>
        <w:rPr>
          <w:ins w:id="970" w:author="thuyhuynh" w:date="2022-03-30T17:12:00Z"/>
          <w:del w:id="971" w:author="ptdung" w:date="2023-11-30T18:24:00Z"/>
          <w:rFonts w:ascii="Poppins" w:hAnsi="Poppins" w:cstheme="minorBidi"/>
          <w:noProof/>
          <w:sz w:val="20"/>
          <w:szCs w:val="20"/>
          <w:lang w:eastAsia="ko-KR"/>
          <w:rPrChange w:id="972" w:author="thuyhuynh" w:date="2023-05-08T11:25:00Z">
            <w:rPr>
              <w:ins w:id="973" w:author="thuyhuynh" w:date="2022-03-30T17:12:00Z"/>
              <w:del w:id="974" w:author="ptdung" w:date="2023-11-30T18:24:00Z"/>
              <w:rFonts w:asciiTheme="minorHAnsi" w:hAnsiTheme="minorHAnsi" w:cstheme="minorBidi"/>
              <w:noProof/>
              <w:lang w:eastAsia="ko-KR"/>
            </w:rPr>
          </w:rPrChange>
        </w:rPr>
      </w:pPr>
      <w:ins w:id="975" w:author="thuyhuynh" w:date="2022-03-30T17:12:00Z">
        <w:del w:id="976" w:author="ptdung" w:date="2023-11-30T18:24:00Z">
          <w:r w:rsidRPr="00446296" w:rsidDel="00446296">
            <w:rPr>
              <w:rStyle w:val="Hyperlink"/>
              <w:rFonts w:ascii="Poppins" w:hAnsi="Poppins"/>
              <w:noProof/>
              <w:sz w:val="20"/>
              <w:szCs w:val="20"/>
              <w:rPrChange w:id="977" w:author="ptdung" w:date="2023-11-30T18:24:00Z">
                <w:rPr>
                  <w:rStyle w:val="Hyperlink"/>
                  <w:noProof/>
                </w:rPr>
              </w:rPrChange>
            </w:rPr>
            <w:delText>7.1. Warranty Agreement</w:delText>
          </w:r>
          <w:r w:rsidRPr="00116AAA" w:rsidDel="00446296">
            <w:rPr>
              <w:rFonts w:ascii="Poppins" w:hAnsi="Poppins"/>
              <w:noProof/>
              <w:webHidden/>
              <w:sz w:val="20"/>
              <w:szCs w:val="20"/>
              <w:rPrChange w:id="978" w:author="thuyhuynh" w:date="2023-05-08T11:25:00Z">
                <w:rPr>
                  <w:noProof/>
                  <w:webHidden/>
                </w:rPr>
              </w:rPrChange>
            </w:rPr>
            <w:tab/>
            <w:delText>27</w:delText>
          </w:r>
        </w:del>
      </w:ins>
    </w:p>
    <w:p w:rsidR="0001062A" w:rsidRPr="00116AAA" w:rsidDel="00446296" w:rsidRDefault="0001062A">
      <w:pPr>
        <w:pStyle w:val="TOC2"/>
        <w:tabs>
          <w:tab w:val="right" w:leader="dot" w:pos="9350"/>
        </w:tabs>
        <w:rPr>
          <w:ins w:id="979" w:author="thuyhuynh" w:date="2022-03-30T17:12:00Z"/>
          <w:del w:id="980" w:author="ptdung" w:date="2023-11-30T18:24:00Z"/>
          <w:rFonts w:ascii="Poppins" w:hAnsi="Poppins" w:cstheme="minorBidi"/>
          <w:noProof/>
          <w:sz w:val="20"/>
          <w:szCs w:val="20"/>
          <w:lang w:eastAsia="ko-KR"/>
          <w:rPrChange w:id="981" w:author="thuyhuynh" w:date="2023-05-08T11:25:00Z">
            <w:rPr>
              <w:ins w:id="982" w:author="thuyhuynh" w:date="2022-03-30T17:12:00Z"/>
              <w:del w:id="983" w:author="ptdung" w:date="2023-11-30T18:24:00Z"/>
              <w:rFonts w:asciiTheme="minorHAnsi" w:hAnsiTheme="minorHAnsi" w:cstheme="minorBidi"/>
              <w:noProof/>
              <w:lang w:eastAsia="ko-KR"/>
            </w:rPr>
          </w:rPrChange>
        </w:rPr>
      </w:pPr>
      <w:ins w:id="984" w:author="thuyhuynh" w:date="2022-03-30T17:12:00Z">
        <w:del w:id="985" w:author="ptdung" w:date="2023-11-30T18:24:00Z">
          <w:r w:rsidRPr="00446296" w:rsidDel="00446296">
            <w:rPr>
              <w:rStyle w:val="Hyperlink"/>
              <w:rFonts w:ascii="Poppins" w:hAnsi="Poppins"/>
              <w:noProof/>
              <w:sz w:val="20"/>
              <w:szCs w:val="20"/>
              <w:rPrChange w:id="986" w:author="ptdung" w:date="2023-11-30T18:24:00Z">
                <w:rPr>
                  <w:rStyle w:val="Hyperlink"/>
                  <w:noProof/>
                </w:rPr>
              </w:rPrChange>
            </w:rPr>
            <w:delText>7.2. End-User License Agreement</w:delText>
          </w:r>
          <w:r w:rsidRPr="00116AAA" w:rsidDel="00446296">
            <w:rPr>
              <w:rFonts w:ascii="Poppins" w:hAnsi="Poppins"/>
              <w:noProof/>
              <w:webHidden/>
              <w:sz w:val="20"/>
              <w:szCs w:val="20"/>
              <w:rPrChange w:id="987" w:author="thuyhuynh" w:date="2023-05-08T11:25:00Z">
                <w:rPr>
                  <w:noProof/>
                  <w:webHidden/>
                </w:rPr>
              </w:rPrChange>
            </w:rPr>
            <w:tab/>
            <w:delText>31</w:delText>
          </w:r>
        </w:del>
      </w:ins>
    </w:p>
    <w:p w:rsidR="00CF6726" w:rsidRPr="00116AAA" w:rsidDel="00446296" w:rsidRDefault="00CF6726">
      <w:pPr>
        <w:pStyle w:val="TOC1"/>
        <w:tabs>
          <w:tab w:val="right" w:leader="dot" w:pos="9350"/>
        </w:tabs>
        <w:rPr>
          <w:ins w:id="988" w:author="TANBAO" w:date="2014-01-09T12:04:00Z"/>
          <w:del w:id="989" w:author="ptdung" w:date="2023-11-30T18:24:00Z"/>
          <w:rFonts w:ascii="Poppins" w:hAnsi="Poppins" w:cstheme="minorBidi"/>
          <w:noProof/>
          <w:sz w:val="20"/>
          <w:szCs w:val="20"/>
          <w:lang w:eastAsia="ko-KR"/>
          <w:rPrChange w:id="990" w:author="thuyhuynh" w:date="2023-05-08T11:25:00Z">
            <w:rPr>
              <w:ins w:id="991" w:author="TANBAO" w:date="2014-01-09T12:04:00Z"/>
              <w:del w:id="992" w:author="ptdung" w:date="2023-11-30T18:24:00Z"/>
              <w:rFonts w:asciiTheme="minorHAnsi" w:hAnsiTheme="minorHAnsi" w:cstheme="minorBidi"/>
              <w:noProof/>
              <w:lang w:eastAsia="ko-KR"/>
            </w:rPr>
          </w:rPrChange>
        </w:rPr>
      </w:pPr>
      <w:ins w:id="993" w:author="TANBAO" w:date="2014-01-09T12:04:00Z">
        <w:del w:id="994" w:author="ptdung" w:date="2023-11-30T18:24:00Z">
          <w:r w:rsidRPr="00116AAA" w:rsidDel="00446296">
            <w:rPr>
              <w:rStyle w:val="Hyperlink"/>
              <w:rFonts w:ascii="Poppins" w:hAnsi="Poppins"/>
              <w:noProof/>
              <w:sz w:val="20"/>
              <w:szCs w:val="20"/>
              <w:rPrChange w:id="995" w:author="thuyhuynh" w:date="2023-05-08T11:25:00Z">
                <w:rPr>
                  <w:rStyle w:val="Hyperlink"/>
                  <w:noProof/>
                </w:rPr>
              </w:rPrChange>
            </w:rPr>
            <w:delText>1. Introduction</w:delText>
          </w:r>
          <w:r w:rsidRPr="00116AAA" w:rsidDel="00446296">
            <w:rPr>
              <w:rFonts w:ascii="Poppins" w:hAnsi="Poppins"/>
              <w:noProof/>
              <w:webHidden/>
              <w:sz w:val="20"/>
              <w:szCs w:val="20"/>
              <w:rPrChange w:id="996" w:author="thuyhuynh" w:date="2023-05-08T11:25:00Z">
                <w:rPr>
                  <w:noProof/>
                  <w:webHidden/>
                </w:rPr>
              </w:rPrChange>
            </w:rPr>
            <w:tab/>
          </w:r>
        </w:del>
      </w:ins>
      <w:ins w:id="997" w:author="TANBAO" w:date="2014-01-09T12:05:00Z">
        <w:del w:id="998" w:author="ptdung" w:date="2023-11-30T18:24:00Z">
          <w:r w:rsidR="00442201" w:rsidRPr="00116AAA" w:rsidDel="00446296">
            <w:rPr>
              <w:rFonts w:ascii="Poppins" w:hAnsi="Poppins"/>
              <w:noProof/>
              <w:webHidden/>
              <w:sz w:val="20"/>
              <w:szCs w:val="20"/>
              <w:rPrChange w:id="999" w:author="thuyhuynh" w:date="2023-05-08T11:25:00Z">
                <w:rPr>
                  <w:noProof/>
                  <w:webHidden/>
                </w:rPr>
              </w:rPrChange>
            </w:rPr>
            <w:delText>5</w:delText>
          </w:r>
        </w:del>
      </w:ins>
    </w:p>
    <w:p w:rsidR="00CF6726" w:rsidRPr="00116AAA" w:rsidDel="00446296" w:rsidRDefault="00CF6726">
      <w:pPr>
        <w:pStyle w:val="TOC2"/>
        <w:tabs>
          <w:tab w:val="right" w:leader="dot" w:pos="9350"/>
        </w:tabs>
        <w:rPr>
          <w:ins w:id="1000" w:author="TANBAO" w:date="2014-01-09T12:04:00Z"/>
          <w:del w:id="1001" w:author="ptdung" w:date="2023-11-30T18:24:00Z"/>
          <w:rFonts w:ascii="Poppins" w:hAnsi="Poppins" w:cstheme="minorBidi"/>
          <w:noProof/>
          <w:sz w:val="20"/>
          <w:szCs w:val="20"/>
          <w:lang w:eastAsia="ko-KR"/>
          <w:rPrChange w:id="1002" w:author="thuyhuynh" w:date="2023-05-08T11:25:00Z">
            <w:rPr>
              <w:ins w:id="1003" w:author="TANBAO" w:date="2014-01-09T12:04:00Z"/>
              <w:del w:id="1004" w:author="ptdung" w:date="2023-11-30T18:24:00Z"/>
              <w:rFonts w:asciiTheme="minorHAnsi" w:hAnsiTheme="minorHAnsi" w:cstheme="minorBidi"/>
              <w:noProof/>
              <w:lang w:eastAsia="ko-KR"/>
            </w:rPr>
          </w:rPrChange>
        </w:rPr>
      </w:pPr>
      <w:ins w:id="1005" w:author="TANBAO" w:date="2014-01-09T12:04:00Z">
        <w:del w:id="1006" w:author="ptdung" w:date="2023-11-30T18:24:00Z">
          <w:r w:rsidRPr="00116AAA" w:rsidDel="00446296">
            <w:rPr>
              <w:rStyle w:val="Hyperlink"/>
              <w:rFonts w:ascii="Poppins" w:hAnsi="Poppins"/>
              <w:noProof/>
              <w:sz w:val="20"/>
              <w:szCs w:val="20"/>
              <w:rPrChange w:id="1007" w:author="thuyhuynh" w:date="2023-05-08T11:25:00Z">
                <w:rPr>
                  <w:rStyle w:val="Hyperlink"/>
                  <w:noProof/>
                </w:rPr>
              </w:rPrChange>
            </w:rPr>
            <w:delText>1.1. Manual Overview</w:delText>
          </w:r>
          <w:r w:rsidRPr="00116AAA" w:rsidDel="00446296">
            <w:rPr>
              <w:rFonts w:ascii="Poppins" w:hAnsi="Poppins"/>
              <w:noProof/>
              <w:webHidden/>
              <w:sz w:val="20"/>
              <w:szCs w:val="20"/>
              <w:rPrChange w:id="1008" w:author="thuyhuynh" w:date="2023-05-08T11:25:00Z">
                <w:rPr>
                  <w:noProof/>
                  <w:webHidden/>
                </w:rPr>
              </w:rPrChange>
            </w:rPr>
            <w:tab/>
          </w:r>
        </w:del>
      </w:ins>
      <w:ins w:id="1009" w:author="TANBAO" w:date="2014-01-09T12:05:00Z">
        <w:del w:id="1010" w:author="ptdung" w:date="2023-11-30T18:24:00Z">
          <w:r w:rsidR="00442201" w:rsidRPr="00116AAA" w:rsidDel="00446296">
            <w:rPr>
              <w:rFonts w:ascii="Poppins" w:hAnsi="Poppins"/>
              <w:noProof/>
              <w:webHidden/>
              <w:sz w:val="20"/>
              <w:szCs w:val="20"/>
              <w:rPrChange w:id="1011" w:author="thuyhuynh" w:date="2023-05-08T11:25:00Z">
                <w:rPr>
                  <w:noProof/>
                  <w:webHidden/>
                </w:rPr>
              </w:rPrChange>
            </w:rPr>
            <w:delText>5</w:delText>
          </w:r>
        </w:del>
      </w:ins>
    </w:p>
    <w:p w:rsidR="00CF6726" w:rsidRPr="00116AAA" w:rsidDel="00446296" w:rsidRDefault="00CF6726">
      <w:pPr>
        <w:pStyle w:val="TOC2"/>
        <w:tabs>
          <w:tab w:val="right" w:leader="dot" w:pos="9350"/>
        </w:tabs>
        <w:rPr>
          <w:ins w:id="1012" w:author="TANBAO" w:date="2014-01-09T12:04:00Z"/>
          <w:del w:id="1013" w:author="ptdung" w:date="2023-11-30T18:24:00Z"/>
          <w:rFonts w:ascii="Poppins" w:hAnsi="Poppins" w:cstheme="minorBidi"/>
          <w:noProof/>
          <w:sz w:val="20"/>
          <w:szCs w:val="20"/>
          <w:lang w:eastAsia="ko-KR"/>
          <w:rPrChange w:id="1014" w:author="thuyhuynh" w:date="2023-05-08T11:25:00Z">
            <w:rPr>
              <w:ins w:id="1015" w:author="TANBAO" w:date="2014-01-09T12:04:00Z"/>
              <w:del w:id="1016" w:author="ptdung" w:date="2023-11-30T18:24:00Z"/>
              <w:rFonts w:asciiTheme="minorHAnsi" w:hAnsiTheme="minorHAnsi" w:cstheme="minorBidi"/>
              <w:noProof/>
              <w:lang w:eastAsia="ko-KR"/>
            </w:rPr>
          </w:rPrChange>
        </w:rPr>
      </w:pPr>
      <w:ins w:id="1017" w:author="TANBAO" w:date="2014-01-09T12:04:00Z">
        <w:del w:id="1018" w:author="ptdung" w:date="2023-11-30T18:24:00Z">
          <w:r w:rsidRPr="00116AAA" w:rsidDel="00446296">
            <w:rPr>
              <w:rStyle w:val="Hyperlink"/>
              <w:rFonts w:ascii="Poppins" w:hAnsi="Poppins"/>
              <w:noProof/>
              <w:sz w:val="20"/>
              <w:szCs w:val="20"/>
              <w:rPrChange w:id="1019" w:author="thuyhuynh" w:date="2023-05-08T11:25:00Z">
                <w:rPr>
                  <w:rStyle w:val="Hyperlink"/>
                  <w:noProof/>
                </w:rPr>
              </w:rPrChange>
            </w:rPr>
            <w:delText>1.2. IriShield Overview</w:delText>
          </w:r>
          <w:r w:rsidRPr="00116AAA" w:rsidDel="00446296">
            <w:rPr>
              <w:rFonts w:ascii="Poppins" w:hAnsi="Poppins"/>
              <w:noProof/>
              <w:webHidden/>
              <w:sz w:val="20"/>
              <w:szCs w:val="20"/>
              <w:rPrChange w:id="1020" w:author="thuyhuynh" w:date="2023-05-08T11:25:00Z">
                <w:rPr>
                  <w:noProof/>
                  <w:webHidden/>
                </w:rPr>
              </w:rPrChange>
            </w:rPr>
            <w:tab/>
          </w:r>
        </w:del>
      </w:ins>
      <w:ins w:id="1021" w:author="TANBAO" w:date="2014-01-09T12:05:00Z">
        <w:del w:id="1022" w:author="ptdung" w:date="2023-11-30T18:24:00Z">
          <w:r w:rsidR="00442201" w:rsidRPr="00116AAA" w:rsidDel="00446296">
            <w:rPr>
              <w:rFonts w:ascii="Poppins" w:hAnsi="Poppins"/>
              <w:noProof/>
              <w:webHidden/>
              <w:sz w:val="20"/>
              <w:szCs w:val="20"/>
              <w:rPrChange w:id="1023" w:author="thuyhuynh" w:date="2023-05-08T11:25:00Z">
                <w:rPr>
                  <w:noProof/>
                  <w:webHidden/>
                </w:rPr>
              </w:rPrChange>
            </w:rPr>
            <w:delText>5</w:delText>
          </w:r>
        </w:del>
      </w:ins>
    </w:p>
    <w:p w:rsidR="00CF6726" w:rsidRPr="00116AAA" w:rsidDel="00446296" w:rsidRDefault="00CF6726">
      <w:pPr>
        <w:pStyle w:val="TOC3"/>
        <w:tabs>
          <w:tab w:val="right" w:leader="dot" w:pos="9350"/>
        </w:tabs>
        <w:ind w:left="880"/>
        <w:rPr>
          <w:ins w:id="1024" w:author="TANBAO" w:date="2014-01-09T12:04:00Z"/>
          <w:del w:id="1025" w:author="ptdung" w:date="2023-11-30T18:24:00Z"/>
          <w:rFonts w:ascii="Poppins" w:hAnsi="Poppins" w:cstheme="minorBidi"/>
          <w:noProof/>
          <w:sz w:val="20"/>
          <w:szCs w:val="20"/>
          <w:lang w:eastAsia="ko-KR"/>
          <w:rPrChange w:id="1026" w:author="thuyhuynh" w:date="2023-05-08T11:25:00Z">
            <w:rPr>
              <w:ins w:id="1027" w:author="TANBAO" w:date="2014-01-09T12:04:00Z"/>
              <w:del w:id="1028" w:author="ptdung" w:date="2023-11-30T18:24:00Z"/>
              <w:rFonts w:asciiTheme="minorHAnsi" w:hAnsiTheme="minorHAnsi" w:cstheme="minorBidi"/>
              <w:noProof/>
              <w:lang w:eastAsia="ko-KR"/>
            </w:rPr>
          </w:rPrChange>
        </w:rPr>
      </w:pPr>
      <w:ins w:id="1029" w:author="TANBAO" w:date="2014-01-09T12:04:00Z">
        <w:del w:id="1030" w:author="ptdung" w:date="2023-11-30T18:24:00Z">
          <w:r w:rsidRPr="00116AAA" w:rsidDel="00446296">
            <w:rPr>
              <w:rStyle w:val="Hyperlink"/>
              <w:rFonts w:ascii="Poppins" w:hAnsi="Poppins"/>
              <w:noProof/>
              <w:snapToGrid w:val="0"/>
              <w:w w:val="0"/>
              <w:sz w:val="20"/>
              <w:szCs w:val="20"/>
              <w:rPrChange w:id="1031" w:author="thuyhuynh" w:date="2023-05-08T11:25:00Z">
                <w:rPr>
                  <w:rStyle w:val="Hyperlink"/>
                  <w:noProof/>
                  <w:snapToGrid w:val="0"/>
                  <w:w w:val="0"/>
                </w:rPr>
              </w:rPrChange>
            </w:rPr>
            <w:delText>1.2.1.</w:delText>
          </w:r>
          <w:r w:rsidRPr="00116AAA" w:rsidDel="00446296">
            <w:rPr>
              <w:rStyle w:val="Hyperlink"/>
              <w:rFonts w:ascii="Poppins" w:hAnsi="Poppins"/>
              <w:noProof/>
              <w:sz w:val="20"/>
              <w:szCs w:val="20"/>
              <w:rPrChange w:id="1032" w:author="thuyhuynh" w:date="2023-05-08T11:25:00Z">
                <w:rPr>
                  <w:rStyle w:val="Hyperlink"/>
                  <w:noProof/>
                </w:rPr>
              </w:rPrChange>
            </w:rPr>
            <w:delText xml:space="preserve"> IriShield Models</w:delText>
          </w:r>
          <w:r w:rsidRPr="00116AAA" w:rsidDel="00446296">
            <w:rPr>
              <w:rFonts w:ascii="Poppins" w:hAnsi="Poppins"/>
              <w:noProof/>
              <w:webHidden/>
              <w:sz w:val="20"/>
              <w:szCs w:val="20"/>
              <w:rPrChange w:id="1033" w:author="thuyhuynh" w:date="2023-05-08T11:25:00Z">
                <w:rPr>
                  <w:noProof/>
                  <w:webHidden/>
                </w:rPr>
              </w:rPrChange>
            </w:rPr>
            <w:tab/>
          </w:r>
        </w:del>
      </w:ins>
      <w:ins w:id="1034" w:author="TANBAO" w:date="2014-01-09T12:05:00Z">
        <w:del w:id="1035" w:author="ptdung" w:date="2023-11-30T18:24:00Z">
          <w:r w:rsidR="00442201" w:rsidRPr="00116AAA" w:rsidDel="00446296">
            <w:rPr>
              <w:rFonts w:ascii="Poppins" w:hAnsi="Poppins"/>
              <w:noProof/>
              <w:webHidden/>
              <w:sz w:val="20"/>
              <w:szCs w:val="20"/>
              <w:rPrChange w:id="1036" w:author="thuyhuynh" w:date="2023-05-08T11:25:00Z">
                <w:rPr>
                  <w:noProof/>
                  <w:webHidden/>
                </w:rPr>
              </w:rPrChange>
            </w:rPr>
            <w:delText>5</w:delText>
          </w:r>
        </w:del>
      </w:ins>
    </w:p>
    <w:p w:rsidR="00CF6726" w:rsidRPr="00116AAA" w:rsidDel="00446296" w:rsidRDefault="00CF6726">
      <w:pPr>
        <w:pStyle w:val="TOC3"/>
        <w:tabs>
          <w:tab w:val="right" w:leader="dot" w:pos="9350"/>
        </w:tabs>
        <w:ind w:left="880"/>
        <w:rPr>
          <w:ins w:id="1037" w:author="TANBAO" w:date="2014-01-09T12:04:00Z"/>
          <w:del w:id="1038" w:author="ptdung" w:date="2023-11-30T18:24:00Z"/>
          <w:rFonts w:ascii="Poppins" w:hAnsi="Poppins" w:cstheme="minorBidi"/>
          <w:noProof/>
          <w:sz w:val="20"/>
          <w:szCs w:val="20"/>
          <w:lang w:eastAsia="ko-KR"/>
          <w:rPrChange w:id="1039" w:author="thuyhuynh" w:date="2023-05-08T11:25:00Z">
            <w:rPr>
              <w:ins w:id="1040" w:author="TANBAO" w:date="2014-01-09T12:04:00Z"/>
              <w:del w:id="1041" w:author="ptdung" w:date="2023-11-30T18:24:00Z"/>
              <w:rFonts w:asciiTheme="minorHAnsi" w:hAnsiTheme="minorHAnsi" w:cstheme="minorBidi"/>
              <w:noProof/>
              <w:lang w:eastAsia="ko-KR"/>
            </w:rPr>
          </w:rPrChange>
        </w:rPr>
      </w:pPr>
      <w:ins w:id="1042" w:author="TANBAO" w:date="2014-01-09T12:04:00Z">
        <w:del w:id="1043" w:author="ptdung" w:date="2023-11-30T18:24:00Z">
          <w:r w:rsidRPr="00116AAA" w:rsidDel="00446296">
            <w:rPr>
              <w:rStyle w:val="Hyperlink"/>
              <w:rFonts w:ascii="Poppins" w:hAnsi="Poppins"/>
              <w:noProof/>
              <w:snapToGrid w:val="0"/>
              <w:w w:val="0"/>
              <w:sz w:val="20"/>
              <w:szCs w:val="20"/>
              <w:rPrChange w:id="1044" w:author="thuyhuynh" w:date="2023-05-08T11:25:00Z">
                <w:rPr>
                  <w:rStyle w:val="Hyperlink"/>
                  <w:noProof/>
                  <w:snapToGrid w:val="0"/>
                  <w:w w:val="0"/>
                </w:rPr>
              </w:rPrChange>
            </w:rPr>
            <w:delText>1.2.2.</w:delText>
          </w:r>
          <w:r w:rsidRPr="00116AAA" w:rsidDel="00446296">
            <w:rPr>
              <w:rStyle w:val="Hyperlink"/>
              <w:rFonts w:ascii="Poppins" w:hAnsi="Poppins"/>
              <w:noProof/>
              <w:sz w:val="20"/>
              <w:szCs w:val="20"/>
              <w:rPrChange w:id="1045" w:author="thuyhuynh" w:date="2023-05-08T11:25:00Z">
                <w:rPr>
                  <w:rStyle w:val="Hyperlink"/>
                  <w:noProof/>
                </w:rPr>
              </w:rPrChange>
            </w:rPr>
            <w:delText xml:space="preserve"> Device Features</w:delText>
          </w:r>
          <w:r w:rsidRPr="00116AAA" w:rsidDel="00446296">
            <w:rPr>
              <w:rFonts w:ascii="Poppins" w:hAnsi="Poppins"/>
              <w:noProof/>
              <w:webHidden/>
              <w:sz w:val="20"/>
              <w:szCs w:val="20"/>
              <w:rPrChange w:id="1046" w:author="thuyhuynh" w:date="2023-05-08T11:25:00Z">
                <w:rPr>
                  <w:noProof/>
                  <w:webHidden/>
                </w:rPr>
              </w:rPrChange>
            </w:rPr>
            <w:tab/>
          </w:r>
        </w:del>
      </w:ins>
      <w:ins w:id="1047" w:author="TANBAO" w:date="2014-01-09T12:05:00Z">
        <w:del w:id="1048" w:author="ptdung" w:date="2023-11-30T18:24:00Z">
          <w:r w:rsidR="00442201" w:rsidRPr="00116AAA" w:rsidDel="00446296">
            <w:rPr>
              <w:rFonts w:ascii="Poppins" w:hAnsi="Poppins"/>
              <w:noProof/>
              <w:webHidden/>
              <w:sz w:val="20"/>
              <w:szCs w:val="20"/>
              <w:rPrChange w:id="1049" w:author="thuyhuynh" w:date="2023-05-08T11:25:00Z">
                <w:rPr>
                  <w:noProof/>
                  <w:webHidden/>
                </w:rPr>
              </w:rPrChange>
            </w:rPr>
            <w:delText>5</w:delText>
          </w:r>
        </w:del>
      </w:ins>
    </w:p>
    <w:p w:rsidR="00CF6726" w:rsidRPr="00116AAA" w:rsidDel="00446296" w:rsidRDefault="00CF6726">
      <w:pPr>
        <w:pStyle w:val="TOC3"/>
        <w:tabs>
          <w:tab w:val="right" w:leader="dot" w:pos="9350"/>
        </w:tabs>
        <w:ind w:left="880"/>
        <w:rPr>
          <w:ins w:id="1050" w:author="TANBAO" w:date="2014-01-09T12:04:00Z"/>
          <w:del w:id="1051" w:author="ptdung" w:date="2023-11-30T18:24:00Z"/>
          <w:rFonts w:ascii="Poppins" w:hAnsi="Poppins" w:cstheme="minorBidi"/>
          <w:noProof/>
          <w:sz w:val="20"/>
          <w:szCs w:val="20"/>
          <w:lang w:eastAsia="ko-KR"/>
          <w:rPrChange w:id="1052" w:author="thuyhuynh" w:date="2023-05-08T11:25:00Z">
            <w:rPr>
              <w:ins w:id="1053" w:author="TANBAO" w:date="2014-01-09T12:04:00Z"/>
              <w:del w:id="1054" w:author="ptdung" w:date="2023-11-30T18:24:00Z"/>
              <w:rFonts w:asciiTheme="minorHAnsi" w:hAnsiTheme="minorHAnsi" w:cstheme="minorBidi"/>
              <w:noProof/>
              <w:lang w:eastAsia="ko-KR"/>
            </w:rPr>
          </w:rPrChange>
        </w:rPr>
      </w:pPr>
      <w:ins w:id="1055" w:author="TANBAO" w:date="2014-01-09T12:04:00Z">
        <w:del w:id="1056" w:author="ptdung" w:date="2023-11-30T18:24:00Z">
          <w:r w:rsidRPr="00116AAA" w:rsidDel="00446296">
            <w:rPr>
              <w:rStyle w:val="Hyperlink"/>
              <w:rFonts w:ascii="Poppins" w:hAnsi="Poppins"/>
              <w:noProof/>
              <w:snapToGrid w:val="0"/>
              <w:w w:val="0"/>
              <w:sz w:val="20"/>
              <w:szCs w:val="20"/>
              <w:rPrChange w:id="1057" w:author="thuyhuynh" w:date="2023-05-08T11:25:00Z">
                <w:rPr>
                  <w:rStyle w:val="Hyperlink"/>
                  <w:noProof/>
                  <w:snapToGrid w:val="0"/>
                  <w:w w:val="0"/>
                </w:rPr>
              </w:rPrChange>
            </w:rPr>
            <w:delText>1.2.3.</w:delText>
          </w:r>
          <w:r w:rsidRPr="00116AAA" w:rsidDel="00446296">
            <w:rPr>
              <w:rStyle w:val="Hyperlink"/>
              <w:rFonts w:ascii="Poppins" w:hAnsi="Poppins"/>
              <w:noProof/>
              <w:sz w:val="20"/>
              <w:szCs w:val="20"/>
              <w:rPrChange w:id="1058" w:author="thuyhuynh" w:date="2023-05-08T11:25:00Z">
                <w:rPr>
                  <w:rStyle w:val="Hyperlink"/>
                  <w:noProof/>
                </w:rPr>
              </w:rPrChange>
            </w:rPr>
            <w:delText xml:space="preserve"> Onboard Iris </w:delText>
          </w:r>
          <w:r w:rsidRPr="00116AAA" w:rsidDel="00446296">
            <w:rPr>
              <w:rStyle w:val="Hyperlink"/>
              <w:rFonts w:ascii="Poppins" w:hAnsi="Poppins"/>
              <w:noProof/>
              <w:sz w:val="20"/>
              <w:szCs w:val="20"/>
              <w:lang w:eastAsia="ko-KR"/>
              <w:rPrChange w:id="1059" w:author="thuyhuynh" w:date="2023-05-08T11:25:00Z">
                <w:rPr>
                  <w:rStyle w:val="Hyperlink"/>
                  <w:noProof/>
                  <w:lang w:eastAsia="ko-KR"/>
                </w:rPr>
              </w:rPrChange>
            </w:rPr>
            <w:delText xml:space="preserve">Image </w:delText>
          </w:r>
          <w:r w:rsidRPr="00116AAA" w:rsidDel="00446296">
            <w:rPr>
              <w:rStyle w:val="Hyperlink"/>
              <w:rFonts w:ascii="Poppins" w:hAnsi="Poppins"/>
              <w:noProof/>
              <w:sz w:val="20"/>
              <w:szCs w:val="20"/>
              <w:rPrChange w:id="1060" w:author="thuyhuynh" w:date="2023-05-08T11:25:00Z">
                <w:rPr>
                  <w:rStyle w:val="Hyperlink"/>
                  <w:noProof/>
                </w:rPr>
              </w:rPrChange>
            </w:rPr>
            <w:delText>Acquisition</w:delText>
          </w:r>
          <w:r w:rsidRPr="00116AAA" w:rsidDel="00446296">
            <w:rPr>
              <w:rFonts w:ascii="Poppins" w:hAnsi="Poppins"/>
              <w:noProof/>
              <w:webHidden/>
              <w:sz w:val="20"/>
              <w:szCs w:val="20"/>
              <w:rPrChange w:id="1061" w:author="thuyhuynh" w:date="2023-05-08T11:25:00Z">
                <w:rPr>
                  <w:noProof/>
                  <w:webHidden/>
                </w:rPr>
              </w:rPrChange>
            </w:rPr>
            <w:tab/>
          </w:r>
        </w:del>
      </w:ins>
      <w:ins w:id="1062" w:author="TANBAO" w:date="2014-01-09T12:05:00Z">
        <w:del w:id="1063" w:author="ptdung" w:date="2023-11-30T18:24:00Z">
          <w:r w:rsidR="00442201" w:rsidRPr="00116AAA" w:rsidDel="00446296">
            <w:rPr>
              <w:rFonts w:ascii="Poppins" w:hAnsi="Poppins"/>
              <w:noProof/>
              <w:webHidden/>
              <w:sz w:val="20"/>
              <w:szCs w:val="20"/>
              <w:rPrChange w:id="1064" w:author="thuyhuynh" w:date="2023-05-08T11:25:00Z">
                <w:rPr>
                  <w:noProof/>
                  <w:webHidden/>
                </w:rPr>
              </w:rPrChange>
            </w:rPr>
            <w:delText>6</w:delText>
          </w:r>
        </w:del>
      </w:ins>
    </w:p>
    <w:p w:rsidR="00CF6726" w:rsidRPr="00116AAA" w:rsidDel="00446296" w:rsidRDefault="00CF6726" w:rsidP="007246D3">
      <w:pPr>
        <w:pStyle w:val="TOC3"/>
        <w:tabs>
          <w:tab w:val="right" w:leader="dot" w:pos="9350"/>
        </w:tabs>
        <w:ind w:left="880"/>
        <w:rPr>
          <w:ins w:id="1065" w:author="TANBAO" w:date="2014-01-09T12:04:00Z"/>
          <w:del w:id="1066" w:author="ptdung" w:date="2023-11-30T18:24:00Z"/>
          <w:rFonts w:ascii="Poppins" w:hAnsi="Poppins" w:cstheme="minorBidi"/>
          <w:noProof/>
          <w:sz w:val="20"/>
          <w:szCs w:val="20"/>
          <w:lang w:eastAsia="ko-KR"/>
          <w:rPrChange w:id="1067" w:author="thuyhuynh" w:date="2023-05-08T11:25:00Z">
            <w:rPr>
              <w:ins w:id="1068" w:author="TANBAO" w:date="2014-01-09T12:04:00Z"/>
              <w:del w:id="1069" w:author="ptdung" w:date="2023-11-30T18:24:00Z"/>
              <w:rFonts w:asciiTheme="minorHAnsi" w:hAnsiTheme="minorHAnsi" w:cstheme="minorBidi"/>
              <w:noProof/>
              <w:lang w:eastAsia="ko-KR"/>
            </w:rPr>
          </w:rPrChange>
        </w:rPr>
      </w:pPr>
      <w:ins w:id="1070" w:author="TANBAO" w:date="2014-01-09T12:04:00Z">
        <w:del w:id="1071" w:author="ptdung" w:date="2023-11-30T18:24:00Z">
          <w:r w:rsidRPr="00116AAA" w:rsidDel="00446296">
            <w:rPr>
              <w:rStyle w:val="Hyperlink"/>
              <w:rFonts w:ascii="Poppins" w:hAnsi="Poppins"/>
              <w:noProof/>
              <w:snapToGrid w:val="0"/>
              <w:w w:val="0"/>
              <w:sz w:val="20"/>
              <w:szCs w:val="20"/>
              <w:rPrChange w:id="1072" w:author="thuyhuynh" w:date="2023-05-08T11:25:00Z">
                <w:rPr>
                  <w:rStyle w:val="Hyperlink"/>
                  <w:noProof/>
                  <w:snapToGrid w:val="0"/>
                  <w:w w:val="0"/>
                </w:rPr>
              </w:rPrChange>
            </w:rPr>
            <w:delText>1.2.4.</w:delText>
          </w:r>
          <w:r w:rsidRPr="00116AAA" w:rsidDel="00446296">
            <w:rPr>
              <w:rStyle w:val="Hyperlink"/>
              <w:rFonts w:ascii="Poppins" w:hAnsi="Poppins"/>
              <w:noProof/>
              <w:sz w:val="20"/>
              <w:szCs w:val="20"/>
              <w:rPrChange w:id="1073" w:author="thuyhuynh" w:date="2023-05-08T11:25:00Z">
                <w:rPr>
                  <w:rStyle w:val="Hyperlink"/>
                  <w:noProof/>
                </w:rPr>
              </w:rPrChange>
            </w:rPr>
            <w:delText xml:space="preserve"> On-board Iris </w:delText>
          </w:r>
          <w:r w:rsidRPr="00116AAA" w:rsidDel="00446296">
            <w:rPr>
              <w:rStyle w:val="Hyperlink"/>
              <w:rFonts w:ascii="Poppins" w:hAnsi="Poppins"/>
              <w:noProof/>
              <w:sz w:val="20"/>
              <w:szCs w:val="20"/>
              <w:lang w:eastAsia="ko-KR"/>
              <w:rPrChange w:id="1074" w:author="thuyhuynh" w:date="2023-05-08T11:25:00Z">
                <w:rPr>
                  <w:rStyle w:val="Hyperlink"/>
                  <w:noProof/>
                  <w:lang w:eastAsia="ko-KR"/>
                </w:rPr>
              </w:rPrChange>
            </w:rPr>
            <w:delText xml:space="preserve">Image </w:delText>
          </w:r>
          <w:r w:rsidRPr="00116AAA" w:rsidDel="00446296">
            <w:rPr>
              <w:rStyle w:val="Hyperlink"/>
              <w:rFonts w:ascii="Poppins" w:hAnsi="Poppins"/>
              <w:noProof/>
              <w:sz w:val="20"/>
              <w:szCs w:val="20"/>
              <w:rPrChange w:id="1075" w:author="thuyhuynh" w:date="2023-05-08T11:25:00Z">
                <w:rPr>
                  <w:rStyle w:val="Hyperlink"/>
                  <w:noProof/>
                </w:rPr>
              </w:rPrChange>
            </w:rPr>
            <w:delText>Quality Assessment</w:delText>
          </w:r>
          <w:r w:rsidRPr="00116AAA" w:rsidDel="00446296">
            <w:rPr>
              <w:rFonts w:ascii="Poppins" w:hAnsi="Poppins"/>
              <w:noProof/>
              <w:webHidden/>
              <w:sz w:val="20"/>
              <w:szCs w:val="20"/>
              <w:rPrChange w:id="1076" w:author="thuyhuynh" w:date="2023-05-08T11:25:00Z">
                <w:rPr>
                  <w:noProof/>
                  <w:webHidden/>
                </w:rPr>
              </w:rPrChange>
            </w:rPr>
            <w:tab/>
          </w:r>
        </w:del>
      </w:ins>
      <w:ins w:id="1077" w:author="TANBAO" w:date="2014-01-09T12:05:00Z">
        <w:del w:id="1078" w:author="ptdung" w:date="2023-11-30T18:24:00Z">
          <w:r w:rsidR="00442201" w:rsidRPr="00116AAA" w:rsidDel="00446296">
            <w:rPr>
              <w:rFonts w:ascii="Poppins" w:hAnsi="Poppins"/>
              <w:noProof/>
              <w:webHidden/>
              <w:sz w:val="20"/>
              <w:szCs w:val="20"/>
              <w:rPrChange w:id="1079" w:author="thuyhuynh" w:date="2023-05-08T11:25:00Z">
                <w:rPr>
                  <w:noProof/>
                  <w:webHidden/>
                </w:rPr>
              </w:rPrChange>
            </w:rPr>
            <w:delText>6</w:delText>
          </w:r>
        </w:del>
      </w:ins>
    </w:p>
    <w:p w:rsidR="00CF6726" w:rsidRPr="00116AAA" w:rsidDel="00446296" w:rsidRDefault="00CF6726" w:rsidP="007246D3">
      <w:pPr>
        <w:pStyle w:val="TOC3"/>
        <w:tabs>
          <w:tab w:val="right" w:leader="dot" w:pos="9350"/>
        </w:tabs>
        <w:ind w:left="880"/>
        <w:rPr>
          <w:ins w:id="1080" w:author="TANBAO" w:date="2014-01-09T12:04:00Z"/>
          <w:del w:id="1081" w:author="ptdung" w:date="2023-11-30T18:24:00Z"/>
          <w:rFonts w:ascii="Poppins" w:hAnsi="Poppins" w:cstheme="minorBidi"/>
          <w:noProof/>
          <w:sz w:val="20"/>
          <w:szCs w:val="20"/>
          <w:lang w:eastAsia="ko-KR"/>
          <w:rPrChange w:id="1082" w:author="thuyhuynh" w:date="2023-05-08T11:25:00Z">
            <w:rPr>
              <w:ins w:id="1083" w:author="TANBAO" w:date="2014-01-09T12:04:00Z"/>
              <w:del w:id="1084" w:author="ptdung" w:date="2023-11-30T18:24:00Z"/>
              <w:rFonts w:asciiTheme="minorHAnsi" w:hAnsiTheme="minorHAnsi" w:cstheme="minorBidi"/>
              <w:noProof/>
              <w:lang w:eastAsia="ko-KR"/>
            </w:rPr>
          </w:rPrChange>
        </w:rPr>
      </w:pPr>
      <w:ins w:id="1085" w:author="TANBAO" w:date="2014-01-09T12:04:00Z">
        <w:del w:id="1086" w:author="ptdung" w:date="2023-11-30T18:24:00Z">
          <w:r w:rsidRPr="00116AAA" w:rsidDel="00446296">
            <w:rPr>
              <w:rStyle w:val="Hyperlink"/>
              <w:rFonts w:ascii="Poppins" w:hAnsi="Poppins"/>
              <w:noProof/>
              <w:snapToGrid w:val="0"/>
              <w:w w:val="0"/>
              <w:sz w:val="20"/>
              <w:szCs w:val="20"/>
              <w:rPrChange w:id="1087" w:author="thuyhuynh" w:date="2023-05-08T11:25:00Z">
                <w:rPr>
                  <w:rStyle w:val="Hyperlink"/>
                  <w:noProof/>
                  <w:snapToGrid w:val="0"/>
                  <w:w w:val="0"/>
                </w:rPr>
              </w:rPrChange>
            </w:rPr>
            <w:delText>1.2.5.</w:delText>
          </w:r>
          <w:r w:rsidRPr="00116AAA" w:rsidDel="00446296">
            <w:rPr>
              <w:rStyle w:val="Hyperlink"/>
              <w:rFonts w:ascii="Poppins" w:hAnsi="Poppins"/>
              <w:noProof/>
              <w:sz w:val="20"/>
              <w:szCs w:val="20"/>
              <w:rPrChange w:id="1088" w:author="thuyhuynh" w:date="2023-05-08T11:25:00Z">
                <w:rPr>
                  <w:rStyle w:val="Hyperlink"/>
                  <w:noProof/>
                </w:rPr>
              </w:rPrChange>
            </w:rPr>
            <w:delText xml:space="preserve"> On-board Iris Recognition</w:delText>
          </w:r>
          <w:r w:rsidRPr="00116AAA" w:rsidDel="00446296">
            <w:rPr>
              <w:rFonts w:ascii="Poppins" w:hAnsi="Poppins"/>
              <w:noProof/>
              <w:webHidden/>
              <w:sz w:val="20"/>
              <w:szCs w:val="20"/>
              <w:rPrChange w:id="1089" w:author="thuyhuynh" w:date="2023-05-08T11:25:00Z">
                <w:rPr>
                  <w:noProof/>
                  <w:webHidden/>
                </w:rPr>
              </w:rPrChange>
            </w:rPr>
            <w:tab/>
          </w:r>
        </w:del>
      </w:ins>
      <w:ins w:id="1090" w:author="TANBAO" w:date="2014-01-09T12:05:00Z">
        <w:del w:id="1091" w:author="ptdung" w:date="2023-11-30T18:24:00Z">
          <w:r w:rsidR="00442201" w:rsidRPr="00116AAA" w:rsidDel="00446296">
            <w:rPr>
              <w:rFonts w:ascii="Poppins" w:hAnsi="Poppins"/>
              <w:noProof/>
              <w:webHidden/>
              <w:sz w:val="20"/>
              <w:szCs w:val="20"/>
              <w:rPrChange w:id="1092" w:author="thuyhuynh" w:date="2023-05-08T11:25:00Z">
                <w:rPr>
                  <w:noProof/>
                  <w:webHidden/>
                </w:rPr>
              </w:rPrChange>
            </w:rPr>
            <w:delText>6</w:delText>
          </w:r>
        </w:del>
      </w:ins>
    </w:p>
    <w:p w:rsidR="00CF6726" w:rsidRPr="00116AAA" w:rsidDel="00446296" w:rsidRDefault="00CF6726" w:rsidP="007246D3">
      <w:pPr>
        <w:pStyle w:val="TOC4"/>
        <w:tabs>
          <w:tab w:val="left" w:pos="2125"/>
          <w:tab w:val="right" w:leader="dot" w:pos="9350"/>
        </w:tabs>
        <w:ind w:left="1320"/>
        <w:rPr>
          <w:ins w:id="1093" w:author="TANBAO" w:date="2014-01-09T12:04:00Z"/>
          <w:del w:id="1094" w:author="ptdung" w:date="2023-11-30T18:24:00Z"/>
          <w:rFonts w:ascii="Poppins" w:hAnsi="Poppins"/>
          <w:noProof/>
          <w:kern w:val="0"/>
          <w:szCs w:val="20"/>
          <w:rPrChange w:id="1095" w:author="thuyhuynh" w:date="2023-05-08T11:25:00Z">
            <w:rPr>
              <w:ins w:id="1096" w:author="TANBAO" w:date="2014-01-09T12:04:00Z"/>
              <w:del w:id="1097" w:author="ptdung" w:date="2023-11-30T18:24:00Z"/>
              <w:noProof/>
              <w:kern w:val="0"/>
              <w:sz w:val="22"/>
            </w:rPr>
          </w:rPrChange>
        </w:rPr>
      </w:pPr>
      <w:ins w:id="1098" w:author="TANBAO" w:date="2014-01-09T12:04:00Z">
        <w:del w:id="1099"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100" w:author="thuyhuynh" w:date="2023-05-08T11:25:00Z">
                <w:rPr>
                  <w:rStyle w:val="Hyperlink"/>
                  <w:noProof/>
                  <w14:scene3d>
                    <w14:camera w14:prst="orthographicFront"/>
                    <w14:lightRig w14:rig="threePt" w14:dir="t">
                      <w14:rot w14:lat="0" w14:lon="0" w14:rev="0"/>
                    </w14:lightRig>
                  </w14:scene3d>
                </w:rPr>
              </w:rPrChange>
            </w:rPr>
            <w:delText>1.2.5.1</w:delText>
          </w:r>
          <w:r w:rsidRPr="00116AAA" w:rsidDel="00446296">
            <w:rPr>
              <w:rFonts w:ascii="Poppins" w:hAnsi="Poppins"/>
              <w:noProof/>
              <w:szCs w:val="20"/>
              <w:rPrChange w:id="1101" w:author="thuyhuynh" w:date="2023-05-08T11:25:00Z">
                <w:rPr>
                  <w:noProof/>
                </w:rPr>
              </w:rPrChange>
            </w:rPr>
            <w:tab/>
          </w:r>
          <w:r w:rsidRPr="00116AAA" w:rsidDel="00446296">
            <w:rPr>
              <w:rStyle w:val="Hyperlink"/>
              <w:rFonts w:ascii="Poppins" w:hAnsi="Poppins"/>
              <w:noProof/>
              <w:szCs w:val="20"/>
              <w:rPrChange w:id="1102" w:author="thuyhuynh" w:date="2023-05-08T11:25:00Z">
                <w:rPr>
                  <w:rStyle w:val="Hyperlink"/>
                  <w:noProof/>
                </w:rPr>
              </w:rPrChange>
            </w:rPr>
            <w:delText>Template Generation</w:delText>
          </w:r>
          <w:r w:rsidRPr="00116AAA" w:rsidDel="00446296">
            <w:rPr>
              <w:rFonts w:ascii="Poppins" w:hAnsi="Poppins"/>
              <w:noProof/>
              <w:webHidden/>
              <w:szCs w:val="20"/>
              <w:rPrChange w:id="1103" w:author="thuyhuynh" w:date="2023-05-08T11:25:00Z">
                <w:rPr>
                  <w:noProof/>
                  <w:webHidden/>
                </w:rPr>
              </w:rPrChange>
            </w:rPr>
            <w:tab/>
          </w:r>
        </w:del>
      </w:ins>
      <w:ins w:id="1104" w:author="TANBAO" w:date="2014-01-09T12:05:00Z">
        <w:del w:id="1105" w:author="ptdung" w:date="2023-11-30T18:24:00Z">
          <w:r w:rsidR="00442201" w:rsidRPr="00116AAA" w:rsidDel="00446296">
            <w:rPr>
              <w:rFonts w:ascii="Poppins" w:hAnsi="Poppins"/>
              <w:noProof/>
              <w:webHidden/>
              <w:szCs w:val="20"/>
              <w:rPrChange w:id="1106" w:author="thuyhuynh" w:date="2023-05-08T11:25:00Z">
                <w:rPr>
                  <w:noProof/>
                  <w:webHidden/>
                </w:rPr>
              </w:rPrChange>
            </w:rPr>
            <w:delText>6</w:delText>
          </w:r>
        </w:del>
      </w:ins>
    </w:p>
    <w:p w:rsidR="00CF6726" w:rsidRPr="00116AAA" w:rsidDel="00446296" w:rsidRDefault="00CF6726" w:rsidP="007246D3">
      <w:pPr>
        <w:pStyle w:val="TOC4"/>
        <w:tabs>
          <w:tab w:val="left" w:pos="2125"/>
          <w:tab w:val="right" w:leader="dot" w:pos="9350"/>
        </w:tabs>
        <w:ind w:left="1320"/>
        <w:rPr>
          <w:ins w:id="1107" w:author="TANBAO" w:date="2014-01-09T12:04:00Z"/>
          <w:del w:id="1108" w:author="ptdung" w:date="2023-11-30T18:24:00Z"/>
          <w:rFonts w:ascii="Poppins" w:hAnsi="Poppins"/>
          <w:noProof/>
          <w:kern w:val="0"/>
          <w:szCs w:val="20"/>
          <w:rPrChange w:id="1109" w:author="thuyhuynh" w:date="2023-05-08T11:25:00Z">
            <w:rPr>
              <w:ins w:id="1110" w:author="TANBAO" w:date="2014-01-09T12:04:00Z"/>
              <w:del w:id="1111" w:author="ptdung" w:date="2023-11-30T18:24:00Z"/>
              <w:noProof/>
              <w:kern w:val="0"/>
              <w:sz w:val="22"/>
            </w:rPr>
          </w:rPrChange>
        </w:rPr>
      </w:pPr>
      <w:ins w:id="1112" w:author="TANBAO" w:date="2014-01-09T12:04:00Z">
        <w:del w:id="1113"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114" w:author="thuyhuynh" w:date="2023-05-08T11:25:00Z">
                <w:rPr>
                  <w:rStyle w:val="Hyperlink"/>
                  <w:noProof/>
                  <w14:scene3d>
                    <w14:camera w14:prst="orthographicFront"/>
                    <w14:lightRig w14:rig="threePt" w14:dir="t">
                      <w14:rot w14:lat="0" w14:lon="0" w14:rev="0"/>
                    </w14:lightRig>
                  </w14:scene3d>
                </w:rPr>
              </w:rPrChange>
            </w:rPr>
            <w:delText>1.2.5.2</w:delText>
          </w:r>
          <w:r w:rsidRPr="00116AAA" w:rsidDel="00446296">
            <w:rPr>
              <w:rFonts w:ascii="Poppins" w:hAnsi="Poppins"/>
              <w:noProof/>
              <w:szCs w:val="20"/>
              <w:rPrChange w:id="1115" w:author="thuyhuynh" w:date="2023-05-08T11:25:00Z">
                <w:rPr>
                  <w:noProof/>
                </w:rPr>
              </w:rPrChange>
            </w:rPr>
            <w:tab/>
          </w:r>
          <w:r w:rsidRPr="00116AAA" w:rsidDel="00446296">
            <w:rPr>
              <w:rStyle w:val="Hyperlink"/>
              <w:rFonts w:ascii="Poppins" w:hAnsi="Poppins"/>
              <w:noProof/>
              <w:szCs w:val="20"/>
              <w:rPrChange w:id="1116" w:author="thuyhuynh" w:date="2023-05-08T11:25:00Z">
                <w:rPr>
                  <w:rStyle w:val="Hyperlink"/>
                  <w:noProof/>
                </w:rPr>
              </w:rPrChange>
            </w:rPr>
            <w:delText>Iris Recognition</w:delText>
          </w:r>
          <w:r w:rsidRPr="00116AAA" w:rsidDel="00446296">
            <w:rPr>
              <w:rFonts w:ascii="Poppins" w:hAnsi="Poppins"/>
              <w:noProof/>
              <w:webHidden/>
              <w:szCs w:val="20"/>
              <w:rPrChange w:id="1117" w:author="thuyhuynh" w:date="2023-05-08T11:25:00Z">
                <w:rPr>
                  <w:noProof/>
                  <w:webHidden/>
                </w:rPr>
              </w:rPrChange>
            </w:rPr>
            <w:tab/>
          </w:r>
        </w:del>
      </w:ins>
      <w:ins w:id="1118" w:author="TANBAO" w:date="2014-01-09T12:05:00Z">
        <w:del w:id="1119" w:author="ptdung" w:date="2023-11-30T18:24:00Z">
          <w:r w:rsidR="00442201" w:rsidRPr="00116AAA" w:rsidDel="00446296">
            <w:rPr>
              <w:rFonts w:ascii="Poppins" w:hAnsi="Poppins"/>
              <w:noProof/>
              <w:webHidden/>
              <w:szCs w:val="20"/>
              <w:rPrChange w:id="1120" w:author="thuyhuynh" w:date="2023-05-08T11:25:00Z">
                <w:rPr>
                  <w:noProof/>
                  <w:webHidden/>
                </w:rPr>
              </w:rPrChange>
            </w:rPr>
            <w:delText>7</w:delText>
          </w:r>
        </w:del>
      </w:ins>
    </w:p>
    <w:p w:rsidR="00CF6726" w:rsidRPr="00116AAA" w:rsidDel="00446296" w:rsidRDefault="00CF6726" w:rsidP="007246D3">
      <w:pPr>
        <w:pStyle w:val="TOC3"/>
        <w:tabs>
          <w:tab w:val="right" w:leader="dot" w:pos="9350"/>
        </w:tabs>
        <w:ind w:left="880"/>
        <w:rPr>
          <w:ins w:id="1121" w:author="TANBAO" w:date="2014-01-09T12:04:00Z"/>
          <w:del w:id="1122" w:author="ptdung" w:date="2023-11-30T18:24:00Z"/>
          <w:rFonts w:ascii="Poppins" w:hAnsi="Poppins" w:cstheme="minorBidi"/>
          <w:noProof/>
          <w:sz w:val="20"/>
          <w:szCs w:val="20"/>
          <w:lang w:eastAsia="ko-KR"/>
          <w:rPrChange w:id="1123" w:author="thuyhuynh" w:date="2023-05-08T11:25:00Z">
            <w:rPr>
              <w:ins w:id="1124" w:author="TANBAO" w:date="2014-01-09T12:04:00Z"/>
              <w:del w:id="1125" w:author="ptdung" w:date="2023-11-30T18:24:00Z"/>
              <w:rFonts w:asciiTheme="minorHAnsi" w:hAnsiTheme="minorHAnsi" w:cstheme="minorBidi"/>
              <w:noProof/>
              <w:lang w:eastAsia="ko-KR"/>
            </w:rPr>
          </w:rPrChange>
        </w:rPr>
      </w:pPr>
      <w:ins w:id="1126" w:author="TANBAO" w:date="2014-01-09T12:04:00Z">
        <w:del w:id="1127" w:author="ptdung" w:date="2023-11-30T18:24:00Z">
          <w:r w:rsidRPr="00116AAA" w:rsidDel="00446296">
            <w:rPr>
              <w:rStyle w:val="Hyperlink"/>
              <w:rFonts w:ascii="Poppins" w:hAnsi="Poppins"/>
              <w:noProof/>
              <w:snapToGrid w:val="0"/>
              <w:w w:val="0"/>
              <w:sz w:val="20"/>
              <w:szCs w:val="20"/>
              <w:rPrChange w:id="1128" w:author="thuyhuynh" w:date="2023-05-08T11:25:00Z">
                <w:rPr>
                  <w:rStyle w:val="Hyperlink"/>
                  <w:noProof/>
                  <w:snapToGrid w:val="0"/>
                  <w:w w:val="0"/>
                </w:rPr>
              </w:rPrChange>
            </w:rPr>
            <w:delText>1.2.6.</w:delText>
          </w:r>
          <w:r w:rsidRPr="00116AAA" w:rsidDel="00446296">
            <w:rPr>
              <w:rStyle w:val="Hyperlink"/>
              <w:rFonts w:ascii="Poppins" w:hAnsi="Poppins"/>
              <w:noProof/>
              <w:sz w:val="20"/>
              <w:szCs w:val="20"/>
              <w:rPrChange w:id="1129" w:author="thuyhuynh" w:date="2023-05-08T11:25:00Z">
                <w:rPr>
                  <w:rStyle w:val="Hyperlink"/>
                  <w:noProof/>
                </w:rPr>
              </w:rPrChange>
            </w:rPr>
            <w:delText xml:space="preserve"> IriTech’s onboard Security Infrastructure</w:delText>
          </w:r>
          <w:r w:rsidRPr="00116AAA" w:rsidDel="00446296">
            <w:rPr>
              <w:rFonts w:ascii="Poppins" w:hAnsi="Poppins"/>
              <w:noProof/>
              <w:webHidden/>
              <w:sz w:val="20"/>
              <w:szCs w:val="20"/>
              <w:rPrChange w:id="1130" w:author="thuyhuynh" w:date="2023-05-08T11:25:00Z">
                <w:rPr>
                  <w:noProof/>
                  <w:webHidden/>
                </w:rPr>
              </w:rPrChange>
            </w:rPr>
            <w:tab/>
          </w:r>
        </w:del>
      </w:ins>
      <w:ins w:id="1131" w:author="TANBAO" w:date="2014-01-09T12:05:00Z">
        <w:del w:id="1132" w:author="ptdung" w:date="2023-11-30T18:24:00Z">
          <w:r w:rsidR="00442201" w:rsidRPr="00116AAA" w:rsidDel="00446296">
            <w:rPr>
              <w:rFonts w:ascii="Poppins" w:hAnsi="Poppins"/>
              <w:noProof/>
              <w:webHidden/>
              <w:sz w:val="20"/>
              <w:szCs w:val="20"/>
              <w:rPrChange w:id="1133" w:author="thuyhuynh" w:date="2023-05-08T11:25:00Z">
                <w:rPr>
                  <w:noProof/>
                  <w:webHidden/>
                </w:rPr>
              </w:rPrChange>
            </w:rPr>
            <w:delText>7</w:delText>
          </w:r>
        </w:del>
      </w:ins>
    </w:p>
    <w:p w:rsidR="00CF6726" w:rsidRPr="00116AAA" w:rsidDel="00446296" w:rsidRDefault="00CF6726" w:rsidP="007246D3">
      <w:pPr>
        <w:pStyle w:val="TOC4"/>
        <w:tabs>
          <w:tab w:val="left" w:pos="2125"/>
          <w:tab w:val="right" w:leader="dot" w:pos="9350"/>
        </w:tabs>
        <w:ind w:left="1320"/>
        <w:rPr>
          <w:ins w:id="1134" w:author="TANBAO" w:date="2014-01-09T12:04:00Z"/>
          <w:del w:id="1135" w:author="ptdung" w:date="2023-11-30T18:24:00Z"/>
          <w:rFonts w:ascii="Poppins" w:hAnsi="Poppins"/>
          <w:noProof/>
          <w:kern w:val="0"/>
          <w:szCs w:val="20"/>
          <w:rPrChange w:id="1136" w:author="thuyhuynh" w:date="2023-05-08T11:25:00Z">
            <w:rPr>
              <w:ins w:id="1137" w:author="TANBAO" w:date="2014-01-09T12:04:00Z"/>
              <w:del w:id="1138" w:author="ptdung" w:date="2023-11-30T18:24:00Z"/>
              <w:noProof/>
              <w:kern w:val="0"/>
              <w:sz w:val="22"/>
            </w:rPr>
          </w:rPrChange>
        </w:rPr>
      </w:pPr>
      <w:ins w:id="1139" w:author="TANBAO" w:date="2014-01-09T12:04:00Z">
        <w:del w:id="1140"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141" w:author="thuyhuynh" w:date="2023-05-08T11:25:00Z">
                <w:rPr>
                  <w:rStyle w:val="Hyperlink"/>
                  <w:noProof/>
                  <w14:scene3d>
                    <w14:camera w14:prst="orthographicFront"/>
                    <w14:lightRig w14:rig="threePt" w14:dir="t">
                      <w14:rot w14:lat="0" w14:lon="0" w14:rev="0"/>
                    </w14:lightRig>
                  </w14:scene3d>
                </w:rPr>
              </w:rPrChange>
            </w:rPr>
            <w:delText>1.2.6.1</w:delText>
          </w:r>
          <w:r w:rsidRPr="00116AAA" w:rsidDel="00446296">
            <w:rPr>
              <w:rFonts w:ascii="Poppins" w:hAnsi="Poppins"/>
              <w:noProof/>
              <w:szCs w:val="20"/>
              <w:rPrChange w:id="1142" w:author="thuyhuynh" w:date="2023-05-08T11:25:00Z">
                <w:rPr>
                  <w:noProof/>
                </w:rPr>
              </w:rPrChange>
            </w:rPr>
            <w:tab/>
          </w:r>
          <w:r w:rsidRPr="00116AAA" w:rsidDel="00446296">
            <w:rPr>
              <w:rStyle w:val="Hyperlink"/>
              <w:rFonts w:ascii="Poppins" w:hAnsi="Poppins"/>
              <w:noProof/>
              <w:szCs w:val="20"/>
              <w:rPrChange w:id="1143" w:author="thuyhuynh" w:date="2023-05-08T11:25:00Z">
                <w:rPr>
                  <w:rStyle w:val="Hyperlink"/>
                  <w:noProof/>
                </w:rPr>
              </w:rPrChange>
            </w:rPr>
            <w:delText>PKI Key Distribution</w:delText>
          </w:r>
          <w:r w:rsidRPr="00116AAA" w:rsidDel="00446296">
            <w:rPr>
              <w:rFonts w:ascii="Poppins" w:hAnsi="Poppins"/>
              <w:noProof/>
              <w:webHidden/>
              <w:szCs w:val="20"/>
              <w:rPrChange w:id="1144" w:author="thuyhuynh" w:date="2023-05-08T11:25:00Z">
                <w:rPr>
                  <w:noProof/>
                  <w:webHidden/>
                </w:rPr>
              </w:rPrChange>
            </w:rPr>
            <w:tab/>
          </w:r>
        </w:del>
      </w:ins>
      <w:ins w:id="1145" w:author="TANBAO" w:date="2014-01-09T12:05:00Z">
        <w:del w:id="1146" w:author="ptdung" w:date="2023-11-30T18:24:00Z">
          <w:r w:rsidR="00442201" w:rsidRPr="00116AAA" w:rsidDel="00446296">
            <w:rPr>
              <w:rFonts w:ascii="Poppins" w:hAnsi="Poppins"/>
              <w:noProof/>
              <w:webHidden/>
              <w:szCs w:val="20"/>
              <w:rPrChange w:id="1147" w:author="thuyhuynh" w:date="2023-05-08T11:25:00Z">
                <w:rPr>
                  <w:noProof/>
                  <w:webHidden/>
                </w:rPr>
              </w:rPrChange>
            </w:rPr>
            <w:delText>7</w:delText>
          </w:r>
        </w:del>
      </w:ins>
    </w:p>
    <w:p w:rsidR="00CF6726" w:rsidRPr="00116AAA" w:rsidDel="00446296" w:rsidRDefault="00CF6726" w:rsidP="007246D3">
      <w:pPr>
        <w:pStyle w:val="TOC4"/>
        <w:tabs>
          <w:tab w:val="left" w:pos="2125"/>
          <w:tab w:val="right" w:leader="dot" w:pos="9350"/>
        </w:tabs>
        <w:ind w:left="1320"/>
        <w:rPr>
          <w:ins w:id="1148" w:author="TANBAO" w:date="2014-01-09T12:04:00Z"/>
          <w:del w:id="1149" w:author="ptdung" w:date="2023-11-30T18:24:00Z"/>
          <w:rFonts w:ascii="Poppins" w:hAnsi="Poppins"/>
          <w:noProof/>
          <w:kern w:val="0"/>
          <w:szCs w:val="20"/>
          <w:rPrChange w:id="1150" w:author="thuyhuynh" w:date="2023-05-08T11:25:00Z">
            <w:rPr>
              <w:ins w:id="1151" w:author="TANBAO" w:date="2014-01-09T12:04:00Z"/>
              <w:del w:id="1152" w:author="ptdung" w:date="2023-11-30T18:24:00Z"/>
              <w:noProof/>
              <w:kern w:val="0"/>
              <w:sz w:val="22"/>
            </w:rPr>
          </w:rPrChange>
        </w:rPr>
      </w:pPr>
      <w:ins w:id="1153" w:author="TANBAO" w:date="2014-01-09T12:04:00Z">
        <w:del w:id="1154"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155" w:author="thuyhuynh" w:date="2023-05-08T11:25:00Z">
                <w:rPr>
                  <w:rStyle w:val="Hyperlink"/>
                  <w:noProof/>
                  <w14:scene3d>
                    <w14:camera w14:prst="orthographicFront"/>
                    <w14:lightRig w14:rig="threePt" w14:dir="t">
                      <w14:rot w14:lat="0" w14:lon="0" w14:rev="0"/>
                    </w14:lightRig>
                  </w14:scene3d>
                </w:rPr>
              </w:rPrChange>
            </w:rPr>
            <w:delText>1.2.6.2</w:delText>
          </w:r>
          <w:r w:rsidRPr="00116AAA" w:rsidDel="00446296">
            <w:rPr>
              <w:rFonts w:ascii="Poppins" w:hAnsi="Poppins"/>
              <w:noProof/>
              <w:szCs w:val="20"/>
              <w:rPrChange w:id="1156" w:author="thuyhuynh" w:date="2023-05-08T11:25:00Z">
                <w:rPr>
                  <w:noProof/>
                </w:rPr>
              </w:rPrChange>
            </w:rPr>
            <w:tab/>
          </w:r>
          <w:r w:rsidRPr="00116AAA" w:rsidDel="00446296">
            <w:rPr>
              <w:rStyle w:val="Hyperlink"/>
              <w:rFonts w:ascii="Poppins" w:hAnsi="Poppins"/>
              <w:noProof/>
              <w:szCs w:val="20"/>
              <w:rPrChange w:id="1157" w:author="thuyhuynh" w:date="2023-05-08T11:25:00Z">
                <w:rPr>
                  <w:rStyle w:val="Hyperlink"/>
                  <w:noProof/>
                </w:rPr>
              </w:rPrChange>
            </w:rPr>
            <w:delText>End-to-End Security</w:delText>
          </w:r>
          <w:r w:rsidRPr="00116AAA" w:rsidDel="00446296">
            <w:rPr>
              <w:rFonts w:ascii="Poppins" w:hAnsi="Poppins"/>
              <w:noProof/>
              <w:webHidden/>
              <w:szCs w:val="20"/>
              <w:rPrChange w:id="1158" w:author="thuyhuynh" w:date="2023-05-08T11:25:00Z">
                <w:rPr>
                  <w:noProof/>
                  <w:webHidden/>
                </w:rPr>
              </w:rPrChange>
            </w:rPr>
            <w:tab/>
          </w:r>
        </w:del>
      </w:ins>
      <w:ins w:id="1159" w:author="TANBAO" w:date="2014-01-09T12:05:00Z">
        <w:del w:id="1160" w:author="ptdung" w:date="2023-11-30T18:24:00Z">
          <w:r w:rsidR="00442201" w:rsidRPr="00116AAA" w:rsidDel="00446296">
            <w:rPr>
              <w:rFonts w:ascii="Poppins" w:hAnsi="Poppins"/>
              <w:noProof/>
              <w:webHidden/>
              <w:szCs w:val="20"/>
              <w:rPrChange w:id="1161" w:author="thuyhuynh" w:date="2023-05-08T11:25:00Z">
                <w:rPr>
                  <w:noProof/>
                  <w:webHidden/>
                </w:rPr>
              </w:rPrChange>
            </w:rPr>
            <w:delText>7</w:delText>
          </w:r>
        </w:del>
      </w:ins>
    </w:p>
    <w:p w:rsidR="00CF6726" w:rsidRPr="00116AAA" w:rsidDel="00446296" w:rsidRDefault="00CF6726" w:rsidP="007246D3">
      <w:pPr>
        <w:pStyle w:val="TOC4"/>
        <w:tabs>
          <w:tab w:val="left" w:pos="2125"/>
          <w:tab w:val="right" w:leader="dot" w:pos="9350"/>
        </w:tabs>
        <w:ind w:left="1320"/>
        <w:rPr>
          <w:ins w:id="1162" w:author="TANBAO" w:date="2014-01-09T12:04:00Z"/>
          <w:del w:id="1163" w:author="ptdung" w:date="2023-11-30T18:24:00Z"/>
          <w:rFonts w:ascii="Poppins" w:hAnsi="Poppins"/>
          <w:noProof/>
          <w:kern w:val="0"/>
          <w:szCs w:val="20"/>
          <w:rPrChange w:id="1164" w:author="thuyhuynh" w:date="2023-05-08T11:25:00Z">
            <w:rPr>
              <w:ins w:id="1165" w:author="TANBAO" w:date="2014-01-09T12:04:00Z"/>
              <w:del w:id="1166" w:author="ptdung" w:date="2023-11-30T18:24:00Z"/>
              <w:noProof/>
              <w:kern w:val="0"/>
              <w:sz w:val="22"/>
            </w:rPr>
          </w:rPrChange>
        </w:rPr>
      </w:pPr>
      <w:ins w:id="1167" w:author="TANBAO" w:date="2014-01-09T12:04:00Z">
        <w:del w:id="1168"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169" w:author="thuyhuynh" w:date="2023-05-08T11:25:00Z">
                <w:rPr>
                  <w:rStyle w:val="Hyperlink"/>
                  <w:noProof/>
                  <w14:scene3d>
                    <w14:camera w14:prst="orthographicFront"/>
                    <w14:lightRig w14:rig="threePt" w14:dir="t">
                      <w14:rot w14:lat="0" w14:lon="0" w14:rev="0"/>
                    </w14:lightRig>
                  </w14:scene3d>
                </w:rPr>
              </w:rPrChange>
            </w:rPr>
            <w:delText>1.2.6.3</w:delText>
          </w:r>
          <w:r w:rsidRPr="00116AAA" w:rsidDel="00446296">
            <w:rPr>
              <w:rFonts w:ascii="Poppins" w:hAnsi="Poppins"/>
              <w:noProof/>
              <w:szCs w:val="20"/>
              <w:rPrChange w:id="1170" w:author="thuyhuynh" w:date="2023-05-08T11:25:00Z">
                <w:rPr>
                  <w:noProof/>
                </w:rPr>
              </w:rPrChange>
            </w:rPr>
            <w:tab/>
          </w:r>
          <w:r w:rsidRPr="00116AAA" w:rsidDel="00446296">
            <w:rPr>
              <w:rStyle w:val="Hyperlink"/>
              <w:rFonts w:ascii="Poppins" w:hAnsi="Poppins"/>
              <w:noProof/>
              <w:szCs w:val="20"/>
              <w:rPrChange w:id="1171" w:author="thuyhuynh" w:date="2023-05-08T11:25:00Z">
                <w:rPr>
                  <w:rStyle w:val="Hyperlink"/>
                  <w:noProof/>
                </w:rPr>
              </w:rPrChange>
            </w:rPr>
            <w:delText>Administrative Audits</w:delText>
          </w:r>
          <w:r w:rsidRPr="00116AAA" w:rsidDel="00446296">
            <w:rPr>
              <w:rFonts w:ascii="Poppins" w:hAnsi="Poppins"/>
              <w:noProof/>
              <w:webHidden/>
              <w:szCs w:val="20"/>
              <w:rPrChange w:id="1172" w:author="thuyhuynh" w:date="2023-05-08T11:25:00Z">
                <w:rPr>
                  <w:noProof/>
                  <w:webHidden/>
                </w:rPr>
              </w:rPrChange>
            </w:rPr>
            <w:tab/>
          </w:r>
        </w:del>
      </w:ins>
      <w:ins w:id="1173" w:author="TANBAO" w:date="2014-01-09T12:05:00Z">
        <w:del w:id="1174" w:author="ptdung" w:date="2023-11-30T18:24:00Z">
          <w:r w:rsidR="00442201" w:rsidRPr="00116AAA" w:rsidDel="00446296">
            <w:rPr>
              <w:rFonts w:ascii="Poppins" w:hAnsi="Poppins"/>
              <w:noProof/>
              <w:webHidden/>
              <w:szCs w:val="20"/>
              <w:rPrChange w:id="1175" w:author="thuyhuynh" w:date="2023-05-08T11:25:00Z">
                <w:rPr>
                  <w:noProof/>
                  <w:webHidden/>
                </w:rPr>
              </w:rPrChange>
            </w:rPr>
            <w:delText>8</w:delText>
          </w:r>
        </w:del>
      </w:ins>
    </w:p>
    <w:p w:rsidR="00CF6726" w:rsidRPr="00116AAA" w:rsidDel="00446296" w:rsidRDefault="00CF6726" w:rsidP="007246D3">
      <w:pPr>
        <w:pStyle w:val="TOC3"/>
        <w:tabs>
          <w:tab w:val="right" w:leader="dot" w:pos="9350"/>
        </w:tabs>
        <w:ind w:left="880"/>
        <w:rPr>
          <w:ins w:id="1176" w:author="TANBAO" w:date="2014-01-09T12:04:00Z"/>
          <w:del w:id="1177" w:author="ptdung" w:date="2023-11-30T18:24:00Z"/>
          <w:rFonts w:ascii="Poppins" w:hAnsi="Poppins" w:cstheme="minorBidi"/>
          <w:noProof/>
          <w:sz w:val="20"/>
          <w:szCs w:val="20"/>
          <w:lang w:eastAsia="ko-KR"/>
          <w:rPrChange w:id="1178" w:author="thuyhuynh" w:date="2023-05-08T11:25:00Z">
            <w:rPr>
              <w:ins w:id="1179" w:author="TANBAO" w:date="2014-01-09T12:04:00Z"/>
              <w:del w:id="1180" w:author="ptdung" w:date="2023-11-30T18:24:00Z"/>
              <w:rFonts w:asciiTheme="minorHAnsi" w:hAnsiTheme="minorHAnsi" w:cstheme="minorBidi"/>
              <w:noProof/>
              <w:lang w:eastAsia="ko-KR"/>
            </w:rPr>
          </w:rPrChange>
        </w:rPr>
      </w:pPr>
      <w:ins w:id="1181" w:author="TANBAO" w:date="2014-01-09T12:04:00Z">
        <w:del w:id="1182" w:author="ptdung" w:date="2023-11-30T18:24:00Z">
          <w:r w:rsidRPr="00116AAA" w:rsidDel="00446296">
            <w:rPr>
              <w:rStyle w:val="Hyperlink"/>
              <w:rFonts w:ascii="Poppins" w:hAnsi="Poppins"/>
              <w:noProof/>
              <w:snapToGrid w:val="0"/>
              <w:w w:val="0"/>
              <w:sz w:val="20"/>
              <w:szCs w:val="20"/>
              <w:rPrChange w:id="1183" w:author="thuyhuynh" w:date="2023-05-08T11:25:00Z">
                <w:rPr>
                  <w:rStyle w:val="Hyperlink"/>
                  <w:noProof/>
                  <w:snapToGrid w:val="0"/>
                  <w:w w:val="0"/>
                </w:rPr>
              </w:rPrChange>
            </w:rPr>
            <w:delText>1.2.7.</w:delText>
          </w:r>
          <w:r w:rsidRPr="00116AAA" w:rsidDel="00446296">
            <w:rPr>
              <w:rStyle w:val="Hyperlink"/>
              <w:rFonts w:ascii="Poppins" w:hAnsi="Poppins"/>
              <w:noProof/>
              <w:sz w:val="20"/>
              <w:szCs w:val="20"/>
              <w:rPrChange w:id="1184" w:author="thuyhuynh" w:date="2023-05-08T11:25:00Z">
                <w:rPr>
                  <w:rStyle w:val="Hyperlink"/>
                  <w:noProof/>
                </w:rPr>
              </w:rPrChange>
            </w:rPr>
            <w:delText xml:space="preserve"> System Configuration and Roles</w:delText>
          </w:r>
          <w:r w:rsidRPr="00116AAA" w:rsidDel="00446296">
            <w:rPr>
              <w:rFonts w:ascii="Poppins" w:hAnsi="Poppins"/>
              <w:noProof/>
              <w:webHidden/>
              <w:sz w:val="20"/>
              <w:szCs w:val="20"/>
              <w:rPrChange w:id="1185" w:author="thuyhuynh" w:date="2023-05-08T11:25:00Z">
                <w:rPr>
                  <w:noProof/>
                  <w:webHidden/>
                </w:rPr>
              </w:rPrChange>
            </w:rPr>
            <w:tab/>
          </w:r>
        </w:del>
      </w:ins>
      <w:ins w:id="1186" w:author="TANBAO" w:date="2014-01-09T12:05:00Z">
        <w:del w:id="1187" w:author="ptdung" w:date="2023-11-30T18:24:00Z">
          <w:r w:rsidR="00442201" w:rsidRPr="00116AAA" w:rsidDel="00446296">
            <w:rPr>
              <w:rFonts w:ascii="Poppins" w:hAnsi="Poppins"/>
              <w:noProof/>
              <w:webHidden/>
              <w:sz w:val="20"/>
              <w:szCs w:val="20"/>
              <w:rPrChange w:id="1188" w:author="thuyhuynh" w:date="2023-05-08T11:25:00Z">
                <w:rPr>
                  <w:noProof/>
                  <w:webHidden/>
                </w:rPr>
              </w:rPrChange>
            </w:rPr>
            <w:delText>8</w:delText>
          </w:r>
        </w:del>
      </w:ins>
    </w:p>
    <w:p w:rsidR="00CF6726" w:rsidRPr="00116AAA" w:rsidDel="00446296" w:rsidRDefault="00CF6726" w:rsidP="007246D3">
      <w:pPr>
        <w:pStyle w:val="TOC4"/>
        <w:tabs>
          <w:tab w:val="left" w:pos="2125"/>
          <w:tab w:val="right" w:leader="dot" w:pos="9350"/>
        </w:tabs>
        <w:ind w:left="1320"/>
        <w:rPr>
          <w:ins w:id="1189" w:author="TANBAO" w:date="2014-01-09T12:04:00Z"/>
          <w:del w:id="1190" w:author="ptdung" w:date="2023-11-30T18:24:00Z"/>
          <w:rFonts w:ascii="Poppins" w:hAnsi="Poppins"/>
          <w:noProof/>
          <w:kern w:val="0"/>
          <w:szCs w:val="20"/>
          <w:rPrChange w:id="1191" w:author="thuyhuynh" w:date="2023-05-08T11:25:00Z">
            <w:rPr>
              <w:ins w:id="1192" w:author="TANBAO" w:date="2014-01-09T12:04:00Z"/>
              <w:del w:id="1193" w:author="ptdung" w:date="2023-11-30T18:24:00Z"/>
              <w:noProof/>
              <w:kern w:val="0"/>
              <w:sz w:val="22"/>
            </w:rPr>
          </w:rPrChange>
        </w:rPr>
      </w:pPr>
      <w:ins w:id="1194" w:author="TANBAO" w:date="2014-01-09T12:04:00Z">
        <w:del w:id="1195"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196" w:author="thuyhuynh" w:date="2023-05-08T11:25:00Z">
                <w:rPr>
                  <w:rStyle w:val="Hyperlink"/>
                  <w:noProof/>
                  <w14:scene3d>
                    <w14:camera w14:prst="orthographicFront"/>
                    <w14:lightRig w14:rig="threePt" w14:dir="t">
                      <w14:rot w14:lat="0" w14:lon="0" w14:rev="0"/>
                    </w14:lightRig>
                  </w14:scene3d>
                </w:rPr>
              </w:rPrChange>
            </w:rPr>
            <w:delText>1.2.7.1</w:delText>
          </w:r>
          <w:r w:rsidRPr="00116AAA" w:rsidDel="00446296">
            <w:rPr>
              <w:rFonts w:ascii="Poppins" w:hAnsi="Poppins"/>
              <w:noProof/>
              <w:szCs w:val="20"/>
              <w:rPrChange w:id="1197" w:author="thuyhuynh" w:date="2023-05-08T11:25:00Z">
                <w:rPr>
                  <w:noProof/>
                </w:rPr>
              </w:rPrChange>
            </w:rPr>
            <w:tab/>
          </w:r>
          <w:r w:rsidRPr="00116AAA" w:rsidDel="00446296">
            <w:rPr>
              <w:rStyle w:val="Hyperlink"/>
              <w:rFonts w:ascii="Poppins" w:hAnsi="Poppins"/>
              <w:noProof/>
              <w:szCs w:val="20"/>
              <w:rPrChange w:id="1198" w:author="thuyhuynh" w:date="2023-05-08T11:25:00Z">
                <w:rPr>
                  <w:rStyle w:val="Hyperlink"/>
                  <w:noProof/>
                </w:rPr>
              </w:rPrChange>
            </w:rPr>
            <w:delText>System Configuration</w:delText>
          </w:r>
          <w:r w:rsidRPr="00116AAA" w:rsidDel="00446296">
            <w:rPr>
              <w:rFonts w:ascii="Poppins" w:hAnsi="Poppins"/>
              <w:noProof/>
              <w:webHidden/>
              <w:szCs w:val="20"/>
              <w:rPrChange w:id="1199" w:author="thuyhuynh" w:date="2023-05-08T11:25:00Z">
                <w:rPr>
                  <w:noProof/>
                  <w:webHidden/>
                </w:rPr>
              </w:rPrChange>
            </w:rPr>
            <w:tab/>
          </w:r>
        </w:del>
      </w:ins>
      <w:ins w:id="1200" w:author="TANBAO" w:date="2014-01-09T12:05:00Z">
        <w:del w:id="1201" w:author="ptdung" w:date="2023-11-30T18:24:00Z">
          <w:r w:rsidR="00442201" w:rsidRPr="00116AAA" w:rsidDel="00446296">
            <w:rPr>
              <w:rFonts w:ascii="Poppins" w:hAnsi="Poppins"/>
              <w:noProof/>
              <w:webHidden/>
              <w:szCs w:val="20"/>
              <w:rPrChange w:id="1202" w:author="thuyhuynh" w:date="2023-05-08T11:25:00Z">
                <w:rPr>
                  <w:noProof/>
                  <w:webHidden/>
                </w:rPr>
              </w:rPrChange>
            </w:rPr>
            <w:delText>8</w:delText>
          </w:r>
        </w:del>
      </w:ins>
    </w:p>
    <w:p w:rsidR="00CF6726" w:rsidRPr="00116AAA" w:rsidDel="00446296" w:rsidRDefault="00CF6726" w:rsidP="007246D3">
      <w:pPr>
        <w:pStyle w:val="TOC4"/>
        <w:tabs>
          <w:tab w:val="left" w:pos="2125"/>
          <w:tab w:val="right" w:leader="dot" w:pos="9350"/>
        </w:tabs>
        <w:ind w:left="1320"/>
        <w:rPr>
          <w:ins w:id="1203" w:author="TANBAO" w:date="2014-01-09T12:04:00Z"/>
          <w:del w:id="1204" w:author="ptdung" w:date="2023-11-30T18:24:00Z"/>
          <w:rFonts w:ascii="Poppins" w:hAnsi="Poppins"/>
          <w:noProof/>
          <w:kern w:val="0"/>
          <w:szCs w:val="20"/>
          <w:rPrChange w:id="1205" w:author="thuyhuynh" w:date="2023-05-08T11:25:00Z">
            <w:rPr>
              <w:ins w:id="1206" w:author="TANBAO" w:date="2014-01-09T12:04:00Z"/>
              <w:del w:id="1207" w:author="ptdung" w:date="2023-11-30T18:24:00Z"/>
              <w:noProof/>
              <w:kern w:val="0"/>
              <w:sz w:val="22"/>
            </w:rPr>
          </w:rPrChange>
        </w:rPr>
      </w:pPr>
      <w:ins w:id="1208" w:author="TANBAO" w:date="2014-01-09T12:04:00Z">
        <w:del w:id="1209"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210" w:author="thuyhuynh" w:date="2023-05-08T11:25:00Z">
                <w:rPr>
                  <w:rStyle w:val="Hyperlink"/>
                  <w:noProof/>
                  <w14:scene3d>
                    <w14:camera w14:prst="orthographicFront"/>
                    <w14:lightRig w14:rig="threePt" w14:dir="t">
                      <w14:rot w14:lat="0" w14:lon="0" w14:rev="0"/>
                    </w14:lightRig>
                  </w14:scene3d>
                </w:rPr>
              </w:rPrChange>
            </w:rPr>
            <w:delText>1.2.7.2</w:delText>
          </w:r>
          <w:r w:rsidRPr="00116AAA" w:rsidDel="00446296">
            <w:rPr>
              <w:rFonts w:ascii="Poppins" w:hAnsi="Poppins"/>
              <w:noProof/>
              <w:szCs w:val="20"/>
              <w:rPrChange w:id="1211" w:author="thuyhuynh" w:date="2023-05-08T11:25:00Z">
                <w:rPr>
                  <w:noProof/>
                </w:rPr>
              </w:rPrChange>
            </w:rPr>
            <w:tab/>
          </w:r>
          <w:r w:rsidRPr="00116AAA" w:rsidDel="00446296">
            <w:rPr>
              <w:rStyle w:val="Hyperlink"/>
              <w:rFonts w:ascii="Poppins" w:hAnsi="Poppins"/>
              <w:noProof/>
              <w:szCs w:val="20"/>
              <w:rPrChange w:id="1212" w:author="thuyhuynh" w:date="2023-05-08T11:25:00Z">
                <w:rPr>
                  <w:rStyle w:val="Hyperlink"/>
                  <w:noProof/>
                </w:rPr>
              </w:rPrChange>
            </w:rPr>
            <w:delText>System Roles</w:delText>
          </w:r>
          <w:r w:rsidRPr="00116AAA" w:rsidDel="00446296">
            <w:rPr>
              <w:rFonts w:ascii="Poppins" w:hAnsi="Poppins"/>
              <w:noProof/>
              <w:webHidden/>
              <w:szCs w:val="20"/>
              <w:rPrChange w:id="1213" w:author="thuyhuynh" w:date="2023-05-08T11:25:00Z">
                <w:rPr>
                  <w:noProof/>
                  <w:webHidden/>
                </w:rPr>
              </w:rPrChange>
            </w:rPr>
            <w:tab/>
          </w:r>
        </w:del>
      </w:ins>
      <w:ins w:id="1214" w:author="TANBAO" w:date="2014-01-09T12:05:00Z">
        <w:del w:id="1215" w:author="ptdung" w:date="2023-11-30T18:24:00Z">
          <w:r w:rsidR="00442201" w:rsidRPr="00116AAA" w:rsidDel="00446296">
            <w:rPr>
              <w:rFonts w:ascii="Poppins" w:hAnsi="Poppins"/>
              <w:noProof/>
              <w:webHidden/>
              <w:szCs w:val="20"/>
              <w:rPrChange w:id="1216" w:author="thuyhuynh" w:date="2023-05-08T11:25:00Z">
                <w:rPr>
                  <w:noProof/>
                  <w:webHidden/>
                </w:rPr>
              </w:rPrChange>
            </w:rPr>
            <w:delText>9</w:delText>
          </w:r>
        </w:del>
      </w:ins>
    </w:p>
    <w:p w:rsidR="00CF6726" w:rsidRPr="00116AAA" w:rsidDel="00446296" w:rsidRDefault="00CF6726">
      <w:pPr>
        <w:pStyle w:val="TOC3"/>
        <w:tabs>
          <w:tab w:val="right" w:leader="dot" w:pos="9350"/>
        </w:tabs>
        <w:ind w:left="880"/>
        <w:rPr>
          <w:ins w:id="1217" w:author="TANBAO" w:date="2014-01-09T12:04:00Z"/>
          <w:del w:id="1218" w:author="ptdung" w:date="2023-11-30T18:24:00Z"/>
          <w:rFonts w:ascii="Poppins" w:hAnsi="Poppins" w:cstheme="minorBidi"/>
          <w:noProof/>
          <w:sz w:val="20"/>
          <w:szCs w:val="20"/>
          <w:lang w:eastAsia="ko-KR"/>
          <w:rPrChange w:id="1219" w:author="thuyhuynh" w:date="2023-05-08T11:25:00Z">
            <w:rPr>
              <w:ins w:id="1220" w:author="TANBAO" w:date="2014-01-09T12:04:00Z"/>
              <w:del w:id="1221" w:author="ptdung" w:date="2023-11-30T18:24:00Z"/>
              <w:rFonts w:asciiTheme="minorHAnsi" w:hAnsiTheme="minorHAnsi" w:cstheme="minorBidi"/>
              <w:noProof/>
              <w:lang w:eastAsia="ko-KR"/>
            </w:rPr>
          </w:rPrChange>
        </w:rPr>
      </w:pPr>
      <w:ins w:id="1222" w:author="TANBAO" w:date="2014-01-09T12:04:00Z">
        <w:del w:id="1223" w:author="ptdung" w:date="2023-11-30T18:24:00Z">
          <w:r w:rsidRPr="00116AAA" w:rsidDel="00446296">
            <w:rPr>
              <w:rStyle w:val="Hyperlink"/>
              <w:rFonts w:ascii="Poppins" w:hAnsi="Poppins"/>
              <w:noProof/>
              <w:snapToGrid w:val="0"/>
              <w:w w:val="0"/>
              <w:sz w:val="20"/>
              <w:szCs w:val="20"/>
              <w:rPrChange w:id="1224" w:author="thuyhuynh" w:date="2023-05-08T11:25:00Z">
                <w:rPr>
                  <w:rStyle w:val="Hyperlink"/>
                  <w:noProof/>
                  <w:snapToGrid w:val="0"/>
                  <w:w w:val="0"/>
                </w:rPr>
              </w:rPrChange>
            </w:rPr>
            <w:delText>1.2.8.</w:delText>
          </w:r>
          <w:r w:rsidRPr="00116AAA" w:rsidDel="00446296">
            <w:rPr>
              <w:rStyle w:val="Hyperlink"/>
              <w:rFonts w:ascii="Poppins" w:hAnsi="Poppins"/>
              <w:noProof/>
              <w:sz w:val="20"/>
              <w:szCs w:val="20"/>
              <w:rPrChange w:id="1225" w:author="thuyhuynh" w:date="2023-05-08T11:25:00Z">
                <w:rPr>
                  <w:rStyle w:val="Hyperlink"/>
                  <w:noProof/>
                </w:rPr>
              </w:rPrChange>
            </w:rPr>
            <w:delText xml:space="preserve"> Power Management</w:delText>
          </w:r>
          <w:r w:rsidRPr="00116AAA" w:rsidDel="00446296">
            <w:rPr>
              <w:rFonts w:ascii="Poppins" w:hAnsi="Poppins"/>
              <w:noProof/>
              <w:webHidden/>
              <w:sz w:val="20"/>
              <w:szCs w:val="20"/>
              <w:rPrChange w:id="1226" w:author="thuyhuynh" w:date="2023-05-08T11:25:00Z">
                <w:rPr>
                  <w:noProof/>
                  <w:webHidden/>
                </w:rPr>
              </w:rPrChange>
            </w:rPr>
            <w:tab/>
          </w:r>
        </w:del>
      </w:ins>
      <w:ins w:id="1227" w:author="TANBAO" w:date="2014-01-09T12:05:00Z">
        <w:del w:id="1228" w:author="ptdung" w:date="2023-11-30T18:24:00Z">
          <w:r w:rsidR="00442201" w:rsidRPr="00116AAA" w:rsidDel="00446296">
            <w:rPr>
              <w:rFonts w:ascii="Poppins" w:hAnsi="Poppins"/>
              <w:noProof/>
              <w:webHidden/>
              <w:sz w:val="20"/>
              <w:szCs w:val="20"/>
              <w:rPrChange w:id="1229" w:author="thuyhuynh" w:date="2023-05-08T11:25:00Z">
                <w:rPr>
                  <w:noProof/>
                  <w:webHidden/>
                </w:rPr>
              </w:rPrChange>
            </w:rPr>
            <w:delText>10</w:delText>
          </w:r>
        </w:del>
      </w:ins>
    </w:p>
    <w:p w:rsidR="00CF6726" w:rsidRPr="00116AAA" w:rsidDel="00446296" w:rsidRDefault="00CF6726">
      <w:pPr>
        <w:pStyle w:val="TOC3"/>
        <w:tabs>
          <w:tab w:val="right" w:leader="dot" w:pos="9350"/>
        </w:tabs>
        <w:ind w:left="880"/>
        <w:rPr>
          <w:ins w:id="1230" w:author="TANBAO" w:date="2014-01-09T12:04:00Z"/>
          <w:del w:id="1231" w:author="ptdung" w:date="2023-11-30T18:24:00Z"/>
          <w:rFonts w:ascii="Poppins" w:hAnsi="Poppins" w:cstheme="minorBidi"/>
          <w:noProof/>
          <w:sz w:val="20"/>
          <w:szCs w:val="20"/>
          <w:lang w:eastAsia="ko-KR"/>
          <w:rPrChange w:id="1232" w:author="thuyhuynh" w:date="2023-05-08T11:25:00Z">
            <w:rPr>
              <w:ins w:id="1233" w:author="TANBAO" w:date="2014-01-09T12:04:00Z"/>
              <w:del w:id="1234" w:author="ptdung" w:date="2023-11-30T18:24:00Z"/>
              <w:rFonts w:asciiTheme="minorHAnsi" w:hAnsiTheme="minorHAnsi" w:cstheme="minorBidi"/>
              <w:noProof/>
              <w:lang w:eastAsia="ko-KR"/>
            </w:rPr>
          </w:rPrChange>
        </w:rPr>
      </w:pPr>
      <w:ins w:id="1235" w:author="TANBAO" w:date="2014-01-09T12:04:00Z">
        <w:del w:id="1236" w:author="ptdung" w:date="2023-11-30T18:24:00Z">
          <w:r w:rsidRPr="00116AAA" w:rsidDel="00446296">
            <w:rPr>
              <w:rStyle w:val="Hyperlink"/>
              <w:rFonts w:ascii="Poppins" w:hAnsi="Poppins"/>
              <w:noProof/>
              <w:snapToGrid w:val="0"/>
              <w:w w:val="0"/>
              <w:sz w:val="20"/>
              <w:szCs w:val="20"/>
              <w:rPrChange w:id="1237" w:author="thuyhuynh" w:date="2023-05-08T11:25:00Z">
                <w:rPr>
                  <w:rStyle w:val="Hyperlink"/>
                  <w:noProof/>
                  <w:snapToGrid w:val="0"/>
                  <w:w w:val="0"/>
                </w:rPr>
              </w:rPrChange>
            </w:rPr>
            <w:delText>1.2.9.</w:delText>
          </w:r>
          <w:r w:rsidRPr="00116AAA" w:rsidDel="00446296">
            <w:rPr>
              <w:rStyle w:val="Hyperlink"/>
              <w:rFonts w:ascii="Poppins" w:hAnsi="Poppins"/>
              <w:noProof/>
              <w:sz w:val="20"/>
              <w:szCs w:val="20"/>
              <w:rPrChange w:id="1238" w:author="thuyhuynh" w:date="2023-05-08T11:25:00Z">
                <w:rPr>
                  <w:rStyle w:val="Hyperlink"/>
                  <w:noProof/>
                </w:rPr>
              </w:rPrChange>
            </w:rPr>
            <w:delText xml:space="preserve"> Compatibility between IriShield monocular and binocular devices</w:delText>
          </w:r>
          <w:r w:rsidRPr="00116AAA" w:rsidDel="00446296">
            <w:rPr>
              <w:rFonts w:ascii="Poppins" w:hAnsi="Poppins"/>
              <w:noProof/>
              <w:webHidden/>
              <w:sz w:val="20"/>
              <w:szCs w:val="20"/>
              <w:rPrChange w:id="1239" w:author="thuyhuynh" w:date="2023-05-08T11:25:00Z">
                <w:rPr>
                  <w:noProof/>
                  <w:webHidden/>
                </w:rPr>
              </w:rPrChange>
            </w:rPr>
            <w:tab/>
          </w:r>
        </w:del>
      </w:ins>
      <w:ins w:id="1240" w:author="TANBAO" w:date="2014-01-09T12:05:00Z">
        <w:del w:id="1241" w:author="ptdung" w:date="2023-11-30T18:24:00Z">
          <w:r w:rsidR="00442201" w:rsidRPr="00116AAA" w:rsidDel="00446296">
            <w:rPr>
              <w:rFonts w:ascii="Poppins" w:hAnsi="Poppins"/>
              <w:noProof/>
              <w:webHidden/>
              <w:sz w:val="20"/>
              <w:szCs w:val="20"/>
              <w:rPrChange w:id="1242" w:author="thuyhuynh" w:date="2023-05-08T11:25:00Z">
                <w:rPr>
                  <w:noProof/>
                  <w:webHidden/>
                </w:rPr>
              </w:rPrChange>
            </w:rPr>
            <w:delText>11</w:delText>
          </w:r>
        </w:del>
      </w:ins>
    </w:p>
    <w:p w:rsidR="00CF6726" w:rsidRPr="00116AAA" w:rsidDel="00446296" w:rsidRDefault="00CF6726">
      <w:pPr>
        <w:pStyle w:val="TOC3"/>
        <w:tabs>
          <w:tab w:val="right" w:leader="dot" w:pos="9350"/>
        </w:tabs>
        <w:ind w:left="880"/>
        <w:rPr>
          <w:ins w:id="1243" w:author="TANBAO" w:date="2014-01-09T12:04:00Z"/>
          <w:del w:id="1244" w:author="ptdung" w:date="2023-11-30T18:24:00Z"/>
          <w:rFonts w:ascii="Poppins" w:hAnsi="Poppins" w:cstheme="minorBidi"/>
          <w:noProof/>
          <w:sz w:val="20"/>
          <w:szCs w:val="20"/>
          <w:lang w:eastAsia="ko-KR"/>
          <w:rPrChange w:id="1245" w:author="thuyhuynh" w:date="2023-05-08T11:25:00Z">
            <w:rPr>
              <w:ins w:id="1246" w:author="TANBAO" w:date="2014-01-09T12:04:00Z"/>
              <w:del w:id="1247" w:author="ptdung" w:date="2023-11-30T18:24:00Z"/>
              <w:rFonts w:asciiTheme="minorHAnsi" w:hAnsiTheme="minorHAnsi" w:cstheme="minorBidi"/>
              <w:noProof/>
              <w:lang w:eastAsia="ko-KR"/>
            </w:rPr>
          </w:rPrChange>
        </w:rPr>
      </w:pPr>
      <w:ins w:id="1248" w:author="TANBAO" w:date="2014-01-09T12:04:00Z">
        <w:del w:id="1249" w:author="ptdung" w:date="2023-11-30T18:24:00Z">
          <w:r w:rsidRPr="00116AAA" w:rsidDel="00446296">
            <w:rPr>
              <w:rStyle w:val="Hyperlink"/>
              <w:rFonts w:ascii="Poppins" w:hAnsi="Poppins"/>
              <w:noProof/>
              <w:snapToGrid w:val="0"/>
              <w:w w:val="0"/>
              <w:sz w:val="20"/>
              <w:szCs w:val="20"/>
              <w:rPrChange w:id="1250" w:author="thuyhuynh" w:date="2023-05-08T11:25:00Z">
                <w:rPr>
                  <w:rStyle w:val="Hyperlink"/>
                  <w:noProof/>
                  <w:snapToGrid w:val="0"/>
                  <w:w w:val="0"/>
                </w:rPr>
              </w:rPrChange>
            </w:rPr>
            <w:delText>1.2.10.</w:delText>
          </w:r>
          <w:r w:rsidRPr="00116AAA" w:rsidDel="00446296">
            <w:rPr>
              <w:rStyle w:val="Hyperlink"/>
              <w:rFonts w:ascii="Poppins" w:hAnsi="Poppins"/>
              <w:noProof/>
              <w:sz w:val="20"/>
              <w:szCs w:val="20"/>
              <w:rPrChange w:id="1251" w:author="thuyhuynh" w:date="2023-05-08T11:25:00Z">
                <w:rPr>
                  <w:rStyle w:val="Hyperlink"/>
                  <w:noProof/>
                </w:rPr>
              </w:rPrChange>
            </w:rPr>
            <w:delText xml:space="preserve"> Supported development platform</w:delText>
          </w:r>
          <w:r w:rsidRPr="00116AAA" w:rsidDel="00446296">
            <w:rPr>
              <w:rFonts w:ascii="Poppins" w:hAnsi="Poppins"/>
              <w:noProof/>
              <w:webHidden/>
              <w:sz w:val="20"/>
              <w:szCs w:val="20"/>
              <w:rPrChange w:id="1252" w:author="thuyhuynh" w:date="2023-05-08T11:25:00Z">
                <w:rPr>
                  <w:noProof/>
                  <w:webHidden/>
                </w:rPr>
              </w:rPrChange>
            </w:rPr>
            <w:tab/>
          </w:r>
        </w:del>
      </w:ins>
      <w:ins w:id="1253" w:author="TANBAO" w:date="2014-01-09T12:05:00Z">
        <w:del w:id="1254" w:author="ptdung" w:date="2023-11-30T18:24:00Z">
          <w:r w:rsidR="00442201" w:rsidRPr="00116AAA" w:rsidDel="00446296">
            <w:rPr>
              <w:rFonts w:ascii="Poppins" w:hAnsi="Poppins"/>
              <w:noProof/>
              <w:webHidden/>
              <w:sz w:val="20"/>
              <w:szCs w:val="20"/>
              <w:rPrChange w:id="1255" w:author="thuyhuynh" w:date="2023-05-08T11:25:00Z">
                <w:rPr>
                  <w:noProof/>
                  <w:webHidden/>
                </w:rPr>
              </w:rPrChange>
            </w:rPr>
            <w:delText>11</w:delText>
          </w:r>
        </w:del>
      </w:ins>
    </w:p>
    <w:p w:rsidR="00CF6726" w:rsidRPr="00116AAA" w:rsidDel="00446296" w:rsidRDefault="00CF6726">
      <w:pPr>
        <w:pStyle w:val="TOC3"/>
        <w:tabs>
          <w:tab w:val="right" w:leader="dot" w:pos="9350"/>
        </w:tabs>
        <w:ind w:left="880"/>
        <w:rPr>
          <w:ins w:id="1256" w:author="TANBAO" w:date="2014-01-09T12:04:00Z"/>
          <w:del w:id="1257" w:author="ptdung" w:date="2023-11-30T18:24:00Z"/>
          <w:rFonts w:ascii="Poppins" w:hAnsi="Poppins" w:cstheme="minorBidi"/>
          <w:noProof/>
          <w:sz w:val="20"/>
          <w:szCs w:val="20"/>
          <w:lang w:eastAsia="ko-KR"/>
          <w:rPrChange w:id="1258" w:author="thuyhuynh" w:date="2023-05-08T11:25:00Z">
            <w:rPr>
              <w:ins w:id="1259" w:author="TANBAO" w:date="2014-01-09T12:04:00Z"/>
              <w:del w:id="1260" w:author="ptdung" w:date="2023-11-30T18:24:00Z"/>
              <w:rFonts w:asciiTheme="minorHAnsi" w:hAnsiTheme="minorHAnsi" w:cstheme="minorBidi"/>
              <w:noProof/>
              <w:lang w:eastAsia="ko-KR"/>
            </w:rPr>
          </w:rPrChange>
        </w:rPr>
      </w:pPr>
      <w:ins w:id="1261" w:author="TANBAO" w:date="2014-01-09T12:04:00Z">
        <w:del w:id="1262" w:author="ptdung" w:date="2023-11-30T18:24:00Z">
          <w:r w:rsidRPr="00116AAA" w:rsidDel="00446296">
            <w:rPr>
              <w:rStyle w:val="Hyperlink"/>
              <w:rFonts w:ascii="Poppins" w:hAnsi="Poppins"/>
              <w:noProof/>
              <w:snapToGrid w:val="0"/>
              <w:w w:val="0"/>
              <w:sz w:val="20"/>
              <w:szCs w:val="20"/>
              <w:rPrChange w:id="1263" w:author="thuyhuynh" w:date="2023-05-08T11:25:00Z">
                <w:rPr>
                  <w:rStyle w:val="Hyperlink"/>
                  <w:noProof/>
                  <w:snapToGrid w:val="0"/>
                  <w:w w:val="0"/>
                </w:rPr>
              </w:rPrChange>
            </w:rPr>
            <w:delText>1.2.11.</w:delText>
          </w:r>
          <w:r w:rsidRPr="00116AAA" w:rsidDel="00446296">
            <w:rPr>
              <w:rStyle w:val="Hyperlink"/>
              <w:rFonts w:ascii="Poppins" w:hAnsi="Poppins"/>
              <w:noProof/>
              <w:sz w:val="20"/>
              <w:szCs w:val="20"/>
              <w:rPrChange w:id="1264" w:author="thuyhuynh" w:date="2023-05-08T11:25:00Z">
                <w:rPr>
                  <w:rStyle w:val="Hyperlink"/>
                  <w:noProof/>
                </w:rPr>
              </w:rPrChange>
            </w:rPr>
            <w:delText xml:space="preserve"> Host with no OS or unsupported</w:delText>
          </w:r>
          <w:r w:rsidRPr="00116AAA" w:rsidDel="00446296">
            <w:rPr>
              <w:rStyle w:val="Hyperlink"/>
              <w:rFonts w:ascii="Poppins" w:hAnsi="Poppins"/>
              <w:noProof/>
              <w:sz w:val="20"/>
              <w:szCs w:val="20"/>
              <w:lang w:eastAsia="ko-KR"/>
              <w:rPrChange w:id="1265" w:author="thuyhuynh" w:date="2023-05-08T11:25:00Z">
                <w:rPr>
                  <w:rStyle w:val="Hyperlink"/>
                  <w:noProof/>
                  <w:lang w:eastAsia="ko-KR"/>
                </w:rPr>
              </w:rPrChange>
            </w:rPr>
            <w:delText xml:space="preserve"> </w:delText>
          </w:r>
          <w:r w:rsidRPr="00116AAA" w:rsidDel="00446296">
            <w:rPr>
              <w:rStyle w:val="Hyperlink"/>
              <w:rFonts w:ascii="Poppins" w:hAnsi="Poppins"/>
              <w:noProof/>
              <w:sz w:val="20"/>
              <w:szCs w:val="20"/>
              <w:rPrChange w:id="1266" w:author="thuyhuynh" w:date="2023-05-08T11:25:00Z">
                <w:rPr>
                  <w:rStyle w:val="Hyperlink"/>
                  <w:noProof/>
                </w:rPr>
              </w:rPrChange>
            </w:rPr>
            <w:delText>OS</w:delText>
          </w:r>
          <w:r w:rsidRPr="00116AAA" w:rsidDel="00446296">
            <w:rPr>
              <w:rFonts w:ascii="Poppins" w:hAnsi="Poppins"/>
              <w:noProof/>
              <w:webHidden/>
              <w:sz w:val="20"/>
              <w:szCs w:val="20"/>
              <w:rPrChange w:id="1267" w:author="thuyhuynh" w:date="2023-05-08T11:25:00Z">
                <w:rPr>
                  <w:noProof/>
                  <w:webHidden/>
                </w:rPr>
              </w:rPrChange>
            </w:rPr>
            <w:tab/>
          </w:r>
        </w:del>
      </w:ins>
      <w:ins w:id="1268" w:author="TANBAO" w:date="2014-01-09T12:05:00Z">
        <w:del w:id="1269" w:author="ptdung" w:date="2023-11-30T18:24:00Z">
          <w:r w:rsidR="00442201" w:rsidRPr="00116AAA" w:rsidDel="00446296">
            <w:rPr>
              <w:rFonts w:ascii="Poppins" w:hAnsi="Poppins"/>
              <w:noProof/>
              <w:webHidden/>
              <w:sz w:val="20"/>
              <w:szCs w:val="20"/>
              <w:rPrChange w:id="1270" w:author="thuyhuynh" w:date="2023-05-08T11:25:00Z">
                <w:rPr>
                  <w:noProof/>
                  <w:webHidden/>
                </w:rPr>
              </w:rPrChange>
            </w:rPr>
            <w:delText>12</w:delText>
          </w:r>
        </w:del>
      </w:ins>
    </w:p>
    <w:p w:rsidR="00CF6726" w:rsidRPr="00116AAA" w:rsidDel="00446296" w:rsidRDefault="00CF6726">
      <w:pPr>
        <w:pStyle w:val="TOC3"/>
        <w:tabs>
          <w:tab w:val="right" w:leader="dot" w:pos="9350"/>
        </w:tabs>
        <w:ind w:left="880"/>
        <w:rPr>
          <w:ins w:id="1271" w:author="TANBAO" w:date="2014-01-09T12:04:00Z"/>
          <w:del w:id="1272" w:author="ptdung" w:date="2023-11-30T18:24:00Z"/>
          <w:rFonts w:ascii="Poppins" w:hAnsi="Poppins" w:cstheme="minorBidi"/>
          <w:noProof/>
          <w:sz w:val="20"/>
          <w:szCs w:val="20"/>
          <w:lang w:eastAsia="ko-KR"/>
          <w:rPrChange w:id="1273" w:author="thuyhuynh" w:date="2023-05-08T11:25:00Z">
            <w:rPr>
              <w:ins w:id="1274" w:author="TANBAO" w:date="2014-01-09T12:04:00Z"/>
              <w:del w:id="1275" w:author="ptdung" w:date="2023-11-30T18:24:00Z"/>
              <w:rFonts w:asciiTheme="minorHAnsi" w:hAnsiTheme="minorHAnsi" w:cstheme="minorBidi"/>
              <w:noProof/>
              <w:lang w:eastAsia="ko-KR"/>
            </w:rPr>
          </w:rPrChange>
        </w:rPr>
      </w:pPr>
      <w:ins w:id="1276" w:author="TANBAO" w:date="2014-01-09T12:04:00Z">
        <w:del w:id="1277" w:author="ptdung" w:date="2023-11-30T18:24:00Z">
          <w:r w:rsidRPr="00116AAA" w:rsidDel="00446296">
            <w:rPr>
              <w:rStyle w:val="Hyperlink"/>
              <w:rFonts w:ascii="Poppins" w:hAnsi="Poppins"/>
              <w:noProof/>
              <w:snapToGrid w:val="0"/>
              <w:w w:val="0"/>
              <w:sz w:val="20"/>
              <w:szCs w:val="20"/>
              <w:rPrChange w:id="1278" w:author="thuyhuynh" w:date="2023-05-08T11:25:00Z">
                <w:rPr>
                  <w:rStyle w:val="Hyperlink"/>
                  <w:noProof/>
                  <w:snapToGrid w:val="0"/>
                  <w:w w:val="0"/>
                </w:rPr>
              </w:rPrChange>
            </w:rPr>
            <w:delText>1.2.12.</w:delText>
          </w:r>
          <w:r w:rsidRPr="00116AAA" w:rsidDel="00446296">
            <w:rPr>
              <w:rStyle w:val="Hyperlink"/>
              <w:rFonts w:ascii="Poppins" w:hAnsi="Poppins"/>
              <w:noProof/>
              <w:sz w:val="20"/>
              <w:szCs w:val="20"/>
              <w:rPrChange w:id="1279" w:author="thuyhuynh" w:date="2023-05-08T11:25:00Z">
                <w:rPr>
                  <w:rStyle w:val="Hyperlink"/>
                  <w:noProof/>
                </w:rPr>
              </w:rPrChange>
            </w:rPr>
            <w:delText xml:space="preserve"> Special note for Android platforms</w:delText>
          </w:r>
          <w:r w:rsidRPr="00116AAA" w:rsidDel="00446296">
            <w:rPr>
              <w:rFonts w:ascii="Poppins" w:hAnsi="Poppins"/>
              <w:noProof/>
              <w:webHidden/>
              <w:sz w:val="20"/>
              <w:szCs w:val="20"/>
              <w:rPrChange w:id="1280" w:author="thuyhuynh" w:date="2023-05-08T11:25:00Z">
                <w:rPr>
                  <w:noProof/>
                  <w:webHidden/>
                </w:rPr>
              </w:rPrChange>
            </w:rPr>
            <w:tab/>
          </w:r>
        </w:del>
      </w:ins>
      <w:ins w:id="1281" w:author="TANBAO" w:date="2014-01-09T12:05:00Z">
        <w:del w:id="1282" w:author="ptdung" w:date="2023-11-30T18:24:00Z">
          <w:r w:rsidR="00442201" w:rsidRPr="00116AAA" w:rsidDel="00446296">
            <w:rPr>
              <w:rFonts w:ascii="Poppins" w:hAnsi="Poppins"/>
              <w:noProof/>
              <w:webHidden/>
              <w:sz w:val="20"/>
              <w:szCs w:val="20"/>
              <w:rPrChange w:id="1283" w:author="thuyhuynh" w:date="2023-05-08T11:25:00Z">
                <w:rPr>
                  <w:noProof/>
                  <w:webHidden/>
                </w:rPr>
              </w:rPrChange>
            </w:rPr>
            <w:delText>12</w:delText>
          </w:r>
        </w:del>
      </w:ins>
    </w:p>
    <w:p w:rsidR="00CF6726" w:rsidRPr="00116AAA" w:rsidDel="00446296" w:rsidRDefault="00CF6726">
      <w:pPr>
        <w:pStyle w:val="TOC3"/>
        <w:tabs>
          <w:tab w:val="right" w:leader="dot" w:pos="9350"/>
        </w:tabs>
        <w:ind w:left="880"/>
        <w:rPr>
          <w:ins w:id="1284" w:author="TANBAO" w:date="2014-01-09T12:04:00Z"/>
          <w:del w:id="1285" w:author="ptdung" w:date="2023-11-30T18:24:00Z"/>
          <w:rFonts w:ascii="Poppins" w:hAnsi="Poppins" w:cstheme="minorBidi"/>
          <w:noProof/>
          <w:sz w:val="20"/>
          <w:szCs w:val="20"/>
          <w:lang w:eastAsia="ko-KR"/>
          <w:rPrChange w:id="1286" w:author="thuyhuynh" w:date="2023-05-08T11:25:00Z">
            <w:rPr>
              <w:ins w:id="1287" w:author="TANBAO" w:date="2014-01-09T12:04:00Z"/>
              <w:del w:id="1288" w:author="ptdung" w:date="2023-11-30T18:24:00Z"/>
              <w:rFonts w:asciiTheme="minorHAnsi" w:hAnsiTheme="minorHAnsi" w:cstheme="minorBidi"/>
              <w:noProof/>
              <w:lang w:eastAsia="ko-KR"/>
            </w:rPr>
          </w:rPrChange>
        </w:rPr>
      </w:pPr>
      <w:ins w:id="1289" w:author="TANBAO" w:date="2014-01-09T12:04:00Z">
        <w:del w:id="1290" w:author="ptdung" w:date="2023-11-30T18:24:00Z">
          <w:r w:rsidRPr="00116AAA" w:rsidDel="00446296">
            <w:rPr>
              <w:rStyle w:val="Hyperlink"/>
              <w:rFonts w:ascii="Poppins" w:hAnsi="Poppins"/>
              <w:noProof/>
              <w:snapToGrid w:val="0"/>
              <w:w w:val="0"/>
              <w:sz w:val="20"/>
              <w:szCs w:val="20"/>
              <w:rPrChange w:id="1291" w:author="thuyhuynh" w:date="2023-05-08T11:25:00Z">
                <w:rPr>
                  <w:rStyle w:val="Hyperlink"/>
                  <w:noProof/>
                  <w:snapToGrid w:val="0"/>
                  <w:w w:val="0"/>
                </w:rPr>
              </w:rPrChange>
            </w:rPr>
            <w:delText>1.2.13.</w:delText>
          </w:r>
          <w:r w:rsidRPr="00116AAA" w:rsidDel="00446296">
            <w:rPr>
              <w:rStyle w:val="Hyperlink"/>
              <w:rFonts w:ascii="Poppins" w:hAnsi="Poppins"/>
              <w:noProof/>
              <w:sz w:val="20"/>
              <w:szCs w:val="20"/>
              <w:rPrChange w:id="1292" w:author="thuyhuynh" w:date="2023-05-08T11:25:00Z">
                <w:rPr>
                  <w:rStyle w:val="Hyperlink"/>
                  <w:noProof/>
                </w:rPr>
              </w:rPrChange>
            </w:rPr>
            <w:delText xml:space="preserve"> Endianness</w:delText>
          </w:r>
          <w:r w:rsidRPr="00116AAA" w:rsidDel="00446296">
            <w:rPr>
              <w:rFonts w:ascii="Poppins" w:hAnsi="Poppins"/>
              <w:noProof/>
              <w:webHidden/>
              <w:sz w:val="20"/>
              <w:szCs w:val="20"/>
              <w:rPrChange w:id="1293" w:author="thuyhuynh" w:date="2023-05-08T11:25:00Z">
                <w:rPr>
                  <w:noProof/>
                  <w:webHidden/>
                </w:rPr>
              </w:rPrChange>
            </w:rPr>
            <w:tab/>
          </w:r>
        </w:del>
      </w:ins>
      <w:ins w:id="1294" w:author="TANBAO" w:date="2014-01-09T12:05:00Z">
        <w:del w:id="1295" w:author="ptdung" w:date="2023-11-30T18:24:00Z">
          <w:r w:rsidR="00442201" w:rsidRPr="00116AAA" w:rsidDel="00446296">
            <w:rPr>
              <w:rFonts w:ascii="Poppins" w:hAnsi="Poppins"/>
              <w:noProof/>
              <w:webHidden/>
              <w:sz w:val="20"/>
              <w:szCs w:val="20"/>
              <w:rPrChange w:id="1296" w:author="thuyhuynh" w:date="2023-05-08T11:25:00Z">
                <w:rPr>
                  <w:noProof/>
                  <w:webHidden/>
                </w:rPr>
              </w:rPrChange>
            </w:rPr>
            <w:delText>12</w:delText>
          </w:r>
        </w:del>
      </w:ins>
    </w:p>
    <w:p w:rsidR="00CF6726" w:rsidRPr="00116AAA" w:rsidDel="00446296" w:rsidRDefault="00CF6726">
      <w:pPr>
        <w:pStyle w:val="TOC2"/>
        <w:tabs>
          <w:tab w:val="right" w:leader="dot" w:pos="9350"/>
        </w:tabs>
        <w:rPr>
          <w:ins w:id="1297" w:author="TANBAO" w:date="2014-01-09T12:04:00Z"/>
          <w:del w:id="1298" w:author="ptdung" w:date="2023-11-30T18:24:00Z"/>
          <w:rFonts w:ascii="Poppins" w:hAnsi="Poppins" w:cstheme="minorBidi"/>
          <w:noProof/>
          <w:sz w:val="20"/>
          <w:szCs w:val="20"/>
          <w:lang w:eastAsia="ko-KR"/>
          <w:rPrChange w:id="1299" w:author="thuyhuynh" w:date="2023-05-08T11:25:00Z">
            <w:rPr>
              <w:ins w:id="1300" w:author="TANBAO" w:date="2014-01-09T12:04:00Z"/>
              <w:del w:id="1301" w:author="ptdung" w:date="2023-11-30T18:24:00Z"/>
              <w:rFonts w:asciiTheme="minorHAnsi" w:hAnsiTheme="minorHAnsi" w:cstheme="minorBidi"/>
              <w:noProof/>
              <w:lang w:eastAsia="ko-KR"/>
            </w:rPr>
          </w:rPrChange>
        </w:rPr>
      </w:pPr>
      <w:ins w:id="1302" w:author="TANBAO" w:date="2014-01-09T12:04:00Z">
        <w:del w:id="1303" w:author="ptdung" w:date="2023-11-30T18:24:00Z">
          <w:r w:rsidRPr="00116AAA" w:rsidDel="00446296">
            <w:rPr>
              <w:rStyle w:val="Hyperlink"/>
              <w:rFonts w:ascii="Poppins" w:hAnsi="Poppins"/>
              <w:noProof/>
              <w:sz w:val="20"/>
              <w:szCs w:val="20"/>
              <w:rPrChange w:id="1304" w:author="thuyhuynh" w:date="2023-05-08T11:25:00Z">
                <w:rPr>
                  <w:rStyle w:val="Hyperlink"/>
                  <w:noProof/>
                </w:rPr>
              </w:rPrChange>
            </w:rPr>
            <w:delText>1.3. Terms and Abbreviations</w:delText>
          </w:r>
          <w:r w:rsidRPr="00116AAA" w:rsidDel="00446296">
            <w:rPr>
              <w:rFonts w:ascii="Poppins" w:hAnsi="Poppins"/>
              <w:noProof/>
              <w:webHidden/>
              <w:sz w:val="20"/>
              <w:szCs w:val="20"/>
              <w:rPrChange w:id="1305" w:author="thuyhuynh" w:date="2023-05-08T11:25:00Z">
                <w:rPr>
                  <w:noProof/>
                  <w:webHidden/>
                </w:rPr>
              </w:rPrChange>
            </w:rPr>
            <w:tab/>
          </w:r>
        </w:del>
      </w:ins>
      <w:ins w:id="1306" w:author="TANBAO" w:date="2014-01-09T12:05:00Z">
        <w:del w:id="1307" w:author="ptdung" w:date="2023-11-30T18:24:00Z">
          <w:r w:rsidR="00442201" w:rsidRPr="00116AAA" w:rsidDel="00446296">
            <w:rPr>
              <w:rFonts w:ascii="Poppins" w:hAnsi="Poppins"/>
              <w:noProof/>
              <w:webHidden/>
              <w:sz w:val="20"/>
              <w:szCs w:val="20"/>
              <w:rPrChange w:id="1308" w:author="thuyhuynh" w:date="2023-05-08T11:25:00Z">
                <w:rPr>
                  <w:noProof/>
                  <w:webHidden/>
                </w:rPr>
              </w:rPrChange>
            </w:rPr>
            <w:delText>12</w:delText>
          </w:r>
        </w:del>
      </w:ins>
    </w:p>
    <w:p w:rsidR="00CF6726" w:rsidRPr="00116AAA" w:rsidDel="00446296" w:rsidRDefault="00CF6726">
      <w:pPr>
        <w:pStyle w:val="TOC1"/>
        <w:tabs>
          <w:tab w:val="right" w:leader="dot" w:pos="9350"/>
        </w:tabs>
        <w:rPr>
          <w:ins w:id="1309" w:author="TANBAO" w:date="2014-01-09T12:04:00Z"/>
          <w:del w:id="1310" w:author="ptdung" w:date="2023-11-30T18:24:00Z"/>
          <w:rFonts w:ascii="Poppins" w:hAnsi="Poppins" w:cstheme="minorBidi"/>
          <w:noProof/>
          <w:sz w:val="20"/>
          <w:szCs w:val="20"/>
          <w:lang w:eastAsia="ko-KR"/>
          <w:rPrChange w:id="1311" w:author="thuyhuynh" w:date="2023-05-08T11:25:00Z">
            <w:rPr>
              <w:ins w:id="1312" w:author="TANBAO" w:date="2014-01-09T12:04:00Z"/>
              <w:del w:id="1313" w:author="ptdung" w:date="2023-11-30T18:24:00Z"/>
              <w:rFonts w:asciiTheme="minorHAnsi" w:hAnsiTheme="minorHAnsi" w:cstheme="minorBidi"/>
              <w:noProof/>
              <w:lang w:eastAsia="ko-KR"/>
            </w:rPr>
          </w:rPrChange>
        </w:rPr>
      </w:pPr>
      <w:ins w:id="1314" w:author="TANBAO" w:date="2014-01-09T12:04:00Z">
        <w:del w:id="1315" w:author="ptdung" w:date="2023-11-30T18:24:00Z">
          <w:r w:rsidRPr="00116AAA" w:rsidDel="00446296">
            <w:rPr>
              <w:rStyle w:val="Hyperlink"/>
              <w:rFonts w:ascii="Poppins" w:hAnsi="Poppins"/>
              <w:noProof/>
              <w:sz w:val="20"/>
              <w:szCs w:val="20"/>
              <w:rPrChange w:id="1316" w:author="thuyhuynh" w:date="2023-05-08T11:25:00Z">
                <w:rPr>
                  <w:rStyle w:val="Hyperlink"/>
                  <w:noProof/>
                </w:rPr>
              </w:rPrChange>
            </w:rPr>
            <w:delText>2. Software Installation</w:delText>
          </w:r>
          <w:r w:rsidRPr="00116AAA" w:rsidDel="00446296">
            <w:rPr>
              <w:rFonts w:ascii="Poppins" w:hAnsi="Poppins"/>
              <w:noProof/>
              <w:webHidden/>
              <w:sz w:val="20"/>
              <w:szCs w:val="20"/>
              <w:rPrChange w:id="1317" w:author="thuyhuynh" w:date="2023-05-08T11:25:00Z">
                <w:rPr>
                  <w:noProof/>
                  <w:webHidden/>
                </w:rPr>
              </w:rPrChange>
            </w:rPr>
            <w:tab/>
          </w:r>
        </w:del>
      </w:ins>
      <w:ins w:id="1318" w:author="TANBAO" w:date="2014-01-09T12:05:00Z">
        <w:del w:id="1319" w:author="ptdung" w:date="2023-11-30T18:24:00Z">
          <w:r w:rsidR="00442201" w:rsidRPr="00116AAA" w:rsidDel="00446296">
            <w:rPr>
              <w:rFonts w:ascii="Poppins" w:hAnsi="Poppins"/>
              <w:noProof/>
              <w:webHidden/>
              <w:sz w:val="20"/>
              <w:szCs w:val="20"/>
              <w:rPrChange w:id="1320" w:author="thuyhuynh" w:date="2023-05-08T11:25:00Z">
                <w:rPr>
                  <w:noProof/>
                  <w:webHidden/>
                </w:rPr>
              </w:rPrChange>
            </w:rPr>
            <w:delText>15</w:delText>
          </w:r>
        </w:del>
      </w:ins>
    </w:p>
    <w:p w:rsidR="00CF6726" w:rsidRPr="00116AAA" w:rsidDel="00446296" w:rsidRDefault="00CF6726">
      <w:pPr>
        <w:pStyle w:val="TOC2"/>
        <w:tabs>
          <w:tab w:val="right" w:leader="dot" w:pos="9350"/>
        </w:tabs>
        <w:rPr>
          <w:ins w:id="1321" w:author="TANBAO" w:date="2014-01-09T12:04:00Z"/>
          <w:del w:id="1322" w:author="ptdung" w:date="2023-11-30T18:24:00Z"/>
          <w:rFonts w:ascii="Poppins" w:hAnsi="Poppins" w:cstheme="minorBidi"/>
          <w:noProof/>
          <w:sz w:val="20"/>
          <w:szCs w:val="20"/>
          <w:lang w:eastAsia="ko-KR"/>
          <w:rPrChange w:id="1323" w:author="thuyhuynh" w:date="2023-05-08T11:25:00Z">
            <w:rPr>
              <w:ins w:id="1324" w:author="TANBAO" w:date="2014-01-09T12:04:00Z"/>
              <w:del w:id="1325" w:author="ptdung" w:date="2023-11-30T18:24:00Z"/>
              <w:rFonts w:asciiTheme="minorHAnsi" w:hAnsiTheme="minorHAnsi" w:cstheme="minorBidi"/>
              <w:noProof/>
              <w:lang w:eastAsia="ko-KR"/>
            </w:rPr>
          </w:rPrChange>
        </w:rPr>
      </w:pPr>
      <w:ins w:id="1326" w:author="TANBAO" w:date="2014-01-09T12:04:00Z">
        <w:del w:id="1327" w:author="ptdung" w:date="2023-11-30T18:24:00Z">
          <w:r w:rsidRPr="00116AAA" w:rsidDel="00446296">
            <w:rPr>
              <w:rStyle w:val="Hyperlink"/>
              <w:rFonts w:ascii="Poppins" w:hAnsi="Poppins"/>
              <w:noProof/>
              <w:sz w:val="20"/>
              <w:szCs w:val="20"/>
              <w:rPrChange w:id="1328" w:author="thuyhuynh" w:date="2023-05-08T11:25:00Z">
                <w:rPr>
                  <w:rStyle w:val="Hyperlink"/>
                  <w:noProof/>
                </w:rPr>
              </w:rPrChange>
            </w:rPr>
            <w:delText>2.1. IDDK 2000 Installation</w:delText>
          </w:r>
          <w:r w:rsidRPr="00116AAA" w:rsidDel="00446296">
            <w:rPr>
              <w:rFonts w:ascii="Poppins" w:hAnsi="Poppins"/>
              <w:noProof/>
              <w:webHidden/>
              <w:sz w:val="20"/>
              <w:szCs w:val="20"/>
              <w:rPrChange w:id="1329" w:author="thuyhuynh" w:date="2023-05-08T11:25:00Z">
                <w:rPr>
                  <w:noProof/>
                  <w:webHidden/>
                </w:rPr>
              </w:rPrChange>
            </w:rPr>
            <w:tab/>
          </w:r>
        </w:del>
      </w:ins>
      <w:ins w:id="1330" w:author="TANBAO" w:date="2014-01-09T12:05:00Z">
        <w:del w:id="1331" w:author="ptdung" w:date="2023-11-30T18:24:00Z">
          <w:r w:rsidR="00442201" w:rsidRPr="00116AAA" w:rsidDel="00446296">
            <w:rPr>
              <w:rFonts w:ascii="Poppins" w:hAnsi="Poppins"/>
              <w:noProof/>
              <w:webHidden/>
              <w:sz w:val="20"/>
              <w:szCs w:val="20"/>
              <w:rPrChange w:id="1332" w:author="thuyhuynh" w:date="2023-05-08T11:25:00Z">
                <w:rPr>
                  <w:noProof/>
                  <w:webHidden/>
                </w:rPr>
              </w:rPrChange>
            </w:rPr>
            <w:delText>15</w:delText>
          </w:r>
        </w:del>
      </w:ins>
    </w:p>
    <w:p w:rsidR="00CF6726" w:rsidRPr="00116AAA" w:rsidDel="00446296" w:rsidRDefault="00CF6726" w:rsidP="007246D3">
      <w:pPr>
        <w:pStyle w:val="TOC3"/>
        <w:tabs>
          <w:tab w:val="right" w:leader="dot" w:pos="9350"/>
        </w:tabs>
        <w:ind w:left="880"/>
        <w:rPr>
          <w:ins w:id="1333" w:author="TANBAO" w:date="2014-01-09T12:04:00Z"/>
          <w:del w:id="1334" w:author="ptdung" w:date="2023-11-30T18:24:00Z"/>
          <w:rFonts w:ascii="Poppins" w:hAnsi="Poppins" w:cstheme="minorBidi"/>
          <w:noProof/>
          <w:sz w:val="20"/>
          <w:szCs w:val="20"/>
          <w:lang w:eastAsia="ko-KR"/>
          <w:rPrChange w:id="1335" w:author="thuyhuynh" w:date="2023-05-08T11:25:00Z">
            <w:rPr>
              <w:ins w:id="1336" w:author="TANBAO" w:date="2014-01-09T12:04:00Z"/>
              <w:del w:id="1337" w:author="ptdung" w:date="2023-11-30T18:24:00Z"/>
              <w:rFonts w:asciiTheme="minorHAnsi" w:hAnsiTheme="minorHAnsi" w:cstheme="minorBidi"/>
              <w:noProof/>
              <w:lang w:eastAsia="ko-KR"/>
            </w:rPr>
          </w:rPrChange>
        </w:rPr>
      </w:pPr>
      <w:ins w:id="1338" w:author="TANBAO" w:date="2014-01-09T12:04:00Z">
        <w:del w:id="1339" w:author="ptdung" w:date="2023-11-30T18:24:00Z">
          <w:r w:rsidRPr="00116AAA" w:rsidDel="00446296">
            <w:rPr>
              <w:rStyle w:val="Hyperlink"/>
              <w:rFonts w:ascii="Poppins" w:hAnsi="Poppins"/>
              <w:noProof/>
              <w:snapToGrid w:val="0"/>
              <w:w w:val="0"/>
              <w:sz w:val="20"/>
              <w:szCs w:val="20"/>
              <w:lang w:eastAsia="ko-KR"/>
              <w:rPrChange w:id="1340" w:author="thuyhuynh" w:date="2023-05-08T11:25:00Z">
                <w:rPr>
                  <w:rStyle w:val="Hyperlink"/>
                  <w:noProof/>
                  <w:snapToGrid w:val="0"/>
                  <w:w w:val="0"/>
                  <w:lang w:eastAsia="ko-KR"/>
                </w:rPr>
              </w:rPrChange>
            </w:rPr>
            <w:delText>2.1.1.</w:delText>
          </w:r>
          <w:r w:rsidRPr="00116AAA" w:rsidDel="00446296">
            <w:rPr>
              <w:rStyle w:val="Hyperlink"/>
              <w:rFonts w:ascii="Poppins" w:hAnsi="Poppins"/>
              <w:noProof/>
              <w:sz w:val="20"/>
              <w:szCs w:val="20"/>
              <w:lang w:eastAsia="ko-KR"/>
              <w:rPrChange w:id="1341" w:author="thuyhuynh" w:date="2023-05-08T11:25:00Z">
                <w:rPr>
                  <w:rStyle w:val="Hyperlink"/>
                  <w:noProof/>
                  <w:lang w:eastAsia="ko-KR"/>
                </w:rPr>
              </w:rPrChange>
            </w:rPr>
            <w:delText xml:space="preserve"> C/C++</w:delText>
          </w:r>
          <w:r w:rsidRPr="00116AAA" w:rsidDel="00446296">
            <w:rPr>
              <w:rFonts w:ascii="Poppins" w:hAnsi="Poppins"/>
              <w:noProof/>
              <w:webHidden/>
              <w:sz w:val="20"/>
              <w:szCs w:val="20"/>
              <w:rPrChange w:id="1342" w:author="thuyhuynh" w:date="2023-05-08T11:25:00Z">
                <w:rPr>
                  <w:noProof/>
                  <w:webHidden/>
                </w:rPr>
              </w:rPrChange>
            </w:rPr>
            <w:tab/>
          </w:r>
        </w:del>
      </w:ins>
      <w:ins w:id="1343" w:author="TANBAO" w:date="2014-01-09T12:05:00Z">
        <w:del w:id="1344" w:author="ptdung" w:date="2023-11-30T18:24:00Z">
          <w:r w:rsidR="00442201" w:rsidRPr="00116AAA" w:rsidDel="00446296">
            <w:rPr>
              <w:rFonts w:ascii="Poppins" w:hAnsi="Poppins"/>
              <w:noProof/>
              <w:webHidden/>
              <w:sz w:val="20"/>
              <w:szCs w:val="20"/>
              <w:rPrChange w:id="1345" w:author="thuyhuynh" w:date="2023-05-08T11:25:00Z">
                <w:rPr>
                  <w:noProof/>
                  <w:webHidden/>
                </w:rPr>
              </w:rPrChange>
            </w:rPr>
            <w:delText>15</w:delText>
          </w:r>
        </w:del>
      </w:ins>
    </w:p>
    <w:p w:rsidR="00CF6726" w:rsidRPr="00116AAA" w:rsidDel="00446296" w:rsidRDefault="00CF6726" w:rsidP="007246D3">
      <w:pPr>
        <w:pStyle w:val="TOC4"/>
        <w:tabs>
          <w:tab w:val="left" w:pos="2125"/>
          <w:tab w:val="right" w:leader="dot" w:pos="9350"/>
        </w:tabs>
        <w:ind w:left="1320"/>
        <w:rPr>
          <w:ins w:id="1346" w:author="TANBAO" w:date="2014-01-09T12:04:00Z"/>
          <w:del w:id="1347" w:author="ptdung" w:date="2023-11-30T18:24:00Z"/>
          <w:rFonts w:ascii="Poppins" w:hAnsi="Poppins"/>
          <w:noProof/>
          <w:kern w:val="0"/>
          <w:szCs w:val="20"/>
          <w:rPrChange w:id="1348" w:author="thuyhuynh" w:date="2023-05-08T11:25:00Z">
            <w:rPr>
              <w:ins w:id="1349" w:author="TANBAO" w:date="2014-01-09T12:04:00Z"/>
              <w:del w:id="1350" w:author="ptdung" w:date="2023-11-30T18:24:00Z"/>
              <w:noProof/>
              <w:kern w:val="0"/>
              <w:sz w:val="22"/>
            </w:rPr>
          </w:rPrChange>
        </w:rPr>
      </w:pPr>
      <w:ins w:id="1351" w:author="TANBAO" w:date="2014-01-09T12:04:00Z">
        <w:del w:id="1352" w:author="ptdung" w:date="2023-11-30T18:24:00Z">
          <w:r w:rsidRPr="00116AAA" w:rsidDel="00446296">
            <w:rPr>
              <w:rStyle w:val="Hyperlink"/>
              <w:rFonts w:ascii="Poppins" w:hAnsi="Poppins" w:cs="Courier New"/>
              <w:noProof/>
              <w:szCs w:val="20"/>
              <w14:scene3d>
                <w14:camera w14:prst="orthographicFront"/>
                <w14:lightRig w14:rig="threePt" w14:dir="t">
                  <w14:rot w14:lat="0" w14:lon="0" w14:rev="0"/>
                </w14:lightRig>
              </w14:scene3d>
              <w:rPrChange w:id="1353" w:author="thuyhuynh" w:date="2023-05-08T11:25:00Z">
                <w:rPr>
                  <w:rStyle w:val="Hyperlink"/>
                  <w:rFonts w:cs="Courier New"/>
                  <w:noProof/>
                  <w14:scene3d>
                    <w14:camera w14:prst="orthographicFront"/>
                    <w14:lightRig w14:rig="threePt" w14:dir="t">
                      <w14:rot w14:lat="0" w14:lon="0" w14:rev="0"/>
                    </w14:lightRig>
                  </w14:scene3d>
                </w:rPr>
              </w:rPrChange>
            </w:rPr>
            <w:delText>2.1.1.1</w:delText>
          </w:r>
          <w:r w:rsidRPr="00116AAA" w:rsidDel="00446296">
            <w:rPr>
              <w:rFonts w:ascii="Poppins" w:hAnsi="Poppins"/>
              <w:noProof/>
              <w:szCs w:val="20"/>
              <w:rPrChange w:id="1354" w:author="thuyhuynh" w:date="2023-05-08T11:25:00Z">
                <w:rPr>
                  <w:noProof/>
                </w:rPr>
              </w:rPrChange>
            </w:rPr>
            <w:tab/>
          </w:r>
          <w:r w:rsidRPr="00116AAA" w:rsidDel="00446296">
            <w:rPr>
              <w:rStyle w:val="Hyperlink"/>
              <w:rFonts w:ascii="Poppins" w:hAnsi="Poppins"/>
              <w:noProof/>
              <w:szCs w:val="20"/>
              <w:rPrChange w:id="1355" w:author="thuyhuynh" w:date="2023-05-08T11:25:00Z">
                <w:rPr>
                  <w:rStyle w:val="Hyperlink"/>
                  <w:noProof/>
                </w:rPr>
              </w:rPrChange>
            </w:rPr>
            <w:delText>MS Windows XP and MS Windows 7</w:delText>
          </w:r>
          <w:r w:rsidRPr="00116AAA" w:rsidDel="00446296">
            <w:rPr>
              <w:rFonts w:ascii="Poppins" w:hAnsi="Poppins"/>
              <w:noProof/>
              <w:webHidden/>
              <w:szCs w:val="20"/>
              <w:rPrChange w:id="1356" w:author="thuyhuynh" w:date="2023-05-08T11:25:00Z">
                <w:rPr>
                  <w:noProof/>
                  <w:webHidden/>
                </w:rPr>
              </w:rPrChange>
            </w:rPr>
            <w:tab/>
          </w:r>
        </w:del>
      </w:ins>
      <w:ins w:id="1357" w:author="TANBAO" w:date="2014-01-09T12:05:00Z">
        <w:del w:id="1358" w:author="ptdung" w:date="2023-11-30T18:24:00Z">
          <w:r w:rsidR="00442201" w:rsidRPr="00116AAA" w:rsidDel="00446296">
            <w:rPr>
              <w:rFonts w:ascii="Poppins" w:hAnsi="Poppins"/>
              <w:noProof/>
              <w:webHidden/>
              <w:szCs w:val="20"/>
              <w:rPrChange w:id="1359" w:author="thuyhuynh" w:date="2023-05-08T11:25:00Z">
                <w:rPr>
                  <w:noProof/>
                  <w:webHidden/>
                </w:rPr>
              </w:rPrChange>
            </w:rPr>
            <w:delText>15</w:delText>
          </w:r>
        </w:del>
      </w:ins>
    </w:p>
    <w:p w:rsidR="00CF6726" w:rsidRPr="00116AAA" w:rsidDel="00446296" w:rsidRDefault="00CF6726" w:rsidP="007246D3">
      <w:pPr>
        <w:pStyle w:val="TOC4"/>
        <w:tabs>
          <w:tab w:val="left" w:pos="2125"/>
          <w:tab w:val="right" w:leader="dot" w:pos="9350"/>
        </w:tabs>
        <w:ind w:left="1320"/>
        <w:rPr>
          <w:ins w:id="1360" w:author="TANBAO" w:date="2014-01-09T12:04:00Z"/>
          <w:del w:id="1361" w:author="ptdung" w:date="2023-11-30T18:24:00Z"/>
          <w:rFonts w:ascii="Poppins" w:hAnsi="Poppins"/>
          <w:noProof/>
          <w:kern w:val="0"/>
          <w:szCs w:val="20"/>
          <w:rPrChange w:id="1362" w:author="thuyhuynh" w:date="2023-05-08T11:25:00Z">
            <w:rPr>
              <w:ins w:id="1363" w:author="TANBAO" w:date="2014-01-09T12:04:00Z"/>
              <w:del w:id="1364" w:author="ptdung" w:date="2023-11-30T18:24:00Z"/>
              <w:noProof/>
              <w:kern w:val="0"/>
              <w:sz w:val="22"/>
            </w:rPr>
          </w:rPrChange>
        </w:rPr>
      </w:pPr>
      <w:ins w:id="1365" w:author="TANBAO" w:date="2014-01-09T12:04:00Z">
        <w:del w:id="1366" w:author="ptdung" w:date="2023-11-30T18:24:00Z">
          <w:r w:rsidRPr="00116AAA" w:rsidDel="00446296">
            <w:rPr>
              <w:rStyle w:val="Hyperlink"/>
              <w:rFonts w:ascii="Poppins" w:hAnsi="Poppins" w:cs="Courier New"/>
              <w:noProof/>
              <w:szCs w:val="20"/>
              <w14:scene3d>
                <w14:camera w14:prst="orthographicFront"/>
                <w14:lightRig w14:rig="threePt" w14:dir="t">
                  <w14:rot w14:lat="0" w14:lon="0" w14:rev="0"/>
                </w14:lightRig>
              </w14:scene3d>
              <w:rPrChange w:id="1367" w:author="thuyhuynh" w:date="2023-05-08T11:25:00Z">
                <w:rPr>
                  <w:rStyle w:val="Hyperlink"/>
                  <w:rFonts w:cs="Courier New"/>
                  <w:noProof/>
                  <w14:scene3d>
                    <w14:camera w14:prst="orthographicFront"/>
                    <w14:lightRig w14:rig="threePt" w14:dir="t">
                      <w14:rot w14:lat="0" w14:lon="0" w14:rev="0"/>
                    </w14:lightRig>
                  </w14:scene3d>
                </w:rPr>
              </w:rPrChange>
            </w:rPr>
            <w:delText>2.1.1.2</w:delText>
          </w:r>
          <w:r w:rsidRPr="00116AAA" w:rsidDel="00446296">
            <w:rPr>
              <w:rFonts w:ascii="Poppins" w:hAnsi="Poppins"/>
              <w:noProof/>
              <w:szCs w:val="20"/>
              <w:rPrChange w:id="1368" w:author="thuyhuynh" w:date="2023-05-08T11:25:00Z">
                <w:rPr>
                  <w:noProof/>
                </w:rPr>
              </w:rPrChange>
            </w:rPr>
            <w:tab/>
          </w:r>
          <w:r w:rsidRPr="00116AAA" w:rsidDel="00446296">
            <w:rPr>
              <w:rStyle w:val="Hyperlink"/>
              <w:rFonts w:ascii="Poppins" w:hAnsi="Poppins"/>
              <w:noProof/>
              <w:szCs w:val="20"/>
              <w:rPrChange w:id="1369" w:author="thuyhuynh" w:date="2023-05-08T11:25:00Z">
                <w:rPr>
                  <w:rStyle w:val="Hyperlink"/>
                  <w:noProof/>
                </w:rPr>
              </w:rPrChange>
            </w:rPr>
            <w:delText>MS Windows CE</w:delText>
          </w:r>
          <w:r w:rsidRPr="00116AAA" w:rsidDel="00446296">
            <w:rPr>
              <w:rFonts w:ascii="Poppins" w:hAnsi="Poppins"/>
              <w:noProof/>
              <w:webHidden/>
              <w:szCs w:val="20"/>
              <w:rPrChange w:id="1370" w:author="thuyhuynh" w:date="2023-05-08T11:25:00Z">
                <w:rPr>
                  <w:noProof/>
                  <w:webHidden/>
                </w:rPr>
              </w:rPrChange>
            </w:rPr>
            <w:tab/>
          </w:r>
        </w:del>
      </w:ins>
      <w:ins w:id="1371" w:author="TANBAO" w:date="2014-01-09T12:05:00Z">
        <w:del w:id="1372" w:author="ptdung" w:date="2023-11-30T18:24:00Z">
          <w:r w:rsidR="00442201" w:rsidRPr="00116AAA" w:rsidDel="00446296">
            <w:rPr>
              <w:rFonts w:ascii="Poppins" w:hAnsi="Poppins"/>
              <w:noProof/>
              <w:webHidden/>
              <w:szCs w:val="20"/>
              <w:rPrChange w:id="1373" w:author="thuyhuynh" w:date="2023-05-08T11:25:00Z">
                <w:rPr>
                  <w:noProof/>
                  <w:webHidden/>
                </w:rPr>
              </w:rPrChange>
            </w:rPr>
            <w:delText>17</w:delText>
          </w:r>
        </w:del>
      </w:ins>
    </w:p>
    <w:p w:rsidR="00CF6726" w:rsidRPr="00116AAA" w:rsidDel="00446296" w:rsidRDefault="00CF6726" w:rsidP="007246D3">
      <w:pPr>
        <w:pStyle w:val="TOC4"/>
        <w:tabs>
          <w:tab w:val="left" w:pos="2125"/>
          <w:tab w:val="right" w:leader="dot" w:pos="9350"/>
        </w:tabs>
        <w:ind w:left="1320"/>
        <w:rPr>
          <w:ins w:id="1374" w:author="TANBAO" w:date="2014-01-09T12:04:00Z"/>
          <w:del w:id="1375" w:author="ptdung" w:date="2023-11-30T18:24:00Z"/>
          <w:rFonts w:ascii="Poppins" w:hAnsi="Poppins"/>
          <w:noProof/>
          <w:kern w:val="0"/>
          <w:szCs w:val="20"/>
          <w:rPrChange w:id="1376" w:author="thuyhuynh" w:date="2023-05-08T11:25:00Z">
            <w:rPr>
              <w:ins w:id="1377" w:author="TANBAO" w:date="2014-01-09T12:04:00Z"/>
              <w:del w:id="1378" w:author="ptdung" w:date="2023-11-30T18:24:00Z"/>
              <w:noProof/>
              <w:kern w:val="0"/>
              <w:sz w:val="22"/>
            </w:rPr>
          </w:rPrChange>
        </w:rPr>
      </w:pPr>
      <w:ins w:id="1379" w:author="TANBAO" w:date="2014-01-09T12:04:00Z">
        <w:del w:id="1380"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381" w:author="thuyhuynh" w:date="2023-05-08T11:25:00Z">
                <w:rPr>
                  <w:rStyle w:val="Hyperlink"/>
                  <w:noProof/>
                  <w14:scene3d>
                    <w14:camera w14:prst="orthographicFront"/>
                    <w14:lightRig w14:rig="threePt" w14:dir="t">
                      <w14:rot w14:lat="0" w14:lon="0" w14:rev="0"/>
                    </w14:lightRig>
                  </w14:scene3d>
                </w:rPr>
              </w:rPrChange>
            </w:rPr>
            <w:delText>2.1.1.3</w:delText>
          </w:r>
          <w:r w:rsidRPr="00116AAA" w:rsidDel="00446296">
            <w:rPr>
              <w:rFonts w:ascii="Poppins" w:hAnsi="Poppins"/>
              <w:noProof/>
              <w:szCs w:val="20"/>
              <w:rPrChange w:id="1382" w:author="thuyhuynh" w:date="2023-05-08T11:25:00Z">
                <w:rPr>
                  <w:noProof/>
                </w:rPr>
              </w:rPrChange>
            </w:rPr>
            <w:tab/>
          </w:r>
          <w:r w:rsidRPr="00116AAA" w:rsidDel="00446296">
            <w:rPr>
              <w:rStyle w:val="Hyperlink"/>
              <w:rFonts w:ascii="Poppins" w:hAnsi="Poppins"/>
              <w:noProof/>
              <w:szCs w:val="20"/>
              <w:rPrChange w:id="1383" w:author="thuyhuynh" w:date="2023-05-08T11:25:00Z">
                <w:rPr>
                  <w:rStyle w:val="Hyperlink"/>
                  <w:noProof/>
                </w:rPr>
              </w:rPrChange>
            </w:rPr>
            <w:delText>Linux</w:delText>
          </w:r>
          <w:r w:rsidRPr="00116AAA" w:rsidDel="00446296">
            <w:rPr>
              <w:rFonts w:ascii="Poppins" w:hAnsi="Poppins"/>
              <w:noProof/>
              <w:webHidden/>
              <w:szCs w:val="20"/>
              <w:rPrChange w:id="1384" w:author="thuyhuynh" w:date="2023-05-08T11:25:00Z">
                <w:rPr>
                  <w:noProof/>
                  <w:webHidden/>
                </w:rPr>
              </w:rPrChange>
            </w:rPr>
            <w:tab/>
          </w:r>
        </w:del>
      </w:ins>
      <w:ins w:id="1385" w:author="TANBAO" w:date="2014-01-09T12:05:00Z">
        <w:del w:id="1386" w:author="ptdung" w:date="2023-11-30T18:24:00Z">
          <w:r w:rsidR="00442201" w:rsidRPr="00116AAA" w:rsidDel="00446296">
            <w:rPr>
              <w:rFonts w:ascii="Poppins" w:hAnsi="Poppins"/>
              <w:noProof/>
              <w:webHidden/>
              <w:szCs w:val="20"/>
              <w:rPrChange w:id="1387" w:author="thuyhuynh" w:date="2023-05-08T11:25:00Z">
                <w:rPr>
                  <w:noProof/>
                  <w:webHidden/>
                </w:rPr>
              </w:rPrChange>
            </w:rPr>
            <w:delText>18</w:delText>
          </w:r>
        </w:del>
      </w:ins>
    </w:p>
    <w:p w:rsidR="00CF6726" w:rsidRPr="00116AAA" w:rsidDel="00446296" w:rsidRDefault="00CF6726" w:rsidP="007246D3">
      <w:pPr>
        <w:pStyle w:val="TOC4"/>
        <w:tabs>
          <w:tab w:val="left" w:pos="2125"/>
          <w:tab w:val="right" w:leader="dot" w:pos="9350"/>
        </w:tabs>
        <w:ind w:left="1320"/>
        <w:rPr>
          <w:ins w:id="1388" w:author="TANBAO" w:date="2014-01-09T12:04:00Z"/>
          <w:del w:id="1389" w:author="ptdung" w:date="2023-11-30T18:24:00Z"/>
          <w:rFonts w:ascii="Poppins" w:hAnsi="Poppins"/>
          <w:noProof/>
          <w:kern w:val="0"/>
          <w:szCs w:val="20"/>
          <w:rPrChange w:id="1390" w:author="thuyhuynh" w:date="2023-05-08T11:25:00Z">
            <w:rPr>
              <w:ins w:id="1391" w:author="TANBAO" w:date="2014-01-09T12:04:00Z"/>
              <w:del w:id="1392" w:author="ptdung" w:date="2023-11-30T18:24:00Z"/>
              <w:noProof/>
              <w:kern w:val="0"/>
              <w:sz w:val="22"/>
            </w:rPr>
          </w:rPrChange>
        </w:rPr>
      </w:pPr>
      <w:ins w:id="1393" w:author="TANBAO" w:date="2014-01-09T12:04:00Z">
        <w:del w:id="1394"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395" w:author="thuyhuynh" w:date="2023-05-08T11:25:00Z">
                <w:rPr>
                  <w:rStyle w:val="Hyperlink"/>
                  <w:noProof/>
                  <w14:scene3d>
                    <w14:camera w14:prst="orthographicFront"/>
                    <w14:lightRig w14:rig="threePt" w14:dir="t">
                      <w14:rot w14:lat="0" w14:lon="0" w14:rev="0"/>
                    </w14:lightRig>
                  </w14:scene3d>
                </w:rPr>
              </w:rPrChange>
            </w:rPr>
            <w:delText>2.1.1.4</w:delText>
          </w:r>
          <w:r w:rsidRPr="00116AAA" w:rsidDel="00446296">
            <w:rPr>
              <w:rFonts w:ascii="Poppins" w:hAnsi="Poppins"/>
              <w:noProof/>
              <w:szCs w:val="20"/>
              <w:rPrChange w:id="1396" w:author="thuyhuynh" w:date="2023-05-08T11:25:00Z">
                <w:rPr>
                  <w:noProof/>
                </w:rPr>
              </w:rPrChange>
            </w:rPr>
            <w:tab/>
          </w:r>
          <w:r w:rsidRPr="00116AAA" w:rsidDel="00446296">
            <w:rPr>
              <w:rStyle w:val="Hyperlink"/>
              <w:rFonts w:ascii="Poppins" w:hAnsi="Poppins"/>
              <w:noProof/>
              <w:szCs w:val="20"/>
              <w:rPrChange w:id="1397" w:author="thuyhuynh" w:date="2023-05-08T11:25:00Z">
                <w:rPr>
                  <w:rStyle w:val="Hyperlink"/>
                  <w:noProof/>
                </w:rPr>
              </w:rPrChange>
            </w:rPr>
            <w:delText>Embedded Linux</w:delText>
          </w:r>
          <w:r w:rsidRPr="00116AAA" w:rsidDel="00446296">
            <w:rPr>
              <w:rFonts w:ascii="Poppins" w:hAnsi="Poppins"/>
              <w:noProof/>
              <w:webHidden/>
              <w:szCs w:val="20"/>
              <w:rPrChange w:id="1398" w:author="thuyhuynh" w:date="2023-05-08T11:25:00Z">
                <w:rPr>
                  <w:noProof/>
                  <w:webHidden/>
                </w:rPr>
              </w:rPrChange>
            </w:rPr>
            <w:tab/>
          </w:r>
        </w:del>
      </w:ins>
      <w:ins w:id="1399" w:author="TANBAO" w:date="2014-01-09T12:05:00Z">
        <w:del w:id="1400" w:author="ptdung" w:date="2023-11-30T18:24:00Z">
          <w:r w:rsidR="00442201" w:rsidRPr="00116AAA" w:rsidDel="00446296">
            <w:rPr>
              <w:rFonts w:ascii="Poppins" w:hAnsi="Poppins"/>
              <w:noProof/>
              <w:webHidden/>
              <w:szCs w:val="20"/>
              <w:rPrChange w:id="1401" w:author="thuyhuynh" w:date="2023-05-08T11:25:00Z">
                <w:rPr>
                  <w:noProof/>
                  <w:webHidden/>
                </w:rPr>
              </w:rPrChange>
            </w:rPr>
            <w:delText>20</w:delText>
          </w:r>
        </w:del>
      </w:ins>
    </w:p>
    <w:p w:rsidR="00CF6726" w:rsidRPr="00116AAA" w:rsidDel="00446296" w:rsidRDefault="00CF6726" w:rsidP="007246D3">
      <w:pPr>
        <w:pStyle w:val="TOC4"/>
        <w:tabs>
          <w:tab w:val="left" w:pos="2125"/>
          <w:tab w:val="right" w:leader="dot" w:pos="9350"/>
        </w:tabs>
        <w:ind w:left="1320"/>
        <w:rPr>
          <w:ins w:id="1402" w:author="TANBAO" w:date="2014-01-09T12:04:00Z"/>
          <w:del w:id="1403" w:author="ptdung" w:date="2023-11-30T18:24:00Z"/>
          <w:rFonts w:ascii="Poppins" w:hAnsi="Poppins"/>
          <w:noProof/>
          <w:kern w:val="0"/>
          <w:szCs w:val="20"/>
          <w:rPrChange w:id="1404" w:author="thuyhuynh" w:date="2023-05-08T11:25:00Z">
            <w:rPr>
              <w:ins w:id="1405" w:author="TANBAO" w:date="2014-01-09T12:04:00Z"/>
              <w:del w:id="1406" w:author="ptdung" w:date="2023-11-30T18:24:00Z"/>
              <w:noProof/>
              <w:kern w:val="0"/>
              <w:sz w:val="22"/>
            </w:rPr>
          </w:rPrChange>
        </w:rPr>
      </w:pPr>
      <w:ins w:id="1407" w:author="TANBAO" w:date="2014-01-09T12:04:00Z">
        <w:del w:id="1408"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409" w:author="thuyhuynh" w:date="2023-05-08T11:25:00Z">
                <w:rPr>
                  <w:rStyle w:val="Hyperlink"/>
                  <w:noProof/>
                  <w14:scene3d>
                    <w14:camera w14:prst="orthographicFront"/>
                    <w14:lightRig w14:rig="threePt" w14:dir="t">
                      <w14:rot w14:lat="0" w14:lon="0" w14:rev="0"/>
                    </w14:lightRig>
                  </w14:scene3d>
                </w:rPr>
              </w:rPrChange>
            </w:rPr>
            <w:delText>2.1.1.5</w:delText>
          </w:r>
          <w:r w:rsidRPr="00116AAA" w:rsidDel="00446296">
            <w:rPr>
              <w:rFonts w:ascii="Poppins" w:hAnsi="Poppins"/>
              <w:noProof/>
              <w:szCs w:val="20"/>
              <w:rPrChange w:id="1410" w:author="thuyhuynh" w:date="2023-05-08T11:25:00Z">
                <w:rPr>
                  <w:noProof/>
                </w:rPr>
              </w:rPrChange>
            </w:rPr>
            <w:tab/>
          </w:r>
          <w:r w:rsidRPr="00116AAA" w:rsidDel="00446296">
            <w:rPr>
              <w:rStyle w:val="Hyperlink"/>
              <w:rFonts w:ascii="Poppins" w:hAnsi="Poppins"/>
              <w:noProof/>
              <w:szCs w:val="20"/>
              <w:rPrChange w:id="1411" w:author="thuyhuynh" w:date="2023-05-08T11:25:00Z">
                <w:rPr>
                  <w:rStyle w:val="Hyperlink"/>
                  <w:noProof/>
                </w:rPr>
              </w:rPrChange>
            </w:rPr>
            <w:delText>Other Operating Systems and Non-OS Platforms</w:delText>
          </w:r>
          <w:r w:rsidRPr="00116AAA" w:rsidDel="00446296">
            <w:rPr>
              <w:rFonts w:ascii="Poppins" w:hAnsi="Poppins"/>
              <w:noProof/>
              <w:webHidden/>
              <w:szCs w:val="20"/>
              <w:rPrChange w:id="1412" w:author="thuyhuynh" w:date="2023-05-08T11:25:00Z">
                <w:rPr>
                  <w:noProof/>
                  <w:webHidden/>
                </w:rPr>
              </w:rPrChange>
            </w:rPr>
            <w:tab/>
          </w:r>
        </w:del>
      </w:ins>
      <w:ins w:id="1413" w:author="TANBAO" w:date="2014-01-09T12:05:00Z">
        <w:del w:id="1414" w:author="ptdung" w:date="2023-11-30T18:24:00Z">
          <w:r w:rsidR="00442201" w:rsidRPr="00116AAA" w:rsidDel="00446296">
            <w:rPr>
              <w:rFonts w:ascii="Poppins" w:hAnsi="Poppins"/>
              <w:noProof/>
              <w:webHidden/>
              <w:szCs w:val="20"/>
              <w:rPrChange w:id="1415" w:author="thuyhuynh" w:date="2023-05-08T11:25:00Z">
                <w:rPr>
                  <w:noProof/>
                  <w:webHidden/>
                </w:rPr>
              </w:rPrChange>
            </w:rPr>
            <w:delText>20</w:delText>
          </w:r>
        </w:del>
      </w:ins>
    </w:p>
    <w:p w:rsidR="00CF6726" w:rsidRPr="00116AAA" w:rsidDel="00446296" w:rsidRDefault="00CF6726">
      <w:pPr>
        <w:pStyle w:val="TOC2"/>
        <w:tabs>
          <w:tab w:val="right" w:leader="dot" w:pos="9350"/>
        </w:tabs>
        <w:rPr>
          <w:ins w:id="1416" w:author="TANBAO" w:date="2014-01-09T12:04:00Z"/>
          <w:del w:id="1417" w:author="ptdung" w:date="2023-11-30T18:24:00Z"/>
          <w:rFonts w:ascii="Poppins" w:hAnsi="Poppins" w:cstheme="minorBidi"/>
          <w:noProof/>
          <w:sz w:val="20"/>
          <w:szCs w:val="20"/>
          <w:lang w:eastAsia="ko-KR"/>
          <w:rPrChange w:id="1418" w:author="thuyhuynh" w:date="2023-05-08T11:25:00Z">
            <w:rPr>
              <w:ins w:id="1419" w:author="TANBAO" w:date="2014-01-09T12:04:00Z"/>
              <w:del w:id="1420" w:author="ptdung" w:date="2023-11-30T18:24:00Z"/>
              <w:rFonts w:asciiTheme="minorHAnsi" w:hAnsiTheme="minorHAnsi" w:cstheme="minorBidi"/>
              <w:noProof/>
              <w:lang w:eastAsia="ko-KR"/>
            </w:rPr>
          </w:rPrChange>
        </w:rPr>
      </w:pPr>
      <w:ins w:id="1421" w:author="TANBAO" w:date="2014-01-09T12:04:00Z">
        <w:del w:id="1422" w:author="ptdung" w:date="2023-11-30T18:24:00Z">
          <w:r w:rsidRPr="00116AAA" w:rsidDel="00446296">
            <w:rPr>
              <w:rStyle w:val="Hyperlink"/>
              <w:rFonts w:ascii="Poppins" w:hAnsi="Poppins"/>
              <w:noProof/>
              <w:sz w:val="20"/>
              <w:szCs w:val="20"/>
              <w:rPrChange w:id="1423" w:author="thuyhuynh" w:date="2023-05-08T11:25:00Z">
                <w:rPr>
                  <w:rStyle w:val="Hyperlink"/>
                  <w:noProof/>
                </w:rPr>
              </w:rPrChange>
            </w:rPr>
            <w:delText>2.2. Device Driver Installation</w:delText>
          </w:r>
          <w:r w:rsidRPr="00116AAA" w:rsidDel="00446296">
            <w:rPr>
              <w:rFonts w:ascii="Poppins" w:hAnsi="Poppins"/>
              <w:noProof/>
              <w:webHidden/>
              <w:sz w:val="20"/>
              <w:szCs w:val="20"/>
              <w:rPrChange w:id="1424" w:author="thuyhuynh" w:date="2023-05-08T11:25:00Z">
                <w:rPr>
                  <w:noProof/>
                  <w:webHidden/>
                </w:rPr>
              </w:rPrChange>
            </w:rPr>
            <w:tab/>
          </w:r>
        </w:del>
      </w:ins>
      <w:ins w:id="1425" w:author="TANBAO" w:date="2014-01-09T12:05:00Z">
        <w:del w:id="1426" w:author="ptdung" w:date="2023-11-30T18:24:00Z">
          <w:r w:rsidR="00442201" w:rsidRPr="00116AAA" w:rsidDel="00446296">
            <w:rPr>
              <w:rFonts w:ascii="Poppins" w:hAnsi="Poppins"/>
              <w:noProof/>
              <w:webHidden/>
              <w:sz w:val="20"/>
              <w:szCs w:val="20"/>
              <w:rPrChange w:id="1427" w:author="thuyhuynh" w:date="2023-05-08T11:25:00Z">
                <w:rPr>
                  <w:noProof/>
                  <w:webHidden/>
                </w:rPr>
              </w:rPrChange>
            </w:rPr>
            <w:delText>21</w:delText>
          </w:r>
        </w:del>
      </w:ins>
    </w:p>
    <w:p w:rsidR="00CF6726" w:rsidRPr="00116AAA" w:rsidDel="00446296" w:rsidRDefault="00CF6726" w:rsidP="007246D3">
      <w:pPr>
        <w:pStyle w:val="TOC3"/>
        <w:tabs>
          <w:tab w:val="right" w:leader="dot" w:pos="9350"/>
        </w:tabs>
        <w:ind w:left="880"/>
        <w:rPr>
          <w:ins w:id="1428" w:author="TANBAO" w:date="2014-01-09T12:04:00Z"/>
          <w:del w:id="1429" w:author="ptdung" w:date="2023-11-30T18:24:00Z"/>
          <w:rFonts w:ascii="Poppins" w:hAnsi="Poppins" w:cstheme="minorBidi"/>
          <w:noProof/>
          <w:sz w:val="20"/>
          <w:szCs w:val="20"/>
          <w:lang w:eastAsia="ko-KR"/>
          <w:rPrChange w:id="1430" w:author="thuyhuynh" w:date="2023-05-08T11:25:00Z">
            <w:rPr>
              <w:ins w:id="1431" w:author="TANBAO" w:date="2014-01-09T12:04:00Z"/>
              <w:del w:id="1432" w:author="ptdung" w:date="2023-11-30T18:24:00Z"/>
              <w:rFonts w:asciiTheme="minorHAnsi" w:hAnsiTheme="minorHAnsi" w:cstheme="minorBidi"/>
              <w:noProof/>
              <w:lang w:eastAsia="ko-KR"/>
            </w:rPr>
          </w:rPrChange>
        </w:rPr>
      </w:pPr>
      <w:ins w:id="1433" w:author="TANBAO" w:date="2014-01-09T12:04:00Z">
        <w:del w:id="1434" w:author="ptdung" w:date="2023-11-30T18:24:00Z">
          <w:r w:rsidRPr="00116AAA" w:rsidDel="00446296">
            <w:rPr>
              <w:rStyle w:val="Hyperlink"/>
              <w:rFonts w:ascii="Poppins" w:hAnsi="Poppins"/>
              <w:noProof/>
              <w:snapToGrid w:val="0"/>
              <w:w w:val="0"/>
              <w:sz w:val="20"/>
              <w:szCs w:val="20"/>
              <w:lang w:eastAsia="ko-KR"/>
              <w:rPrChange w:id="1435" w:author="thuyhuynh" w:date="2023-05-08T11:25:00Z">
                <w:rPr>
                  <w:rStyle w:val="Hyperlink"/>
                  <w:noProof/>
                  <w:snapToGrid w:val="0"/>
                  <w:w w:val="0"/>
                  <w:lang w:eastAsia="ko-KR"/>
                </w:rPr>
              </w:rPrChange>
            </w:rPr>
            <w:delText>2.2.1.</w:delText>
          </w:r>
          <w:r w:rsidRPr="00116AAA" w:rsidDel="00446296">
            <w:rPr>
              <w:rStyle w:val="Hyperlink"/>
              <w:rFonts w:ascii="Poppins" w:eastAsia="Batang" w:hAnsi="Poppins"/>
              <w:noProof/>
              <w:sz w:val="20"/>
              <w:szCs w:val="20"/>
              <w:lang w:eastAsia="ko-KR"/>
              <w:rPrChange w:id="1436" w:author="thuyhuynh" w:date="2023-05-08T11:25:00Z">
                <w:rPr>
                  <w:rStyle w:val="Hyperlink"/>
                  <w:rFonts w:eastAsia="Batang"/>
                  <w:noProof/>
                  <w:lang w:eastAsia="ko-KR"/>
                </w:rPr>
              </w:rPrChange>
            </w:rPr>
            <w:delText xml:space="preserve"> MS Windows XP and MS Windows 7</w:delText>
          </w:r>
          <w:r w:rsidRPr="00116AAA" w:rsidDel="00446296">
            <w:rPr>
              <w:rFonts w:ascii="Poppins" w:hAnsi="Poppins"/>
              <w:noProof/>
              <w:webHidden/>
              <w:sz w:val="20"/>
              <w:szCs w:val="20"/>
              <w:rPrChange w:id="1437" w:author="thuyhuynh" w:date="2023-05-08T11:25:00Z">
                <w:rPr>
                  <w:noProof/>
                  <w:webHidden/>
                </w:rPr>
              </w:rPrChange>
            </w:rPr>
            <w:tab/>
          </w:r>
        </w:del>
      </w:ins>
      <w:ins w:id="1438" w:author="TANBAO" w:date="2014-01-09T12:05:00Z">
        <w:del w:id="1439" w:author="ptdung" w:date="2023-11-30T18:24:00Z">
          <w:r w:rsidR="00442201" w:rsidRPr="00116AAA" w:rsidDel="00446296">
            <w:rPr>
              <w:rFonts w:ascii="Poppins" w:hAnsi="Poppins"/>
              <w:noProof/>
              <w:webHidden/>
              <w:sz w:val="20"/>
              <w:szCs w:val="20"/>
              <w:rPrChange w:id="1440" w:author="thuyhuynh" w:date="2023-05-08T11:25:00Z">
                <w:rPr>
                  <w:noProof/>
                  <w:webHidden/>
                </w:rPr>
              </w:rPrChange>
            </w:rPr>
            <w:delText>21</w:delText>
          </w:r>
        </w:del>
      </w:ins>
    </w:p>
    <w:p w:rsidR="00CF6726" w:rsidRPr="00116AAA" w:rsidDel="00446296" w:rsidRDefault="00CF6726" w:rsidP="007246D3">
      <w:pPr>
        <w:pStyle w:val="TOC3"/>
        <w:tabs>
          <w:tab w:val="right" w:leader="dot" w:pos="9350"/>
        </w:tabs>
        <w:ind w:left="880"/>
        <w:rPr>
          <w:ins w:id="1441" w:author="TANBAO" w:date="2014-01-09T12:04:00Z"/>
          <w:del w:id="1442" w:author="ptdung" w:date="2023-11-30T18:24:00Z"/>
          <w:rFonts w:ascii="Poppins" w:hAnsi="Poppins" w:cstheme="minorBidi"/>
          <w:noProof/>
          <w:sz w:val="20"/>
          <w:szCs w:val="20"/>
          <w:lang w:eastAsia="ko-KR"/>
          <w:rPrChange w:id="1443" w:author="thuyhuynh" w:date="2023-05-08T11:25:00Z">
            <w:rPr>
              <w:ins w:id="1444" w:author="TANBAO" w:date="2014-01-09T12:04:00Z"/>
              <w:del w:id="1445" w:author="ptdung" w:date="2023-11-30T18:24:00Z"/>
              <w:rFonts w:asciiTheme="minorHAnsi" w:hAnsiTheme="minorHAnsi" w:cstheme="minorBidi"/>
              <w:noProof/>
              <w:lang w:eastAsia="ko-KR"/>
            </w:rPr>
          </w:rPrChange>
        </w:rPr>
      </w:pPr>
      <w:ins w:id="1446" w:author="TANBAO" w:date="2014-01-09T12:04:00Z">
        <w:del w:id="1447" w:author="ptdung" w:date="2023-11-30T18:24:00Z">
          <w:r w:rsidRPr="00116AAA" w:rsidDel="00446296">
            <w:rPr>
              <w:rStyle w:val="Hyperlink"/>
              <w:rFonts w:ascii="Poppins" w:hAnsi="Poppins"/>
              <w:noProof/>
              <w:snapToGrid w:val="0"/>
              <w:w w:val="0"/>
              <w:sz w:val="20"/>
              <w:szCs w:val="20"/>
              <w:lang w:eastAsia="ko-KR"/>
              <w:rPrChange w:id="1448" w:author="thuyhuynh" w:date="2023-05-08T11:25:00Z">
                <w:rPr>
                  <w:rStyle w:val="Hyperlink"/>
                  <w:noProof/>
                  <w:snapToGrid w:val="0"/>
                  <w:w w:val="0"/>
                  <w:lang w:eastAsia="ko-KR"/>
                </w:rPr>
              </w:rPrChange>
            </w:rPr>
            <w:delText>2.2.2.</w:delText>
          </w:r>
          <w:r w:rsidRPr="00116AAA" w:rsidDel="00446296">
            <w:rPr>
              <w:rStyle w:val="Hyperlink"/>
              <w:rFonts w:ascii="Poppins" w:hAnsi="Poppins"/>
              <w:noProof/>
              <w:sz w:val="20"/>
              <w:szCs w:val="20"/>
              <w:lang w:eastAsia="ko-KR"/>
              <w:rPrChange w:id="1449" w:author="thuyhuynh" w:date="2023-05-08T11:25:00Z">
                <w:rPr>
                  <w:rStyle w:val="Hyperlink"/>
                  <w:noProof/>
                  <w:lang w:eastAsia="ko-KR"/>
                </w:rPr>
              </w:rPrChange>
            </w:rPr>
            <w:delText xml:space="preserve"> MS Windows CE</w:delText>
          </w:r>
          <w:r w:rsidRPr="00116AAA" w:rsidDel="00446296">
            <w:rPr>
              <w:rFonts w:ascii="Poppins" w:hAnsi="Poppins"/>
              <w:noProof/>
              <w:webHidden/>
              <w:sz w:val="20"/>
              <w:szCs w:val="20"/>
              <w:rPrChange w:id="1450" w:author="thuyhuynh" w:date="2023-05-08T11:25:00Z">
                <w:rPr>
                  <w:noProof/>
                  <w:webHidden/>
                </w:rPr>
              </w:rPrChange>
            </w:rPr>
            <w:tab/>
          </w:r>
        </w:del>
      </w:ins>
      <w:ins w:id="1451" w:author="TANBAO" w:date="2014-01-09T12:05:00Z">
        <w:del w:id="1452" w:author="ptdung" w:date="2023-11-30T18:24:00Z">
          <w:r w:rsidR="00442201" w:rsidRPr="00116AAA" w:rsidDel="00446296">
            <w:rPr>
              <w:rFonts w:ascii="Poppins" w:hAnsi="Poppins"/>
              <w:noProof/>
              <w:webHidden/>
              <w:sz w:val="20"/>
              <w:szCs w:val="20"/>
              <w:rPrChange w:id="1453" w:author="thuyhuynh" w:date="2023-05-08T11:25:00Z">
                <w:rPr>
                  <w:noProof/>
                  <w:webHidden/>
                </w:rPr>
              </w:rPrChange>
            </w:rPr>
            <w:delText>21</w:delText>
          </w:r>
        </w:del>
      </w:ins>
    </w:p>
    <w:p w:rsidR="00CF6726" w:rsidRPr="00116AAA" w:rsidDel="00446296" w:rsidRDefault="00CF6726" w:rsidP="007246D3">
      <w:pPr>
        <w:pStyle w:val="TOC4"/>
        <w:tabs>
          <w:tab w:val="left" w:pos="2125"/>
          <w:tab w:val="right" w:leader="dot" w:pos="9350"/>
        </w:tabs>
        <w:ind w:left="1320"/>
        <w:rPr>
          <w:ins w:id="1454" w:author="TANBAO" w:date="2014-01-09T12:04:00Z"/>
          <w:del w:id="1455" w:author="ptdung" w:date="2023-11-30T18:24:00Z"/>
          <w:rFonts w:ascii="Poppins" w:hAnsi="Poppins"/>
          <w:noProof/>
          <w:kern w:val="0"/>
          <w:szCs w:val="20"/>
          <w:rPrChange w:id="1456" w:author="thuyhuynh" w:date="2023-05-08T11:25:00Z">
            <w:rPr>
              <w:ins w:id="1457" w:author="TANBAO" w:date="2014-01-09T12:04:00Z"/>
              <w:del w:id="1458" w:author="ptdung" w:date="2023-11-30T18:24:00Z"/>
              <w:noProof/>
              <w:kern w:val="0"/>
              <w:sz w:val="22"/>
            </w:rPr>
          </w:rPrChange>
        </w:rPr>
      </w:pPr>
      <w:ins w:id="1459" w:author="TANBAO" w:date="2014-01-09T12:04:00Z">
        <w:del w:id="1460"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461" w:author="thuyhuynh" w:date="2023-05-08T11:25:00Z">
                <w:rPr>
                  <w:rStyle w:val="Hyperlink"/>
                  <w:noProof/>
                  <w14:scene3d>
                    <w14:camera w14:prst="orthographicFront"/>
                    <w14:lightRig w14:rig="threePt" w14:dir="t">
                      <w14:rot w14:lat="0" w14:lon="0" w14:rev="0"/>
                    </w14:lightRig>
                  </w14:scene3d>
                </w:rPr>
              </w:rPrChange>
            </w:rPr>
            <w:delText>2.2.2.1</w:delText>
          </w:r>
          <w:r w:rsidRPr="00116AAA" w:rsidDel="00446296">
            <w:rPr>
              <w:rFonts w:ascii="Poppins" w:hAnsi="Poppins"/>
              <w:noProof/>
              <w:szCs w:val="20"/>
              <w:rPrChange w:id="1462" w:author="thuyhuynh" w:date="2023-05-08T11:25:00Z">
                <w:rPr>
                  <w:noProof/>
                </w:rPr>
              </w:rPrChange>
            </w:rPr>
            <w:tab/>
          </w:r>
          <w:r w:rsidRPr="00116AAA" w:rsidDel="00446296">
            <w:rPr>
              <w:rStyle w:val="Hyperlink"/>
              <w:rFonts w:ascii="Poppins" w:hAnsi="Poppins"/>
              <w:noProof/>
              <w:szCs w:val="20"/>
              <w:rPrChange w:id="1463" w:author="thuyhuynh" w:date="2023-05-08T11:25:00Z">
                <w:rPr>
                  <w:rStyle w:val="Hyperlink"/>
                  <w:noProof/>
                </w:rPr>
              </w:rPrChange>
            </w:rPr>
            <w:delText>Driver Installation for End-user</w:delText>
          </w:r>
          <w:r w:rsidRPr="00116AAA" w:rsidDel="00446296">
            <w:rPr>
              <w:rFonts w:ascii="Poppins" w:hAnsi="Poppins"/>
              <w:noProof/>
              <w:webHidden/>
              <w:szCs w:val="20"/>
              <w:rPrChange w:id="1464" w:author="thuyhuynh" w:date="2023-05-08T11:25:00Z">
                <w:rPr>
                  <w:noProof/>
                  <w:webHidden/>
                </w:rPr>
              </w:rPrChange>
            </w:rPr>
            <w:tab/>
          </w:r>
        </w:del>
      </w:ins>
      <w:ins w:id="1465" w:author="TANBAO" w:date="2014-01-09T12:05:00Z">
        <w:del w:id="1466" w:author="ptdung" w:date="2023-11-30T18:24:00Z">
          <w:r w:rsidR="00442201" w:rsidRPr="00116AAA" w:rsidDel="00446296">
            <w:rPr>
              <w:rFonts w:ascii="Poppins" w:hAnsi="Poppins"/>
              <w:noProof/>
              <w:webHidden/>
              <w:szCs w:val="20"/>
              <w:rPrChange w:id="1467" w:author="thuyhuynh" w:date="2023-05-08T11:25:00Z">
                <w:rPr>
                  <w:noProof/>
                  <w:webHidden/>
                </w:rPr>
              </w:rPrChange>
            </w:rPr>
            <w:delText>21</w:delText>
          </w:r>
        </w:del>
      </w:ins>
    </w:p>
    <w:p w:rsidR="00CF6726" w:rsidRPr="00116AAA" w:rsidDel="00446296" w:rsidRDefault="00CF6726" w:rsidP="007246D3">
      <w:pPr>
        <w:pStyle w:val="TOC4"/>
        <w:tabs>
          <w:tab w:val="left" w:pos="2125"/>
          <w:tab w:val="right" w:leader="dot" w:pos="9350"/>
        </w:tabs>
        <w:ind w:left="1320"/>
        <w:rPr>
          <w:ins w:id="1468" w:author="TANBAO" w:date="2014-01-09T12:04:00Z"/>
          <w:del w:id="1469" w:author="ptdung" w:date="2023-11-30T18:24:00Z"/>
          <w:rFonts w:ascii="Poppins" w:hAnsi="Poppins"/>
          <w:noProof/>
          <w:kern w:val="0"/>
          <w:szCs w:val="20"/>
          <w:rPrChange w:id="1470" w:author="thuyhuynh" w:date="2023-05-08T11:25:00Z">
            <w:rPr>
              <w:ins w:id="1471" w:author="TANBAO" w:date="2014-01-09T12:04:00Z"/>
              <w:del w:id="1472" w:author="ptdung" w:date="2023-11-30T18:24:00Z"/>
              <w:noProof/>
              <w:kern w:val="0"/>
              <w:sz w:val="22"/>
            </w:rPr>
          </w:rPrChange>
        </w:rPr>
      </w:pPr>
      <w:ins w:id="1473" w:author="TANBAO" w:date="2014-01-09T12:04:00Z">
        <w:del w:id="1474"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475" w:author="thuyhuynh" w:date="2023-05-08T11:25:00Z">
                <w:rPr>
                  <w:rStyle w:val="Hyperlink"/>
                  <w:noProof/>
                  <w14:scene3d>
                    <w14:camera w14:prst="orthographicFront"/>
                    <w14:lightRig w14:rig="threePt" w14:dir="t">
                      <w14:rot w14:lat="0" w14:lon="0" w14:rev="0"/>
                    </w14:lightRig>
                  </w14:scene3d>
                </w:rPr>
              </w:rPrChange>
            </w:rPr>
            <w:delText>2.2.2.2</w:delText>
          </w:r>
          <w:r w:rsidRPr="00116AAA" w:rsidDel="00446296">
            <w:rPr>
              <w:rFonts w:ascii="Poppins" w:hAnsi="Poppins"/>
              <w:noProof/>
              <w:szCs w:val="20"/>
              <w:rPrChange w:id="1476" w:author="thuyhuynh" w:date="2023-05-08T11:25:00Z">
                <w:rPr>
                  <w:noProof/>
                </w:rPr>
              </w:rPrChange>
            </w:rPr>
            <w:tab/>
          </w:r>
          <w:r w:rsidRPr="00116AAA" w:rsidDel="00446296">
            <w:rPr>
              <w:rStyle w:val="Hyperlink"/>
              <w:rFonts w:ascii="Poppins" w:hAnsi="Poppins"/>
              <w:noProof/>
              <w:szCs w:val="20"/>
              <w:rPrChange w:id="1477" w:author="thuyhuynh" w:date="2023-05-08T11:25:00Z">
                <w:rPr>
                  <w:rStyle w:val="Hyperlink"/>
                  <w:noProof/>
                </w:rPr>
              </w:rPrChange>
            </w:rPr>
            <w:delText>Built-in Driver for Windows CE run-time image</w:delText>
          </w:r>
          <w:r w:rsidRPr="00116AAA" w:rsidDel="00446296">
            <w:rPr>
              <w:rFonts w:ascii="Poppins" w:hAnsi="Poppins"/>
              <w:noProof/>
              <w:webHidden/>
              <w:szCs w:val="20"/>
              <w:rPrChange w:id="1478" w:author="thuyhuynh" w:date="2023-05-08T11:25:00Z">
                <w:rPr>
                  <w:noProof/>
                  <w:webHidden/>
                </w:rPr>
              </w:rPrChange>
            </w:rPr>
            <w:tab/>
          </w:r>
        </w:del>
      </w:ins>
      <w:ins w:id="1479" w:author="TANBAO" w:date="2014-01-09T12:05:00Z">
        <w:del w:id="1480" w:author="ptdung" w:date="2023-11-30T18:24:00Z">
          <w:r w:rsidR="00442201" w:rsidRPr="00116AAA" w:rsidDel="00446296">
            <w:rPr>
              <w:rFonts w:ascii="Poppins" w:hAnsi="Poppins"/>
              <w:noProof/>
              <w:webHidden/>
              <w:szCs w:val="20"/>
              <w:rPrChange w:id="1481" w:author="thuyhuynh" w:date="2023-05-08T11:25:00Z">
                <w:rPr>
                  <w:noProof/>
                  <w:webHidden/>
                </w:rPr>
              </w:rPrChange>
            </w:rPr>
            <w:delText>22</w:delText>
          </w:r>
        </w:del>
      </w:ins>
    </w:p>
    <w:p w:rsidR="00CF6726" w:rsidRPr="00116AAA" w:rsidDel="00446296" w:rsidRDefault="00CF6726" w:rsidP="007246D3">
      <w:pPr>
        <w:pStyle w:val="TOC3"/>
        <w:tabs>
          <w:tab w:val="right" w:leader="dot" w:pos="9350"/>
        </w:tabs>
        <w:ind w:left="880"/>
        <w:rPr>
          <w:ins w:id="1482" w:author="TANBAO" w:date="2014-01-09T12:04:00Z"/>
          <w:del w:id="1483" w:author="ptdung" w:date="2023-11-30T18:24:00Z"/>
          <w:rFonts w:ascii="Poppins" w:hAnsi="Poppins" w:cstheme="minorBidi"/>
          <w:noProof/>
          <w:sz w:val="20"/>
          <w:szCs w:val="20"/>
          <w:lang w:eastAsia="ko-KR"/>
          <w:rPrChange w:id="1484" w:author="thuyhuynh" w:date="2023-05-08T11:25:00Z">
            <w:rPr>
              <w:ins w:id="1485" w:author="TANBAO" w:date="2014-01-09T12:04:00Z"/>
              <w:del w:id="1486" w:author="ptdung" w:date="2023-11-30T18:24:00Z"/>
              <w:rFonts w:asciiTheme="minorHAnsi" w:hAnsiTheme="minorHAnsi" w:cstheme="minorBidi"/>
              <w:noProof/>
              <w:lang w:eastAsia="ko-KR"/>
            </w:rPr>
          </w:rPrChange>
        </w:rPr>
      </w:pPr>
      <w:ins w:id="1487" w:author="TANBAO" w:date="2014-01-09T12:04:00Z">
        <w:del w:id="1488" w:author="ptdung" w:date="2023-11-30T18:24:00Z">
          <w:r w:rsidRPr="00116AAA" w:rsidDel="00446296">
            <w:rPr>
              <w:rStyle w:val="Hyperlink"/>
              <w:rFonts w:ascii="Poppins" w:hAnsi="Poppins"/>
              <w:noProof/>
              <w:snapToGrid w:val="0"/>
              <w:w w:val="0"/>
              <w:sz w:val="20"/>
              <w:szCs w:val="20"/>
              <w:lang w:eastAsia="ko-KR"/>
              <w:rPrChange w:id="1489" w:author="thuyhuynh" w:date="2023-05-08T11:25:00Z">
                <w:rPr>
                  <w:rStyle w:val="Hyperlink"/>
                  <w:noProof/>
                  <w:snapToGrid w:val="0"/>
                  <w:w w:val="0"/>
                  <w:lang w:eastAsia="ko-KR"/>
                </w:rPr>
              </w:rPrChange>
            </w:rPr>
            <w:delText>2.2.3.</w:delText>
          </w:r>
          <w:r w:rsidRPr="00116AAA" w:rsidDel="00446296">
            <w:rPr>
              <w:rStyle w:val="Hyperlink"/>
              <w:rFonts w:ascii="Poppins" w:hAnsi="Poppins"/>
              <w:noProof/>
              <w:sz w:val="20"/>
              <w:szCs w:val="20"/>
              <w:lang w:eastAsia="ko-KR"/>
              <w:rPrChange w:id="1490" w:author="thuyhuynh" w:date="2023-05-08T11:25:00Z">
                <w:rPr>
                  <w:rStyle w:val="Hyperlink"/>
                  <w:noProof/>
                  <w:lang w:eastAsia="ko-KR"/>
                </w:rPr>
              </w:rPrChange>
            </w:rPr>
            <w:delText xml:space="preserve"> Linux</w:delText>
          </w:r>
          <w:r w:rsidRPr="00116AAA" w:rsidDel="00446296">
            <w:rPr>
              <w:rFonts w:ascii="Poppins" w:hAnsi="Poppins"/>
              <w:noProof/>
              <w:webHidden/>
              <w:sz w:val="20"/>
              <w:szCs w:val="20"/>
              <w:rPrChange w:id="1491" w:author="thuyhuynh" w:date="2023-05-08T11:25:00Z">
                <w:rPr>
                  <w:noProof/>
                  <w:webHidden/>
                </w:rPr>
              </w:rPrChange>
            </w:rPr>
            <w:tab/>
          </w:r>
        </w:del>
      </w:ins>
      <w:ins w:id="1492" w:author="TANBAO" w:date="2014-01-09T12:05:00Z">
        <w:del w:id="1493" w:author="ptdung" w:date="2023-11-30T18:24:00Z">
          <w:r w:rsidR="00442201" w:rsidRPr="00116AAA" w:rsidDel="00446296">
            <w:rPr>
              <w:rFonts w:ascii="Poppins" w:hAnsi="Poppins"/>
              <w:noProof/>
              <w:webHidden/>
              <w:sz w:val="20"/>
              <w:szCs w:val="20"/>
              <w:rPrChange w:id="1494" w:author="thuyhuynh" w:date="2023-05-08T11:25:00Z">
                <w:rPr>
                  <w:noProof/>
                  <w:webHidden/>
                </w:rPr>
              </w:rPrChange>
            </w:rPr>
            <w:delText>22</w:delText>
          </w:r>
        </w:del>
      </w:ins>
    </w:p>
    <w:p w:rsidR="00CF6726" w:rsidRPr="00116AAA" w:rsidDel="00446296" w:rsidRDefault="00CF6726" w:rsidP="007246D3">
      <w:pPr>
        <w:pStyle w:val="TOC4"/>
        <w:tabs>
          <w:tab w:val="left" w:pos="2125"/>
          <w:tab w:val="right" w:leader="dot" w:pos="9350"/>
        </w:tabs>
        <w:ind w:left="1320"/>
        <w:rPr>
          <w:ins w:id="1495" w:author="TANBAO" w:date="2014-01-09T12:04:00Z"/>
          <w:del w:id="1496" w:author="ptdung" w:date="2023-11-30T18:24:00Z"/>
          <w:rFonts w:ascii="Poppins" w:hAnsi="Poppins"/>
          <w:noProof/>
          <w:kern w:val="0"/>
          <w:szCs w:val="20"/>
          <w:rPrChange w:id="1497" w:author="thuyhuynh" w:date="2023-05-08T11:25:00Z">
            <w:rPr>
              <w:ins w:id="1498" w:author="TANBAO" w:date="2014-01-09T12:04:00Z"/>
              <w:del w:id="1499" w:author="ptdung" w:date="2023-11-30T18:24:00Z"/>
              <w:noProof/>
              <w:kern w:val="0"/>
              <w:sz w:val="22"/>
            </w:rPr>
          </w:rPrChange>
        </w:rPr>
      </w:pPr>
      <w:ins w:id="1500" w:author="TANBAO" w:date="2014-01-09T12:04:00Z">
        <w:del w:id="1501"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502" w:author="thuyhuynh" w:date="2023-05-08T11:25:00Z">
                <w:rPr>
                  <w:rStyle w:val="Hyperlink"/>
                  <w:noProof/>
                  <w14:scene3d>
                    <w14:camera w14:prst="orthographicFront"/>
                    <w14:lightRig w14:rig="threePt" w14:dir="t">
                      <w14:rot w14:lat="0" w14:lon="0" w14:rev="0"/>
                    </w14:lightRig>
                  </w14:scene3d>
                </w:rPr>
              </w:rPrChange>
            </w:rPr>
            <w:delText>2.2.3.1</w:delText>
          </w:r>
          <w:r w:rsidRPr="00116AAA" w:rsidDel="00446296">
            <w:rPr>
              <w:rFonts w:ascii="Poppins" w:hAnsi="Poppins"/>
              <w:noProof/>
              <w:szCs w:val="20"/>
              <w:rPrChange w:id="1503" w:author="thuyhuynh" w:date="2023-05-08T11:25:00Z">
                <w:rPr>
                  <w:noProof/>
                </w:rPr>
              </w:rPrChange>
            </w:rPr>
            <w:tab/>
          </w:r>
          <w:r w:rsidRPr="00116AAA" w:rsidDel="00446296">
            <w:rPr>
              <w:rStyle w:val="Hyperlink"/>
              <w:rFonts w:ascii="Poppins" w:hAnsi="Poppins"/>
              <w:noProof/>
              <w:szCs w:val="20"/>
              <w:rPrChange w:id="1504" w:author="thuyhuynh" w:date="2023-05-08T11:25:00Z">
                <w:rPr>
                  <w:rStyle w:val="Hyperlink"/>
                  <w:noProof/>
                </w:rPr>
              </w:rPrChange>
            </w:rPr>
            <w:delText>Using IriTech driver</w:delText>
          </w:r>
          <w:r w:rsidRPr="00116AAA" w:rsidDel="00446296">
            <w:rPr>
              <w:rFonts w:ascii="Poppins" w:hAnsi="Poppins"/>
              <w:noProof/>
              <w:webHidden/>
              <w:szCs w:val="20"/>
              <w:rPrChange w:id="1505" w:author="thuyhuynh" w:date="2023-05-08T11:25:00Z">
                <w:rPr>
                  <w:noProof/>
                  <w:webHidden/>
                </w:rPr>
              </w:rPrChange>
            </w:rPr>
            <w:tab/>
          </w:r>
        </w:del>
      </w:ins>
      <w:ins w:id="1506" w:author="TANBAO" w:date="2014-01-09T12:05:00Z">
        <w:del w:id="1507" w:author="ptdung" w:date="2023-11-30T18:24:00Z">
          <w:r w:rsidR="00442201" w:rsidRPr="00116AAA" w:rsidDel="00446296">
            <w:rPr>
              <w:rFonts w:ascii="Poppins" w:hAnsi="Poppins"/>
              <w:noProof/>
              <w:webHidden/>
              <w:szCs w:val="20"/>
              <w:rPrChange w:id="1508" w:author="thuyhuynh" w:date="2023-05-08T11:25:00Z">
                <w:rPr>
                  <w:noProof/>
                  <w:webHidden/>
                </w:rPr>
              </w:rPrChange>
            </w:rPr>
            <w:delText>23</w:delText>
          </w:r>
        </w:del>
      </w:ins>
    </w:p>
    <w:p w:rsidR="00CF6726" w:rsidRPr="00116AAA" w:rsidDel="00446296" w:rsidRDefault="00CF6726" w:rsidP="007246D3">
      <w:pPr>
        <w:pStyle w:val="TOC4"/>
        <w:tabs>
          <w:tab w:val="left" w:pos="2125"/>
          <w:tab w:val="right" w:leader="dot" w:pos="9350"/>
        </w:tabs>
        <w:ind w:left="1320"/>
        <w:rPr>
          <w:ins w:id="1509" w:author="TANBAO" w:date="2014-01-09T12:04:00Z"/>
          <w:del w:id="1510" w:author="ptdung" w:date="2023-11-30T18:24:00Z"/>
          <w:rFonts w:ascii="Poppins" w:hAnsi="Poppins"/>
          <w:noProof/>
          <w:kern w:val="0"/>
          <w:szCs w:val="20"/>
          <w:rPrChange w:id="1511" w:author="thuyhuynh" w:date="2023-05-08T11:25:00Z">
            <w:rPr>
              <w:ins w:id="1512" w:author="TANBAO" w:date="2014-01-09T12:04:00Z"/>
              <w:del w:id="1513" w:author="ptdung" w:date="2023-11-30T18:24:00Z"/>
              <w:noProof/>
              <w:kern w:val="0"/>
              <w:sz w:val="22"/>
            </w:rPr>
          </w:rPrChange>
        </w:rPr>
      </w:pPr>
      <w:ins w:id="1514" w:author="TANBAO" w:date="2014-01-09T12:04:00Z">
        <w:del w:id="1515"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516" w:author="thuyhuynh" w:date="2023-05-08T11:25:00Z">
                <w:rPr>
                  <w:rStyle w:val="Hyperlink"/>
                  <w:noProof/>
                  <w14:scene3d>
                    <w14:camera w14:prst="orthographicFront"/>
                    <w14:lightRig w14:rig="threePt" w14:dir="t">
                      <w14:rot w14:lat="0" w14:lon="0" w14:rev="0"/>
                    </w14:lightRig>
                  </w14:scene3d>
                </w:rPr>
              </w:rPrChange>
            </w:rPr>
            <w:delText>2.2.3.2</w:delText>
          </w:r>
          <w:r w:rsidRPr="00116AAA" w:rsidDel="00446296">
            <w:rPr>
              <w:rFonts w:ascii="Poppins" w:hAnsi="Poppins"/>
              <w:noProof/>
              <w:szCs w:val="20"/>
              <w:rPrChange w:id="1517" w:author="thuyhuynh" w:date="2023-05-08T11:25:00Z">
                <w:rPr>
                  <w:noProof/>
                </w:rPr>
              </w:rPrChange>
            </w:rPr>
            <w:tab/>
          </w:r>
          <w:r w:rsidRPr="00116AAA" w:rsidDel="00446296">
            <w:rPr>
              <w:rStyle w:val="Hyperlink"/>
              <w:rFonts w:ascii="Poppins" w:hAnsi="Poppins"/>
              <w:noProof/>
              <w:szCs w:val="20"/>
              <w:rPrChange w:id="1518" w:author="thuyhuynh" w:date="2023-05-08T11:25:00Z">
                <w:rPr>
                  <w:rStyle w:val="Hyperlink"/>
                  <w:noProof/>
                </w:rPr>
              </w:rPrChange>
            </w:rPr>
            <w:delText>Using usbfs (USB Device File System)</w:delText>
          </w:r>
          <w:r w:rsidRPr="00116AAA" w:rsidDel="00446296">
            <w:rPr>
              <w:rFonts w:ascii="Poppins" w:hAnsi="Poppins"/>
              <w:noProof/>
              <w:webHidden/>
              <w:szCs w:val="20"/>
              <w:rPrChange w:id="1519" w:author="thuyhuynh" w:date="2023-05-08T11:25:00Z">
                <w:rPr>
                  <w:noProof/>
                  <w:webHidden/>
                </w:rPr>
              </w:rPrChange>
            </w:rPr>
            <w:tab/>
          </w:r>
        </w:del>
      </w:ins>
      <w:ins w:id="1520" w:author="TANBAO" w:date="2014-01-09T12:05:00Z">
        <w:del w:id="1521" w:author="ptdung" w:date="2023-11-30T18:24:00Z">
          <w:r w:rsidR="00442201" w:rsidRPr="00116AAA" w:rsidDel="00446296">
            <w:rPr>
              <w:rFonts w:ascii="Poppins" w:hAnsi="Poppins"/>
              <w:noProof/>
              <w:webHidden/>
              <w:szCs w:val="20"/>
              <w:rPrChange w:id="1522" w:author="thuyhuynh" w:date="2023-05-08T11:25:00Z">
                <w:rPr>
                  <w:noProof/>
                  <w:webHidden/>
                </w:rPr>
              </w:rPrChange>
            </w:rPr>
            <w:delText>24</w:delText>
          </w:r>
        </w:del>
      </w:ins>
    </w:p>
    <w:p w:rsidR="00CF6726" w:rsidRPr="00116AAA" w:rsidDel="00446296" w:rsidRDefault="00CF6726" w:rsidP="007246D3">
      <w:pPr>
        <w:pStyle w:val="TOC3"/>
        <w:tabs>
          <w:tab w:val="right" w:leader="dot" w:pos="9350"/>
        </w:tabs>
        <w:ind w:left="880"/>
        <w:rPr>
          <w:ins w:id="1523" w:author="TANBAO" w:date="2014-01-09T12:04:00Z"/>
          <w:del w:id="1524" w:author="ptdung" w:date="2023-11-30T18:24:00Z"/>
          <w:rFonts w:ascii="Poppins" w:hAnsi="Poppins" w:cstheme="minorBidi"/>
          <w:noProof/>
          <w:sz w:val="20"/>
          <w:szCs w:val="20"/>
          <w:lang w:eastAsia="ko-KR"/>
          <w:rPrChange w:id="1525" w:author="thuyhuynh" w:date="2023-05-08T11:25:00Z">
            <w:rPr>
              <w:ins w:id="1526" w:author="TANBAO" w:date="2014-01-09T12:04:00Z"/>
              <w:del w:id="1527" w:author="ptdung" w:date="2023-11-30T18:24:00Z"/>
              <w:rFonts w:asciiTheme="minorHAnsi" w:hAnsiTheme="minorHAnsi" w:cstheme="minorBidi"/>
              <w:noProof/>
              <w:lang w:eastAsia="ko-KR"/>
            </w:rPr>
          </w:rPrChange>
        </w:rPr>
      </w:pPr>
      <w:ins w:id="1528" w:author="TANBAO" w:date="2014-01-09T12:04:00Z">
        <w:del w:id="1529" w:author="ptdung" w:date="2023-11-30T18:24:00Z">
          <w:r w:rsidRPr="00116AAA" w:rsidDel="00446296">
            <w:rPr>
              <w:rStyle w:val="Hyperlink"/>
              <w:rFonts w:ascii="Poppins" w:hAnsi="Poppins"/>
              <w:noProof/>
              <w:snapToGrid w:val="0"/>
              <w:w w:val="0"/>
              <w:sz w:val="20"/>
              <w:szCs w:val="20"/>
              <w:lang w:eastAsia="ko-KR"/>
              <w:rPrChange w:id="1530" w:author="thuyhuynh" w:date="2023-05-08T11:25:00Z">
                <w:rPr>
                  <w:rStyle w:val="Hyperlink"/>
                  <w:noProof/>
                  <w:snapToGrid w:val="0"/>
                  <w:w w:val="0"/>
                  <w:lang w:eastAsia="ko-KR"/>
                </w:rPr>
              </w:rPrChange>
            </w:rPr>
            <w:delText>2.2.4.</w:delText>
          </w:r>
          <w:r w:rsidRPr="00116AAA" w:rsidDel="00446296">
            <w:rPr>
              <w:rStyle w:val="Hyperlink"/>
              <w:rFonts w:ascii="Poppins" w:hAnsi="Poppins"/>
              <w:noProof/>
              <w:sz w:val="20"/>
              <w:szCs w:val="20"/>
              <w:lang w:eastAsia="ko-KR"/>
              <w:rPrChange w:id="1531" w:author="thuyhuynh" w:date="2023-05-08T11:25:00Z">
                <w:rPr>
                  <w:rStyle w:val="Hyperlink"/>
                  <w:noProof/>
                  <w:lang w:eastAsia="ko-KR"/>
                </w:rPr>
              </w:rPrChange>
            </w:rPr>
            <w:delText xml:space="preserve"> Embedded Linux</w:delText>
          </w:r>
          <w:r w:rsidRPr="00116AAA" w:rsidDel="00446296">
            <w:rPr>
              <w:rFonts w:ascii="Poppins" w:hAnsi="Poppins"/>
              <w:noProof/>
              <w:webHidden/>
              <w:sz w:val="20"/>
              <w:szCs w:val="20"/>
              <w:rPrChange w:id="1532" w:author="thuyhuynh" w:date="2023-05-08T11:25:00Z">
                <w:rPr>
                  <w:noProof/>
                  <w:webHidden/>
                </w:rPr>
              </w:rPrChange>
            </w:rPr>
            <w:tab/>
          </w:r>
        </w:del>
      </w:ins>
      <w:ins w:id="1533" w:author="TANBAO" w:date="2014-01-09T12:05:00Z">
        <w:del w:id="1534" w:author="ptdung" w:date="2023-11-30T18:24:00Z">
          <w:r w:rsidR="00442201" w:rsidRPr="00116AAA" w:rsidDel="00446296">
            <w:rPr>
              <w:rFonts w:ascii="Poppins" w:hAnsi="Poppins"/>
              <w:noProof/>
              <w:webHidden/>
              <w:sz w:val="20"/>
              <w:szCs w:val="20"/>
              <w:rPrChange w:id="1535" w:author="thuyhuynh" w:date="2023-05-08T11:25:00Z">
                <w:rPr>
                  <w:noProof/>
                  <w:webHidden/>
                </w:rPr>
              </w:rPrChange>
            </w:rPr>
            <w:delText>25</w:delText>
          </w:r>
        </w:del>
      </w:ins>
    </w:p>
    <w:p w:rsidR="00CF6726" w:rsidRPr="00116AAA" w:rsidDel="00446296" w:rsidRDefault="00CF6726" w:rsidP="007246D3">
      <w:pPr>
        <w:pStyle w:val="TOC4"/>
        <w:tabs>
          <w:tab w:val="left" w:pos="2125"/>
          <w:tab w:val="right" w:leader="dot" w:pos="9350"/>
        </w:tabs>
        <w:ind w:left="1320"/>
        <w:rPr>
          <w:ins w:id="1536" w:author="TANBAO" w:date="2014-01-09T12:04:00Z"/>
          <w:del w:id="1537" w:author="ptdung" w:date="2023-11-30T18:24:00Z"/>
          <w:rFonts w:ascii="Poppins" w:hAnsi="Poppins"/>
          <w:noProof/>
          <w:kern w:val="0"/>
          <w:szCs w:val="20"/>
          <w:rPrChange w:id="1538" w:author="thuyhuynh" w:date="2023-05-08T11:25:00Z">
            <w:rPr>
              <w:ins w:id="1539" w:author="TANBAO" w:date="2014-01-09T12:04:00Z"/>
              <w:del w:id="1540" w:author="ptdung" w:date="2023-11-30T18:24:00Z"/>
              <w:noProof/>
              <w:kern w:val="0"/>
              <w:sz w:val="22"/>
            </w:rPr>
          </w:rPrChange>
        </w:rPr>
      </w:pPr>
      <w:ins w:id="1541" w:author="TANBAO" w:date="2014-01-09T12:04:00Z">
        <w:del w:id="1542"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543" w:author="thuyhuynh" w:date="2023-05-08T11:25:00Z">
                <w:rPr>
                  <w:rStyle w:val="Hyperlink"/>
                  <w:noProof/>
                  <w14:scene3d>
                    <w14:camera w14:prst="orthographicFront"/>
                    <w14:lightRig w14:rig="threePt" w14:dir="t">
                      <w14:rot w14:lat="0" w14:lon="0" w14:rev="0"/>
                    </w14:lightRig>
                  </w14:scene3d>
                </w:rPr>
              </w:rPrChange>
            </w:rPr>
            <w:delText>2.2.4.1</w:delText>
          </w:r>
          <w:r w:rsidRPr="00116AAA" w:rsidDel="00446296">
            <w:rPr>
              <w:rFonts w:ascii="Poppins" w:hAnsi="Poppins"/>
              <w:noProof/>
              <w:szCs w:val="20"/>
              <w:rPrChange w:id="1544" w:author="thuyhuynh" w:date="2023-05-08T11:25:00Z">
                <w:rPr>
                  <w:noProof/>
                </w:rPr>
              </w:rPrChange>
            </w:rPr>
            <w:tab/>
          </w:r>
          <w:r w:rsidRPr="00116AAA" w:rsidDel="00446296">
            <w:rPr>
              <w:rStyle w:val="Hyperlink"/>
              <w:rFonts w:ascii="Poppins" w:hAnsi="Poppins"/>
              <w:noProof/>
              <w:szCs w:val="20"/>
              <w:rPrChange w:id="1545" w:author="thuyhuynh" w:date="2023-05-08T11:25:00Z">
                <w:rPr>
                  <w:rStyle w:val="Hyperlink"/>
                  <w:noProof/>
                </w:rPr>
              </w:rPrChange>
            </w:rPr>
            <w:delText>Using IriTech driver</w:delText>
          </w:r>
          <w:r w:rsidRPr="00116AAA" w:rsidDel="00446296">
            <w:rPr>
              <w:rFonts w:ascii="Poppins" w:hAnsi="Poppins"/>
              <w:noProof/>
              <w:webHidden/>
              <w:szCs w:val="20"/>
              <w:rPrChange w:id="1546" w:author="thuyhuynh" w:date="2023-05-08T11:25:00Z">
                <w:rPr>
                  <w:noProof/>
                  <w:webHidden/>
                </w:rPr>
              </w:rPrChange>
            </w:rPr>
            <w:tab/>
          </w:r>
        </w:del>
      </w:ins>
      <w:ins w:id="1547" w:author="TANBAO" w:date="2014-01-09T12:05:00Z">
        <w:del w:id="1548" w:author="ptdung" w:date="2023-11-30T18:24:00Z">
          <w:r w:rsidR="00442201" w:rsidRPr="00116AAA" w:rsidDel="00446296">
            <w:rPr>
              <w:rFonts w:ascii="Poppins" w:hAnsi="Poppins"/>
              <w:noProof/>
              <w:webHidden/>
              <w:szCs w:val="20"/>
              <w:rPrChange w:id="1549" w:author="thuyhuynh" w:date="2023-05-08T11:25:00Z">
                <w:rPr>
                  <w:noProof/>
                  <w:webHidden/>
                </w:rPr>
              </w:rPrChange>
            </w:rPr>
            <w:delText>25</w:delText>
          </w:r>
        </w:del>
      </w:ins>
    </w:p>
    <w:p w:rsidR="00CF6726" w:rsidRPr="00116AAA" w:rsidDel="00446296" w:rsidRDefault="00CF6726" w:rsidP="007246D3">
      <w:pPr>
        <w:pStyle w:val="TOC4"/>
        <w:tabs>
          <w:tab w:val="left" w:pos="2125"/>
          <w:tab w:val="right" w:leader="dot" w:pos="9350"/>
        </w:tabs>
        <w:ind w:left="1320"/>
        <w:rPr>
          <w:ins w:id="1550" w:author="TANBAO" w:date="2014-01-09T12:04:00Z"/>
          <w:del w:id="1551" w:author="ptdung" w:date="2023-11-30T18:24:00Z"/>
          <w:rFonts w:ascii="Poppins" w:hAnsi="Poppins"/>
          <w:noProof/>
          <w:kern w:val="0"/>
          <w:szCs w:val="20"/>
          <w:rPrChange w:id="1552" w:author="thuyhuynh" w:date="2023-05-08T11:25:00Z">
            <w:rPr>
              <w:ins w:id="1553" w:author="TANBAO" w:date="2014-01-09T12:04:00Z"/>
              <w:del w:id="1554" w:author="ptdung" w:date="2023-11-30T18:24:00Z"/>
              <w:noProof/>
              <w:kern w:val="0"/>
              <w:sz w:val="22"/>
            </w:rPr>
          </w:rPrChange>
        </w:rPr>
      </w:pPr>
      <w:ins w:id="1555" w:author="TANBAO" w:date="2014-01-09T12:04:00Z">
        <w:del w:id="1556"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557" w:author="thuyhuynh" w:date="2023-05-08T11:25:00Z">
                <w:rPr>
                  <w:rStyle w:val="Hyperlink"/>
                  <w:noProof/>
                  <w14:scene3d>
                    <w14:camera w14:prst="orthographicFront"/>
                    <w14:lightRig w14:rig="threePt" w14:dir="t">
                      <w14:rot w14:lat="0" w14:lon="0" w14:rev="0"/>
                    </w14:lightRig>
                  </w14:scene3d>
                </w:rPr>
              </w:rPrChange>
            </w:rPr>
            <w:delText>2.2.4.2</w:delText>
          </w:r>
          <w:r w:rsidRPr="00116AAA" w:rsidDel="00446296">
            <w:rPr>
              <w:rFonts w:ascii="Poppins" w:hAnsi="Poppins"/>
              <w:noProof/>
              <w:szCs w:val="20"/>
              <w:rPrChange w:id="1558" w:author="thuyhuynh" w:date="2023-05-08T11:25:00Z">
                <w:rPr>
                  <w:noProof/>
                </w:rPr>
              </w:rPrChange>
            </w:rPr>
            <w:tab/>
          </w:r>
          <w:r w:rsidRPr="00116AAA" w:rsidDel="00446296">
            <w:rPr>
              <w:rStyle w:val="Hyperlink"/>
              <w:rFonts w:ascii="Poppins" w:hAnsi="Poppins"/>
              <w:noProof/>
              <w:szCs w:val="20"/>
              <w:rPrChange w:id="1559" w:author="thuyhuynh" w:date="2023-05-08T11:25:00Z">
                <w:rPr>
                  <w:rStyle w:val="Hyperlink"/>
                  <w:noProof/>
                </w:rPr>
              </w:rPrChange>
            </w:rPr>
            <w:delText>Using usbfs (USB Device File System)</w:delText>
          </w:r>
          <w:r w:rsidRPr="00116AAA" w:rsidDel="00446296">
            <w:rPr>
              <w:rFonts w:ascii="Poppins" w:hAnsi="Poppins"/>
              <w:noProof/>
              <w:webHidden/>
              <w:szCs w:val="20"/>
              <w:rPrChange w:id="1560" w:author="thuyhuynh" w:date="2023-05-08T11:25:00Z">
                <w:rPr>
                  <w:noProof/>
                  <w:webHidden/>
                </w:rPr>
              </w:rPrChange>
            </w:rPr>
            <w:tab/>
          </w:r>
        </w:del>
      </w:ins>
      <w:ins w:id="1561" w:author="TANBAO" w:date="2014-01-09T12:05:00Z">
        <w:del w:id="1562" w:author="ptdung" w:date="2023-11-30T18:24:00Z">
          <w:r w:rsidR="00442201" w:rsidRPr="00116AAA" w:rsidDel="00446296">
            <w:rPr>
              <w:rFonts w:ascii="Poppins" w:hAnsi="Poppins"/>
              <w:noProof/>
              <w:webHidden/>
              <w:szCs w:val="20"/>
              <w:rPrChange w:id="1563" w:author="thuyhuynh" w:date="2023-05-08T11:25:00Z">
                <w:rPr>
                  <w:noProof/>
                  <w:webHidden/>
                </w:rPr>
              </w:rPrChange>
            </w:rPr>
            <w:delText>27</w:delText>
          </w:r>
        </w:del>
      </w:ins>
    </w:p>
    <w:p w:rsidR="00CF6726" w:rsidRPr="00116AAA" w:rsidDel="00446296" w:rsidRDefault="00CF6726" w:rsidP="007246D3">
      <w:pPr>
        <w:pStyle w:val="TOC3"/>
        <w:tabs>
          <w:tab w:val="right" w:leader="dot" w:pos="9350"/>
        </w:tabs>
        <w:ind w:left="880"/>
        <w:rPr>
          <w:ins w:id="1564" w:author="TANBAO" w:date="2014-01-09T12:04:00Z"/>
          <w:del w:id="1565" w:author="ptdung" w:date="2023-11-30T18:24:00Z"/>
          <w:rFonts w:ascii="Poppins" w:hAnsi="Poppins" w:cstheme="minorBidi"/>
          <w:noProof/>
          <w:sz w:val="20"/>
          <w:szCs w:val="20"/>
          <w:lang w:eastAsia="ko-KR"/>
          <w:rPrChange w:id="1566" w:author="thuyhuynh" w:date="2023-05-08T11:25:00Z">
            <w:rPr>
              <w:ins w:id="1567" w:author="TANBAO" w:date="2014-01-09T12:04:00Z"/>
              <w:del w:id="1568" w:author="ptdung" w:date="2023-11-30T18:24:00Z"/>
              <w:rFonts w:asciiTheme="minorHAnsi" w:hAnsiTheme="minorHAnsi" w:cstheme="minorBidi"/>
              <w:noProof/>
              <w:lang w:eastAsia="ko-KR"/>
            </w:rPr>
          </w:rPrChange>
        </w:rPr>
      </w:pPr>
      <w:ins w:id="1569" w:author="TANBAO" w:date="2014-01-09T12:04:00Z">
        <w:del w:id="1570" w:author="ptdung" w:date="2023-11-30T18:24:00Z">
          <w:r w:rsidRPr="00116AAA" w:rsidDel="00446296">
            <w:rPr>
              <w:rStyle w:val="Hyperlink"/>
              <w:rFonts w:ascii="Poppins" w:hAnsi="Poppins"/>
              <w:noProof/>
              <w:snapToGrid w:val="0"/>
              <w:w w:val="0"/>
              <w:sz w:val="20"/>
              <w:szCs w:val="20"/>
              <w:lang w:eastAsia="ko-KR"/>
              <w:rPrChange w:id="1571" w:author="thuyhuynh" w:date="2023-05-08T11:25:00Z">
                <w:rPr>
                  <w:rStyle w:val="Hyperlink"/>
                  <w:noProof/>
                  <w:snapToGrid w:val="0"/>
                  <w:w w:val="0"/>
                  <w:lang w:eastAsia="ko-KR"/>
                </w:rPr>
              </w:rPrChange>
            </w:rPr>
            <w:delText>2.2.5.</w:delText>
          </w:r>
          <w:r w:rsidRPr="00116AAA" w:rsidDel="00446296">
            <w:rPr>
              <w:rStyle w:val="Hyperlink"/>
              <w:rFonts w:ascii="Poppins" w:hAnsi="Poppins"/>
              <w:noProof/>
              <w:sz w:val="20"/>
              <w:szCs w:val="20"/>
              <w:lang w:eastAsia="ko-KR"/>
              <w:rPrChange w:id="1572" w:author="thuyhuynh" w:date="2023-05-08T11:25:00Z">
                <w:rPr>
                  <w:rStyle w:val="Hyperlink"/>
                  <w:noProof/>
                  <w:lang w:eastAsia="ko-KR"/>
                </w:rPr>
              </w:rPrChange>
            </w:rPr>
            <w:delText xml:space="preserve"> Android</w:delText>
          </w:r>
          <w:r w:rsidRPr="00116AAA" w:rsidDel="00446296">
            <w:rPr>
              <w:rFonts w:ascii="Poppins" w:hAnsi="Poppins"/>
              <w:noProof/>
              <w:webHidden/>
              <w:sz w:val="20"/>
              <w:szCs w:val="20"/>
              <w:rPrChange w:id="1573" w:author="thuyhuynh" w:date="2023-05-08T11:25:00Z">
                <w:rPr>
                  <w:noProof/>
                  <w:webHidden/>
                </w:rPr>
              </w:rPrChange>
            </w:rPr>
            <w:tab/>
          </w:r>
        </w:del>
      </w:ins>
      <w:ins w:id="1574" w:author="TANBAO" w:date="2014-01-09T12:05:00Z">
        <w:del w:id="1575" w:author="ptdung" w:date="2023-11-30T18:24:00Z">
          <w:r w:rsidR="00442201" w:rsidRPr="00116AAA" w:rsidDel="00446296">
            <w:rPr>
              <w:rFonts w:ascii="Poppins" w:hAnsi="Poppins"/>
              <w:noProof/>
              <w:webHidden/>
              <w:sz w:val="20"/>
              <w:szCs w:val="20"/>
              <w:rPrChange w:id="1576" w:author="thuyhuynh" w:date="2023-05-08T11:25:00Z">
                <w:rPr>
                  <w:noProof/>
                  <w:webHidden/>
                </w:rPr>
              </w:rPrChange>
            </w:rPr>
            <w:delText>29</w:delText>
          </w:r>
        </w:del>
      </w:ins>
    </w:p>
    <w:p w:rsidR="00CF6726" w:rsidRPr="00116AAA" w:rsidDel="00446296" w:rsidRDefault="00CF6726" w:rsidP="007246D3">
      <w:pPr>
        <w:pStyle w:val="TOC4"/>
        <w:tabs>
          <w:tab w:val="left" w:pos="2125"/>
          <w:tab w:val="right" w:leader="dot" w:pos="9350"/>
        </w:tabs>
        <w:ind w:left="1320"/>
        <w:rPr>
          <w:ins w:id="1577" w:author="TANBAO" w:date="2014-01-09T12:04:00Z"/>
          <w:del w:id="1578" w:author="ptdung" w:date="2023-11-30T18:24:00Z"/>
          <w:rFonts w:ascii="Poppins" w:hAnsi="Poppins"/>
          <w:noProof/>
          <w:kern w:val="0"/>
          <w:szCs w:val="20"/>
          <w:rPrChange w:id="1579" w:author="thuyhuynh" w:date="2023-05-08T11:25:00Z">
            <w:rPr>
              <w:ins w:id="1580" w:author="TANBAO" w:date="2014-01-09T12:04:00Z"/>
              <w:del w:id="1581" w:author="ptdung" w:date="2023-11-30T18:24:00Z"/>
              <w:noProof/>
              <w:kern w:val="0"/>
              <w:sz w:val="22"/>
            </w:rPr>
          </w:rPrChange>
        </w:rPr>
      </w:pPr>
      <w:ins w:id="1582" w:author="TANBAO" w:date="2014-01-09T12:04:00Z">
        <w:del w:id="1583"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584" w:author="thuyhuynh" w:date="2023-05-08T11:25:00Z">
                <w:rPr>
                  <w:rStyle w:val="Hyperlink"/>
                  <w:noProof/>
                  <w14:scene3d>
                    <w14:camera w14:prst="orthographicFront"/>
                    <w14:lightRig w14:rig="threePt" w14:dir="t">
                      <w14:rot w14:lat="0" w14:lon="0" w14:rev="0"/>
                    </w14:lightRig>
                  </w14:scene3d>
                </w:rPr>
              </w:rPrChange>
            </w:rPr>
            <w:delText>2.2.5.1</w:delText>
          </w:r>
          <w:r w:rsidRPr="00116AAA" w:rsidDel="00446296">
            <w:rPr>
              <w:rFonts w:ascii="Poppins" w:hAnsi="Poppins"/>
              <w:noProof/>
              <w:szCs w:val="20"/>
              <w:rPrChange w:id="1585" w:author="thuyhuynh" w:date="2023-05-08T11:25:00Z">
                <w:rPr>
                  <w:noProof/>
                </w:rPr>
              </w:rPrChange>
            </w:rPr>
            <w:tab/>
          </w:r>
          <w:r w:rsidRPr="00116AAA" w:rsidDel="00446296">
            <w:rPr>
              <w:rStyle w:val="Hyperlink"/>
              <w:rFonts w:ascii="Poppins" w:hAnsi="Poppins"/>
              <w:noProof/>
              <w:szCs w:val="20"/>
              <w:rPrChange w:id="1586" w:author="thuyhuynh" w:date="2023-05-08T11:25:00Z">
                <w:rPr>
                  <w:rStyle w:val="Hyperlink"/>
                  <w:noProof/>
                </w:rPr>
              </w:rPrChange>
            </w:rPr>
            <w:delText>Android - Native Code</w:delText>
          </w:r>
          <w:r w:rsidRPr="00116AAA" w:rsidDel="00446296">
            <w:rPr>
              <w:rFonts w:ascii="Poppins" w:hAnsi="Poppins"/>
              <w:noProof/>
              <w:webHidden/>
              <w:szCs w:val="20"/>
              <w:rPrChange w:id="1587" w:author="thuyhuynh" w:date="2023-05-08T11:25:00Z">
                <w:rPr>
                  <w:noProof/>
                  <w:webHidden/>
                </w:rPr>
              </w:rPrChange>
            </w:rPr>
            <w:tab/>
          </w:r>
        </w:del>
      </w:ins>
      <w:ins w:id="1588" w:author="TANBAO" w:date="2014-01-09T12:05:00Z">
        <w:del w:id="1589" w:author="ptdung" w:date="2023-11-30T18:24:00Z">
          <w:r w:rsidR="00442201" w:rsidRPr="00116AAA" w:rsidDel="00446296">
            <w:rPr>
              <w:rFonts w:ascii="Poppins" w:hAnsi="Poppins"/>
              <w:noProof/>
              <w:webHidden/>
              <w:szCs w:val="20"/>
              <w:rPrChange w:id="1590" w:author="thuyhuynh" w:date="2023-05-08T11:25:00Z">
                <w:rPr>
                  <w:noProof/>
                  <w:webHidden/>
                </w:rPr>
              </w:rPrChange>
            </w:rPr>
            <w:delText>29</w:delText>
          </w:r>
        </w:del>
      </w:ins>
    </w:p>
    <w:p w:rsidR="00CF6726" w:rsidRPr="00116AAA" w:rsidDel="00446296" w:rsidRDefault="00CF6726" w:rsidP="007246D3">
      <w:pPr>
        <w:pStyle w:val="TOC4"/>
        <w:tabs>
          <w:tab w:val="left" w:pos="2125"/>
          <w:tab w:val="right" w:leader="dot" w:pos="9350"/>
        </w:tabs>
        <w:ind w:left="1320"/>
        <w:rPr>
          <w:ins w:id="1591" w:author="TANBAO" w:date="2014-01-09T12:04:00Z"/>
          <w:del w:id="1592" w:author="ptdung" w:date="2023-11-30T18:24:00Z"/>
          <w:rFonts w:ascii="Poppins" w:hAnsi="Poppins"/>
          <w:noProof/>
          <w:kern w:val="0"/>
          <w:szCs w:val="20"/>
          <w:rPrChange w:id="1593" w:author="thuyhuynh" w:date="2023-05-08T11:25:00Z">
            <w:rPr>
              <w:ins w:id="1594" w:author="TANBAO" w:date="2014-01-09T12:04:00Z"/>
              <w:del w:id="1595" w:author="ptdung" w:date="2023-11-30T18:24:00Z"/>
              <w:noProof/>
              <w:kern w:val="0"/>
              <w:sz w:val="22"/>
            </w:rPr>
          </w:rPrChange>
        </w:rPr>
      </w:pPr>
      <w:ins w:id="1596" w:author="TANBAO" w:date="2014-01-09T12:04:00Z">
        <w:del w:id="1597"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598" w:author="thuyhuynh" w:date="2023-05-08T11:25:00Z">
                <w:rPr>
                  <w:rStyle w:val="Hyperlink"/>
                  <w:noProof/>
                  <w14:scene3d>
                    <w14:camera w14:prst="orthographicFront"/>
                    <w14:lightRig w14:rig="threePt" w14:dir="t">
                      <w14:rot w14:lat="0" w14:lon="0" w14:rev="0"/>
                    </w14:lightRig>
                  </w14:scene3d>
                </w:rPr>
              </w:rPrChange>
            </w:rPr>
            <w:delText>2.2.5.2</w:delText>
          </w:r>
          <w:r w:rsidRPr="00116AAA" w:rsidDel="00446296">
            <w:rPr>
              <w:rFonts w:ascii="Poppins" w:hAnsi="Poppins"/>
              <w:noProof/>
              <w:szCs w:val="20"/>
              <w:rPrChange w:id="1599" w:author="thuyhuynh" w:date="2023-05-08T11:25:00Z">
                <w:rPr>
                  <w:noProof/>
                </w:rPr>
              </w:rPrChange>
            </w:rPr>
            <w:tab/>
          </w:r>
          <w:r w:rsidRPr="00116AAA" w:rsidDel="00446296">
            <w:rPr>
              <w:rStyle w:val="Hyperlink"/>
              <w:rFonts w:ascii="Poppins" w:hAnsi="Poppins"/>
              <w:noProof/>
              <w:szCs w:val="20"/>
              <w:rPrChange w:id="1600" w:author="thuyhuynh" w:date="2023-05-08T11:25:00Z">
                <w:rPr>
                  <w:rStyle w:val="Hyperlink"/>
                  <w:noProof/>
                </w:rPr>
              </w:rPrChange>
            </w:rPr>
            <w:delText>Android - USB Host Mode</w:delText>
          </w:r>
          <w:r w:rsidRPr="00116AAA" w:rsidDel="00446296">
            <w:rPr>
              <w:rFonts w:ascii="Poppins" w:hAnsi="Poppins"/>
              <w:noProof/>
              <w:webHidden/>
              <w:szCs w:val="20"/>
              <w:rPrChange w:id="1601" w:author="thuyhuynh" w:date="2023-05-08T11:25:00Z">
                <w:rPr>
                  <w:noProof/>
                  <w:webHidden/>
                </w:rPr>
              </w:rPrChange>
            </w:rPr>
            <w:tab/>
          </w:r>
        </w:del>
      </w:ins>
      <w:ins w:id="1602" w:author="TANBAO" w:date="2014-01-09T12:05:00Z">
        <w:del w:id="1603" w:author="ptdung" w:date="2023-11-30T18:24:00Z">
          <w:r w:rsidR="00442201" w:rsidRPr="00116AAA" w:rsidDel="00446296">
            <w:rPr>
              <w:rFonts w:ascii="Poppins" w:hAnsi="Poppins"/>
              <w:noProof/>
              <w:webHidden/>
              <w:szCs w:val="20"/>
              <w:rPrChange w:id="1604" w:author="thuyhuynh" w:date="2023-05-08T11:25:00Z">
                <w:rPr>
                  <w:noProof/>
                  <w:webHidden/>
                </w:rPr>
              </w:rPrChange>
            </w:rPr>
            <w:delText>30</w:delText>
          </w:r>
        </w:del>
      </w:ins>
    </w:p>
    <w:p w:rsidR="00CF6726" w:rsidRPr="00116AAA" w:rsidDel="00446296" w:rsidRDefault="00CF6726">
      <w:pPr>
        <w:pStyle w:val="TOC3"/>
        <w:tabs>
          <w:tab w:val="right" w:leader="dot" w:pos="9350"/>
        </w:tabs>
        <w:ind w:left="880"/>
        <w:rPr>
          <w:ins w:id="1605" w:author="TANBAO" w:date="2014-01-09T12:04:00Z"/>
          <w:del w:id="1606" w:author="ptdung" w:date="2023-11-30T18:24:00Z"/>
          <w:rFonts w:ascii="Poppins" w:hAnsi="Poppins" w:cstheme="minorBidi"/>
          <w:noProof/>
          <w:sz w:val="20"/>
          <w:szCs w:val="20"/>
          <w:lang w:eastAsia="ko-KR"/>
          <w:rPrChange w:id="1607" w:author="thuyhuynh" w:date="2023-05-08T11:25:00Z">
            <w:rPr>
              <w:ins w:id="1608" w:author="TANBAO" w:date="2014-01-09T12:04:00Z"/>
              <w:del w:id="1609" w:author="ptdung" w:date="2023-11-30T18:24:00Z"/>
              <w:rFonts w:asciiTheme="minorHAnsi" w:hAnsiTheme="minorHAnsi" w:cstheme="minorBidi"/>
              <w:noProof/>
              <w:lang w:eastAsia="ko-KR"/>
            </w:rPr>
          </w:rPrChange>
        </w:rPr>
      </w:pPr>
      <w:ins w:id="1610" w:author="TANBAO" w:date="2014-01-09T12:04:00Z">
        <w:del w:id="1611" w:author="ptdung" w:date="2023-11-30T18:24:00Z">
          <w:r w:rsidRPr="00116AAA" w:rsidDel="00446296">
            <w:rPr>
              <w:rStyle w:val="Hyperlink"/>
              <w:rFonts w:ascii="Poppins" w:hAnsi="Poppins"/>
              <w:noProof/>
              <w:snapToGrid w:val="0"/>
              <w:w w:val="0"/>
              <w:sz w:val="20"/>
              <w:szCs w:val="20"/>
              <w:lang w:eastAsia="ko-KR"/>
              <w:rPrChange w:id="1612" w:author="thuyhuynh" w:date="2023-05-08T11:25:00Z">
                <w:rPr>
                  <w:rStyle w:val="Hyperlink"/>
                  <w:noProof/>
                  <w:snapToGrid w:val="0"/>
                  <w:w w:val="0"/>
                  <w:lang w:eastAsia="ko-KR"/>
                </w:rPr>
              </w:rPrChange>
            </w:rPr>
            <w:delText>2.2.6.</w:delText>
          </w:r>
          <w:r w:rsidRPr="00116AAA" w:rsidDel="00446296">
            <w:rPr>
              <w:rStyle w:val="Hyperlink"/>
              <w:rFonts w:ascii="Poppins" w:hAnsi="Poppins"/>
              <w:noProof/>
              <w:sz w:val="20"/>
              <w:szCs w:val="20"/>
              <w:lang w:eastAsia="ko-KR"/>
              <w:rPrChange w:id="1613" w:author="thuyhuynh" w:date="2023-05-08T11:25:00Z">
                <w:rPr>
                  <w:rStyle w:val="Hyperlink"/>
                  <w:noProof/>
                  <w:lang w:eastAsia="ko-KR"/>
                </w:rPr>
              </w:rPrChange>
            </w:rPr>
            <w:delText xml:space="preserve"> Other Operating Systems and Non-OS Platforms</w:delText>
          </w:r>
          <w:r w:rsidRPr="00116AAA" w:rsidDel="00446296">
            <w:rPr>
              <w:rFonts w:ascii="Poppins" w:hAnsi="Poppins"/>
              <w:noProof/>
              <w:webHidden/>
              <w:sz w:val="20"/>
              <w:szCs w:val="20"/>
              <w:rPrChange w:id="1614" w:author="thuyhuynh" w:date="2023-05-08T11:25:00Z">
                <w:rPr>
                  <w:noProof/>
                  <w:webHidden/>
                </w:rPr>
              </w:rPrChange>
            </w:rPr>
            <w:tab/>
          </w:r>
        </w:del>
      </w:ins>
      <w:ins w:id="1615" w:author="TANBAO" w:date="2014-01-09T12:05:00Z">
        <w:del w:id="1616" w:author="ptdung" w:date="2023-11-30T18:24:00Z">
          <w:r w:rsidR="00442201" w:rsidRPr="00116AAA" w:rsidDel="00446296">
            <w:rPr>
              <w:rFonts w:ascii="Poppins" w:hAnsi="Poppins"/>
              <w:noProof/>
              <w:webHidden/>
              <w:sz w:val="20"/>
              <w:szCs w:val="20"/>
              <w:rPrChange w:id="1617" w:author="thuyhuynh" w:date="2023-05-08T11:25:00Z">
                <w:rPr>
                  <w:noProof/>
                  <w:webHidden/>
                </w:rPr>
              </w:rPrChange>
            </w:rPr>
            <w:delText>30</w:delText>
          </w:r>
        </w:del>
      </w:ins>
    </w:p>
    <w:p w:rsidR="00CF6726" w:rsidRPr="00116AAA" w:rsidDel="00446296" w:rsidRDefault="00CF6726">
      <w:pPr>
        <w:pStyle w:val="TOC1"/>
        <w:tabs>
          <w:tab w:val="right" w:leader="dot" w:pos="9350"/>
        </w:tabs>
        <w:rPr>
          <w:ins w:id="1618" w:author="TANBAO" w:date="2014-01-09T12:04:00Z"/>
          <w:del w:id="1619" w:author="ptdung" w:date="2023-11-30T18:24:00Z"/>
          <w:rFonts w:ascii="Poppins" w:hAnsi="Poppins" w:cstheme="minorBidi"/>
          <w:noProof/>
          <w:sz w:val="20"/>
          <w:szCs w:val="20"/>
          <w:lang w:eastAsia="ko-KR"/>
          <w:rPrChange w:id="1620" w:author="thuyhuynh" w:date="2023-05-08T11:25:00Z">
            <w:rPr>
              <w:ins w:id="1621" w:author="TANBAO" w:date="2014-01-09T12:04:00Z"/>
              <w:del w:id="1622" w:author="ptdung" w:date="2023-11-30T18:24:00Z"/>
              <w:rFonts w:asciiTheme="minorHAnsi" w:hAnsiTheme="minorHAnsi" w:cstheme="minorBidi"/>
              <w:noProof/>
              <w:lang w:eastAsia="ko-KR"/>
            </w:rPr>
          </w:rPrChange>
        </w:rPr>
      </w:pPr>
      <w:ins w:id="1623" w:author="TANBAO" w:date="2014-01-09T12:04:00Z">
        <w:del w:id="1624" w:author="ptdung" w:date="2023-11-30T18:24:00Z">
          <w:r w:rsidRPr="00116AAA" w:rsidDel="00446296">
            <w:rPr>
              <w:rStyle w:val="Hyperlink"/>
              <w:rFonts w:ascii="Poppins" w:hAnsi="Poppins"/>
              <w:noProof/>
              <w:sz w:val="20"/>
              <w:szCs w:val="20"/>
              <w:rPrChange w:id="1625" w:author="thuyhuynh" w:date="2023-05-08T11:25:00Z">
                <w:rPr>
                  <w:rStyle w:val="Hyperlink"/>
                  <w:noProof/>
                </w:rPr>
              </w:rPrChange>
            </w:rPr>
            <w:delText>3. Software Specification</w:delText>
          </w:r>
          <w:r w:rsidRPr="00116AAA" w:rsidDel="00446296">
            <w:rPr>
              <w:rFonts w:ascii="Poppins" w:hAnsi="Poppins"/>
              <w:noProof/>
              <w:webHidden/>
              <w:sz w:val="20"/>
              <w:szCs w:val="20"/>
              <w:rPrChange w:id="1626" w:author="thuyhuynh" w:date="2023-05-08T11:25:00Z">
                <w:rPr>
                  <w:noProof/>
                  <w:webHidden/>
                </w:rPr>
              </w:rPrChange>
            </w:rPr>
            <w:tab/>
          </w:r>
        </w:del>
      </w:ins>
      <w:ins w:id="1627" w:author="TANBAO" w:date="2014-01-09T12:05:00Z">
        <w:del w:id="1628" w:author="ptdung" w:date="2023-11-30T18:24:00Z">
          <w:r w:rsidR="00442201" w:rsidRPr="00116AAA" w:rsidDel="00446296">
            <w:rPr>
              <w:rFonts w:ascii="Poppins" w:hAnsi="Poppins"/>
              <w:noProof/>
              <w:webHidden/>
              <w:sz w:val="20"/>
              <w:szCs w:val="20"/>
              <w:rPrChange w:id="1629" w:author="thuyhuynh" w:date="2023-05-08T11:25:00Z">
                <w:rPr>
                  <w:noProof/>
                  <w:webHidden/>
                </w:rPr>
              </w:rPrChange>
            </w:rPr>
            <w:delText>31</w:delText>
          </w:r>
        </w:del>
      </w:ins>
    </w:p>
    <w:p w:rsidR="00CF6726" w:rsidRPr="00116AAA" w:rsidDel="00446296" w:rsidRDefault="00CF6726">
      <w:pPr>
        <w:pStyle w:val="TOC2"/>
        <w:tabs>
          <w:tab w:val="right" w:leader="dot" w:pos="9350"/>
        </w:tabs>
        <w:rPr>
          <w:ins w:id="1630" w:author="TANBAO" w:date="2014-01-09T12:04:00Z"/>
          <w:del w:id="1631" w:author="ptdung" w:date="2023-11-30T18:24:00Z"/>
          <w:rFonts w:ascii="Poppins" w:hAnsi="Poppins" w:cstheme="minorBidi"/>
          <w:noProof/>
          <w:sz w:val="20"/>
          <w:szCs w:val="20"/>
          <w:lang w:eastAsia="ko-KR"/>
          <w:rPrChange w:id="1632" w:author="thuyhuynh" w:date="2023-05-08T11:25:00Z">
            <w:rPr>
              <w:ins w:id="1633" w:author="TANBAO" w:date="2014-01-09T12:04:00Z"/>
              <w:del w:id="1634" w:author="ptdung" w:date="2023-11-30T18:24:00Z"/>
              <w:rFonts w:asciiTheme="minorHAnsi" w:hAnsiTheme="minorHAnsi" w:cstheme="minorBidi"/>
              <w:noProof/>
              <w:lang w:eastAsia="ko-KR"/>
            </w:rPr>
          </w:rPrChange>
        </w:rPr>
      </w:pPr>
      <w:ins w:id="1635" w:author="TANBAO" w:date="2014-01-09T12:04:00Z">
        <w:del w:id="1636" w:author="ptdung" w:date="2023-11-30T18:24:00Z">
          <w:r w:rsidRPr="00116AAA" w:rsidDel="00446296">
            <w:rPr>
              <w:rStyle w:val="Hyperlink"/>
              <w:rFonts w:ascii="Poppins" w:hAnsi="Poppins"/>
              <w:noProof/>
              <w:sz w:val="20"/>
              <w:szCs w:val="20"/>
              <w:rPrChange w:id="1637" w:author="thuyhuynh" w:date="2023-05-08T11:25:00Z">
                <w:rPr>
                  <w:rStyle w:val="Hyperlink"/>
                  <w:noProof/>
                </w:rPr>
              </w:rPrChange>
            </w:rPr>
            <w:delText>3.1. Library Description</w:delText>
          </w:r>
          <w:r w:rsidRPr="00116AAA" w:rsidDel="00446296">
            <w:rPr>
              <w:rFonts w:ascii="Poppins" w:hAnsi="Poppins"/>
              <w:noProof/>
              <w:webHidden/>
              <w:sz w:val="20"/>
              <w:szCs w:val="20"/>
              <w:rPrChange w:id="1638" w:author="thuyhuynh" w:date="2023-05-08T11:25:00Z">
                <w:rPr>
                  <w:noProof/>
                  <w:webHidden/>
                </w:rPr>
              </w:rPrChange>
            </w:rPr>
            <w:tab/>
          </w:r>
        </w:del>
      </w:ins>
      <w:ins w:id="1639" w:author="TANBAO" w:date="2014-01-09T12:05:00Z">
        <w:del w:id="1640" w:author="ptdung" w:date="2023-11-30T18:24:00Z">
          <w:r w:rsidR="00442201" w:rsidRPr="00116AAA" w:rsidDel="00446296">
            <w:rPr>
              <w:rFonts w:ascii="Poppins" w:hAnsi="Poppins"/>
              <w:noProof/>
              <w:webHidden/>
              <w:sz w:val="20"/>
              <w:szCs w:val="20"/>
              <w:rPrChange w:id="1641" w:author="thuyhuynh" w:date="2023-05-08T11:25:00Z">
                <w:rPr>
                  <w:noProof/>
                  <w:webHidden/>
                </w:rPr>
              </w:rPrChange>
            </w:rPr>
            <w:delText>31</w:delText>
          </w:r>
        </w:del>
      </w:ins>
    </w:p>
    <w:p w:rsidR="00CF6726" w:rsidRPr="00116AAA" w:rsidDel="00446296" w:rsidRDefault="00CF6726" w:rsidP="007246D3">
      <w:pPr>
        <w:pStyle w:val="TOC3"/>
        <w:tabs>
          <w:tab w:val="right" w:leader="dot" w:pos="9350"/>
        </w:tabs>
        <w:ind w:left="880"/>
        <w:rPr>
          <w:ins w:id="1642" w:author="TANBAO" w:date="2014-01-09T12:04:00Z"/>
          <w:del w:id="1643" w:author="ptdung" w:date="2023-11-30T18:24:00Z"/>
          <w:rFonts w:ascii="Poppins" w:hAnsi="Poppins" w:cstheme="minorBidi"/>
          <w:noProof/>
          <w:sz w:val="20"/>
          <w:szCs w:val="20"/>
          <w:lang w:eastAsia="ko-KR"/>
          <w:rPrChange w:id="1644" w:author="thuyhuynh" w:date="2023-05-08T11:25:00Z">
            <w:rPr>
              <w:ins w:id="1645" w:author="TANBAO" w:date="2014-01-09T12:04:00Z"/>
              <w:del w:id="1646" w:author="ptdung" w:date="2023-11-30T18:24:00Z"/>
              <w:rFonts w:asciiTheme="minorHAnsi" w:hAnsiTheme="minorHAnsi" w:cstheme="minorBidi"/>
              <w:noProof/>
              <w:lang w:eastAsia="ko-KR"/>
            </w:rPr>
          </w:rPrChange>
        </w:rPr>
      </w:pPr>
      <w:ins w:id="1647" w:author="TANBAO" w:date="2014-01-09T12:04:00Z">
        <w:del w:id="1648" w:author="ptdung" w:date="2023-11-30T18:24:00Z">
          <w:r w:rsidRPr="00116AAA" w:rsidDel="00446296">
            <w:rPr>
              <w:rStyle w:val="Hyperlink"/>
              <w:rFonts w:ascii="Poppins" w:hAnsi="Poppins"/>
              <w:noProof/>
              <w:snapToGrid w:val="0"/>
              <w:w w:val="0"/>
              <w:sz w:val="20"/>
              <w:szCs w:val="20"/>
              <w:lang w:eastAsia="ko-KR"/>
              <w:rPrChange w:id="1649" w:author="thuyhuynh" w:date="2023-05-08T11:25:00Z">
                <w:rPr>
                  <w:rStyle w:val="Hyperlink"/>
                  <w:noProof/>
                  <w:snapToGrid w:val="0"/>
                  <w:w w:val="0"/>
                  <w:lang w:eastAsia="ko-KR"/>
                </w:rPr>
              </w:rPrChange>
            </w:rPr>
            <w:delText>3.1.1.</w:delText>
          </w:r>
          <w:r w:rsidRPr="00116AAA" w:rsidDel="00446296">
            <w:rPr>
              <w:rStyle w:val="Hyperlink"/>
              <w:rFonts w:ascii="Poppins" w:hAnsi="Poppins"/>
              <w:noProof/>
              <w:sz w:val="20"/>
              <w:szCs w:val="20"/>
              <w:lang w:eastAsia="ko-KR"/>
              <w:rPrChange w:id="1650" w:author="thuyhuynh" w:date="2023-05-08T11:25:00Z">
                <w:rPr>
                  <w:rStyle w:val="Hyperlink"/>
                  <w:noProof/>
                  <w:lang w:eastAsia="ko-KR"/>
                </w:rPr>
              </w:rPrChange>
            </w:rPr>
            <w:delText xml:space="preserve"> C/C++</w:delText>
          </w:r>
          <w:r w:rsidRPr="00116AAA" w:rsidDel="00446296">
            <w:rPr>
              <w:rFonts w:ascii="Poppins" w:hAnsi="Poppins"/>
              <w:noProof/>
              <w:webHidden/>
              <w:sz w:val="20"/>
              <w:szCs w:val="20"/>
              <w:rPrChange w:id="1651" w:author="thuyhuynh" w:date="2023-05-08T11:25:00Z">
                <w:rPr>
                  <w:noProof/>
                  <w:webHidden/>
                </w:rPr>
              </w:rPrChange>
            </w:rPr>
            <w:tab/>
          </w:r>
        </w:del>
      </w:ins>
      <w:ins w:id="1652" w:author="TANBAO" w:date="2014-01-09T12:05:00Z">
        <w:del w:id="1653" w:author="ptdung" w:date="2023-11-30T18:24:00Z">
          <w:r w:rsidR="00442201" w:rsidRPr="00116AAA" w:rsidDel="00446296">
            <w:rPr>
              <w:rFonts w:ascii="Poppins" w:hAnsi="Poppins"/>
              <w:noProof/>
              <w:webHidden/>
              <w:sz w:val="20"/>
              <w:szCs w:val="20"/>
              <w:rPrChange w:id="1654" w:author="thuyhuynh" w:date="2023-05-08T11:25:00Z">
                <w:rPr>
                  <w:noProof/>
                  <w:webHidden/>
                </w:rPr>
              </w:rPrChange>
            </w:rPr>
            <w:delText>31</w:delText>
          </w:r>
        </w:del>
      </w:ins>
    </w:p>
    <w:p w:rsidR="00CF6726" w:rsidRPr="00116AAA" w:rsidDel="00446296" w:rsidRDefault="00CF6726" w:rsidP="007246D3">
      <w:pPr>
        <w:pStyle w:val="TOC4"/>
        <w:tabs>
          <w:tab w:val="left" w:pos="2125"/>
          <w:tab w:val="right" w:leader="dot" w:pos="9350"/>
        </w:tabs>
        <w:ind w:left="1320"/>
        <w:rPr>
          <w:ins w:id="1655" w:author="TANBAO" w:date="2014-01-09T12:04:00Z"/>
          <w:del w:id="1656" w:author="ptdung" w:date="2023-11-30T18:24:00Z"/>
          <w:rFonts w:ascii="Poppins" w:hAnsi="Poppins"/>
          <w:noProof/>
          <w:kern w:val="0"/>
          <w:szCs w:val="20"/>
          <w:rPrChange w:id="1657" w:author="thuyhuynh" w:date="2023-05-08T11:25:00Z">
            <w:rPr>
              <w:ins w:id="1658" w:author="TANBAO" w:date="2014-01-09T12:04:00Z"/>
              <w:del w:id="1659" w:author="ptdung" w:date="2023-11-30T18:24:00Z"/>
              <w:noProof/>
              <w:kern w:val="0"/>
              <w:sz w:val="22"/>
            </w:rPr>
          </w:rPrChange>
        </w:rPr>
      </w:pPr>
      <w:ins w:id="1660" w:author="TANBAO" w:date="2014-01-09T12:04:00Z">
        <w:del w:id="1661"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662" w:author="thuyhuynh" w:date="2023-05-08T11:25:00Z">
                <w:rPr>
                  <w:rStyle w:val="Hyperlink"/>
                  <w:noProof/>
                  <w14:scene3d>
                    <w14:camera w14:prst="orthographicFront"/>
                    <w14:lightRig w14:rig="threePt" w14:dir="t">
                      <w14:rot w14:lat="0" w14:lon="0" w14:rev="0"/>
                    </w14:lightRig>
                  </w14:scene3d>
                </w:rPr>
              </w:rPrChange>
            </w:rPr>
            <w:delText>3.1.1.1</w:delText>
          </w:r>
          <w:r w:rsidRPr="00116AAA" w:rsidDel="00446296">
            <w:rPr>
              <w:rFonts w:ascii="Poppins" w:hAnsi="Poppins"/>
              <w:noProof/>
              <w:szCs w:val="20"/>
              <w:rPrChange w:id="1663" w:author="thuyhuynh" w:date="2023-05-08T11:25:00Z">
                <w:rPr>
                  <w:noProof/>
                </w:rPr>
              </w:rPrChange>
            </w:rPr>
            <w:tab/>
          </w:r>
          <w:r w:rsidRPr="00116AAA" w:rsidDel="00446296">
            <w:rPr>
              <w:rStyle w:val="Hyperlink"/>
              <w:rFonts w:ascii="Poppins" w:hAnsi="Poppins"/>
              <w:noProof/>
              <w:szCs w:val="20"/>
              <w:rPrChange w:id="1664" w:author="thuyhuynh" w:date="2023-05-08T11:25:00Z">
                <w:rPr>
                  <w:rStyle w:val="Hyperlink"/>
                  <w:noProof/>
                </w:rPr>
              </w:rPrChange>
            </w:rPr>
            <w:delText>Windows XP and Windows 7</w:delText>
          </w:r>
          <w:r w:rsidRPr="00116AAA" w:rsidDel="00446296">
            <w:rPr>
              <w:rFonts w:ascii="Poppins" w:hAnsi="Poppins"/>
              <w:noProof/>
              <w:webHidden/>
              <w:szCs w:val="20"/>
              <w:rPrChange w:id="1665" w:author="thuyhuynh" w:date="2023-05-08T11:25:00Z">
                <w:rPr>
                  <w:noProof/>
                  <w:webHidden/>
                </w:rPr>
              </w:rPrChange>
            </w:rPr>
            <w:tab/>
          </w:r>
        </w:del>
      </w:ins>
      <w:ins w:id="1666" w:author="TANBAO" w:date="2014-01-09T12:05:00Z">
        <w:del w:id="1667" w:author="ptdung" w:date="2023-11-30T18:24:00Z">
          <w:r w:rsidR="00442201" w:rsidRPr="00116AAA" w:rsidDel="00446296">
            <w:rPr>
              <w:rFonts w:ascii="Poppins" w:hAnsi="Poppins"/>
              <w:noProof/>
              <w:webHidden/>
              <w:szCs w:val="20"/>
              <w:rPrChange w:id="1668" w:author="thuyhuynh" w:date="2023-05-08T11:25:00Z">
                <w:rPr>
                  <w:noProof/>
                  <w:webHidden/>
                </w:rPr>
              </w:rPrChange>
            </w:rPr>
            <w:delText>31</w:delText>
          </w:r>
        </w:del>
      </w:ins>
    </w:p>
    <w:p w:rsidR="00CF6726" w:rsidRPr="00116AAA" w:rsidDel="00446296" w:rsidRDefault="00CF6726" w:rsidP="007246D3">
      <w:pPr>
        <w:pStyle w:val="TOC4"/>
        <w:tabs>
          <w:tab w:val="left" w:pos="2125"/>
          <w:tab w:val="right" w:leader="dot" w:pos="9350"/>
        </w:tabs>
        <w:ind w:left="1320"/>
        <w:rPr>
          <w:ins w:id="1669" w:author="TANBAO" w:date="2014-01-09T12:04:00Z"/>
          <w:del w:id="1670" w:author="ptdung" w:date="2023-11-30T18:24:00Z"/>
          <w:rFonts w:ascii="Poppins" w:hAnsi="Poppins"/>
          <w:noProof/>
          <w:kern w:val="0"/>
          <w:szCs w:val="20"/>
          <w:rPrChange w:id="1671" w:author="thuyhuynh" w:date="2023-05-08T11:25:00Z">
            <w:rPr>
              <w:ins w:id="1672" w:author="TANBAO" w:date="2014-01-09T12:04:00Z"/>
              <w:del w:id="1673" w:author="ptdung" w:date="2023-11-30T18:24:00Z"/>
              <w:noProof/>
              <w:kern w:val="0"/>
              <w:sz w:val="22"/>
            </w:rPr>
          </w:rPrChange>
        </w:rPr>
      </w:pPr>
      <w:ins w:id="1674" w:author="TANBAO" w:date="2014-01-09T12:04:00Z">
        <w:del w:id="1675"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676" w:author="thuyhuynh" w:date="2023-05-08T11:25:00Z">
                <w:rPr>
                  <w:rStyle w:val="Hyperlink"/>
                  <w:noProof/>
                  <w14:scene3d>
                    <w14:camera w14:prst="orthographicFront"/>
                    <w14:lightRig w14:rig="threePt" w14:dir="t">
                      <w14:rot w14:lat="0" w14:lon="0" w14:rev="0"/>
                    </w14:lightRig>
                  </w14:scene3d>
                </w:rPr>
              </w:rPrChange>
            </w:rPr>
            <w:delText>3.1.1.2</w:delText>
          </w:r>
          <w:r w:rsidRPr="00116AAA" w:rsidDel="00446296">
            <w:rPr>
              <w:rFonts w:ascii="Poppins" w:hAnsi="Poppins"/>
              <w:noProof/>
              <w:szCs w:val="20"/>
              <w:rPrChange w:id="1677" w:author="thuyhuynh" w:date="2023-05-08T11:25:00Z">
                <w:rPr>
                  <w:noProof/>
                </w:rPr>
              </w:rPrChange>
            </w:rPr>
            <w:tab/>
          </w:r>
          <w:r w:rsidRPr="00116AAA" w:rsidDel="00446296">
            <w:rPr>
              <w:rStyle w:val="Hyperlink"/>
              <w:rFonts w:ascii="Poppins" w:hAnsi="Poppins"/>
              <w:noProof/>
              <w:szCs w:val="20"/>
              <w:rPrChange w:id="1678" w:author="thuyhuynh" w:date="2023-05-08T11:25:00Z">
                <w:rPr>
                  <w:rStyle w:val="Hyperlink"/>
                  <w:noProof/>
                </w:rPr>
              </w:rPrChange>
            </w:rPr>
            <w:delText>Windows CE</w:delText>
          </w:r>
          <w:r w:rsidRPr="00116AAA" w:rsidDel="00446296">
            <w:rPr>
              <w:rFonts w:ascii="Poppins" w:hAnsi="Poppins"/>
              <w:noProof/>
              <w:webHidden/>
              <w:szCs w:val="20"/>
              <w:rPrChange w:id="1679" w:author="thuyhuynh" w:date="2023-05-08T11:25:00Z">
                <w:rPr>
                  <w:noProof/>
                  <w:webHidden/>
                </w:rPr>
              </w:rPrChange>
            </w:rPr>
            <w:tab/>
          </w:r>
        </w:del>
      </w:ins>
      <w:ins w:id="1680" w:author="TANBAO" w:date="2014-01-09T12:05:00Z">
        <w:del w:id="1681" w:author="ptdung" w:date="2023-11-30T18:24:00Z">
          <w:r w:rsidR="00442201" w:rsidRPr="00116AAA" w:rsidDel="00446296">
            <w:rPr>
              <w:rFonts w:ascii="Poppins" w:hAnsi="Poppins"/>
              <w:noProof/>
              <w:webHidden/>
              <w:szCs w:val="20"/>
              <w:rPrChange w:id="1682" w:author="thuyhuynh" w:date="2023-05-08T11:25:00Z">
                <w:rPr>
                  <w:noProof/>
                  <w:webHidden/>
                </w:rPr>
              </w:rPrChange>
            </w:rPr>
            <w:delText>31</w:delText>
          </w:r>
        </w:del>
      </w:ins>
    </w:p>
    <w:p w:rsidR="00CF6726" w:rsidRPr="00116AAA" w:rsidDel="00446296" w:rsidRDefault="00CF6726" w:rsidP="007246D3">
      <w:pPr>
        <w:pStyle w:val="TOC4"/>
        <w:tabs>
          <w:tab w:val="left" w:pos="2125"/>
          <w:tab w:val="right" w:leader="dot" w:pos="9350"/>
        </w:tabs>
        <w:ind w:left="1320"/>
        <w:rPr>
          <w:ins w:id="1683" w:author="TANBAO" w:date="2014-01-09T12:04:00Z"/>
          <w:del w:id="1684" w:author="ptdung" w:date="2023-11-30T18:24:00Z"/>
          <w:rFonts w:ascii="Poppins" w:hAnsi="Poppins"/>
          <w:noProof/>
          <w:kern w:val="0"/>
          <w:szCs w:val="20"/>
          <w:rPrChange w:id="1685" w:author="thuyhuynh" w:date="2023-05-08T11:25:00Z">
            <w:rPr>
              <w:ins w:id="1686" w:author="TANBAO" w:date="2014-01-09T12:04:00Z"/>
              <w:del w:id="1687" w:author="ptdung" w:date="2023-11-30T18:24:00Z"/>
              <w:noProof/>
              <w:kern w:val="0"/>
              <w:sz w:val="22"/>
            </w:rPr>
          </w:rPrChange>
        </w:rPr>
      </w:pPr>
      <w:ins w:id="1688" w:author="TANBAO" w:date="2014-01-09T12:04:00Z">
        <w:del w:id="1689"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690" w:author="thuyhuynh" w:date="2023-05-08T11:25:00Z">
                <w:rPr>
                  <w:rStyle w:val="Hyperlink"/>
                  <w:noProof/>
                  <w14:scene3d>
                    <w14:camera w14:prst="orthographicFront"/>
                    <w14:lightRig w14:rig="threePt" w14:dir="t">
                      <w14:rot w14:lat="0" w14:lon="0" w14:rev="0"/>
                    </w14:lightRig>
                  </w14:scene3d>
                </w:rPr>
              </w:rPrChange>
            </w:rPr>
            <w:delText>3.1.1.3</w:delText>
          </w:r>
          <w:r w:rsidRPr="00116AAA" w:rsidDel="00446296">
            <w:rPr>
              <w:rFonts w:ascii="Poppins" w:hAnsi="Poppins"/>
              <w:noProof/>
              <w:szCs w:val="20"/>
              <w:rPrChange w:id="1691" w:author="thuyhuynh" w:date="2023-05-08T11:25:00Z">
                <w:rPr>
                  <w:noProof/>
                </w:rPr>
              </w:rPrChange>
            </w:rPr>
            <w:tab/>
          </w:r>
          <w:r w:rsidRPr="00116AAA" w:rsidDel="00446296">
            <w:rPr>
              <w:rStyle w:val="Hyperlink"/>
              <w:rFonts w:ascii="Poppins" w:hAnsi="Poppins"/>
              <w:noProof/>
              <w:szCs w:val="20"/>
              <w:rPrChange w:id="1692" w:author="thuyhuynh" w:date="2023-05-08T11:25:00Z">
                <w:rPr>
                  <w:rStyle w:val="Hyperlink"/>
                  <w:noProof/>
                </w:rPr>
              </w:rPrChange>
            </w:rPr>
            <w:delText>Linux</w:delText>
          </w:r>
          <w:r w:rsidRPr="00116AAA" w:rsidDel="00446296">
            <w:rPr>
              <w:rFonts w:ascii="Poppins" w:hAnsi="Poppins"/>
              <w:noProof/>
              <w:webHidden/>
              <w:szCs w:val="20"/>
              <w:rPrChange w:id="1693" w:author="thuyhuynh" w:date="2023-05-08T11:25:00Z">
                <w:rPr>
                  <w:noProof/>
                  <w:webHidden/>
                </w:rPr>
              </w:rPrChange>
            </w:rPr>
            <w:tab/>
          </w:r>
        </w:del>
      </w:ins>
      <w:ins w:id="1694" w:author="TANBAO" w:date="2014-01-09T12:05:00Z">
        <w:del w:id="1695" w:author="ptdung" w:date="2023-11-30T18:24:00Z">
          <w:r w:rsidR="00442201" w:rsidRPr="00116AAA" w:rsidDel="00446296">
            <w:rPr>
              <w:rFonts w:ascii="Poppins" w:hAnsi="Poppins"/>
              <w:noProof/>
              <w:webHidden/>
              <w:szCs w:val="20"/>
              <w:rPrChange w:id="1696" w:author="thuyhuynh" w:date="2023-05-08T11:25:00Z">
                <w:rPr>
                  <w:noProof/>
                  <w:webHidden/>
                </w:rPr>
              </w:rPrChange>
            </w:rPr>
            <w:delText>31</w:delText>
          </w:r>
        </w:del>
      </w:ins>
    </w:p>
    <w:p w:rsidR="00CF6726" w:rsidRPr="00116AAA" w:rsidDel="00446296" w:rsidRDefault="00CF6726" w:rsidP="007246D3">
      <w:pPr>
        <w:pStyle w:val="TOC4"/>
        <w:tabs>
          <w:tab w:val="left" w:pos="2125"/>
          <w:tab w:val="right" w:leader="dot" w:pos="9350"/>
        </w:tabs>
        <w:ind w:left="1320"/>
        <w:rPr>
          <w:ins w:id="1697" w:author="TANBAO" w:date="2014-01-09T12:04:00Z"/>
          <w:del w:id="1698" w:author="ptdung" w:date="2023-11-30T18:24:00Z"/>
          <w:rFonts w:ascii="Poppins" w:hAnsi="Poppins"/>
          <w:noProof/>
          <w:kern w:val="0"/>
          <w:szCs w:val="20"/>
          <w:rPrChange w:id="1699" w:author="thuyhuynh" w:date="2023-05-08T11:25:00Z">
            <w:rPr>
              <w:ins w:id="1700" w:author="TANBAO" w:date="2014-01-09T12:04:00Z"/>
              <w:del w:id="1701" w:author="ptdung" w:date="2023-11-30T18:24:00Z"/>
              <w:noProof/>
              <w:kern w:val="0"/>
              <w:sz w:val="22"/>
            </w:rPr>
          </w:rPrChange>
        </w:rPr>
      </w:pPr>
      <w:ins w:id="1702" w:author="TANBAO" w:date="2014-01-09T12:04:00Z">
        <w:del w:id="1703"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704" w:author="thuyhuynh" w:date="2023-05-08T11:25:00Z">
                <w:rPr>
                  <w:rStyle w:val="Hyperlink"/>
                  <w:noProof/>
                  <w14:scene3d>
                    <w14:camera w14:prst="orthographicFront"/>
                    <w14:lightRig w14:rig="threePt" w14:dir="t">
                      <w14:rot w14:lat="0" w14:lon="0" w14:rev="0"/>
                    </w14:lightRig>
                  </w14:scene3d>
                </w:rPr>
              </w:rPrChange>
            </w:rPr>
            <w:delText>3.1.1.4</w:delText>
          </w:r>
          <w:r w:rsidRPr="00116AAA" w:rsidDel="00446296">
            <w:rPr>
              <w:rFonts w:ascii="Poppins" w:hAnsi="Poppins"/>
              <w:noProof/>
              <w:szCs w:val="20"/>
              <w:rPrChange w:id="1705" w:author="thuyhuynh" w:date="2023-05-08T11:25:00Z">
                <w:rPr>
                  <w:noProof/>
                </w:rPr>
              </w:rPrChange>
            </w:rPr>
            <w:tab/>
          </w:r>
          <w:r w:rsidRPr="00116AAA" w:rsidDel="00446296">
            <w:rPr>
              <w:rStyle w:val="Hyperlink"/>
              <w:rFonts w:ascii="Poppins" w:hAnsi="Poppins"/>
              <w:noProof/>
              <w:szCs w:val="20"/>
              <w:rPrChange w:id="1706" w:author="thuyhuynh" w:date="2023-05-08T11:25:00Z">
                <w:rPr>
                  <w:rStyle w:val="Hyperlink"/>
                  <w:noProof/>
                </w:rPr>
              </w:rPrChange>
            </w:rPr>
            <w:delText>Embedded Linux</w:delText>
          </w:r>
          <w:r w:rsidRPr="00116AAA" w:rsidDel="00446296">
            <w:rPr>
              <w:rFonts w:ascii="Poppins" w:hAnsi="Poppins"/>
              <w:noProof/>
              <w:webHidden/>
              <w:szCs w:val="20"/>
              <w:rPrChange w:id="1707" w:author="thuyhuynh" w:date="2023-05-08T11:25:00Z">
                <w:rPr>
                  <w:noProof/>
                  <w:webHidden/>
                </w:rPr>
              </w:rPrChange>
            </w:rPr>
            <w:tab/>
          </w:r>
        </w:del>
      </w:ins>
      <w:ins w:id="1708" w:author="TANBAO" w:date="2014-01-09T12:05:00Z">
        <w:del w:id="1709" w:author="ptdung" w:date="2023-11-30T18:24:00Z">
          <w:r w:rsidR="00442201" w:rsidRPr="00116AAA" w:rsidDel="00446296">
            <w:rPr>
              <w:rFonts w:ascii="Poppins" w:hAnsi="Poppins"/>
              <w:noProof/>
              <w:webHidden/>
              <w:szCs w:val="20"/>
              <w:rPrChange w:id="1710" w:author="thuyhuynh" w:date="2023-05-08T11:25:00Z">
                <w:rPr>
                  <w:noProof/>
                  <w:webHidden/>
                </w:rPr>
              </w:rPrChange>
            </w:rPr>
            <w:delText>31</w:delText>
          </w:r>
        </w:del>
      </w:ins>
    </w:p>
    <w:p w:rsidR="00CF6726" w:rsidRPr="00116AAA" w:rsidDel="00446296" w:rsidRDefault="00CF6726">
      <w:pPr>
        <w:pStyle w:val="TOC2"/>
        <w:tabs>
          <w:tab w:val="right" w:leader="dot" w:pos="9350"/>
        </w:tabs>
        <w:rPr>
          <w:ins w:id="1711" w:author="TANBAO" w:date="2014-01-09T12:04:00Z"/>
          <w:del w:id="1712" w:author="ptdung" w:date="2023-11-30T18:24:00Z"/>
          <w:rFonts w:ascii="Poppins" w:hAnsi="Poppins" w:cstheme="minorBidi"/>
          <w:noProof/>
          <w:sz w:val="20"/>
          <w:szCs w:val="20"/>
          <w:lang w:eastAsia="ko-KR"/>
          <w:rPrChange w:id="1713" w:author="thuyhuynh" w:date="2023-05-08T11:25:00Z">
            <w:rPr>
              <w:ins w:id="1714" w:author="TANBAO" w:date="2014-01-09T12:04:00Z"/>
              <w:del w:id="1715" w:author="ptdung" w:date="2023-11-30T18:24:00Z"/>
              <w:rFonts w:asciiTheme="minorHAnsi" w:hAnsiTheme="minorHAnsi" w:cstheme="minorBidi"/>
              <w:noProof/>
              <w:lang w:eastAsia="ko-KR"/>
            </w:rPr>
          </w:rPrChange>
        </w:rPr>
      </w:pPr>
      <w:ins w:id="1716" w:author="TANBAO" w:date="2014-01-09T12:04:00Z">
        <w:del w:id="1717" w:author="ptdung" w:date="2023-11-30T18:24:00Z">
          <w:r w:rsidRPr="00116AAA" w:rsidDel="00446296">
            <w:rPr>
              <w:rStyle w:val="Hyperlink"/>
              <w:rFonts w:ascii="Poppins" w:hAnsi="Poppins"/>
              <w:noProof/>
              <w:sz w:val="20"/>
              <w:szCs w:val="20"/>
              <w:rPrChange w:id="1718" w:author="thuyhuynh" w:date="2023-05-08T11:25:00Z">
                <w:rPr>
                  <w:rStyle w:val="Hyperlink"/>
                  <w:noProof/>
                </w:rPr>
              </w:rPrChange>
            </w:rPr>
            <w:delText>3.2. Standard Capturing Procedure</w:delText>
          </w:r>
          <w:r w:rsidRPr="00116AAA" w:rsidDel="00446296">
            <w:rPr>
              <w:rFonts w:ascii="Poppins" w:hAnsi="Poppins"/>
              <w:noProof/>
              <w:webHidden/>
              <w:sz w:val="20"/>
              <w:szCs w:val="20"/>
              <w:rPrChange w:id="1719" w:author="thuyhuynh" w:date="2023-05-08T11:25:00Z">
                <w:rPr>
                  <w:noProof/>
                  <w:webHidden/>
                </w:rPr>
              </w:rPrChange>
            </w:rPr>
            <w:tab/>
          </w:r>
        </w:del>
      </w:ins>
      <w:ins w:id="1720" w:author="TANBAO" w:date="2014-01-09T12:05:00Z">
        <w:del w:id="1721" w:author="ptdung" w:date="2023-11-30T18:24:00Z">
          <w:r w:rsidR="00442201" w:rsidRPr="00116AAA" w:rsidDel="00446296">
            <w:rPr>
              <w:rFonts w:ascii="Poppins" w:hAnsi="Poppins"/>
              <w:noProof/>
              <w:webHidden/>
              <w:sz w:val="20"/>
              <w:szCs w:val="20"/>
              <w:rPrChange w:id="1722" w:author="thuyhuynh" w:date="2023-05-08T11:25:00Z">
                <w:rPr>
                  <w:noProof/>
                  <w:webHidden/>
                </w:rPr>
              </w:rPrChange>
            </w:rPr>
            <w:delText>31</w:delText>
          </w:r>
        </w:del>
      </w:ins>
    </w:p>
    <w:p w:rsidR="00CF6726" w:rsidRPr="00116AAA" w:rsidDel="00446296" w:rsidRDefault="00CF6726">
      <w:pPr>
        <w:pStyle w:val="TOC3"/>
        <w:tabs>
          <w:tab w:val="right" w:leader="dot" w:pos="9350"/>
        </w:tabs>
        <w:ind w:left="880"/>
        <w:rPr>
          <w:ins w:id="1723" w:author="TANBAO" w:date="2014-01-09T12:04:00Z"/>
          <w:del w:id="1724" w:author="ptdung" w:date="2023-11-30T18:24:00Z"/>
          <w:rFonts w:ascii="Poppins" w:hAnsi="Poppins" w:cstheme="minorBidi"/>
          <w:noProof/>
          <w:sz w:val="20"/>
          <w:szCs w:val="20"/>
          <w:lang w:eastAsia="ko-KR"/>
          <w:rPrChange w:id="1725" w:author="thuyhuynh" w:date="2023-05-08T11:25:00Z">
            <w:rPr>
              <w:ins w:id="1726" w:author="TANBAO" w:date="2014-01-09T12:04:00Z"/>
              <w:del w:id="1727" w:author="ptdung" w:date="2023-11-30T18:24:00Z"/>
              <w:rFonts w:asciiTheme="minorHAnsi" w:hAnsiTheme="minorHAnsi" w:cstheme="minorBidi"/>
              <w:noProof/>
              <w:lang w:eastAsia="ko-KR"/>
            </w:rPr>
          </w:rPrChange>
        </w:rPr>
      </w:pPr>
      <w:ins w:id="1728" w:author="TANBAO" w:date="2014-01-09T12:04:00Z">
        <w:del w:id="1729" w:author="ptdung" w:date="2023-11-30T18:24:00Z">
          <w:r w:rsidRPr="00116AAA" w:rsidDel="00446296">
            <w:rPr>
              <w:rStyle w:val="Hyperlink"/>
              <w:rFonts w:ascii="Poppins" w:hAnsi="Poppins"/>
              <w:noProof/>
              <w:snapToGrid w:val="0"/>
              <w:w w:val="0"/>
              <w:sz w:val="20"/>
              <w:szCs w:val="20"/>
              <w:rPrChange w:id="1730" w:author="thuyhuynh" w:date="2023-05-08T11:25:00Z">
                <w:rPr>
                  <w:rStyle w:val="Hyperlink"/>
                  <w:noProof/>
                  <w:snapToGrid w:val="0"/>
                  <w:w w:val="0"/>
                </w:rPr>
              </w:rPrChange>
            </w:rPr>
            <w:delText>3.2.1.</w:delText>
          </w:r>
          <w:r w:rsidRPr="00116AAA" w:rsidDel="00446296">
            <w:rPr>
              <w:rStyle w:val="Hyperlink"/>
              <w:rFonts w:ascii="Poppins" w:hAnsi="Poppins"/>
              <w:noProof/>
              <w:sz w:val="20"/>
              <w:szCs w:val="20"/>
              <w:rPrChange w:id="1731" w:author="thuyhuynh" w:date="2023-05-08T11:25:00Z">
                <w:rPr>
                  <w:rStyle w:val="Hyperlink"/>
                  <w:noProof/>
                </w:rPr>
              </w:rPrChange>
            </w:rPr>
            <w:delText xml:space="preserve"> Operation Modes</w:delText>
          </w:r>
          <w:r w:rsidRPr="00116AAA" w:rsidDel="00446296">
            <w:rPr>
              <w:rFonts w:ascii="Poppins" w:hAnsi="Poppins"/>
              <w:noProof/>
              <w:webHidden/>
              <w:sz w:val="20"/>
              <w:szCs w:val="20"/>
              <w:rPrChange w:id="1732" w:author="thuyhuynh" w:date="2023-05-08T11:25:00Z">
                <w:rPr>
                  <w:noProof/>
                  <w:webHidden/>
                </w:rPr>
              </w:rPrChange>
            </w:rPr>
            <w:tab/>
          </w:r>
        </w:del>
      </w:ins>
      <w:ins w:id="1733" w:author="TANBAO" w:date="2014-01-09T12:05:00Z">
        <w:del w:id="1734" w:author="ptdung" w:date="2023-11-30T18:24:00Z">
          <w:r w:rsidR="00442201" w:rsidRPr="00116AAA" w:rsidDel="00446296">
            <w:rPr>
              <w:rFonts w:ascii="Poppins" w:hAnsi="Poppins"/>
              <w:noProof/>
              <w:webHidden/>
              <w:sz w:val="20"/>
              <w:szCs w:val="20"/>
              <w:rPrChange w:id="1735" w:author="thuyhuynh" w:date="2023-05-08T11:25:00Z">
                <w:rPr>
                  <w:noProof/>
                  <w:webHidden/>
                </w:rPr>
              </w:rPrChange>
            </w:rPr>
            <w:delText>32</w:delText>
          </w:r>
        </w:del>
      </w:ins>
    </w:p>
    <w:p w:rsidR="00CF6726" w:rsidRPr="00116AAA" w:rsidDel="00446296" w:rsidRDefault="00CF6726">
      <w:pPr>
        <w:pStyle w:val="TOC3"/>
        <w:tabs>
          <w:tab w:val="right" w:leader="dot" w:pos="9350"/>
        </w:tabs>
        <w:ind w:left="880"/>
        <w:rPr>
          <w:ins w:id="1736" w:author="TANBAO" w:date="2014-01-09T12:04:00Z"/>
          <w:del w:id="1737" w:author="ptdung" w:date="2023-11-30T18:24:00Z"/>
          <w:rFonts w:ascii="Poppins" w:hAnsi="Poppins" w:cstheme="minorBidi"/>
          <w:noProof/>
          <w:sz w:val="20"/>
          <w:szCs w:val="20"/>
          <w:lang w:eastAsia="ko-KR"/>
          <w:rPrChange w:id="1738" w:author="thuyhuynh" w:date="2023-05-08T11:25:00Z">
            <w:rPr>
              <w:ins w:id="1739" w:author="TANBAO" w:date="2014-01-09T12:04:00Z"/>
              <w:del w:id="1740" w:author="ptdung" w:date="2023-11-30T18:24:00Z"/>
              <w:rFonts w:asciiTheme="minorHAnsi" w:hAnsiTheme="minorHAnsi" w:cstheme="minorBidi"/>
              <w:noProof/>
              <w:lang w:eastAsia="ko-KR"/>
            </w:rPr>
          </w:rPrChange>
        </w:rPr>
      </w:pPr>
      <w:ins w:id="1741" w:author="TANBAO" w:date="2014-01-09T12:04:00Z">
        <w:del w:id="1742" w:author="ptdung" w:date="2023-11-30T18:24:00Z">
          <w:r w:rsidRPr="00116AAA" w:rsidDel="00446296">
            <w:rPr>
              <w:rStyle w:val="Hyperlink"/>
              <w:rFonts w:ascii="Poppins" w:hAnsi="Poppins"/>
              <w:noProof/>
              <w:snapToGrid w:val="0"/>
              <w:w w:val="0"/>
              <w:sz w:val="20"/>
              <w:szCs w:val="20"/>
              <w:rPrChange w:id="1743" w:author="thuyhuynh" w:date="2023-05-08T11:25:00Z">
                <w:rPr>
                  <w:rStyle w:val="Hyperlink"/>
                  <w:noProof/>
                  <w:snapToGrid w:val="0"/>
                  <w:w w:val="0"/>
                </w:rPr>
              </w:rPrChange>
            </w:rPr>
            <w:delText>3.2.2.</w:delText>
          </w:r>
          <w:r w:rsidRPr="00116AAA" w:rsidDel="00446296">
            <w:rPr>
              <w:rStyle w:val="Hyperlink"/>
              <w:rFonts w:ascii="Poppins" w:hAnsi="Poppins"/>
              <w:noProof/>
              <w:sz w:val="20"/>
              <w:szCs w:val="20"/>
              <w:rPrChange w:id="1744" w:author="thuyhuynh" w:date="2023-05-08T11:25:00Z">
                <w:rPr>
                  <w:rStyle w:val="Hyperlink"/>
                  <w:noProof/>
                </w:rPr>
              </w:rPrChange>
            </w:rPr>
            <w:delText xml:space="preserve"> Capturing Modes</w:delText>
          </w:r>
          <w:r w:rsidRPr="00116AAA" w:rsidDel="00446296">
            <w:rPr>
              <w:rFonts w:ascii="Poppins" w:hAnsi="Poppins"/>
              <w:noProof/>
              <w:webHidden/>
              <w:sz w:val="20"/>
              <w:szCs w:val="20"/>
              <w:rPrChange w:id="1745" w:author="thuyhuynh" w:date="2023-05-08T11:25:00Z">
                <w:rPr>
                  <w:noProof/>
                  <w:webHidden/>
                </w:rPr>
              </w:rPrChange>
            </w:rPr>
            <w:tab/>
          </w:r>
        </w:del>
      </w:ins>
      <w:ins w:id="1746" w:author="TANBAO" w:date="2014-01-09T12:05:00Z">
        <w:del w:id="1747" w:author="ptdung" w:date="2023-11-30T18:24:00Z">
          <w:r w:rsidR="00442201" w:rsidRPr="00116AAA" w:rsidDel="00446296">
            <w:rPr>
              <w:rFonts w:ascii="Poppins" w:hAnsi="Poppins"/>
              <w:noProof/>
              <w:webHidden/>
              <w:sz w:val="20"/>
              <w:szCs w:val="20"/>
              <w:rPrChange w:id="1748" w:author="thuyhuynh" w:date="2023-05-08T11:25:00Z">
                <w:rPr>
                  <w:noProof/>
                  <w:webHidden/>
                </w:rPr>
              </w:rPrChange>
            </w:rPr>
            <w:delText>32</w:delText>
          </w:r>
        </w:del>
      </w:ins>
    </w:p>
    <w:p w:rsidR="00CF6726" w:rsidRPr="00116AAA" w:rsidDel="00446296" w:rsidRDefault="00CF6726">
      <w:pPr>
        <w:pStyle w:val="TOC3"/>
        <w:tabs>
          <w:tab w:val="right" w:leader="dot" w:pos="9350"/>
        </w:tabs>
        <w:ind w:left="880"/>
        <w:rPr>
          <w:ins w:id="1749" w:author="TANBAO" w:date="2014-01-09T12:04:00Z"/>
          <w:del w:id="1750" w:author="ptdung" w:date="2023-11-30T18:24:00Z"/>
          <w:rFonts w:ascii="Poppins" w:hAnsi="Poppins" w:cstheme="minorBidi"/>
          <w:noProof/>
          <w:sz w:val="20"/>
          <w:szCs w:val="20"/>
          <w:lang w:eastAsia="ko-KR"/>
          <w:rPrChange w:id="1751" w:author="thuyhuynh" w:date="2023-05-08T11:25:00Z">
            <w:rPr>
              <w:ins w:id="1752" w:author="TANBAO" w:date="2014-01-09T12:04:00Z"/>
              <w:del w:id="1753" w:author="ptdung" w:date="2023-11-30T18:24:00Z"/>
              <w:rFonts w:asciiTheme="minorHAnsi" w:hAnsiTheme="minorHAnsi" w:cstheme="minorBidi"/>
              <w:noProof/>
              <w:lang w:eastAsia="ko-KR"/>
            </w:rPr>
          </w:rPrChange>
        </w:rPr>
      </w:pPr>
      <w:ins w:id="1754" w:author="TANBAO" w:date="2014-01-09T12:04:00Z">
        <w:del w:id="1755" w:author="ptdung" w:date="2023-11-30T18:24:00Z">
          <w:r w:rsidRPr="00116AAA" w:rsidDel="00446296">
            <w:rPr>
              <w:rStyle w:val="Hyperlink"/>
              <w:rFonts w:ascii="Poppins" w:hAnsi="Poppins"/>
              <w:noProof/>
              <w:snapToGrid w:val="0"/>
              <w:w w:val="0"/>
              <w:sz w:val="20"/>
              <w:szCs w:val="20"/>
              <w:rPrChange w:id="1756" w:author="thuyhuynh" w:date="2023-05-08T11:25:00Z">
                <w:rPr>
                  <w:rStyle w:val="Hyperlink"/>
                  <w:noProof/>
                  <w:snapToGrid w:val="0"/>
                  <w:w w:val="0"/>
                </w:rPr>
              </w:rPrChange>
            </w:rPr>
            <w:delText>3.2.3.</w:delText>
          </w:r>
          <w:r w:rsidRPr="00116AAA" w:rsidDel="00446296">
            <w:rPr>
              <w:rStyle w:val="Hyperlink"/>
              <w:rFonts w:ascii="Poppins" w:hAnsi="Poppins"/>
              <w:noProof/>
              <w:sz w:val="20"/>
              <w:szCs w:val="20"/>
              <w:rPrChange w:id="1757" w:author="thuyhuynh" w:date="2023-05-08T11:25:00Z">
                <w:rPr>
                  <w:rStyle w:val="Hyperlink"/>
                  <w:noProof/>
                </w:rPr>
              </w:rPrChange>
            </w:rPr>
            <w:delText xml:space="preserve"> Minimum Quality Tolerance</w:delText>
          </w:r>
          <w:r w:rsidRPr="00116AAA" w:rsidDel="00446296">
            <w:rPr>
              <w:rFonts w:ascii="Poppins" w:hAnsi="Poppins"/>
              <w:noProof/>
              <w:webHidden/>
              <w:sz w:val="20"/>
              <w:szCs w:val="20"/>
              <w:rPrChange w:id="1758" w:author="thuyhuynh" w:date="2023-05-08T11:25:00Z">
                <w:rPr>
                  <w:noProof/>
                  <w:webHidden/>
                </w:rPr>
              </w:rPrChange>
            </w:rPr>
            <w:tab/>
          </w:r>
        </w:del>
      </w:ins>
      <w:ins w:id="1759" w:author="TANBAO" w:date="2014-01-09T12:05:00Z">
        <w:del w:id="1760" w:author="ptdung" w:date="2023-11-30T18:24:00Z">
          <w:r w:rsidR="00442201" w:rsidRPr="00116AAA" w:rsidDel="00446296">
            <w:rPr>
              <w:rFonts w:ascii="Poppins" w:hAnsi="Poppins"/>
              <w:noProof/>
              <w:webHidden/>
              <w:sz w:val="20"/>
              <w:szCs w:val="20"/>
              <w:rPrChange w:id="1761" w:author="thuyhuynh" w:date="2023-05-08T11:25:00Z">
                <w:rPr>
                  <w:noProof/>
                  <w:webHidden/>
                </w:rPr>
              </w:rPrChange>
            </w:rPr>
            <w:delText>32</w:delText>
          </w:r>
        </w:del>
      </w:ins>
    </w:p>
    <w:p w:rsidR="00CF6726" w:rsidRPr="00116AAA" w:rsidDel="00446296" w:rsidRDefault="00CF6726">
      <w:pPr>
        <w:pStyle w:val="TOC3"/>
        <w:tabs>
          <w:tab w:val="right" w:leader="dot" w:pos="9350"/>
        </w:tabs>
        <w:ind w:left="880"/>
        <w:rPr>
          <w:ins w:id="1762" w:author="TANBAO" w:date="2014-01-09T12:04:00Z"/>
          <w:del w:id="1763" w:author="ptdung" w:date="2023-11-30T18:24:00Z"/>
          <w:rFonts w:ascii="Poppins" w:hAnsi="Poppins" w:cstheme="minorBidi"/>
          <w:noProof/>
          <w:sz w:val="20"/>
          <w:szCs w:val="20"/>
          <w:lang w:eastAsia="ko-KR"/>
          <w:rPrChange w:id="1764" w:author="thuyhuynh" w:date="2023-05-08T11:25:00Z">
            <w:rPr>
              <w:ins w:id="1765" w:author="TANBAO" w:date="2014-01-09T12:04:00Z"/>
              <w:del w:id="1766" w:author="ptdung" w:date="2023-11-30T18:24:00Z"/>
              <w:rFonts w:asciiTheme="minorHAnsi" w:hAnsiTheme="minorHAnsi" w:cstheme="minorBidi"/>
              <w:noProof/>
              <w:lang w:eastAsia="ko-KR"/>
            </w:rPr>
          </w:rPrChange>
        </w:rPr>
      </w:pPr>
      <w:ins w:id="1767" w:author="TANBAO" w:date="2014-01-09T12:04:00Z">
        <w:del w:id="1768" w:author="ptdung" w:date="2023-11-30T18:24:00Z">
          <w:r w:rsidRPr="00116AAA" w:rsidDel="00446296">
            <w:rPr>
              <w:rStyle w:val="Hyperlink"/>
              <w:rFonts w:ascii="Poppins" w:hAnsi="Poppins"/>
              <w:noProof/>
              <w:snapToGrid w:val="0"/>
              <w:w w:val="0"/>
              <w:sz w:val="20"/>
              <w:szCs w:val="20"/>
              <w:rPrChange w:id="1769" w:author="thuyhuynh" w:date="2023-05-08T11:25:00Z">
                <w:rPr>
                  <w:rStyle w:val="Hyperlink"/>
                  <w:noProof/>
                  <w:snapToGrid w:val="0"/>
                  <w:w w:val="0"/>
                </w:rPr>
              </w:rPrChange>
            </w:rPr>
            <w:delText>3.2.4.</w:delText>
          </w:r>
          <w:r w:rsidRPr="00116AAA" w:rsidDel="00446296">
            <w:rPr>
              <w:rStyle w:val="Hyperlink"/>
              <w:rFonts w:ascii="Poppins" w:hAnsi="Poppins"/>
              <w:noProof/>
              <w:sz w:val="20"/>
              <w:szCs w:val="20"/>
              <w:rPrChange w:id="1770" w:author="thuyhuynh" w:date="2023-05-08T11:25:00Z">
                <w:rPr>
                  <w:rStyle w:val="Hyperlink"/>
                  <w:noProof/>
                </w:rPr>
              </w:rPrChange>
            </w:rPr>
            <w:delText xml:space="preserve"> Standard Capturing Procedure</w:delText>
          </w:r>
          <w:r w:rsidRPr="00116AAA" w:rsidDel="00446296">
            <w:rPr>
              <w:rFonts w:ascii="Poppins" w:hAnsi="Poppins"/>
              <w:noProof/>
              <w:webHidden/>
              <w:sz w:val="20"/>
              <w:szCs w:val="20"/>
              <w:rPrChange w:id="1771" w:author="thuyhuynh" w:date="2023-05-08T11:25:00Z">
                <w:rPr>
                  <w:noProof/>
                  <w:webHidden/>
                </w:rPr>
              </w:rPrChange>
            </w:rPr>
            <w:tab/>
          </w:r>
        </w:del>
      </w:ins>
      <w:ins w:id="1772" w:author="TANBAO" w:date="2014-01-09T12:05:00Z">
        <w:del w:id="1773" w:author="ptdung" w:date="2023-11-30T18:24:00Z">
          <w:r w:rsidR="00442201" w:rsidRPr="00116AAA" w:rsidDel="00446296">
            <w:rPr>
              <w:rFonts w:ascii="Poppins" w:hAnsi="Poppins"/>
              <w:noProof/>
              <w:webHidden/>
              <w:sz w:val="20"/>
              <w:szCs w:val="20"/>
              <w:rPrChange w:id="1774" w:author="thuyhuynh" w:date="2023-05-08T11:25:00Z">
                <w:rPr>
                  <w:noProof/>
                  <w:webHidden/>
                </w:rPr>
              </w:rPrChange>
            </w:rPr>
            <w:delText>33</w:delText>
          </w:r>
        </w:del>
      </w:ins>
    </w:p>
    <w:p w:rsidR="00CF6726" w:rsidRPr="00116AAA" w:rsidDel="00446296" w:rsidRDefault="00CF6726">
      <w:pPr>
        <w:pStyle w:val="TOC2"/>
        <w:tabs>
          <w:tab w:val="right" w:leader="dot" w:pos="9350"/>
        </w:tabs>
        <w:rPr>
          <w:ins w:id="1775" w:author="TANBAO" w:date="2014-01-09T12:04:00Z"/>
          <w:del w:id="1776" w:author="ptdung" w:date="2023-11-30T18:24:00Z"/>
          <w:rFonts w:ascii="Poppins" w:hAnsi="Poppins" w:cstheme="minorBidi"/>
          <w:noProof/>
          <w:sz w:val="20"/>
          <w:szCs w:val="20"/>
          <w:lang w:eastAsia="ko-KR"/>
          <w:rPrChange w:id="1777" w:author="thuyhuynh" w:date="2023-05-08T11:25:00Z">
            <w:rPr>
              <w:ins w:id="1778" w:author="TANBAO" w:date="2014-01-09T12:04:00Z"/>
              <w:del w:id="1779" w:author="ptdung" w:date="2023-11-30T18:24:00Z"/>
              <w:rFonts w:asciiTheme="minorHAnsi" w:hAnsiTheme="minorHAnsi" w:cstheme="minorBidi"/>
              <w:noProof/>
              <w:lang w:eastAsia="ko-KR"/>
            </w:rPr>
          </w:rPrChange>
        </w:rPr>
      </w:pPr>
      <w:ins w:id="1780" w:author="TANBAO" w:date="2014-01-09T12:04:00Z">
        <w:del w:id="1781" w:author="ptdung" w:date="2023-11-30T18:24:00Z">
          <w:r w:rsidRPr="00116AAA" w:rsidDel="00446296">
            <w:rPr>
              <w:rStyle w:val="Hyperlink"/>
              <w:rFonts w:ascii="Poppins" w:hAnsi="Poppins"/>
              <w:noProof/>
              <w:sz w:val="20"/>
              <w:szCs w:val="20"/>
              <w:rPrChange w:id="1782" w:author="thuyhuynh" w:date="2023-05-08T11:25:00Z">
                <w:rPr>
                  <w:rStyle w:val="Hyperlink"/>
                  <w:noProof/>
                </w:rPr>
              </w:rPrChange>
            </w:rPr>
            <w:delText>3.3. Iris Recognition Procedure</w:delText>
          </w:r>
          <w:r w:rsidRPr="00116AAA" w:rsidDel="00446296">
            <w:rPr>
              <w:rFonts w:ascii="Poppins" w:hAnsi="Poppins"/>
              <w:noProof/>
              <w:webHidden/>
              <w:sz w:val="20"/>
              <w:szCs w:val="20"/>
              <w:rPrChange w:id="1783" w:author="thuyhuynh" w:date="2023-05-08T11:25:00Z">
                <w:rPr>
                  <w:noProof/>
                  <w:webHidden/>
                </w:rPr>
              </w:rPrChange>
            </w:rPr>
            <w:tab/>
          </w:r>
        </w:del>
      </w:ins>
      <w:ins w:id="1784" w:author="TANBAO" w:date="2014-01-09T12:05:00Z">
        <w:del w:id="1785" w:author="ptdung" w:date="2023-11-30T18:24:00Z">
          <w:r w:rsidR="00442201" w:rsidRPr="00116AAA" w:rsidDel="00446296">
            <w:rPr>
              <w:rFonts w:ascii="Poppins" w:hAnsi="Poppins"/>
              <w:noProof/>
              <w:webHidden/>
              <w:sz w:val="20"/>
              <w:szCs w:val="20"/>
              <w:rPrChange w:id="1786" w:author="thuyhuynh" w:date="2023-05-08T11:25:00Z">
                <w:rPr>
                  <w:noProof/>
                  <w:webHidden/>
                </w:rPr>
              </w:rPrChange>
            </w:rPr>
            <w:delText>34</w:delText>
          </w:r>
        </w:del>
      </w:ins>
    </w:p>
    <w:p w:rsidR="00CF6726" w:rsidRPr="00116AAA" w:rsidDel="00446296" w:rsidRDefault="00CF6726">
      <w:pPr>
        <w:pStyle w:val="TOC3"/>
        <w:tabs>
          <w:tab w:val="right" w:leader="dot" w:pos="9350"/>
        </w:tabs>
        <w:ind w:left="880"/>
        <w:rPr>
          <w:ins w:id="1787" w:author="TANBAO" w:date="2014-01-09T12:04:00Z"/>
          <w:del w:id="1788" w:author="ptdung" w:date="2023-11-30T18:24:00Z"/>
          <w:rFonts w:ascii="Poppins" w:hAnsi="Poppins" w:cstheme="minorBidi"/>
          <w:noProof/>
          <w:sz w:val="20"/>
          <w:szCs w:val="20"/>
          <w:lang w:eastAsia="ko-KR"/>
          <w:rPrChange w:id="1789" w:author="thuyhuynh" w:date="2023-05-08T11:25:00Z">
            <w:rPr>
              <w:ins w:id="1790" w:author="TANBAO" w:date="2014-01-09T12:04:00Z"/>
              <w:del w:id="1791" w:author="ptdung" w:date="2023-11-30T18:24:00Z"/>
              <w:rFonts w:asciiTheme="minorHAnsi" w:hAnsiTheme="minorHAnsi" w:cstheme="minorBidi"/>
              <w:noProof/>
              <w:lang w:eastAsia="ko-KR"/>
            </w:rPr>
          </w:rPrChange>
        </w:rPr>
      </w:pPr>
      <w:ins w:id="1792" w:author="TANBAO" w:date="2014-01-09T12:04:00Z">
        <w:del w:id="1793" w:author="ptdung" w:date="2023-11-30T18:24:00Z">
          <w:r w:rsidRPr="00116AAA" w:rsidDel="00446296">
            <w:rPr>
              <w:rStyle w:val="Hyperlink"/>
              <w:rFonts w:ascii="Poppins" w:hAnsi="Poppins"/>
              <w:noProof/>
              <w:snapToGrid w:val="0"/>
              <w:w w:val="0"/>
              <w:sz w:val="20"/>
              <w:szCs w:val="20"/>
              <w:lang w:eastAsia="ko-KR"/>
              <w:rPrChange w:id="1794" w:author="thuyhuynh" w:date="2023-05-08T11:25:00Z">
                <w:rPr>
                  <w:rStyle w:val="Hyperlink"/>
                  <w:noProof/>
                  <w:snapToGrid w:val="0"/>
                  <w:w w:val="0"/>
                  <w:lang w:eastAsia="ko-KR"/>
                </w:rPr>
              </w:rPrChange>
            </w:rPr>
            <w:delText>3.3.1.</w:delText>
          </w:r>
          <w:r w:rsidRPr="00116AAA" w:rsidDel="00446296">
            <w:rPr>
              <w:rStyle w:val="Hyperlink"/>
              <w:rFonts w:ascii="Poppins" w:hAnsi="Poppins"/>
              <w:noProof/>
              <w:sz w:val="20"/>
              <w:szCs w:val="20"/>
              <w:lang w:eastAsia="ko-KR"/>
              <w:rPrChange w:id="1795" w:author="thuyhuynh" w:date="2023-05-08T11:25:00Z">
                <w:rPr>
                  <w:rStyle w:val="Hyperlink"/>
                  <w:noProof/>
                  <w:lang w:eastAsia="ko-KR"/>
                </w:rPr>
              </w:rPrChange>
            </w:rPr>
            <w:delText xml:space="preserve"> Template Generation</w:delText>
          </w:r>
          <w:r w:rsidRPr="00116AAA" w:rsidDel="00446296">
            <w:rPr>
              <w:rFonts w:ascii="Poppins" w:hAnsi="Poppins"/>
              <w:noProof/>
              <w:webHidden/>
              <w:sz w:val="20"/>
              <w:szCs w:val="20"/>
              <w:rPrChange w:id="1796" w:author="thuyhuynh" w:date="2023-05-08T11:25:00Z">
                <w:rPr>
                  <w:noProof/>
                  <w:webHidden/>
                </w:rPr>
              </w:rPrChange>
            </w:rPr>
            <w:tab/>
          </w:r>
        </w:del>
      </w:ins>
      <w:ins w:id="1797" w:author="TANBAO" w:date="2014-01-09T12:05:00Z">
        <w:del w:id="1798" w:author="ptdung" w:date="2023-11-30T18:24:00Z">
          <w:r w:rsidR="00442201" w:rsidRPr="00116AAA" w:rsidDel="00446296">
            <w:rPr>
              <w:rFonts w:ascii="Poppins" w:hAnsi="Poppins"/>
              <w:noProof/>
              <w:webHidden/>
              <w:sz w:val="20"/>
              <w:szCs w:val="20"/>
              <w:rPrChange w:id="1799" w:author="thuyhuynh" w:date="2023-05-08T11:25:00Z">
                <w:rPr>
                  <w:noProof/>
                  <w:webHidden/>
                </w:rPr>
              </w:rPrChange>
            </w:rPr>
            <w:delText>34</w:delText>
          </w:r>
        </w:del>
      </w:ins>
    </w:p>
    <w:p w:rsidR="00CF6726" w:rsidRPr="00116AAA" w:rsidDel="00446296" w:rsidRDefault="00CF6726">
      <w:pPr>
        <w:pStyle w:val="TOC3"/>
        <w:tabs>
          <w:tab w:val="right" w:leader="dot" w:pos="9350"/>
        </w:tabs>
        <w:ind w:left="880"/>
        <w:rPr>
          <w:ins w:id="1800" w:author="TANBAO" w:date="2014-01-09T12:04:00Z"/>
          <w:del w:id="1801" w:author="ptdung" w:date="2023-11-30T18:24:00Z"/>
          <w:rFonts w:ascii="Poppins" w:hAnsi="Poppins" w:cstheme="minorBidi"/>
          <w:noProof/>
          <w:sz w:val="20"/>
          <w:szCs w:val="20"/>
          <w:lang w:eastAsia="ko-KR"/>
          <w:rPrChange w:id="1802" w:author="thuyhuynh" w:date="2023-05-08T11:25:00Z">
            <w:rPr>
              <w:ins w:id="1803" w:author="TANBAO" w:date="2014-01-09T12:04:00Z"/>
              <w:del w:id="1804" w:author="ptdung" w:date="2023-11-30T18:24:00Z"/>
              <w:rFonts w:asciiTheme="minorHAnsi" w:hAnsiTheme="minorHAnsi" w:cstheme="minorBidi"/>
              <w:noProof/>
              <w:lang w:eastAsia="ko-KR"/>
            </w:rPr>
          </w:rPrChange>
        </w:rPr>
      </w:pPr>
      <w:ins w:id="1805" w:author="TANBAO" w:date="2014-01-09T12:04:00Z">
        <w:del w:id="1806" w:author="ptdung" w:date="2023-11-30T18:24:00Z">
          <w:r w:rsidRPr="00116AAA" w:rsidDel="00446296">
            <w:rPr>
              <w:rStyle w:val="Hyperlink"/>
              <w:rFonts w:ascii="Poppins" w:hAnsi="Poppins"/>
              <w:noProof/>
              <w:snapToGrid w:val="0"/>
              <w:w w:val="0"/>
              <w:sz w:val="20"/>
              <w:szCs w:val="20"/>
              <w:lang w:eastAsia="ko-KR"/>
              <w:rPrChange w:id="1807" w:author="thuyhuynh" w:date="2023-05-08T11:25:00Z">
                <w:rPr>
                  <w:rStyle w:val="Hyperlink"/>
                  <w:noProof/>
                  <w:snapToGrid w:val="0"/>
                  <w:w w:val="0"/>
                  <w:lang w:eastAsia="ko-KR"/>
                </w:rPr>
              </w:rPrChange>
            </w:rPr>
            <w:delText>3.3.2.</w:delText>
          </w:r>
          <w:r w:rsidRPr="00116AAA" w:rsidDel="00446296">
            <w:rPr>
              <w:rStyle w:val="Hyperlink"/>
              <w:rFonts w:ascii="Poppins" w:hAnsi="Poppins"/>
              <w:noProof/>
              <w:sz w:val="20"/>
              <w:szCs w:val="20"/>
              <w:lang w:eastAsia="ko-KR"/>
              <w:rPrChange w:id="1808" w:author="thuyhuynh" w:date="2023-05-08T11:25:00Z">
                <w:rPr>
                  <w:rStyle w:val="Hyperlink"/>
                  <w:noProof/>
                  <w:lang w:eastAsia="ko-KR"/>
                </w:rPr>
              </w:rPrChange>
            </w:rPr>
            <w:delText xml:space="preserve"> Template Gallery</w:delText>
          </w:r>
          <w:r w:rsidRPr="00116AAA" w:rsidDel="00446296">
            <w:rPr>
              <w:rFonts w:ascii="Poppins" w:hAnsi="Poppins"/>
              <w:noProof/>
              <w:webHidden/>
              <w:sz w:val="20"/>
              <w:szCs w:val="20"/>
              <w:rPrChange w:id="1809" w:author="thuyhuynh" w:date="2023-05-08T11:25:00Z">
                <w:rPr>
                  <w:noProof/>
                  <w:webHidden/>
                </w:rPr>
              </w:rPrChange>
            </w:rPr>
            <w:tab/>
          </w:r>
        </w:del>
      </w:ins>
      <w:ins w:id="1810" w:author="TANBAO" w:date="2014-01-09T12:05:00Z">
        <w:del w:id="1811" w:author="ptdung" w:date="2023-11-30T18:24:00Z">
          <w:r w:rsidR="00442201" w:rsidRPr="00116AAA" w:rsidDel="00446296">
            <w:rPr>
              <w:rFonts w:ascii="Poppins" w:hAnsi="Poppins"/>
              <w:noProof/>
              <w:webHidden/>
              <w:sz w:val="20"/>
              <w:szCs w:val="20"/>
              <w:rPrChange w:id="1812" w:author="thuyhuynh" w:date="2023-05-08T11:25:00Z">
                <w:rPr>
                  <w:noProof/>
                  <w:webHidden/>
                </w:rPr>
              </w:rPrChange>
            </w:rPr>
            <w:delText>34</w:delText>
          </w:r>
        </w:del>
      </w:ins>
    </w:p>
    <w:p w:rsidR="00CF6726" w:rsidRPr="00116AAA" w:rsidDel="00446296" w:rsidRDefault="00CF6726">
      <w:pPr>
        <w:pStyle w:val="TOC3"/>
        <w:tabs>
          <w:tab w:val="right" w:leader="dot" w:pos="9350"/>
        </w:tabs>
        <w:ind w:left="880"/>
        <w:rPr>
          <w:ins w:id="1813" w:author="TANBAO" w:date="2014-01-09T12:04:00Z"/>
          <w:del w:id="1814" w:author="ptdung" w:date="2023-11-30T18:24:00Z"/>
          <w:rFonts w:ascii="Poppins" w:hAnsi="Poppins" w:cstheme="minorBidi"/>
          <w:noProof/>
          <w:sz w:val="20"/>
          <w:szCs w:val="20"/>
          <w:lang w:eastAsia="ko-KR"/>
          <w:rPrChange w:id="1815" w:author="thuyhuynh" w:date="2023-05-08T11:25:00Z">
            <w:rPr>
              <w:ins w:id="1816" w:author="TANBAO" w:date="2014-01-09T12:04:00Z"/>
              <w:del w:id="1817" w:author="ptdung" w:date="2023-11-30T18:24:00Z"/>
              <w:rFonts w:asciiTheme="minorHAnsi" w:hAnsiTheme="minorHAnsi" w:cstheme="minorBidi"/>
              <w:noProof/>
              <w:lang w:eastAsia="ko-KR"/>
            </w:rPr>
          </w:rPrChange>
        </w:rPr>
      </w:pPr>
      <w:ins w:id="1818" w:author="TANBAO" w:date="2014-01-09T12:04:00Z">
        <w:del w:id="1819" w:author="ptdung" w:date="2023-11-30T18:24:00Z">
          <w:r w:rsidRPr="00116AAA" w:rsidDel="00446296">
            <w:rPr>
              <w:rStyle w:val="Hyperlink"/>
              <w:rFonts w:ascii="Poppins" w:hAnsi="Poppins"/>
              <w:noProof/>
              <w:snapToGrid w:val="0"/>
              <w:w w:val="0"/>
              <w:sz w:val="20"/>
              <w:szCs w:val="20"/>
              <w:lang w:eastAsia="ko-KR"/>
              <w:rPrChange w:id="1820" w:author="thuyhuynh" w:date="2023-05-08T11:25:00Z">
                <w:rPr>
                  <w:rStyle w:val="Hyperlink"/>
                  <w:noProof/>
                  <w:snapToGrid w:val="0"/>
                  <w:w w:val="0"/>
                  <w:lang w:eastAsia="ko-KR"/>
                </w:rPr>
              </w:rPrChange>
            </w:rPr>
            <w:delText>3.3.3.</w:delText>
          </w:r>
          <w:r w:rsidRPr="00116AAA" w:rsidDel="00446296">
            <w:rPr>
              <w:rStyle w:val="Hyperlink"/>
              <w:rFonts w:ascii="Poppins" w:hAnsi="Poppins"/>
              <w:noProof/>
              <w:sz w:val="20"/>
              <w:szCs w:val="20"/>
              <w:lang w:eastAsia="ko-KR"/>
              <w:rPrChange w:id="1821" w:author="thuyhuynh" w:date="2023-05-08T11:25:00Z">
                <w:rPr>
                  <w:rStyle w:val="Hyperlink"/>
                  <w:noProof/>
                  <w:lang w:eastAsia="ko-KR"/>
                </w:rPr>
              </w:rPrChange>
            </w:rPr>
            <w:delText xml:space="preserve"> Iris Recognition</w:delText>
          </w:r>
          <w:r w:rsidRPr="00116AAA" w:rsidDel="00446296">
            <w:rPr>
              <w:rFonts w:ascii="Poppins" w:hAnsi="Poppins"/>
              <w:noProof/>
              <w:webHidden/>
              <w:sz w:val="20"/>
              <w:szCs w:val="20"/>
              <w:rPrChange w:id="1822" w:author="thuyhuynh" w:date="2023-05-08T11:25:00Z">
                <w:rPr>
                  <w:noProof/>
                  <w:webHidden/>
                </w:rPr>
              </w:rPrChange>
            </w:rPr>
            <w:tab/>
          </w:r>
        </w:del>
      </w:ins>
      <w:ins w:id="1823" w:author="TANBAO" w:date="2014-01-09T12:05:00Z">
        <w:del w:id="1824" w:author="ptdung" w:date="2023-11-30T18:24:00Z">
          <w:r w:rsidR="00442201" w:rsidRPr="00116AAA" w:rsidDel="00446296">
            <w:rPr>
              <w:rFonts w:ascii="Poppins" w:hAnsi="Poppins"/>
              <w:noProof/>
              <w:webHidden/>
              <w:sz w:val="20"/>
              <w:szCs w:val="20"/>
              <w:rPrChange w:id="1825" w:author="thuyhuynh" w:date="2023-05-08T11:25:00Z">
                <w:rPr>
                  <w:noProof/>
                  <w:webHidden/>
                </w:rPr>
              </w:rPrChange>
            </w:rPr>
            <w:delText>34</w:delText>
          </w:r>
        </w:del>
      </w:ins>
    </w:p>
    <w:p w:rsidR="00CF6726" w:rsidRPr="00116AAA" w:rsidDel="00446296" w:rsidRDefault="00CF6726">
      <w:pPr>
        <w:pStyle w:val="TOC2"/>
        <w:tabs>
          <w:tab w:val="right" w:leader="dot" w:pos="9350"/>
        </w:tabs>
        <w:rPr>
          <w:ins w:id="1826" w:author="TANBAO" w:date="2014-01-09T12:04:00Z"/>
          <w:del w:id="1827" w:author="ptdung" w:date="2023-11-30T18:24:00Z"/>
          <w:rFonts w:ascii="Poppins" w:hAnsi="Poppins" w:cstheme="minorBidi"/>
          <w:noProof/>
          <w:sz w:val="20"/>
          <w:szCs w:val="20"/>
          <w:lang w:eastAsia="ko-KR"/>
          <w:rPrChange w:id="1828" w:author="thuyhuynh" w:date="2023-05-08T11:25:00Z">
            <w:rPr>
              <w:ins w:id="1829" w:author="TANBAO" w:date="2014-01-09T12:04:00Z"/>
              <w:del w:id="1830" w:author="ptdung" w:date="2023-11-30T18:24:00Z"/>
              <w:rFonts w:asciiTheme="minorHAnsi" w:hAnsiTheme="minorHAnsi" w:cstheme="minorBidi"/>
              <w:noProof/>
              <w:lang w:eastAsia="ko-KR"/>
            </w:rPr>
          </w:rPrChange>
        </w:rPr>
      </w:pPr>
      <w:ins w:id="1831" w:author="TANBAO" w:date="2014-01-09T12:04:00Z">
        <w:del w:id="1832" w:author="ptdung" w:date="2023-11-30T18:24:00Z">
          <w:r w:rsidRPr="00116AAA" w:rsidDel="00446296">
            <w:rPr>
              <w:rStyle w:val="Hyperlink"/>
              <w:rFonts w:ascii="Poppins" w:hAnsi="Poppins"/>
              <w:noProof/>
              <w:sz w:val="20"/>
              <w:szCs w:val="20"/>
              <w:rPrChange w:id="1833" w:author="thuyhuynh" w:date="2023-05-08T11:25:00Z">
                <w:rPr>
                  <w:rStyle w:val="Hyperlink"/>
                  <w:noProof/>
                </w:rPr>
              </w:rPrChange>
            </w:rPr>
            <w:delText>3.4. Security Infrastructure</w:delText>
          </w:r>
          <w:r w:rsidRPr="00116AAA" w:rsidDel="00446296">
            <w:rPr>
              <w:rFonts w:ascii="Poppins" w:hAnsi="Poppins"/>
              <w:noProof/>
              <w:webHidden/>
              <w:sz w:val="20"/>
              <w:szCs w:val="20"/>
              <w:rPrChange w:id="1834" w:author="thuyhuynh" w:date="2023-05-08T11:25:00Z">
                <w:rPr>
                  <w:noProof/>
                  <w:webHidden/>
                </w:rPr>
              </w:rPrChange>
            </w:rPr>
            <w:tab/>
          </w:r>
        </w:del>
      </w:ins>
      <w:ins w:id="1835" w:author="TANBAO" w:date="2014-01-09T12:05:00Z">
        <w:del w:id="1836" w:author="ptdung" w:date="2023-11-30T18:24:00Z">
          <w:r w:rsidR="00442201" w:rsidRPr="00116AAA" w:rsidDel="00446296">
            <w:rPr>
              <w:rFonts w:ascii="Poppins" w:hAnsi="Poppins"/>
              <w:noProof/>
              <w:webHidden/>
              <w:sz w:val="20"/>
              <w:szCs w:val="20"/>
              <w:rPrChange w:id="1837" w:author="thuyhuynh" w:date="2023-05-08T11:25:00Z">
                <w:rPr>
                  <w:noProof/>
                  <w:webHidden/>
                </w:rPr>
              </w:rPrChange>
            </w:rPr>
            <w:delText>35</w:delText>
          </w:r>
        </w:del>
      </w:ins>
    </w:p>
    <w:p w:rsidR="00CF6726" w:rsidRPr="00116AAA" w:rsidDel="00446296" w:rsidRDefault="00CF6726" w:rsidP="007246D3">
      <w:pPr>
        <w:pStyle w:val="TOC3"/>
        <w:tabs>
          <w:tab w:val="right" w:leader="dot" w:pos="9350"/>
        </w:tabs>
        <w:ind w:left="880"/>
        <w:rPr>
          <w:ins w:id="1838" w:author="TANBAO" w:date="2014-01-09T12:04:00Z"/>
          <w:del w:id="1839" w:author="ptdung" w:date="2023-11-30T18:24:00Z"/>
          <w:rFonts w:ascii="Poppins" w:hAnsi="Poppins" w:cstheme="minorBidi"/>
          <w:noProof/>
          <w:sz w:val="20"/>
          <w:szCs w:val="20"/>
          <w:lang w:eastAsia="ko-KR"/>
          <w:rPrChange w:id="1840" w:author="thuyhuynh" w:date="2023-05-08T11:25:00Z">
            <w:rPr>
              <w:ins w:id="1841" w:author="TANBAO" w:date="2014-01-09T12:04:00Z"/>
              <w:del w:id="1842" w:author="ptdung" w:date="2023-11-30T18:24:00Z"/>
              <w:rFonts w:asciiTheme="minorHAnsi" w:hAnsiTheme="minorHAnsi" w:cstheme="minorBidi"/>
              <w:noProof/>
              <w:lang w:eastAsia="ko-KR"/>
            </w:rPr>
          </w:rPrChange>
        </w:rPr>
      </w:pPr>
      <w:ins w:id="1843" w:author="TANBAO" w:date="2014-01-09T12:04:00Z">
        <w:del w:id="1844" w:author="ptdung" w:date="2023-11-30T18:24:00Z">
          <w:r w:rsidRPr="00116AAA" w:rsidDel="00446296">
            <w:rPr>
              <w:rStyle w:val="Hyperlink"/>
              <w:rFonts w:ascii="Poppins" w:hAnsi="Poppins"/>
              <w:noProof/>
              <w:snapToGrid w:val="0"/>
              <w:w w:val="0"/>
              <w:sz w:val="20"/>
              <w:szCs w:val="20"/>
              <w:rPrChange w:id="1845" w:author="thuyhuynh" w:date="2023-05-08T11:25:00Z">
                <w:rPr>
                  <w:rStyle w:val="Hyperlink"/>
                  <w:noProof/>
                  <w:snapToGrid w:val="0"/>
                  <w:w w:val="0"/>
                </w:rPr>
              </w:rPrChange>
            </w:rPr>
            <w:delText>3.4.1.</w:delText>
          </w:r>
          <w:r w:rsidRPr="00116AAA" w:rsidDel="00446296">
            <w:rPr>
              <w:rStyle w:val="Hyperlink"/>
              <w:rFonts w:ascii="Poppins" w:hAnsi="Poppins"/>
              <w:noProof/>
              <w:sz w:val="20"/>
              <w:szCs w:val="20"/>
              <w:rPrChange w:id="1846" w:author="thuyhuynh" w:date="2023-05-08T11:25:00Z">
                <w:rPr>
                  <w:rStyle w:val="Hyperlink"/>
                  <w:noProof/>
                </w:rPr>
              </w:rPrChange>
            </w:rPr>
            <w:delText xml:space="preserve"> PKI Key Distribution</w:delText>
          </w:r>
          <w:r w:rsidRPr="00116AAA" w:rsidDel="00446296">
            <w:rPr>
              <w:rFonts w:ascii="Poppins" w:hAnsi="Poppins"/>
              <w:noProof/>
              <w:webHidden/>
              <w:sz w:val="20"/>
              <w:szCs w:val="20"/>
              <w:rPrChange w:id="1847" w:author="thuyhuynh" w:date="2023-05-08T11:25:00Z">
                <w:rPr>
                  <w:noProof/>
                  <w:webHidden/>
                </w:rPr>
              </w:rPrChange>
            </w:rPr>
            <w:tab/>
          </w:r>
        </w:del>
      </w:ins>
      <w:ins w:id="1848" w:author="TANBAO" w:date="2014-01-09T12:05:00Z">
        <w:del w:id="1849" w:author="ptdung" w:date="2023-11-30T18:24:00Z">
          <w:r w:rsidR="00442201" w:rsidRPr="00116AAA" w:rsidDel="00446296">
            <w:rPr>
              <w:rFonts w:ascii="Poppins" w:hAnsi="Poppins"/>
              <w:noProof/>
              <w:webHidden/>
              <w:sz w:val="20"/>
              <w:szCs w:val="20"/>
              <w:rPrChange w:id="1850" w:author="thuyhuynh" w:date="2023-05-08T11:25:00Z">
                <w:rPr>
                  <w:noProof/>
                  <w:webHidden/>
                </w:rPr>
              </w:rPrChange>
            </w:rPr>
            <w:delText>35</w:delText>
          </w:r>
        </w:del>
      </w:ins>
    </w:p>
    <w:p w:rsidR="00CF6726" w:rsidRPr="00116AAA" w:rsidDel="00446296" w:rsidRDefault="00CF6726" w:rsidP="007246D3">
      <w:pPr>
        <w:pStyle w:val="TOC3"/>
        <w:tabs>
          <w:tab w:val="right" w:leader="dot" w:pos="9350"/>
        </w:tabs>
        <w:ind w:left="880"/>
        <w:rPr>
          <w:ins w:id="1851" w:author="TANBAO" w:date="2014-01-09T12:04:00Z"/>
          <w:del w:id="1852" w:author="ptdung" w:date="2023-11-30T18:24:00Z"/>
          <w:rFonts w:ascii="Poppins" w:hAnsi="Poppins" w:cstheme="minorBidi"/>
          <w:noProof/>
          <w:sz w:val="20"/>
          <w:szCs w:val="20"/>
          <w:lang w:eastAsia="ko-KR"/>
          <w:rPrChange w:id="1853" w:author="thuyhuynh" w:date="2023-05-08T11:25:00Z">
            <w:rPr>
              <w:ins w:id="1854" w:author="TANBAO" w:date="2014-01-09T12:04:00Z"/>
              <w:del w:id="1855" w:author="ptdung" w:date="2023-11-30T18:24:00Z"/>
              <w:rFonts w:asciiTheme="minorHAnsi" w:hAnsiTheme="minorHAnsi" w:cstheme="minorBidi"/>
              <w:noProof/>
              <w:lang w:eastAsia="ko-KR"/>
            </w:rPr>
          </w:rPrChange>
        </w:rPr>
      </w:pPr>
      <w:ins w:id="1856" w:author="TANBAO" w:date="2014-01-09T12:04:00Z">
        <w:del w:id="1857" w:author="ptdung" w:date="2023-11-30T18:24:00Z">
          <w:r w:rsidRPr="00116AAA" w:rsidDel="00446296">
            <w:rPr>
              <w:rStyle w:val="Hyperlink"/>
              <w:rFonts w:ascii="Poppins" w:hAnsi="Poppins"/>
              <w:noProof/>
              <w:snapToGrid w:val="0"/>
              <w:w w:val="0"/>
              <w:sz w:val="20"/>
              <w:szCs w:val="20"/>
              <w:rPrChange w:id="1858" w:author="thuyhuynh" w:date="2023-05-08T11:25:00Z">
                <w:rPr>
                  <w:rStyle w:val="Hyperlink"/>
                  <w:noProof/>
                  <w:snapToGrid w:val="0"/>
                  <w:w w:val="0"/>
                </w:rPr>
              </w:rPrChange>
            </w:rPr>
            <w:delText>3.4.2.</w:delText>
          </w:r>
          <w:r w:rsidRPr="00116AAA" w:rsidDel="00446296">
            <w:rPr>
              <w:rStyle w:val="Hyperlink"/>
              <w:rFonts w:ascii="Poppins" w:hAnsi="Poppins"/>
              <w:noProof/>
              <w:sz w:val="20"/>
              <w:szCs w:val="20"/>
              <w:rPrChange w:id="1859" w:author="thuyhuynh" w:date="2023-05-08T11:25:00Z">
                <w:rPr>
                  <w:rStyle w:val="Hyperlink"/>
                  <w:noProof/>
                </w:rPr>
              </w:rPrChange>
            </w:rPr>
            <w:delText xml:space="preserve"> End-to-End Security</w:delText>
          </w:r>
          <w:r w:rsidRPr="00116AAA" w:rsidDel="00446296">
            <w:rPr>
              <w:rFonts w:ascii="Poppins" w:hAnsi="Poppins"/>
              <w:noProof/>
              <w:webHidden/>
              <w:sz w:val="20"/>
              <w:szCs w:val="20"/>
              <w:rPrChange w:id="1860" w:author="thuyhuynh" w:date="2023-05-08T11:25:00Z">
                <w:rPr>
                  <w:noProof/>
                  <w:webHidden/>
                </w:rPr>
              </w:rPrChange>
            </w:rPr>
            <w:tab/>
          </w:r>
        </w:del>
      </w:ins>
      <w:ins w:id="1861" w:author="TANBAO" w:date="2014-01-09T12:05:00Z">
        <w:del w:id="1862" w:author="ptdung" w:date="2023-11-30T18:24:00Z">
          <w:r w:rsidR="00442201" w:rsidRPr="00116AAA" w:rsidDel="00446296">
            <w:rPr>
              <w:rFonts w:ascii="Poppins" w:hAnsi="Poppins"/>
              <w:noProof/>
              <w:webHidden/>
              <w:sz w:val="20"/>
              <w:szCs w:val="20"/>
              <w:rPrChange w:id="1863" w:author="thuyhuynh" w:date="2023-05-08T11:25:00Z">
                <w:rPr>
                  <w:noProof/>
                  <w:webHidden/>
                </w:rPr>
              </w:rPrChange>
            </w:rPr>
            <w:delText>37</w:delText>
          </w:r>
        </w:del>
      </w:ins>
    </w:p>
    <w:p w:rsidR="00CF6726" w:rsidRPr="00116AAA" w:rsidDel="00446296" w:rsidRDefault="00CF6726" w:rsidP="007246D3">
      <w:pPr>
        <w:pStyle w:val="TOC4"/>
        <w:tabs>
          <w:tab w:val="left" w:pos="2125"/>
          <w:tab w:val="right" w:leader="dot" w:pos="9350"/>
        </w:tabs>
        <w:ind w:left="1320"/>
        <w:rPr>
          <w:ins w:id="1864" w:author="TANBAO" w:date="2014-01-09T12:04:00Z"/>
          <w:del w:id="1865" w:author="ptdung" w:date="2023-11-30T18:24:00Z"/>
          <w:rFonts w:ascii="Poppins" w:hAnsi="Poppins"/>
          <w:noProof/>
          <w:kern w:val="0"/>
          <w:szCs w:val="20"/>
          <w:rPrChange w:id="1866" w:author="thuyhuynh" w:date="2023-05-08T11:25:00Z">
            <w:rPr>
              <w:ins w:id="1867" w:author="TANBAO" w:date="2014-01-09T12:04:00Z"/>
              <w:del w:id="1868" w:author="ptdung" w:date="2023-11-30T18:24:00Z"/>
              <w:noProof/>
              <w:kern w:val="0"/>
              <w:sz w:val="22"/>
            </w:rPr>
          </w:rPrChange>
        </w:rPr>
      </w:pPr>
      <w:ins w:id="1869" w:author="TANBAO" w:date="2014-01-09T12:04:00Z">
        <w:del w:id="1870"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871" w:author="thuyhuynh" w:date="2023-05-08T11:25:00Z">
                <w:rPr>
                  <w:rStyle w:val="Hyperlink"/>
                  <w:noProof/>
                  <w14:scene3d>
                    <w14:camera w14:prst="orthographicFront"/>
                    <w14:lightRig w14:rig="threePt" w14:dir="t">
                      <w14:rot w14:lat="0" w14:lon="0" w14:rev="0"/>
                    </w14:lightRig>
                  </w14:scene3d>
                </w:rPr>
              </w:rPrChange>
            </w:rPr>
            <w:delText>3.4.2.1</w:delText>
          </w:r>
          <w:r w:rsidRPr="00116AAA" w:rsidDel="00446296">
            <w:rPr>
              <w:rFonts w:ascii="Poppins" w:hAnsi="Poppins"/>
              <w:noProof/>
              <w:szCs w:val="20"/>
              <w:rPrChange w:id="1872" w:author="thuyhuynh" w:date="2023-05-08T11:25:00Z">
                <w:rPr>
                  <w:noProof/>
                </w:rPr>
              </w:rPrChange>
            </w:rPr>
            <w:tab/>
          </w:r>
          <w:r w:rsidRPr="00116AAA" w:rsidDel="00446296">
            <w:rPr>
              <w:rStyle w:val="Hyperlink"/>
              <w:rFonts w:ascii="Poppins" w:hAnsi="Poppins"/>
              <w:noProof/>
              <w:szCs w:val="20"/>
              <w:rPrChange w:id="1873" w:author="thuyhuynh" w:date="2023-05-08T11:25:00Z">
                <w:rPr>
                  <w:rStyle w:val="Hyperlink"/>
                  <w:noProof/>
                </w:rPr>
              </w:rPrChange>
            </w:rPr>
            <w:delText>Sending data from device to user</w:delText>
          </w:r>
          <w:r w:rsidRPr="00116AAA" w:rsidDel="00446296">
            <w:rPr>
              <w:rFonts w:ascii="Poppins" w:hAnsi="Poppins"/>
              <w:noProof/>
              <w:webHidden/>
              <w:szCs w:val="20"/>
              <w:rPrChange w:id="1874" w:author="thuyhuynh" w:date="2023-05-08T11:25:00Z">
                <w:rPr>
                  <w:noProof/>
                  <w:webHidden/>
                </w:rPr>
              </w:rPrChange>
            </w:rPr>
            <w:tab/>
          </w:r>
        </w:del>
      </w:ins>
      <w:ins w:id="1875" w:author="TANBAO" w:date="2014-01-09T12:05:00Z">
        <w:del w:id="1876" w:author="ptdung" w:date="2023-11-30T18:24:00Z">
          <w:r w:rsidR="00442201" w:rsidRPr="00116AAA" w:rsidDel="00446296">
            <w:rPr>
              <w:rFonts w:ascii="Poppins" w:hAnsi="Poppins"/>
              <w:noProof/>
              <w:webHidden/>
              <w:szCs w:val="20"/>
              <w:rPrChange w:id="1877" w:author="thuyhuynh" w:date="2023-05-08T11:25:00Z">
                <w:rPr>
                  <w:noProof/>
                  <w:webHidden/>
                </w:rPr>
              </w:rPrChange>
            </w:rPr>
            <w:delText>38</w:delText>
          </w:r>
        </w:del>
      </w:ins>
    </w:p>
    <w:p w:rsidR="00CF6726" w:rsidRPr="00116AAA" w:rsidDel="00446296" w:rsidRDefault="00CF6726" w:rsidP="007246D3">
      <w:pPr>
        <w:pStyle w:val="TOC4"/>
        <w:tabs>
          <w:tab w:val="left" w:pos="2125"/>
          <w:tab w:val="right" w:leader="dot" w:pos="9350"/>
        </w:tabs>
        <w:ind w:left="1320"/>
        <w:rPr>
          <w:ins w:id="1878" w:author="TANBAO" w:date="2014-01-09T12:04:00Z"/>
          <w:del w:id="1879" w:author="ptdung" w:date="2023-11-30T18:24:00Z"/>
          <w:rFonts w:ascii="Poppins" w:hAnsi="Poppins"/>
          <w:noProof/>
          <w:kern w:val="0"/>
          <w:szCs w:val="20"/>
          <w:rPrChange w:id="1880" w:author="thuyhuynh" w:date="2023-05-08T11:25:00Z">
            <w:rPr>
              <w:ins w:id="1881" w:author="TANBAO" w:date="2014-01-09T12:04:00Z"/>
              <w:del w:id="1882" w:author="ptdung" w:date="2023-11-30T18:24:00Z"/>
              <w:noProof/>
              <w:kern w:val="0"/>
              <w:sz w:val="22"/>
            </w:rPr>
          </w:rPrChange>
        </w:rPr>
      </w:pPr>
      <w:ins w:id="1883" w:author="TANBAO" w:date="2014-01-09T12:04:00Z">
        <w:del w:id="1884" w:author="ptdung" w:date="2023-11-30T18:24:00Z">
          <w:r w:rsidRPr="00116AAA" w:rsidDel="00446296">
            <w:rPr>
              <w:rStyle w:val="Hyperlink"/>
              <w:rFonts w:ascii="Poppins" w:hAnsi="Poppins"/>
              <w:noProof/>
              <w:szCs w:val="20"/>
              <w14:scene3d>
                <w14:camera w14:prst="orthographicFront"/>
                <w14:lightRig w14:rig="threePt" w14:dir="t">
                  <w14:rot w14:lat="0" w14:lon="0" w14:rev="0"/>
                </w14:lightRig>
              </w14:scene3d>
              <w:rPrChange w:id="1885" w:author="thuyhuynh" w:date="2023-05-08T11:25:00Z">
                <w:rPr>
                  <w:rStyle w:val="Hyperlink"/>
                  <w:noProof/>
                  <w14:scene3d>
                    <w14:camera w14:prst="orthographicFront"/>
                    <w14:lightRig w14:rig="threePt" w14:dir="t">
                      <w14:rot w14:lat="0" w14:lon="0" w14:rev="0"/>
                    </w14:lightRig>
                  </w14:scene3d>
                </w:rPr>
              </w:rPrChange>
            </w:rPr>
            <w:delText>3.4.2.2</w:delText>
          </w:r>
          <w:r w:rsidRPr="00116AAA" w:rsidDel="00446296">
            <w:rPr>
              <w:rFonts w:ascii="Poppins" w:hAnsi="Poppins"/>
              <w:noProof/>
              <w:szCs w:val="20"/>
              <w:rPrChange w:id="1886" w:author="thuyhuynh" w:date="2023-05-08T11:25:00Z">
                <w:rPr>
                  <w:noProof/>
                </w:rPr>
              </w:rPrChange>
            </w:rPr>
            <w:tab/>
          </w:r>
          <w:r w:rsidRPr="00116AAA" w:rsidDel="00446296">
            <w:rPr>
              <w:rStyle w:val="Hyperlink"/>
              <w:rFonts w:ascii="Poppins" w:hAnsi="Poppins"/>
              <w:noProof/>
              <w:szCs w:val="20"/>
              <w:rPrChange w:id="1887" w:author="thuyhuynh" w:date="2023-05-08T11:25:00Z">
                <w:rPr>
                  <w:rStyle w:val="Hyperlink"/>
                  <w:noProof/>
                </w:rPr>
              </w:rPrChange>
            </w:rPr>
            <w:delText>Receiving data from device</w:delText>
          </w:r>
          <w:r w:rsidRPr="00116AAA" w:rsidDel="00446296">
            <w:rPr>
              <w:rFonts w:ascii="Poppins" w:hAnsi="Poppins"/>
              <w:noProof/>
              <w:webHidden/>
              <w:szCs w:val="20"/>
              <w:rPrChange w:id="1888" w:author="thuyhuynh" w:date="2023-05-08T11:25:00Z">
                <w:rPr>
                  <w:noProof/>
                  <w:webHidden/>
                </w:rPr>
              </w:rPrChange>
            </w:rPr>
            <w:tab/>
          </w:r>
        </w:del>
      </w:ins>
      <w:ins w:id="1889" w:author="TANBAO" w:date="2014-01-09T12:05:00Z">
        <w:del w:id="1890" w:author="ptdung" w:date="2023-11-30T18:24:00Z">
          <w:r w:rsidR="00442201" w:rsidRPr="00116AAA" w:rsidDel="00446296">
            <w:rPr>
              <w:rFonts w:ascii="Poppins" w:hAnsi="Poppins"/>
              <w:noProof/>
              <w:webHidden/>
              <w:szCs w:val="20"/>
              <w:rPrChange w:id="1891" w:author="thuyhuynh" w:date="2023-05-08T11:25:00Z">
                <w:rPr>
                  <w:noProof/>
                  <w:webHidden/>
                </w:rPr>
              </w:rPrChange>
            </w:rPr>
            <w:delText>39</w:delText>
          </w:r>
        </w:del>
      </w:ins>
    </w:p>
    <w:p w:rsidR="00CF6726" w:rsidRPr="00116AAA" w:rsidDel="00446296" w:rsidRDefault="00CF6726">
      <w:pPr>
        <w:pStyle w:val="TOC3"/>
        <w:tabs>
          <w:tab w:val="right" w:leader="dot" w:pos="9350"/>
        </w:tabs>
        <w:ind w:left="880"/>
        <w:rPr>
          <w:ins w:id="1892" w:author="TANBAO" w:date="2014-01-09T12:04:00Z"/>
          <w:del w:id="1893" w:author="ptdung" w:date="2023-11-30T18:24:00Z"/>
          <w:rFonts w:ascii="Poppins" w:hAnsi="Poppins" w:cstheme="minorBidi"/>
          <w:noProof/>
          <w:sz w:val="20"/>
          <w:szCs w:val="20"/>
          <w:lang w:eastAsia="ko-KR"/>
          <w:rPrChange w:id="1894" w:author="thuyhuynh" w:date="2023-05-08T11:25:00Z">
            <w:rPr>
              <w:ins w:id="1895" w:author="TANBAO" w:date="2014-01-09T12:04:00Z"/>
              <w:del w:id="1896" w:author="ptdung" w:date="2023-11-30T18:24:00Z"/>
              <w:rFonts w:asciiTheme="minorHAnsi" w:hAnsiTheme="minorHAnsi" w:cstheme="minorBidi"/>
              <w:noProof/>
              <w:lang w:eastAsia="ko-KR"/>
            </w:rPr>
          </w:rPrChange>
        </w:rPr>
      </w:pPr>
      <w:ins w:id="1897" w:author="TANBAO" w:date="2014-01-09T12:04:00Z">
        <w:del w:id="1898" w:author="ptdung" w:date="2023-11-30T18:24:00Z">
          <w:r w:rsidRPr="00116AAA" w:rsidDel="00446296">
            <w:rPr>
              <w:rStyle w:val="Hyperlink"/>
              <w:rFonts w:ascii="Poppins" w:hAnsi="Poppins"/>
              <w:noProof/>
              <w:snapToGrid w:val="0"/>
              <w:w w:val="0"/>
              <w:sz w:val="20"/>
              <w:szCs w:val="20"/>
              <w:rPrChange w:id="1899" w:author="thuyhuynh" w:date="2023-05-08T11:25:00Z">
                <w:rPr>
                  <w:rStyle w:val="Hyperlink"/>
                  <w:noProof/>
                  <w:snapToGrid w:val="0"/>
                  <w:w w:val="0"/>
                </w:rPr>
              </w:rPrChange>
            </w:rPr>
            <w:delText>3.4.3.</w:delText>
          </w:r>
          <w:r w:rsidRPr="00116AAA" w:rsidDel="00446296">
            <w:rPr>
              <w:rStyle w:val="Hyperlink"/>
              <w:rFonts w:ascii="Poppins" w:hAnsi="Poppins"/>
              <w:noProof/>
              <w:sz w:val="20"/>
              <w:szCs w:val="20"/>
              <w:rPrChange w:id="1900" w:author="thuyhuynh" w:date="2023-05-08T11:25:00Z">
                <w:rPr>
                  <w:rStyle w:val="Hyperlink"/>
                  <w:noProof/>
                </w:rPr>
              </w:rPrChange>
            </w:rPr>
            <w:delText xml:space="preserve"> Administrative Audits</w:delText>
          </w:r>
          <w:r w:rsidRPr="00116AAA" w:rsidDel="00446296">
            <w:rPr>
              <w:rFonts w:ascii="Poppins" w:hAnsi="Poppins"/>
              <w:noProof/>
              <w:webHidden/>
              <w:sz w:val="20"/>
              <w:szCs w:val="20"/>
              <w:rPrChange w:id="1901" w:author="thuyhuynh" w:date="2023-05-08T11:25:00Z">
                <w:rPr>
                  <w:noProof/>
                  <w:webHidden/>
                </w:rPr>
              </w:rPrChange>
            </w:rPr>
            <w:tab/>
          </w:r>
        </w:del>
      </w:ins>
      <w:ins w:id="1902" w:author="TANBAO" w:date="2014-01-09T12:05:00Z">
        <w:del w:id="1903" w:author="ptdung" w:date="2023-11-30T18:24:00Z">
          <w:r w:rsidR="00442201" w:rsidRPr="00116AAA" w:rsidDel="00446296">
            <w:rPr>
              <w:rFonts w:ascii="Poppins" w:hAnsi="Poppins"/>
              <w:noProof/>
              <w:webHidden/>
              <w:sz w:val="20"/>
              <w:szCs w:val="20"/>
              <w:rPrChange w:id="1904" w:author="thuyhuynh" w:date="2023-05-08T11:25:00Z">
                <w:rPr>
                  <w:noProof/>
                  <w:webHidden/>
                </w:rPr>
              </w:rPrChange>
            </w:rPr>
            <w:delText>40</w:delText>
          </w:r>
        </w:del>
      </w:ins>
    </w:p>
    <w:p w:rsidR="00CF6726" w:rsidRPr="00116AAA" w:rsidDel="00446296" w:rsidRDefault="00CF6726">
      <w:pPr>
        <w:pStyle w:val="TOC2"/>
        <w:tabs>
          <w:tab w:val="right" w:leader="dot" w:pos="9350"/>
        </w:tabs>
        <w:rPr>
          <w:ins w:id="1905" w:author="TANBAO" w:date="2014-01-09T12:04:00Z"/>
          <w:del w:id="1906" w:author="ptdung" w:date="2023-11-30T18:24:00Z"/>
          <w:rFonts w:ascii="Poppins" w:hAnsi="Poppins" w:cstheme="minorBidi"/>
          <w:noProof/>
          <w:sz w:val="20"/>
          <w:szCs w:val="20"/>
          <w:lang w:eastAsia="ko-KR"/>
          <w:rPrChange w:id="1907" w:author="thuyhuynh" w:date="2023-05-08T11:25:00Z">
            <w:rPr>
              <w:ins w:id="1908" w:author="TANBAO" w:date="2014-01-09T12:04:00Z"/>
              <w:del w:id="1909" w:author="ptdung" w:date="2023-11-30T18:24:00Z"/>
              <w:rFonts w:asciiTheme="minorHAnsi" w:hAnsiTheme="minorHAnsi" w:cstheme="minorBidi"/>
              <w:noProof/>
              <w:lang w:eastAsia="ko-KR"/>
            </w:rPr>
          </w:rPrChange>
        </w:rPr>
      </w:pPr>
      <w:ins w:id="1910" w:author="TANBAO" w:date="2014-01-09T12:04:00Z">
        <w:del w:id="1911" w:author="ptdung" w:date="2023-11-30T18:24:00Z">
          <w:r w:rsidRPr="00116AAA" w:rsidDel="00446296">
            <w:rPr>
              <w:rStyle w:val="Hyperlink"/>
              <w:rFonts w:ascii="Poppins" w:hAnsi="Poppins"/>
              <w:noProof/>
              <w:sz w:val="20"/>
              <w:szCs w:val="20"/>
              <w:rPrChange w:id="1912" w:author="thuyhuynh" w:date="2023-05-08T11:25:00Z">
                <w:rPr>
                  <w:rStyle w:val="Hyperlink"/>
                  <w:noProof/>
                </w:rPr>
              </w:rPrChange>
            </w:rPr>
            <w:delText>3.5. Supported Image Types</w:delText>
          </w:r>
          <w:r w:rsidRPr="00116AAA" w:rsidDel="00446296">
            <w:rPr>
              <w:rFonts w:ascii="Poppins" w:hAnsi="Poppins"/>
              <w:noProof/>
              <w:webHidden/>
              <w:sz w:val="20"/>
              <w:szCs w:val="20"/>
              <w:rPrChange w:id="1913" w:author="thuyhuynh" w:date="2023-05-08T11:25:00Z">
                <w:rPr>
                  <w:noProof/>
                  <w:webHidden/>
                </w:rPr>
              </w:rPrChange>
            </w:rPr>
            <w:tab/>
          </w:r>
        </w:del>
      </w:ins>
      <w:ins w:id="1914" w:author="TANBAO" w:date="2014-01-09T12:05:00Z">
        <w:del w:id="1915" w:author="ptdung" w:date="2023-11-30T18:24:00Z">
          <w:r w:rsidR="00442201" w:rsidRPr="00116AAA" w:rsidDel="00446296">
            <w:rPr>
              <w:rFonts w:ascii="Poppins" w:hAnsi="Poppins"/>
              <w:noProof/>
              <w:webHidden/>
              <w:sz w:val="20"/>
              <w:szCs w:val="20"/>
              <w:rPrChange w:id="1916" w:author="thuyhuynh" w:date="2023-05-08T11:25:00Z">
                <w:rPr>
                  <w:noProof/>
                  <w:webHidden/>
                </w:rPr>
              </w:rPrChange>
            </w:rPr>
            <w:delText>41</w:delText>
          </w:r>
        </w:del>
      </w:ins>
    </w:p>
    <w:p w:rsidR="00CF6726" w:rsidRPr="00116AAA" w:rsidDel="00446296" w:rsidRDefault="00CF6726">
      <w:pPr>
        <w:pStyle w:val="TOC2"/>
        <w:tabs>
          <w:tab w:val="right" w:leader="dot" w:pos="9350"/>
        </w:tabs>
        <w:rPr>
          <w:ins w:id="1917" w:author="TANBAO" w:date="2014-01-09T12:04:00Z"/>
          <w:del w:id="1918" w:author="ptdung" w:date="2023-11-30T18:24:00Z"/>
          <w:rFonts w:ascii="Poppins" w:hAnsi="Poppins" w:cstheme="minorBidi"/>
          <w:noProof/>
          <w:sz w:val="20"/>
          <w:szCs w:val="20"/>
          <w:lang w:eastAsia="ko-KR"/>
          <w:rPrChange w:id="1919" w:author="thuyhuynh" w:date="2023-05-08T11:25:00Z">
            <w:rPr>
              <w:ins w:id="1920" w:author="TANBAO" w:date="2014-01-09T12:04:00Z"/>
              <w:del w:id="1921" w:author="ptdung" w:date="2023-11-30T18:24:00Z"/>
              <w:rFonts w:asciiTheme="minorHAnsi" w:hAnsiTheme="minorHAnsi" w:cstheme="minorBidi"/>
              <w:noProof/>
              <w:lang w:eastAsia="ko-KR"/>
            </w:rPr>
          </w:rPrChange>
        </w:rPr>
      </w:pPr>
      <w:ins w:id="1922" w:author="TANBAO" w:date="2014-01-09T12:04:00Z">
        <w:del w:id="1923" w:author="ptdung" w:date="2023-11-30T18:24:00Z">
          <w:r w:rsidRPr="00116AAA" w:rsidDel="00446296">
            <w:rPr>
              <w:rStyle w:val="Hyperlink"/>
              <w:rFonts w:ascii="Poppins" w:hAnsi="Poppins"/>
              <w:noProof/>
              <w:sz w:val="20"/>
              <w:szCs w:val="20"/>
              <w:rPrChange w:id="1924" w:author="thuyhuynh" w:date="2023-05-08T11:25:00Z">
                <w:rPr>
                  <w:rStyle w:val="Hyperlink"/>
                  <w:noProof/>
                </w:rPr>
              </w:rPrChange>
            </w:rPr>
            <w:delText>3.6. Supported Image Formats</w:delText>
          </w:r>
          <w:r w:rsidRPr="00116AAA" w:rsidDel="00446296">
            <w:rPr>
              <w:rFonts w:ascii="Poppins" w:hAnsi="Poppins"/>
              <w:noProof/>
              <w:webHidden/>
              <w:sz w:val="20"/>
              <w:szCs w:val="20"/>
              <w:rPrChange w:id="1925" w:author="thuyhuynh" w:date="2023-05-08T11:25:00Z">
                <w:rPr>
                  <w:noProof/>
                  <w:webHidden/>
                </w:rPr>
              </w:rPrChange>
            </w:rPr>
            <w:tab/>
          </w:r>
        </w:del>
      </w:ins>
      <w:ins w:id="1926" w:author="TANBAO" w:date="2014-01-09T12:05:00Z">
        <w:del w:id="1927" w:author="ptdung" w:date="2023-11-30T18:24:00Z">
          <w:r w:rsidR="00442201" w:rsidRPr="00116AAA" w:rsidDel="00446296">
            <w:rPr>
              <w:rFonts w:ascii="Poppins" w:hAnsi="Poppins"/>
              <w:noProof/>
              <w:webHidden/>
              <w:sz w:val="20"/>
              <w:szCs w:val="20"/>
              <w:rPrChange w:id="1928" w:author="thuyhuynh" w:date="2023-05-08T11:25:00Z">
                <w:rPr>
                  <w:noProof/>
                  <w:webHidden/>
                </w:rPr>
              </w:rPrChange>
            </w:rPr>
            <w:delText>41</w:delText>
          </w:r>
        </w:del>
      </w:ins>
    </w:p>
    <w:p w:rsidR="00CF6726" w:rsidRPr="00116AAA" w:rsidDel="00446296" w:rsidRDefault="00CF6726">
      <w:pPr>
        <w:pStyle w:val="TOC3"/>
        <w:tabs>
          <w:tab w:val="right" w:leader="dot" w:pos="9350"/>
        </w:tabs>
        <w:ind w:left="880"/>
        <w:rPr>
          <w:ins w:id="1929" w:author="TANBAO" w:date="2014-01-09T12:04:00Z"/>
          <w:del w:id="1930" w:author="ptdung" w:date="2023-11-30T18:24:00Z"/>
          <w:rFonts w:ascii="Poppins" w:hAnsi="Poppins" w:cstheme="minorBidi"/>
          <w:noProof/>
          <w:sz w:val="20"/>
          <w:szCs w:val="20"/>
          <w:lang w:eastAsia="ko-KR"/>
          <w:rPrChange w:id="1931" w:author="thuyhuynh" w:date="2023-05-08T11:25:00Z">
            <w:rPr>
              <w:ins w:id="1932" w:author="TANBAO" w:date="2014-01-09T12:04:00Z"/>
              <w:del w:id="1933" w:author="ptdung" w:date="2023-11-30T18:24:00Z"/>
              <w:rFonts w:asciiTheme="minorHAnsi" w:hAnsiTheme="minorHAnsi" w:cstheme="minorBidi"/>
              <w:noProof/>
              <w:lang w:eastAsia="ko-KR"/>
            </w:rPr>
          </w:rPrChange>
        </w:rPr>
      </w:pPr>
      <w:ins w:id="1934" w:author="TANBAO" w:date="2014-01-09T12:04:00Z">
        <w:del w:id="1935" w:author="ptdung" w:date="2023-11-30T18:24:00Z">
          <w:r w:rsidRPr="00116AAA" w:rsidDel="00446296">
            <w:rPr>
              <w:rStyle w:val="Hyperlink"/>
              <w:rFonts w:ascii="Poppins" w:hAnsi="Poppins"/>
              <w:noProof/>
              <w:snapToGrid w:val="0"/>
              <w:w w:val="0"/>
              <w:sz w:val="20"/>
              <w:szCs w:val="20"/>
              <w:rPrChange w:id="1936" w:author="thuyhuynh" w:date="2023-05-08T11:25:00Z">
                <w:rPr>
                  <w:rStyle w:val="Hyperlink"/>
                  <w:noProof/>
                  <w:snapToGrid w:val="0"/>
                  <w:w w:val="0"/>
                </w:rPr>
              </w:rPrChange>
            </w:rPr>
            <w:delText>3.6.1.</w:delText>
          </w:r>
          <w:r w:rsidRPr="00116AAA" w:rsidDel="00446296">
            <w:rPr>
              <w:rStyle w:val="Hyperlink"/>
              <w:rFonts w:ascii="Poppins" w:hAnsi="Poppins"/>
              <w:noProof/>
              <w:sz w:val="20"/>
              <w:szCs w:val="20"/>
              <w:rPrChange w:id="1937" w:author="thuyhuynh" w:date="2023-05-08T11:25:00Z">
                <w:rPr>
                  <w:rStyle w:val="Hyperlink"/>
                  <w:noProof/>
                </w:rPr>
              </w:rPrChange>
            </w:rPr>
            <w:delText xml:space="preserve"> IriTech Standard Image Format</w:delText>
          </w:r>
          <w:r w:rsidRPr="00116AAA" w:rsidDel="00446296">
            <w:rPr>
              <w:rFonts w:ascii="Poppins" w:hAnsi="Poppins"/>
              <w:noProof/>
              <w:webHidden/>
              <w:sz w:val="20"/>
              <w:szCs w:val="20"/>
              <w:rPrChange w:id="1938" w:author="thuyhuynh" w:date="2023-05-08T11:25:00Z">
                <w:rPr>
                  <w:noProof/>
                  <w:webHidden/>
                </w:rPr>
              </w:rPrChange>
            </w:rPr>
            <w:tab/>
          </w:r>
        </w:del>
      </w:ins>
      <w:ins w:id="1939" w:author="TANBAO" w:date="2014-01-09T12:05:00Z">
        <w:del w:id="1940" w:author="ptdung" w:date="2023-11-30T18:24:00Z">
          <w:r w:rsidR="00442201" w:rsidRPr="00116AAA" w:rsidDel="00446296">
            <w:rPr>
              <w:rFonts w:ascii="Poppins" w:hAnsi="Poppins"/>
              <w:noProof/>
              <w:webHidden/>
              <w:sz w:val="20"/>
              <w:szCs w:val="20"/>
              <w:rPrChange w:id="1941" w:author="thuyhuynh" w:date="2023-05-08T11:25:00Z">
                <w:rPr>
                  <w:noProof/>
                  <w:webHidden/>
                </w:rPr>
              </w:rPrChange>
            </w:rPr>
            <w:delText>41</w:delText>
          </w:r>
        </w:del>
      </w:ins>
    </w:p>
    <w:p w:rsidR="00CF6726" w:rsidRPr="00116AAA" w:rsidDel="00446296" w:rsidRDefault="00CF6726">
      <w:pPr>
        <w:pStyle w:val="TOC3"/>
        <w:tabs>
          <w:tab w:val="right" w:leader="dot" w:pos="9350"/>
        </w:tabs>
        <w:ind w:left="880"/>
        <w:rPr>
          <w:ins w:id="1942" w:author="TANBAO" w:date="2014-01-09T12:04:00Z"/>
          <w:del w:id="1943" w:author="ptdung" w:date="2023-11-30T18:24:00Z"/>
          <w:rFonts w:ascii="Poppins" w:hAnsi="Poppins" w:cstheme="minorBidi"/>
          <w:noProof/>
          <w:sz w:val="20"/>
          <w:szCs w:val="20"/>
          <w:lang w:eastAsia="ko-KR"/>
          <w:rPrChange w:id="1944" w:author="thuyhuynh" w:date="2023-05-08T11:25:00Z">
            <w:rPr>
              <w:ins w:id="1945" w:author="TANBAO" w:date="2014-01-09T12:04:00Z"/>
              <w:del w:id="1946" w:author="ptdung" w:date="2023-11-30T18:24:00Z"/>
              <w:rFonts w:asciiTheme="minorHAnsi" w:hAnsiTheme="minorHAnsi" w:cstheme="minorBidi"/>
              <w:noProof/>
              <w:lang w:eastAsia="ko-KR"/>
            </w:rPr>
          </w:rPrChange>
        </w:rPr>
      </w:pPr>
      <w:ins w:id="1947" w:author="TANBAO" w:date="2014-01-09T12:04:00Z">
        <w:del w:id="1948" w:author="ptdung" w:date="2023-11-30T18:24:00Z">
          <w:r w:rsidRPr="00116AAA" w:rsidDel="00446296">
            <w:rPr>
              <w:rStyle w:val="Hyperlink"/>
              <w:rFonts w:ascii="Poppins" w:hAnsi="Poppins"/>
              <w:noProof/>
              <w:snapToGrid w:val="0"/>
              <w:w w:val="0"/>
              <w:sz w:val="20"/>
              <w:szCs w:val="20"/>
              <w:rPrChange w:id="1949" w:author="thuyhuynh" w:date="2023-05-08T11:25:00Z">
                <w:rPr>
                  <w:rStyle w:val="Hyperlink"/>
                  <w:noProof/>
                  <w:snapToGrid w:val="0"/>
                  <w:w w:val="0"/>
                </w:rPr>
              </w:rPrChange>
            </w:rPr>
            <w:delText>3.6.2.</w:delText>
          </w:r>
          <w:r w:rsidRPr="00116AAA" w:rsidDel="00446296">
            <w:rPr>
              <w:rStyle w:val="Hyperlink"/>
              <w:rFonts w:ascii="Poppins" w:hAnsi="Poppins"/>
              <w:noProof/>
              <w:sz w:val="20"/>
              <w:szCs w:val="20"/>
              <w:rPrChange w:id="1950" w:author="thuyhuynh" w:date="2023-05-08T11:25:00Z">
                <w:rPr>
                  <w:rStyle w:val="Hyperlink"/>
                  <w:noProof/>
                </w:rPr>
              </w:rPrChange>
            </w:rPr>
            <w:delText xml:space="preserve"> Raw Image Format</w:delText>
          </w:r>
          <w:r w:rsidRPr="00116AAA" w:rsidDel="00446296">
            <w:rPr>
              <w:rFonts w:ascii="Poppins" w:hAnsi="Poppins"/>
              <w:noProof/>
              <w:webHidden/>
              <w:sz w:val="20"/>
              <w:szCs w:val="20"/>
              <w:rPrChange w:id="1951" w:author="thuyhuynh" w:date="2023-05-08T11:25:00Z">
                <w:rPr>
                  <w:noProof/>
                  <w:webHidden/>
                </w:rPr>
              </w:rPrChange>
            </w:rPr>
            <w:tab/>
          </w:r>
        </w:del>
      </w:ins>
      <w:ins w:id="1952" w:author="TANBAO" w:date="2014-01-09T12:05:00Z">
        <w:del w:id="1953" w:author="ptdung" w:date="2023-11-30T18:24:00Z">
          <w:r w:rsidR="00442201" w:rsidRPr="00116AAA" w:rsidDel="00446296">
            <w:rPr>
              <w:rFonts w:ascii="Poppins" w:hAnsi="Poppins"/>
              <w:noProof/>
              <w:webHidden/>
              <w:sz w:val="20"/>
              <w:szCs w:val="20"/>
              <w:rPrChange w:id="1954" w:author="thuyhuynh" w:date="2023-05-08T11:25:00Z">
                <w:rPr>
                  <w:noProof/>
                  <w:webHidden/>
                </w:rPr>
              </w:rPrChange>
            </w:rPr>
            <w:delText>41</w:delText>
          </w:r>
        </w:del>
      </w:ins>
    </w:p>
    <w:p w:rsidR="00CF6726" w:rsidRPr="00116AAA" w:rsidDel="00446296" w:rsidRDefault="00CF6726">
      <w:pPr>
        <w:pStyle w:val="TOC3"/>
        <w:tabs>
          <w:tab w:val="right" w:leader="dot" w:pos="9350"/>
        </w:tabs>
        <w:ind w:left="880"/>
        <w:rPr>
          <w:ins w:id="1955" w:author="TANBAO" w:date="2014-01-09T12:04:00Z"/>
          <w:del w:id="1956" w:author="ptdung" w:date="2023-11-30T18:24:00Z"/>
          <w:rFonts w:ascii="Poppins" w:hAnsi="Poppins" w:cstheme="minorBidi"/>
          <w:noProof/>
          <w:sz w:val="20"/>
          <w:szCs w:val="20"/>
          <w:lang w:eastAsia="ko-KR"/>
          <w:rPrChange w:id="1957" w:author="thuyhuynh" w:date="2023-05-08T11:25:00Z">
            <w:rPr>
              <w:ins w:id="1958" w:author="TANBAO" w:date="2014-01-09T12:04:00Z"/>
              <w:del w:id="1959" w:author="ptdung" w:date="2023-11-30T18:24:00Z"/>
              <w:rFonts w:asciiTheme="minorHAnsi" w:hAnsiTheme="minorHAnsi" w:cstheme="minorBidi"/>
              <w:noProof/>
              <w:lang w:eastAsia="ko-KR"/>
            </w:rPr>
          </w:rPrChange>
        </w:rPr>
      </w:pPr>
      <w:ins w:id="1960" w:author="TANBAO" w:date="2014-01-09T12:04:00Z">
        <w:del w:id="1961" w:author="ptdung" w:date="2023-11-30T18:24:00Z">
          <w:r w:rsidRPr="00116AAA" w:rsidDel="00446296">
            <w:rPr>
              <w:rStyle w:val="Hyperlink"/>
              <w:rFonts w:ascii="Poppins" w:hAnsi="Poppins"/>
              <w:noProof/>
              <w:snapToGrid w:val="0"/>
              <w:w w:val="0"/>
              <w:sz w:val="20"/>
              <w:szCs w:val="20"/>
              <w:rPrChange w:id="1962" w:author="thuyhuynh" w:date="2023-05-08T11:25:00Z">
                <w:rPr>
                  <w:rStyle w:val="Hyperlink"/>
                  <w:noProof/>
                  <w:snapToGrid w:val="0"/>
                  <w:w w:val="0"/>
                </w:rPr>
              </w:rPrChange>
            </w:rPr>
            <w:delText>3.6.3.</w:delText>
          </w:r>
          <w:r w:rsidRPr="00116AAA" w:rsidDel="00446296">
            <w:rPr>
              <w:rStyle w:val="Hyperlink"/>
              <w:rFonts w:ascii="Poppins" w:hAnsi="Poppins"/>
              <w:noProof/>
              <w:sz w:val="20"/>
              <w:szCs w:val="20"/>
              <w:rPrChange w:id="1963" w:author="thuyhuynh" w:date="2023-05-08T11:25:00Z">
                <w:rPr>
                  <w:rStyle w:val="Hyperlink"/>
                  <w:noProof/>
                </w:rPr>
              </w:rPrChange>
            </w:rPr>
            <w:delText xml:space="preserve"> JPEG2000 Image</w:delText>
          </w:r>
          <w:r w:rsidRPr="00116AAA" w:rsidDel="00446296">
            <w:rPr>
              <w:rFonts w:ascii="Poppins" w:hAnsi="Poppins"/>
              <w:noProof/>
              <w:webHidden/>
              <w:sz w:val="20"/>
              <w:szCs w:val="20"/>
              <w:rPrChange w:id="1964" w:author="thuyhuynh" w:date="2023-05-08T11:25:00Z">
                <w:rPr>
                  <w:noProof/>
                  <w:webHidden/>
                </w:rPr>
              </w:rPrChange>
            </w:rPr>
            <w:tab/>
          </w:r>
        </w:del>
      </w:ins>
      <w:ins w:id="1965" w:author="TANBAO" w:date="2014-01-09T12:05:00Z">
        <w:del w:id="1966" w:author="ptdung" w:date="2023-11-30T18:24:00Z">
          <w:r w:rsidR="00442201" w:rsidRPr="00116AAA" w:rsidDel="00446296">
            <w:rPr>
              <w:rFonts w:ascii="Poppins" w:hAnsi="Poppins"/>
              <w:noProof/>
              <w:webHidden/>
              <w:sz w:val="20"/>
              <w:szCs w:val="20"/>
              <w:rPrChange w:id="1967" w:author="thuyhuynh" w:date="2023-05-08T11:25:00Z">
                <w:rPr>
                  <w:noProof/>
                  <w:webHidden/>
                </w:rPr>
              </w:rPrChange>
            </w:rPr>
            <w:delText>41</w:delText>
          </w:r>
        </w:del>
      </w:ins>
    </w:p>
    <w:p w:rsidR="00CF6726" w:rsidRPr="00116AAA" w:rsidDel="00446296" w:rsidRDefault="00CF6726">
      <w:pPr>
        <w:pStyle w:val="TOC3"/>
        <w:tabs>
          <w:tab w:val="right" w:leader="dot" w:pos="9350"/>
        </w:tabs>
        <w:ind w:left="880"/>
        <w:rPr>
          <w:ins w:id="1968" w:author="TANBAO" w:date="2014-01-09T12:04:00Z"/>
          <w:del w:id="1969" w:author="ptdung" w:date="2023-11-30T18:24:00Z"/>
          <w:rFonts w:ascii="Poppins" w:hAnsi="Poppins" w:cstheme="minorBidi"/>
          <w:noProof/>
          <w:sz w:val="20"/>
          <w:szCs w:val="20"/>
          <w:lang w:eastAsia="ko-KR"/>
          <w:rPrChange w:id="1970" w:author="thuyhuynh" w:date="2023-05-08T11:25:00Z">
            <w:rPr>
              <w:ins w:id="1971" w:author="TANBAO" w:date="2014-01-09T12:04:00Z"/>
              <w:del w:id="1972" w:author="ptdung" w:date="2023-11-30T18:24:00Z"/>
              <w:rFonts w:asciiTheme="minorHAnsi" w:hAnsiTheme="minorHAnsi" w:cstheme="minorBidi"/>
              <w:noProof/>
              <w:lang w:eastAsia="ko-KR"/>
            </w:rPr>
          </w:rPrChange>
        </w:rPr>
      </w:pPr>
      <w:ins w:id="1973" w:author="TANBAO" w:date="2014-01-09T12:04:00Z">
        <w:del w:id="1974" w:author="ptdung" w:date="2023-11-30T18:24:00Z">
          <w:r w:rsidRPr="00116AAA" w:rsidDel="00446296">
            <w:rPr>
              <w:rStyle w:val="Hyperlink"/>
              <w:rFonts w:ascii="Poppins" w:hAnsi="Poppins"/>
              <w:noProof/>
              <w:snapToGrid w:val="0"/>
              <w:w w:val="0"/>
              <w:sz w:val="20"/>
              <w:szCs w:val="20"/>
              <w:rPrChange w:id="1975" w:author="thuyhuynh" w:date="2023-05-08T11:25:00Z">
                <w:rPr>
                  <w:rStyle w:val="Hyperlink"/>
                  <w:noProof/>
                  <w:snapToGrid w:val="0"/>
                  <w:w w:val="0"/>
                </w:rPr>
              </w:rPrChange>
            </w:rPr>
            <w:delText>3.6.4.</w:delText>
          </w:r>
          <w:r w:rsidRPr="00116AAA" w:rsidDel="00446296">
            <w:rPr>
              <w:rStyle w:val="Hyperlink"/>
              <w:rFonts w:ascii="Poppins" w:hAnsi="Poppins"/>
              <w:noProof/>
              <w:sz w:val="20"/>
              <w:szCs w:val="20"/>
              <w:rPrChange w:id="1976" w:author="thuyhuynh" w:date="2023-05-08T11:25:00Z">
                <w:rPr>
                  <w:rStyle w:val="Hyperlink"/>
                  <w:noProof/>
                </w:rPr>
              </w:rPrChange>
            </w:rPr>
            <w:delText xml:space="preserve"> Iris ISO Standard Image Format</w:delText>
          </w:r>
          <w:r w:rsidRPr="00116AAA" w:rsidDel="00446296">
            <w:rPr>
              <w:rFonts w:ascii="Poppins" w:hAnsi="Poppins"/>
              <w:noProof/>
              <w:webHidden/>
              <w:sz w:val="20"/>
              <w:szCs w:val="20"/>
              <w:rPrChange w:id="1977" w:author="thuyhuynh" w:date="2023-05-08T11:25:00Z">
                <w:rPr>
                  <w:noProof/>
                  <w:webHidden/>
                </w:rPr>
              </w:rPrChange>
            </w:rPr>
            <w:tab/>
          </w:r>
        </w:del>
      </w:ins>
      <w:ins w:id="1978" w:author="TANBAO" w:date="2014-01-09T12:05:00Z">
        <w:del w:id="1979" w:author="ptdung" w:date="2023-11-30T18:24:00Z">
          <w:r w:rsidR="00442201" w:rsidRPr="00116AAA" w:rsidDel="00446296">
            <w:rPr>
              <w:rFonts w:ascii="Poppins" w:hAnsi="Poppins"/>
              <w:noProof/>
              <w:webHidden/>
              <w:sz w:val="20"/>
              <w:szCs w:val="20"/>
              <w:rPrChange w:id="1980" w:author="thuyhuynh" w:date="2023-05-08T11:25:00Z">
                <w:rPr>
                  <w:noProof/>
                  <w:webHidden/>
                </w:rPr>
              </w:rPrChange>
            </w:rPr>
            <w:delText>41</w:delText>
          </w:r>
        </w:del>
      </w:ins>
    </w:p>
    <w:p w:rsidR="00CF6726" w:rsidRPr="00116AAA" w:rsidDel="00446296" w:rsidRDefault="00CF6726">
      <w:pPr>
        <w:pStyle w:val="TOC1"/>
        <w:tabs>
          <w:tab w:val="right" w:leader="dot" w:pos="9350"/>
        </w:tabs>
        <w:rPr>
          <w:ins w:id="1981" w:author="TANBAO" w:date="2014-01-09T12:04:00Z"/>
          <w:del w:id="1982" w:author="ptdung" w:date="2023-11-30T18:24:00Z"/>
          <w:rFonts w:ascii="Poppins" w:hAnsi="Poppins" w:cstheme="minorBidi"/>
          <w:noProof/>
          <w:sz w:val="20"/>
          <w:szCs w:val="20"/>
          <w:lang w:eastAsia="ko-KR"/>
          <w:rPrChange w:id="1983" w:author="thuyhuynh" w:date="2023-05-08T11:25:00Z">
            <w:rPr>
              <w:ins w:id="1984" w:author="TANBAO" w:date="2014-01-09T12:04:00Z"/>
              <w:del w:id="1985" w:author="ptdung" w:date="2023-11-30T18:24:00Z"/>
              <w:rFonts w:asciiTheme="minorHAnsi" w:hAnsiTheme="minorHAnsi" w:cstheme="minorBidi"/>
              <w:noProof/>
              <w:lang w:eastAsia="ko-KR"/>
            </w:rPr>
          </w:rPrChange>
        </w:rPr>
      </w:pPr>
      <w:ins w:id="1986" w:author="TANBAO" w:date="2014-01-09T12:04:00Z">
        <w:del w:id="1987" w:author="ptdung" w:date="2023-11-30T18:24:00Z">
          <w:r w:rsidRPr="00116AAA" w:rsidDel="00446296">
            <w:rPr>
              <w:rStyle w:val="Hyperlink"/>
              <w:rFonts w:ascii="Poppins" w:hAnsi="Poppins"/>
              <w:noProof/>
              <w:sz w:val="20"/>
              <w:szCs w:val="20"/>
              <w:rPrChange w:id="1988" w:author="thuyhuynh" w:date="2023-05-08T11:25:00Z">
                <w:rPr>
                  <w:rStyle w:val="Hyperlink"/>
                  <w:noProof/>
                </w:rPr>
              </w:rPrChange>
            </w:rPr>
            <w:delText>4. Demonstration Code and Utilities</w:delText>
          </w:r>
          <w:r w:rsidRPr="00116AAA" w:rsidDel="00446296">
            <w:rPr>
              <w:rFonts w:ascii="Poppins" w:hAnsi="Poppins"/>
              <w:noProof/>
              <w:webHidden/>
              <w:sz w:val="20"/>
              <w:szCs w:val="20"/>
              <w:rPrChange w:id="1989" w:author="thuyhuynh" w:date="2023-05-08T11:25:00Z">
                <w:rPr>
                  <w:noProof/>
                  <w:webHidden/>
                </w:rPr>
              </w:rPrChange>
            </w:rPr>
            <w:tab/>
          </w:r>
        </w:del>
      </w:ins>
      <w:ins w:id="1990" w:author="TANBAO" w:date="2014-01-09T12:05:00Z">
        <w:del w:id="1991" w:author="ptdung" w:date="2023-11-30T18:24:00Z">
          <w:r w:rsidR="00442201" w:rsidRPr="00116AAA" w:rsidDel="00446296">
            <w:rPr>
              <w:rFonts w:ascii="Poppins" w:hAnsi="Poppins"/>
              <w:noProof/>
              <w:webHidden/>
              <w:sz w:val="20"/>
              <w:szCs w:val="20"/>
              <w:rPrChange w:id="1992" w:author="thuyhuynh" w:date="2023-05-08T11:25:00Z">
                <w:rPr>
                  <w:noProof/>
                  <w:webHidden/>
                </w:rPr>
              </w:rPrChange>
            </w:rPr>
            <w:delText>43</w:delText>
          </w:r>
        </w:del>
      </w:ins>
    </w:p>
    <w:p w:rsidR="00CF6726" w:rsidRPr="00116AAA" w:rsidDel="00446296" w:rsidRDefault="00CF6726">
      <w:pPr>
        <w:pStyle w:val="TOC2"/>
        <w:tabs>
          <w:tab w:val="right" w:leader="dot" w:pos="9350"/>
        </w:tabs>
        <w:rPr>
          <w:ins w:id="1993" w:author="TANBAO" w:date="2014-01-09T12:04:00Z"/>
          <w:del w:id="1994" w:author="ptdung" w:date="2023-11-30T18:24:00Z"/>
          <w:rFonts w:ascii="Poppins" w:hAnsi="Poppins" w:cstheme="minorBidi"/>
          <w:noProof/>
          <w:sz w:val="20"/>
          <w:szCs w:val="20"/>
          <w:lang w:eastAsia="ko-KR"/>
          <w:rPrChange w:id="1995" w:author="thuyhuynh" w:date="2023-05-08T11:25:00Z">
            <w:rPr>
              <w:ins w:id="1996" w:author="TANBAO" w:date="2014-01-09T12:04:00Z"/>
              <w:del w:id="1997" w:author="ptdung" w:date="2023-11-30T18:24:00Z"/>
              <w:rFonts w:asciiTheme="minorHAnsi" w:hAnsiTheme="minorHAnsi" w:cstheme="minorBidi"/>
              <w:noProof/>
              <w:lang w:eastAsia="ko-KR"/>
            </w:rPr>
          </w:rPrChange>
        </w:rPr>
      </w:pPr>
      <w:ins w:id="1998" w:author="TANBAO" w:date="2014-01-09T12:04:00Z">
        <w:del w:id="1999" w:author="ptdung" w:date="2023-11-30T18:24:00Z">
          <w:r w:rsidRPr="00116AAA" w:rsidDel="00446296">
            <w:rPr>
              <w:rStyle w:val="Hyperlink"/>
              <w:rFonts w:ascii="Poppins" w:hAnsi="Poppins"/>
              <w:noProof/>
              <w:sz w:val="20"/>
              <w:szCs w:val="20"/>
              <w:rPrChange w:id="2000" w:author="thuyhuynh" w:date="2023-05-08T11:25:00Z">
                <w:rPr>
                  <w:rStyle w:val="Hyperlink"/>
                  <w:noProof/>
                </w:rPr>
              </w:rPrChange>
            </w:rPr>
            <w:delText>4.1. Demonstration with non-cryptographic functions</w:delText>
          </w:r>
          <w:r w:rsidRPr="00116AAA" w:rsidDel="00446296">
            <w:rPr>
              <w:rFonts w:ascii="Poppins" w:hAnsi="Poppins"/>
              <w:noProof/>
              <w:webHidden/>
              <w:sz w:val="20"/>
              <w:szCs w:val="20"/>
              <w:rPrChange w:id="2001" w:author="thuyhuynh" w:date="2023-05-08T11:25:00Z">
                <w:rPr>
                  <w:noProof/>
                  <w:webHidden/>
                </w:rPr>
              </w:rPrChange>
            </w:rPr>
            <w:tab/>
          </w:r>
        </w:del>
      </w:ins>
      <w:ins w:id="2002" w:author="TANBAO" w:date="2014-01-09T12:05:00Z">
        <w:del w:id="2003" w:author="ptdung" w:date="2023-11-30T18:24:00Z">
          <w:r w:rsidR="00442201" w:rsidRPr="00116AAA" w:rsidDel="00446296">
            <w:rPr>
              <w:rFonts w:ascii="Poppins" w:hAnsi="Poppins"/>
              <w:noProof/>
              <w:webHidden/>
              <w:sz w:val="20"/>
              <w:szCs w:val="20"/>
              <w:rPrChange w:id="2004" w:author="thuyhuynh" w:date="2023-05-08T11:25:00Z">
                <w:rPr>
                  <w:noProof/>
                  <w:webHidden/>
                </w:rPr>
              </w:rPrChange>
            </w:rPr>
            <w:delText>43</w:delText>
          </w:r>
        </w:del>
      </w:ins>
    </w:p>
    <w:p w:rsidR="00CF6726" w:rsidRPr="00116AAA" w:rsidDel="00446296" w:rsidRDefault="00CF6726">
      <w:pPr>
        <w:pStyle w:val="TOC3"/>
        <w:tabs>
          <w:tab w:val="right" w:leader="dot" w:pos="9350"/>
        </w:tabs>
        <w:ind w:left="880"/>
        <w:rPr>
          <w:ins w:id="2005" w:author="TANBAO" w:date="2014-01-09T12:04:00Z"/>
          <w:del w:id="2006" w:author="ptdung" w:date="2023-11-30T18:24:00Z"/>
          <w:rFonts w:ascii="Poppins" w:hAnsi="Poppins" w:cstheme="minorBidi"/>
          <w:noProof/>
          <w:sz w:val="20"/>
          <w:szCs w:val="20"/>
          <w:lang w:eastAsia="ko-KR"/>
          <w:rPrChange w:id="2007" w:author="thuyhuynh" w:date="2023-05-08T11:25:00Z">
            <w:rPr>
              <w:ins w:id="2008" w:author="TANBAO" w:date="2014-01-09T12:04:00Z"/>
              <w:del w:id="2009" w:author="ptdung" w:date="2023-11-30T18:24:00Z"/>
              <w:rFonts w:asciiTheme="minorHAnsi" w:hAnsiTheme="minorHAnsi" w:cstheme="minorBidi"/>
              <w:noProof/>
              <w:lang w:eastAsia="ko-KR"/>
            </w:rPr>
          </w:rPrChange>
        </w:rPr>
      </w:pPr>
      <w:ins w:id="2010" w:author="TANBAO" w:date="2014-01-09T12:04:00Z">
        <w:del w:id="2011" w:author="ptdung" w:date="2023-11-30T18:24:00Z">
          <w:r w:rsidRPr="00116AAA" w:rsidDel="00446296">
            <w:rPr>
              <w:rStyle w:val="Hyperlink"/>
              <w:rFonts w:ascii="Poppins" w:hAnsi="Poppins"/>
              <w:noProof/>
              <w:snapToGrid w:val="0"/>
              <w:w w:val="0"/>
              <w:sz w:val="20"/>
              <w:szCs w:val="20"/>
              <w:lang w:eastAsia="ko-KR"/>
              <w:rPrChange w:id="2012" w:author="thuyhuynh" w:date="2023-05-08T11:25:00Z">
                <w:rPr>
                  <w:rStyle w:val="Hyperlink"/>
                  <w:noProof/>
                  <w:snapToGrid w:val="0"/>
                  <w:w w:val="0"/>
                  <w:lang w:eastAsia="ko-KR"/>
                </w:rPr>
              </w:rPrChange>
            </w:rPr>
            <w:delText>4.1.1.</w:delText>
          </w:r>
          <w:r w:rsidRPr="00116AAA" w:rsidDel="00446296">
            <w:rPr>
              <w:rStyle w:val="Hyperlink"/>
              <w:rFonts w:ascii="Poppins" w:hAnsi="Poppins"/>
              <w:noProof/>
              <w:sz w:val="20"/>
              <w:szCs w:val="20"/>
              <w:lang w:eastAsia="ko-KR"/>
              <w:rPrChange w:id="2013" w:author="thuyhuynh" w:date="2023-05-08T11:25:00Z">
                <w:rPr>
                  <w:rStyle w:val="Hyperlink"/>
                  <w:noProof/>
                  <w:lang w:eastAsia="ko-KR"/>
                </w:rPr>
              </w:rPrChange>
            </w:rPr>
            <w:delText xml:space="preserve"> Main Menu</w:delText>
          </w:r>
          <w:r w:rsidRPr="00116AAA" w:rsidDel="00446296">
            <w:rPr>
              <w:rFonts w:ascii="Poppins" w:hAnsi="Poppins"/>
              <w:noProof/>
              <w:webHidden/>
              <w:sz w:val="20"/>
              <w:szCs w:val="20"/>
              <w:rPrChange w:id="2014" w:author="thuyhuynh" w:date="2023-05-08T11:25:00Z">
                <w:rPr>
                  <w:noProof/>
                  <w:webHidden/>
                </w:rPr>
              </w:rPrChange>
            </w:rPr>
            <w:tab/>
          </w:r>
        </w:del>
      </w:ins>
      <w:ins w:id="2015" w:author="TANBAO" w:date="2014-01-09T12:05:00Z">
        <w:del w:id="2016" w:author="ptdung" w:date="2023-11-30T18:24:00Z">
          <w:r w:rsidR="00442201" w:rsidRPr="00116AAA" w:rsidDel="00446296">
            <w:rPr>
              <w:rFonts w:ascii="Poppins" w:hAnsi="Poppins"/>
              <w:noProof/>
              <w:webHidden/>
              <w:sz w:val="20"/>
              <w:szCs w:val="20"/>
              <w:rPrChange w:id="2017" w:author="thuyhuynh" w:date="2023-05-08T11:25:00Z">
                <w:rPr>
                  <w:noProof/>
                  <w:webHidden/>
                </w:rPr>
              </w:rPrChange>
            </w:rPr>
            <w:delText>44</w:delText>
          </w:r>
        </w:del>
      </w:ins>
    </w:p>
    <w:p w:rsidR="00CF6726" w:rsidRPr="00116AAA" w:rsidDel="00446296" w:rsidRDefault="00CF6726">
      <w:pPr>
        <w:pStyle w:val="TOC3"/>
        <w:tabs>
          <w:tab w:val="right" w:leader="dot" w:pos="9350"/>
        </w:tabs>
        <w:ind w:left="880"/>
        <w:rPr>
          <w:ins w:id="2018" w:author="TANBAO" w:date="2014-01-09T12:04:00Z"/>
          <w:del w:id="2019" w:author="ptdung" w:date="2023-11-30T18:24:00Z"/>
          <w:rFonts w:ascii="Poppins" w:hAnsi="Poppins" w:cstheme="minorBidi"/>
          <w:noProof/>
          <w:sz w:val="20"/>
          <w:szCs w:val="20"/>
          <w:lang w:eastAsia="ko-KR"/>
          <w:rPrChange w:id="2020" w:author="thuyhuynh" w:date="2023-05-08T11:25:00Z">
            <w:rPr>
              <w:ins w:id="2021" w:author="TANBAO" w:date="2014-01-09T12:04:00Z"/>
              <w:del w:id="2022" w:author="ptdung" w:date="2023-11-30T18:24:00Z"/>
              <w:rFonts w:asciiTheme="minorHAnsi" w:hAnsiTheme="minorHAnsi" w:cstheme="minorBidi"/>
              <w:noProof/>
              <w:lang w:eastAsia="ko-KR"/>
            </w:rPr>
          </w:rPrChange>
        </w:rPr>
      </w:pPr>
      <w:ins w:id="2023" w:author="TANBAO" w:date="2014-01-09T12:04:00Z">
        <w:del w:id="2024" w:author="ptdung" w:date="2023-11-30T18:24:00Z">
          <w:r w:rsidRPr="00116AAA" w:rsidDel="00446296">
            <w:rPr>
              <w:rStyle w:val="Hyperlink"/>
              <w:rFonts w:ascii="Poppins" w:hAnsi="Poppins"/>
              <w:noProof/>
              <w:snapToGrid w:val="0"/>
              <w:w w:val="0"/>
              <w:sz w:val="20"/>
              <w:szCs w:val="20"/>
              <w:rPrChange w:id="2025" w:author="thuyhuynh" w:date="2023-05-08T11:25:00Z">
                <w:rPr>
                  <w:rStyle w:val="Hyperlink"/>
                  <w:noProof/>
                  <w:snapToGrid w:val="0"/>
                  <w:w w:val="0"/>
                </w:rPr>
              </w:rPrChange>
            </w:rPr>
            <w:delText>4.1.2.</w:delText>
          </w:r>
          <w:r w:rsidRPr="00116AAA" w:rsidDel="00446296">
            <w:rPr>
              <w:rStyle w:val="Hyperlink"/>
              <w:rFonts w:ascii="Poppins" w:hAnsi="Poppins"/>
              <w:noProof/>
              <w:sz w:val="20"/>
              <w:szCs w:val="20"/>
              <w:rPrChange w:id="2026" w:author="thuyhuynh" w:date="2023-05-08T11:25:00Z">
                <w:rPr>
                  <w:rStyle w:val="Hyperlink"/>
                  <w:noProof/>
                </w:rPr>
              </w:rPrChange>
            </w:rPr>
            <w:delText xml:space="preserve"> Login/Logout</w:delText>
          </w:r>
          <w:r w:rsidRPr="00116AAA" w:rsidDel="00446296">
            <w:rPr>
              <w:rFonts w:ascii="Poppins" w:hAnsi="Poppins"/>
              <w:noProof/>
              <w:webHidden/>
              <w:sz w:val="20"/>
              <w:szCs w:val="20"/>
              <w:rPrChange w:id="2027" w:author="thuyhuynh" w:date="2023-05-08T11:25:00Z">
                <w:rPr>
                  <w:noProof/>
                  <w:webHidden/>
                </w:rPr>
              </w:rPrChange>
            </w:rPr>
            <w:tab/>
          </w:r>
        </w:del>
      </w:ins>
      <w:ins w:id="2028" w:author="TANBAO" w:date="2014-01-09T12:05:00Z">
        <w:del w:id="2029" w:author="ptdung" w:date="2023-11-30T18:24:00Z">
          <w:r w:rsidR="00442201" w:rsidRPr="00116AAA" w:rsidDel="00446296">
            <w:rPr>
              <w:rFonts w:ascii="Poppins" w:hAnsi="Poppins"/>
              <w:noProof/>
              <w:webHidden/>
              <w:sz w:val="20"/>
              <w:szCs w:val="20"/>
              <w:rPrChange w:id="2030" w:author="thuyhuynh" w:date="2023-05-08T11:25:00Z">
                <w:rPr>
                  <w:noProof/>
                  <w:webHidden/>
                </w:rPr>
              </w:rPrChange>
            </w:rPr>
            <w:delText>45</w:delText>
          </w:r>
        </w:del>
      </w:ins>
    </w:p>
    <w:p w:rsidR="00CF6726" w:rsidRPr="00116AAA" w:rsidDel="00446296" w:rsidRDefault="00CF6726">
      <w:pPr>
        <w:pStyle w:val="TOC3"/>
        <w:tabs>
          <w:tab w:val="right" w:leader="dot" w:pos="9350"/>
        </w:tabs>
        <w:ind w:left="880"/>
        <w:rPr>
          <w:ins w:id="2031" w:author="TANBAO" w:date="2014-01-09T12:04:00Z"/>
          <w:del w:id="2032" w:author="ptdung" w:date="2023-11-30T18:24:00Z"/>
          <w:rFonts w:ascii="Poppins" w:hAnsi="Poppins" w:cstheme="minorBidi"/>
          <w:noProof/>
          <w:sz w:val="20"/>
          <w:szCs w:val="20"/>
          <w:lang w:eastAsia="ko-KR"/>
          <w:rPrChange w:id="2033" w:author="thuyhuynh" w:date="2023-05-08T11:25:00Z">
            <w:rPr>
              <w:ins w:id="2034" w:author="TANBAO" w:date="2014-01-09T12:04:00Z"/>
              <w:del w:id="2035" w:author="ptdung" w:date="2023-11-30T18:24:00Z"/>
              <w:rFonts w:asciiTheme="minorHAnsi" w:hAnsiTheme="minorHAnsi" w:cstheme="minorBidi"/>
              <w:noProof/>
              <w:lang w:eastAsia="ko-KR"/>
            </w:rPr>
          </w:rPrChange>
        </w:rPr>
      </w:pPr>
      <w:ins w:id="2036" w:author="TANBAO" w:date="2014-01-09T12:04:00Z">
        <w:del w:id="2037" w:author="ptdung" w:date="2023-11-30T18:24:00Z">
          <w:r w:rsidRPr="00116AAA" w:rsidDel="00446296">
            <w:rPr>
              <w:rStyle w:val="Hyperlink"/>
              <w:rFonts w:ascii="Poppins" w:hAnsi="Poppins"/>
              <w:noProof/>
              <w:snapToGrid w:val="0"/>
              <w:w w:val="0"/>
              <w:sz w:val="20"/>
              <w:szCs w:val="20"/>
              <w:rPrChange w:id="2038" w:author="thuyhuynh" w:date="2023-05-08T11:25:00Z">
                <w:rPr>
                  <w:rStyle w:val="Hyperlink"/>
                  <w:noProof/>
                  <w:snapToGrid w:val="0"/>
                  <w:w w:val="0"/>
                </w:rPr>
              </w:rPrChange>
            </w:rPr>
            <w:delText>4.1.3.</w:delText>
          </w:r>
          <w:r w:rsidRPr="00116AAA" w:rsidDel="00446296">
            <w:rPr>
              <w:rStyle w:val="Hyperlink"/>
              <w:rFonts w:ascii="Poppins" w:hAnsi="Poppins"/>
              <w:noProof/>
              <w:sz w:val="20"/>
              <w:szCs w:val="20"/>
              <w:rPrChange w:id="2039" w:author="thuyhuynh" w:date="2023-05-08T11:25:00Z">
                <w:rPr>
                  <w:rStyle w:val="Hyperlink"/>
                  <w:noProof/>
                </w:rPr>
              </w:rPrChange>
            </w:rPr>
            <w:delText xml:space="preserve"> Device Management</w:delText>
          </w:r>
          <w:r w:rsidRPr="00116AAA" w:rsidDel="00446296">
            <w:rPr>
              <w:rFonts w:ascii="Poppins" w:hAnsi="Poppins"/>
              <w:noProof/>
              <w:webHidden/>
              <w:sz w:val="20"/>
              <w:szCs w:val="20"/>
              <w:rPrChange w:id="2040" w:author="thuyhuynh" w:date="2023-05-08T11:25:00Z">
                <w:rPr>
                  <w:noProof/>
                  <w:webHidden/>
                </w:rPr>
              </w:rPrChange>
            </w:rPr>
            <w:tab/>
          </w:r>
        </w:del>
      </w:ins>
      <w:ins w:id="2041" w:author="TANBAO" w:date="2014-01-09T12:05:00Z">
        <w:del w:id="2042" w:author="ptdung" w:date="2023-11-30T18:24:00Z">
          <w:r w:rsidR="00442201" w:rsidRPr="00116AAA" w:rsidDel="00446296">
            <w:rPr>
              <w:rFonts w:ascii="Poppins" w:hAnsi="Poppins"/>
              <w:noProof/>
              <w:webHidden/>
              <w:sz w:val="20"/>
              <w:szCs w:val="20"/>
              <w:rPrChange w:id="2043" w:author="thuyhuynh" w:date="2023-05-08T11:25:00Z">
                <w:rPr>
                  <w:noProof/>
                  <w:webHidden/>
                </w:rPr>
              </w:rPrChange>
            </w:rPr>
            <w:delText>47</w:delText>
          </w:r>
        </w:del>
      </w:ins>
    </w:p>
    <w:p w:rsidR="00CF6726" w:rsidRPr="00116AAA" w:rsidDel="00446296" w:rsidRDefault="00CF6726">
      <w:pPr>
        <w:pStyle w:val="TOC3"/>
        <w:tabs>
          <w:tab w:val="right" w:leader="dot" w:pos="9350"/>
        </w:tabs>
        <w:ind w:left="880"/>
        <w:rPr>
          <w:ins w:id="2044" w:author="TANBAO" w:date="2014-01-09T12:04:00Z"/>
          <w:del w:id="2045" w:author="ptdung" w:date="2023-11-30T18:24:00Z"/>
          <w:rFonts w:ascii="Poppins" w:hAnsi="Poppins" w:cstheme="minorBidi"/>
          <w:noProof/>
          <w:sz w:val="20"/>
          <w:szCs w:val="20"/>
          <w:lang w:eastAsia="ko-KR"/>
          <w:rPrChange w:id="2046" w:author="thuyhuynh" w:date="2023-05-08T11:25:00Z">
            <w:rPr>
              <w:ins w:id="2047" w:author="TANBAO" w:date="2014-01-09T12:04:00Z"/>
              <w:del w:id="2048" w:author="ptdung" w:date="2023-11-30T18:24:00Z"/>
              <w:rFonts w:asciiTheme="minorHAnsi" w:hAnsiTheme="minorHAnsi" w:cstheme="minorBidi"/>
              <w:noProof/>
              <w:lang w:eastAsia="ko-KR"/>
            </w:rPr>
          </w:rPrChange>
        </w:rPr>
      </w:pPr>
      <w:ins w:id="2049" w:author="TANBAO" w:date="2014-01-09T12:04:00Z">
        <w:del w:id="2050" w:author="ptdung" w:date="2023-11-30T18:24:00Z">
          <w:r w:rsidRPr="00116AAA" w:rsidDel="00446296">
            <w:rPr>
              <w:rStyle w:val="Hyperlink"/>
              <w:rFonts w:ascii="Poppins" w:hAnsi="Poppins"/>
              <w:noProof/>
              <w:snapToGrid w:val="0"/>
              <w:w w:val="0"/>
              <w:sz w:val="20"/>
              <w:szCs w:val="20"/>
              <w:rPrChange w:id="2051" w:author="thuyhuynh" w:date="2023-05-08T11:25:00Z">
                <w:rPr>
                  <w:rStyle w:val="Hyperlink"/>
                  <w:noProof/>
                  <w:snapToGrid w:val="0"/>
                  <w:w w:val="0"/>
                </w:rPr>
              </w:rPrChange>
            </w:rPr>
            <w:delText>4.1.4.</w:delText>
          </w:r>
          <w:r w:rsidRPr="00116AAA" w:rsidDel="00446296">
            <w:rPr>
              <w:rStyle w:val="Hyperlink"/>
              <w:rFonts w:ascii="Poppins" w:hAnsi="Poppins"/>
              <w:noProof/>
              <w:sz w:val="20"/>
              <w:szCs w:val="20"/>
              <w:rPrChange w:id="2052" w:author="thuyhuynh" w:date="2023-05-08T11:25:00Z">
                <w:rPr>
                  <w:rStyle w:val="Hyperlink"/>
                  <w:noProof/>
                </w:rPr>
              </w:rPrChange>
            </w:rPr>
            <w:delText xml:space="preserve"> Device &amp; SDK Information</w:delText>
          </w:r>
          <w:r w:rsidRPr="00116AAA" w:rsidDel="00446296">
            <w:rPr>
              <w:rFonts w:ascii="Poppins" w:hAnsi="Poppins"/>
              <w:noProof/>
              <w:webHidden/>
              <w:sz w:val="20"/>
              <w:szCs w:val="20"/>
              <w:rPrChange w:id="2053" w:author="thuyhuynh" w:date="2023-05-08T11:25:00Z">
                <w:rPr>
                  <w:noProof/>
                  <w:webHidden/>
                </w:rPr>
              </w:rPrChange>
            </w:rPr>
            <w:tab/>
          </w:r>
        </w:del>
      </w:ins>
      <w:ins w:id="2054" w:author="TANBAO" w:date="2014-01-09T12:05:00Z">
        <w:del w:id="2055" w:author="ptdung" w:date="2023-11-30T18:24:00Z">
          <w:r w:rsidR="00442201" w:rsidRPr="00116AAA" w:rsidDel="00446296">
            <w:rPr>
              <w:rFonts w:ascii="Poppins" w:hAnsi="Poppins"/>
              <w:noProof/>
              <w:webHidden/>
              <w:sz w:val="20"/>
              <w:szCs w:val="20"/>
              <w:rPrChange w:id="2056" w:author="thuyhuynh" w:date="2023-05-08T11:25:00Z">
                <w:rPr>
                  <w:noProof/>
                  <w:webHidden/>
                </w:rPr>
              </w:rPrChange>
            </w:rPr>
            <w:delText>51</w:delText>
          </w:r>
        </w:del>
      </w:ins>
    </w:p>
    <w:p w:rsidR="00CF6726" w:rsidRPr="00116AAA" w:rsidDel="00446296" w:rsidRDefault="00CF6726">
      <w:pPr>
        <w:pStyle w:val="TOC3"/>
        <w:tabs>
          <w:tab w:val="right" w:leader="dot" w:pos="9350"/>
        </w:tabs>
        <w:ind w:left="880"/>
        <w:rPr>
          <w:ins w:id="2057" w:author="TANBAO" w:date="2014-01-09T12:04:00Z"/>
          <w:del w:id="2058" w:author="ptdung" w:date="2023-11-30T18:24:00Z"/>
          <w:rFonts w:ascii="Poppins" w:hAnsi="Poppins" w:cstheme="minorBidi"/>
          <w:noProof/>
          <w:sz w:val="20"/>
          <w:szCs w:val="20"/>
          <w:lang w:eastAsia="ko-KR"/>
          <w:rPrChange w:id="2059" w:author="thuyhuynh" w:date="2023-05-08T11:25:00Z">
            <w:rPr>
              <w:ins w:id="2060" w:author="TANBAO" w:date="2014-01-09T12:04:00Z"/>
              <w:del w:id="2061" w:author="ptdung" w:date="2023-11-30T18:24:00Z"/>
              <w:rFonts w:asciiTheme="minorHAnsi" w:hAnsiTheme="minorHAnsi" w:cstheme="minorBidi"/>
              <w:noProof/>
              <w:lang w:eastAsia="ko-KR"/>
            </w:rPr>
          </w:rPrChange>
        </w:rPr>
      </w:pPr>
      <w:ins w:id="2062" w:author="TANBAO" w:date="2014-01-09T12:04:00Z">
        <w:del w:id="2063" w:author="ptdung" w:date="2023-11-30T18:24:00Z">
          <w:r w:rsidRPr="00116AAA" w:rsidDel="00446296">
            <w:rPr>
              <w:rStyle w:val="Hyperlink"/>
              <w:rFonts w:ascii="Poppins" w:hAnsi="Poppins"/>
              <w:noProof/>
              <w:snapToGrid w:val="0"/>
              <w:w w:val="0"/>
              <w:sz w:val="20"/>
              <w:szCs w:val="20"/>
              <w:rPrChange w:id="2064" w:author="thuyhuynh" w:date="2023-05-08T11:25:00Z">
                <w:rPr>
                  <w:rStyle w:val="Hyperlink"/>
                  <w:noProof/>
                  <w:snapToGrid w:val="0"/>
                  <w:w w:val="0"/>
                </w:rPr>
              </w:rPrChange>
            </w:rPr>
            <w:delText>4.1.5.</w:delText>
          </w:r>
          <w:r w:rsidRPr="00116AAA" w:rsidDel="00446296">
            <w:rPr>
              <w:rStyle w:val="Hyperlink"/>
              <w:rFonts w:ascii="Poppins" w:hAnsi="Poppins"/>
              <w:noProof/>
              <w:sz w:val="20"/>
              <w:szCs w:val="20"/>
              <w:rPrChange w:id="2065" w:author="thuyhuynh" w:date="2023-05-08T11:25:00Z">
                <w:rPr>
                  <w:rStyle w:val="Hyperlink"/>
                  <w:noProof/>
                </w:rPr>
              </w:rPrChange>
            </w:rPr>
            <w:delText xml:space="preserve"> Capturing Process</w:delText>
          </w:r>
          <w:r w:rsidRPr="00116AAA" w:rsidDel="00446296">
            <w:rPr>
              <w:rFonts w:ascii="Poppins" w:hAnsi="Poppins"/>
              <w:noProof/>
              <w:webHidden/>
              <w:sz w:val="20"/>
              <w:szCs w:val="20"/>
              <w:rPrChange w:id="2066" w:author="thuyhuynh" w:date="2023-05-08T11:25:00Z">
                <w:rPr>
                  <w:noProof/>
                  <w:webHidden/>
                </w:rPr>
              </w:rPrChange>
            </w:rPr>
            <w:tab/>
          </w:r>
        </w:del>
      </w:ins>
      <w:ins w:id="2067" w:author="TANBAO" w:date="2014-01-09T12:05:00Z">
        <w:del w:id="2068" w:author="ptdung" w:date="2023-11-30T18:24:00Z">
          <w:r w:rsidR="00442201" w:rsidRPr="00116AAA" w:rsidDel="00446296">
            <w:rPr>
              <w:rFonts w:ascii="Poppins" w:hAnsi="Poppins"/>
              <w:noProof/>
              <w:webHidden/>
              <w:sz w:val="20"/>
              <w:szCs w:val="20"/>
              <w:rPrChange w:id="2069" w:author="thuyhuynh" w:date="2023-05-08T11:25:00Z">
                <w:rPr>
                  <w:noProof/>
                  <w:webHidden/>
                </w:rPr>
              </w:rPrChange>
            </w:rPr>
            <w:delText>51</w:delText>
          </w:r>
        </w:del>
      </w:ins>
    </w:p>
    <w:p w:rsidR="00CF6726" w:rsidRPr="00116AAA" w:rsidDel="00446296" w:rsidRDefault="00CF6726">
      <w:pPr>
        <w:pStyle w:val="TOC3"/>
        <w:tabs>
          <w:tab w:val="right" w:leader="dot" w:pos="9350"/>
        </w:tabs>
        <w:ind w:left="880"/>
        <w:rPr>
          <w:ins w:id="2070" w:author="TANBAO" w:date="2014-01-09T12:04:00Z"/>
          <w:del w:id="2071" w:author="ptdung" w:date="2023-11-30T18:24:00Z"/>
          <w:rFonts w:ascii="Poppins" w:hAnsi="Poppins" w:cstheme="minorBidi"/>
          <w:noProof/>
          <w:sz w:val="20"/>
          <w:szCs w:val="20"/>
          <w:lang w:eastAsia="ko-KR"/>
          <w:rPrChange w:id="2072" w:author="thuyhuynh" w:date="2023-05-08T11:25:00Z">
            <w:rPr>
              <w:ins w:id="2073" w:author="TANBAO" w:date="2014-01-09T12:04:00Z"/>
              <w:del w:id="2074" w:author="ptdung" w:date="2023-11-30T18:24:00Z"/>
              <w:rFonts w:asciiTheme="minorHAnsi" w:hAnsiTheme="minorHAnsi" w:cstheme="minorBidi"/>
              <w:noProof/>
              <w:lang w:eastAsia="ko-KR"/>
            </w:rPr>
          </w:rPrChange>
        </w:rPr>
      </w:pPr>
      <w:ins w:id="2075" w:author="TANBAO" w:date="2014-01-09T12:04:00Z">
        <w:del w:id="2076" w:author="ptdung" w:date="2023-11-30T18:24:00Z">
          <w:r w:rsidRPr="00116AAA" w:rsidDel="00446296">
            <w:rPr>
              <w:rStyle w:val="Hyperlink"/>
              <w:rFonts w:ascii="Poppins" w:hAnsi="Poppins"/>
              <w:noProof/>
              <w:snapToGrid w:val="0"/>
              <w:w w:val="0"/>
              <w:sz w:val="20"/>
              <w:szCs w:val="20"/>
              <w:rPrChange w:id="2077" w:author="thuyhuynh" w:date="2023-05-08T11:25:00Z">
                <w:rPr>
                  <w:rStyle w:val="Hyperlink"/>
                  <w:noProof/>
                  <w:snapToGrid w:val="0"/>
                  <w:w w:val="0"/>
                </w:rPr>
              </w:rPrChange>
            </w:rPr>
            <w:delText>4.1.6.</w:delText>
          </w:r>
          <w:r w:rsidRPr="00116AAA" w:rsidDel="00446296">
            <w:rPr>
              <w:rStyle w:val="Hyperlink"/>
              <w:rFonts w:ascii="Poppins" w:hAnsi="Poppins"/>
              <w:noProof/>
              <w:sz w:val="20"/>
              <w:szCs w:val="20"/>
              <w:rPrChange w:id="2078" w:author="thuyhuynh" w:date="2023-05-08T11:25:00Z">
                <w:rPr>
                  <w:rStyle w:val="Hyperlink"/>
                  <w:noProof/>
                </w:rPr>
              </w:rPrChange>
            </w:rPr>
            <w:delText xml:space="preserve"> Iris Recognition</w:delText>
          </w:r>
          <w:r w:rsidRPr="00116AAA" w:rsidDel="00446296">
            <w:rPr>
              <w:rFonts w:ascii="Poppins" w:hAnsi="Poppins"/>
              <w:noProof/>
              <w:webHidden/>
              <w:sz w:val="20"/>
              <w:szCs w:val="20"/>
              <w:rPrChange w:id="2079" w:author="thuyhuynh" w:date="2023-05-08T11:25:00Z">
                <w:rPr>
                  <w:noProof/>
                  <w:webHidden/>
                </w:rPr>
              </w:rPrChange>
            </w:rPr>
            <w:tab/>
          </w:r>
        </w:del>
      </w:ins>
      <w:ins w:id="2080" w:author="TANBAO" w:date="2014-01-09T12:05:00Z">
        <w:del w:id="2081" w:author="ptdung" w:date="2023-11-30T18:24:00Z">
          <w:r w:rsidR="00442201" w:rsidRPr="00116AAA" w:rsidDel="00446296">
            <w:rPr>
              <w:rFonts w:ascii="Poppins" w:hAnsi="Poppins"/>
              <w:noProof/>
              <w:webHidden/>
              <w:sz w:val="20"/>
              <w:szCs w:val="20"/>
              <w:rPrChange w:id="2082" w:author="thuyhuynh" w:date="2023-05-08T11:25:00Z">
                <w:rPr>
                  <w:noProof/>
                  <w:webHidden/>
                </w:rPr>
              </w:rPrChange>
            </w:rPr>
            <w:delText>55</w:delText>
          </w:r>
        </w:del>
      </w:ins>
    </w:p>
    <w:p w:rsidR="00CF6726" w:rsidRPr="00116AAA" w:rsidDel="00446296" w:rsidRDefault="00CF6726">
      <w:pPr>
        <w:pStyle w:val="TOC3"/>
        <w:tabs>
          <w:tab w:val="right" w:leader="dot" w:pos="9350"/>
        </w:tabs>
        <w:ind w:left="880"/>
        <w:rPr>
          <w:ins w:id="2083" w:author="TANBAO" w:date="2014-01-09T12:04:00Z"/>
          <w:del w:id="2084" w:author="ptdung" w:date="2023-11-30T18:24:00Z"/>
          <w:rFonts w:ascii="Poppins" w:hAnsi="Poppins" w:cstheme="minorBidi"/>
          <w:noProof/>
          <w:sz w:val="20"/>
          <w:szCs w:val="20"/>
          <w:lang w:eastAsia="ko-KR"/>
          <w:rPrChange w:id="2085" w:author="thuyhuynh" w:date="2023-05-08T11:25:00Z">
            <w:rPr>
              <w:ins w:id="2086" w:author="TANBAO" w:date="2014-01-09T12:04:00Z"/>
              <w:del w:id="2087" w:author="ptdung" w:date="2023-11-30T18:24:00Z"/>
              <w:rFonts w:asciiTheme="minorHAnsi" w:hAnsiTheme="minorHAnsi" w:cstheme="minorBidi"/>
              <w:noProof/>
              <w:lang w:eastAsia="ko-KR"/>
            </w:rPr>
          </w:rPrChange>
        </w:rPr>
      </w:pPr>
      <w:ins w:id="2088" w:author="TANBAO" w:date="2014-01-09T12:04:00Z">
        <w:del w:id="2089" w:author="ptdung" w:date="2023-11-30T18:24:00Z">
          <w:r w:rsidRPr="00116AAA" w:rsidDel="00446296">
            <w:rPr>
              <w:rStyle w:val="Hyperlink"/>
              <w:rFonts w:ascii="Poppins" w:hAnsi="Poppins"/>
              <w:noProof/>
              <w:snapToGrid w:val="0"/>
              <w:w w:val="0"/>
              <w:sz w:val="20"/>
              <w:szCs w:val="20"/>
              <w:rPrChange w:id="2090" w:author="thuyhuynh" w:date="2023-05-08T11:25:00Z">
                <w:rPr>
                  <w:rStyle w:val="Hyperlink"/>
                  <w:noProof/>
                  <w:snapToGrid w:val="0"/>
                  <w:w w:val="0"/>
                </w:rPr>
              </w:rPrChange>
            </w:rPr>
            <w:delText>4.1.7.</w:delText>
          </w:r>
          <w:r w:rsidRPr="00116AAA" w:rsidDel="00446296">
            <w:rPr>
              <w:rStyle w:val="Hyperlink"/>
              <w:rFonts w:ascii="Poppins" w:hAnsi="Poppins"/>
              <w:noProof/>
              <w:sz w:val="20"/>
              <w:szCs w:val="20"/>
              <w:rPrChange w:id="2091" w:author="thuyhuynh" w:date="2023-05-08T11:25:00Z">
                <w:rPr>
                  <w:rStyle w:val="Hyperlink"/>
                  <w:noProof/>
                </w:rPr>
              </w:rPrChange>
            </w:rPr>
            <w:delText xml:space="preserve"> Power Management</w:delText>
          </w:r>
          <w:r w:rsidRPr="00116AAA" w:rsidDel="00446296">
            <w:rPr>
              <w:rFonts w:ascii="Poppins" w:hAnsi="Poppins"/>
              <w:noProof/>
              <w:webHidden/>
              <w:sz w:val="20"/>
              <w:szCs w:val="20"/>
              <w:rPrChange w:id="2092" w:author="thuyhuynh" w:date="2023-05-08T11:25:00Z">
                <w:rPr>
                  <w:noProof/>
                  <w:webHidden/>
                </w:rPr>
              </w:rPrChange>
            </w:rPr>
            <w:tab/>
          </w:r>
        </w:del>
      </w:ins>
      <w:ins w:id="2093" w:author="TANBAO" w:date="2014-01-09T12:05:00Z">
        <w:del w:id="2094" w:author="ptdung" w:date="2023-11-30T18:24:00Z">
          <w:r w:rsidR="00442201" w:rsidRPr="00116AAA" w:rsidDel="00446296">
            <w:rPr>
              <w:rFonts w:ascii="Poppins" w:hAnsi="Poppins"/>
              <w:noProof/>
              <w:webHidden/>
              <w:sz w:val="20"/>
              <w:szCs w:val="20"/>
              <w:rPrChange w:id="2095" w:author="thuyhuynh" w:date="2023-05-08T11:25:00Z">
                <w:rPr>
                  <w:noProof/>
                  <w:webHidden/>
                </w:rPr>
              </w:rPrChange>
            </w:rPr>
            <w:delText>61</w:delText>
          </w:r>
        </w:del>
      </w:ins>
    </w:p>
    <w:p w:rsidR="00CF6726" w:rsidRPr="00116AAA" w:rsidDel="00446296" w:rsidRDefault="00CF6726">
      <w:pPr>
        <w:pStyle w:val="TOC2"/>
        <w:tabs>
          <w:tab w:val="right" w:leader="dot" w:pos="9350"/>
        </w:tabs>
        <w:rPr>
          <w:ins w:id="2096" w:author="TANBAO" w:date="2014-01-09T12:04:00Z"/>
          <w:del w:id="2097" w:author="ptdung" w:date="2023-11-30T18:24:00Z"/>
          <w:rFonts w:ascii="Poppins" w:hAnsi="Poppins" w:cstheme="minorBidi"/>
          <w:noProof/>
          <w:sz w:val="20"/>
          <w:szCs w:val="20"/>
          <w:lang w:eastAsia="ko-KR"/>
          <w:rPrChange w:id="2098" w:author="thuyhuynh" w:date="2023-05-08T11:25:00Z">
            <w:rPr>
              <w:ins w:id="2099" w:author="TANBAO" w:date="2014-01-09T12:04:00Z"/>
              <w:del w:id="2100" w:author="ptdung" w:date="2023-11-30T18:24:00Z"/>
              <w:rFonts w:asciiTheme="minorHAnsi" w:hAnsiTheme="minorHAnsi" w:cstheme="minorBidi"/>
              <w:noProof/>
              <w:lang w:eastAsia="ko-KR"/>
            </w:rPr>
          </w:rPrChange>
        </w:rPr>
      </w:pPr>
      <w:ins w:id="2101" w:author="TANBAO" w:date="2014-01-09T12:04:00Z">
        <w:del w:id="2102" w:author="ptdung" w:date="2023-11-30T18:24:00Z">
          <w:r w:rsidRPr="00116AAA" w:rsidDel="00446296">
            <w:rPr>
              <w:rStyle w:val="Hyperlink"/>
              <w:rFonts w:ascii="Poppins" w:hAnsi="Poppins"/>
              <w:noProof/>
              <w:sz w:val="20"/>
              <w:szCs w:val="20"/>
              <w:rPrChange w:id="2103" w:author="thuyhuynh" w:date="2023-05-08T11:25:00Z">
                <w:rPr>
                  <w:rStyle w:val="Hyperlink"/>
                  <w:noProof/>
                </w:rPr>
              </w:rPrChange>
            </w:rPr>
            <w:delText>4.2. Demonstration with Security Functionality</w:delText>
          </w:r>
          <w:r w:rsidRPr="00116AAA" w:rsidDel="00446296">
            <w:rPr>
              <w:rFonts w:ascii="Poppins" w:hAnsi="Poppins"/>
              <w:noProof/>
              <w:webHidden/>
              <w:sz w:val="20"/>
              <w:szCs w:val="20"/>
              <w:rPrChange w:id="2104" w:author="thuyhuynh" w:date="2023-05-08T11:25:00Z">
                <w:rPr>
                  <w:noProof/>
                  <w:webHidden/>
                </w:rPr>
              </w:rPrChange>
            </w:rPr>
            <w:tab/>
          </w:r>
        </w:del>
      </w:ins>
      <w:ins w:id="2105" w:author="TANBAO" w:date="2014-01-09T12:05:00Z">
        <w:del w:id="2106" w:author="ptdung" w:date="2023-11-30T18:24:00Z">
          <w:r w:rsidR="00442201" w:rsidRPr="00116AAA" w:rsidDel="00446296">
            <w:rPr>
              <w:rFonts w:ascii="Poppins" w:hAnsi="Poppins"/>
              <w:noProof/>
              <w:webHidden/>
              <w:sz w:val="20"/>
              <w:szCs w:val="20"/>
              <w:rPrChange w:id="2107" w:author="thuyhuynh" w:date="2023-05-08T11:25:00Z">
                <w:rPr>
                  <w:noProof/>
                  <w:webHidden/>
                </w:rPr>
              </w:rPrChange>
            </w:rPr>
            <w:delText>61</w:delText>
          </w:r>
        </w:del>
      </w:ins>
    </w:p>
    <w:p w:rsidR="00CF6726" w:rsidRPr="00116AAA" w:rsidDel="00446296" w:rsidRDefault="00CF6726">
      <w:pPr>
        <w:pStyle w:val="TOC3"/>
        <w:tabs>
          <w:tab w:val="right" w:leader="dot" w:pos="9350"/>
        </w:tabs>
        <w:ind w:left="880"/>
        <w:rPr>
          <w:ins w:id="2108" w:author="TANBAO" w:date="2014-01-09T12:04:00Z"/>
          <w:del w:id="2109" w:author="ptdung" w:date="2023-11-30T18:24:00Z"/>
          <w:rFonts w:ascii="Poppins" w:hAnsi="Poppins" w:cstheme="minorBidi"/>
          <w:noProof/>
          <w:sz w:val="20"/>
          <w:szCs w:val="20"/>
          <w:lang w:eastAsia="ko-KR"/>
          <w:rPrChange w:id="2110" w:author="thuyhuynh" w:date="2023-05-08T11:25:00Z">
            <w:rPr>
              <w:ins w:id="2111" w:author="TANBAO" w:date="2014-01-09T12:04:00Z"/>
              <w:del w:id="2112" w:author="ptdung" w:date="2023-11-30T18:24:00Z"/>
              <w:rFonts w:asciiTheme="minorHAnsi" w:hAnsiTheme="minorHAnsi" w:cstheme="minorBidi"/>
              <w:noProof/>
              <w:lang w:eastAsia="ko-KR"/>
            </w:rPr>
          </w:rPrChange>
        </w:rPr>
      </w:pPr>
      <w:ins w:id="2113" w:author="TANBAO" w:date="2014-01-09T12:04:00Z">
        <w:del w:id="2114" w:author="ptdung" w:date="2023-11-30T18:24:00Z">
          <w:r w:rsidRPr="00116AAA" w:rsidDel="00446296">
            <w:rPr>
              <w:rStyle w:val="Hyperlink"/>
              <w:rFonts w:ascii="Poppins" w:hAnsi="Poppins"/>
              <w:noProof/>
              <w:snapToGrid w:val="0"/>
              <w:w w:val="0"/>
              <w:sz w:val="20"/>
              <w:szCs w:val="20"/>
              <w:rPrChange w:id="2115" w:author="thuyhuynh" w:date="2023-05-08T11:25:00Z">
                <w:rPr>
                  <w:rStyle w:val="Hyperlink"/>
                  <w:noProof/>
                  <w:snapToGrid w:val="0"/>
                  <w:w w:val="0"/>
                </w:rPr>
              </w:rPrChange>
            </w:rPr>
            <w:delText>4.2.1.</w:delText>
          </w:r>
          <w:r w:rsidRPr="00116AAA" w:rsidDel="00446296">
            <w:rPr>
              <w:rStyle w:val="Hyperlink"/>
              <w:rFonts w:ascii="Poppins" w:hAnsi="Poppins"/>
              <w:noProof/>
              <w:sz w:val="20"/>
              <w:szCs w:val="20"/>
              <w:rPrChange w:id="2116" w:author="thuyhuynh" w:date="2023-05-08T11:25:00Z">
                <w:rPr>
                  <w:rStyle w:val="Hyperlink"/>
                  <w:noProof/>
                </w:rPr>
              </w:rPrChange>
            </w:rPr>
            <w:delText xml:space="preserve"> Main Menu</w:delText>
          </w:r>
          <w:r w:rsidRPr="00116AAA" w:rsidDel="00446296">
            <w:rPr>
              <w:rFonts w:ascii="Poppins" w:hAnsi="Poppins"/>
              <w:noProof/>
              <w:webHidden/>
              <w:sz w:val="20"/>
              <w:szCs w:val="20"/>
              <w:rPrChange w:id="2117" w:author="thuyhuynh" w:date="2023-05-08T11:25:00Z">
                <w:rPr>
                  <w:noProof/>
                  <w:webHidden/>
                </w:rPr>
              </w:rPrChange>
            </w:rPr>
            <w:tab/>
          </w:r>
        </w:del>
      </w:ins>
      <w:ins w:id="2118" w:author="TANBAO" w:date="2014-01-09T12:05:00Z">
        <w:del w:id="2119" w:author="ptdung" w:date="2023-11-30T18:24:00Z">
          <w:r w:rsidR="00442201" w:rsidRPr="00116AAA" w:rsidDel="00446296">
            <w:rPr>
              <w:rFonts w:ascii="Poppins" w:hAnsi="Poppins"/>
              <w:noProof/>
              <w:webHidden/>
              <w:sz w:val="20"/>
              <w:szCs w:val="20"/>
              <w:rPrChange w:id="2120" w:author="thuyhuynh" w:date="2023-05-08T11:25:00Z">
                <w:rPr>
                  <w:noProof/>
                  <w:webHidden/>
                </w:rPr>
              </w:rPrChange>
            </w:rPr>
            <w:delText>61</w:delText>
          </w:r>
        </w:del>
      </w:ins>
    </w:p>
    <w:p w:rsidR="00CF6726" w:rsidRPr="00116AAA" w:rsidDel="00446296" w:rsidRDefault="00CF6726">
      <w:pPr>
        <w:pStyle w:val="TOC3"/>
        <w:tabs>
          <w:tab w:val="right" w:leader="dot" w:pos="9350"/>
        </w:tabs>
        <w:ind w:left="880"/>
        <w:rPr>
          <w:ins w:id="2121" w:author="TANBAO" w:date="2014-01-09T12:04:00Z"/>
          <w:del w:id="2122" w:author="ptdung" w:date="2023-11-30T18:24:00Z"/>
          <w:rFonts w:ascii="Poppins" w:hAnsi="Poppins" w:cstheme="minorBidi"/>
          <w:noProof/>
          <w:sz w:val="20"/>
          <w:szCs w:val="20"/>
          <w:lang w:eastAsia="ko-KR"/>
          <w:rPrChange w:id="2123" w:author="thuyhuynh" w:date="2023-05-08T11:25:00Z">
            <w:rPr>
              <w:ins w:id="2124" w:author="TANBAO" w:date="2014-01-09T12:04:00Z"/>
              <w:del w:id="2125" w:author="ptdung" w:date="2023-11-30T18:24:00Z"/>
              <w:rFonts w:asciiTheme="minorHAnsi" w:hAnsiTheme="minorHAnsi" w:cstheme="minorBidi"/>
              <w:noProof/>
              <w:lang w:eastAsia="ko-KR"/>
            </w:rPr>
          </w:rPrChange>
        </w:rPr>
      </w:pPr>
      <w:ins w:id="2126" w:author="TANBAO" w:date="2014-01-09T12:04:00Z">
        <w:del w:id="2127" w:author="ptdung" w:date="2023-11-30T18:24:00Z">
          <w:r w:rsidRPr="00116AAA" w:rsidDel="00446296">
            <w:rPr>
              <w:rStyle w:val="Hyperlink"/>
              <w:rFonts w:ascii="Poppins" w:hAnsi="Poppins"/>
              <w:noProof/>
              <w:snapToGrid w:val="0"/>
              <w:w w:val="0"/>
              <w:sz w:val="20"/>
              <w:szCs w:val="20"/>
              <w:rPrChange w:id="2128" w:author="thuyhuynh" w:date="2023-05-08T11:25:00Z">
                <w:rPr>
                  <w:rStyle w:val="Hyperlink"/>
                  <w:noProof/>
                  <w:snapToGrid w:val="0"/>
                  <w:w w:val="0"/>
                </w:rPr>
              </w:rPrChange>
            </w:rPr>
            <w:delText>4.2.2.</w:delText>
          </w:r>
          <w:r w:rsidRPr="00116AAA" w:rsidDel="00446296">
            <w:rPr>
              <w:rStyle w:val="Hyperlink"/>
              <w:rFonts w:ascii="Poppins" w:hAnsi="Poppins"/>
              <w:noProof/>
              <w:sz w:val="20"/>
              <w:szCs w:val="20"/>
              <w:rPrChange w:id="2129" w:author="thuyhuynh" w:date="2023-05-08T11:25:00Z">
                <w:rPr>
                  <w:rStyle w:val="Hyperlink"/>
                  <w:noProof/>
                </w:rPr>
              </w:rPrChange>
            </w:rPr>
            <w:delText xml:space="preserve"> Update RSA Keys</w:delText>
          </w:r>
          <w:r w:rsidRPr="00116AAA" w:rsidDel="00446296">
            <w:rPr>
              <w:rFonts w:ascii="Poppins" w:hAnsi="Poppins"/>
              <w:noProof/>
              <w:webHidden/>
              <w:sz w:val="20"/>
              <w:szCs w:val="20"/>
              <w:rPrChange w:id="2130" w:author="thuyhuynh" w:date="2023-05-08T11:25:00Z">
                <w:rPr>
                  <w:noProof/>
                  <w:webHidden/>
                </w:rPr>
              </w:rPrChange>
            </w:rPr>
            <w:tab/>
          </w:r>
        </w:del>
      </w:ins>
      <w:ins w:id="2131" w:author="TANBAO" w:date="2014-01-09T12:05:00Z">
        <w:del w:id="2132" w:author="ptdung" w:date="2023-11-30T18:24:00Z">
          <w:r w:rsidR="00442201" w:rsidRPr="00116AAA" w:rsidDel="00446296">
            <w:rPr>
              <w:rFonts w:ascii="Poppins" w:hAnsi="Poppins"/>
              <w:noProof/>
              <w:webHidden/>
              <w:sz w:val="20"/>
              <w:szCs w:val="20"/>
              <w:rPrChange w:id="2133" w:author="thuyhuynh" w:date="2023-05-08T11:25:00Z">
                <w:rPr>
                  <w:noProof/>
                  <w:webHidden/>
                </w:rPr>
              </w:rPrChange>
            </w:rPr>
            <w:delText>62</w:delText>
          </w:r>
        </w:del>
      </w:ins>
    </w:p>
    <w:p w:rsidR="00CF6726" w:rsidRPr="00116AAA" w:rsidDel="00446296" w:rsidRDefault="00CF6726">
      <w:pPr>
        <w:pStyle w:val="TOC3"/>
        <w:tabs>
          <w:tab w:val="right" w:leader="dot" w:pos="9350"/>
        </w:tabs>
        <w:ind w:left="880"/>
        <w:rPr>
          <w:ins w:id="2134" w:author="TANBAO" w:date="2014-01-09T12:04:00Z"/>
          <w:del w:id="2135" w:author="ptdung" w:date="2023-11-30T18:24:00Z"/>
          <w:rFonts w:ascii="Poppins" w:hAnsi="Poppins" w:cstheme="minorBidi"/>
          <w:noProof/>
          <w:sz w:val="20"/>
          <w:szCs w:val="20"/>
          <w:lang w:eastAsia="ko-KR"/>
          <w:rPrChange w:id="2136" w:author="thuyhuynh" w:date="2023-05-08T11:25:00Z">
            <w:rPr>
              <w:ins w:id="2137" w:author="TANBAO" w:date="2014-01-09T12:04:00Z"/>
              <w:del w:id="2138" w:author="ptdung" w:date="2023-11-30T18:24:00Z"/>
              <w:rFonts w:asciiTheme="minorHAnsi" w:hAnsiTheme="minorHAnsi" w:cstheme="minorBidi"/>
              <w:noProof/>
              <w:lang w:eastAsia="ko-KR"/>
            </w:rPr>
          </w:rPrChange>
        </w:rPr>
      </w:pPr>
      <w:ins w:id="2139" w:author="TANBAO" w:date="2014-01-09T12:04:00Z">
        <w:del w:id="2140" w:author="ptdung" w:date="2023-11-30T18:24:00Z">
          <w:r w:rsidRPr="00116AAA" w:rsidDel="00446296">
            <w:rPr>
              <w:rStyle w:val="Hyperlink"/>
              <w:rFonts w:ascii="Poppins" w:hAnsi="Poppins"/>
              <w:noProof/>
              <w:snapToGrid w:val="0"/>
              <w:w w:val="0"/>
              <w:sz w:val="20"/>
              <w:szCs w:val="20"/>
              <w:lang w:eastAsia="ko-KR"/>
              <w:rPrChange w:id="2141" w:author="thuyhuynh" w:date="2023-05-08T11:25:00Z">
                <w:rPr>
                  <w:rStyle w:val="Hyperlink"/>
                  <w:noProof/>
                  <w:snapToGrid w:val="0"/>
                  <w:w w:val="0"/>
                  <w:lang w:eastAsia="ko-KR"/>
                </w:rPr>
              </w:rPrChange>
            </w:rPr>
            <w:delText>4.2.3.</w:delText>
          </w:r>
          <w:r w:rsidRPr="00116AAA" w:rsidDel="00446296">
            <w:rPr>
              <w:rStyle w:val="Hyperlink"/>
              <w:rFonts w:ascii="Poppins" w:hAnsi="Poppins"/>
              <w:noProof/>
              <w:sz w:val="20"/>
              <w:szCs w:val="20"/>
              <w:lang w:eastAsia="ko-KR"/>
              <w:rPrChange w:id="2142" w:author="thuyhuynh" w:date="2023-05-08T11:25:00Z">
                <w:rPr>
                  <w:rStyle w:val="Hyperlink"/>
                  <w:noProof/>
                  <w:lang w:eastAsia="ko-KR"/>
                </w:rPr>
              </w:rPrChange>
            </w:rPr>
            <w:delText xml:space="preserve"> Update Non-volatile Information</w:delText>
          </w:r>
          <w:r w:rsidRPr="00116AAA" w:rsidDel="00446296">
            <w:rPr>
              <w:rFonts w:ascii="Poppins" w:hAnsi="Poppins"/>
              <w:noProof/>
              <w:webHidden/>
              <w:sz w:val="20"/>
              <w:szCs w:val="20"/>
              <w:rPrChange w:id="2143" w:author="thuyhuynh" w:date="2023-05-08T11:25:00Z">
                <w:rPr>
                  <w:noProof/>
                  <w:webHidden/>
                </w:rPr>
              </w:rPrChange>
            </w:rPr>
            <w:tab/>
          </w:r>
        </w:del>
      </w:ins>
      <w:ins w:id="2144" w:author="TANBAO" w:date="2014-01-09T12:05:00Z">
        <w:del w:id="2145" w:author="ptdung" w:date="2023-11-30T18:24:00Z">
          <w:r w:rsidR="00442201" w:rsidRPr="00116AAA" w:rsidDel="00446296">
            <w:rPr>
              <w:rFonts w:ascii="Poppins" w:hAnsi="Poppins"/>
              <w:noProof/>
              <w:webHidden/>
              <w:sz w:val="20"/>
              <w:szCs w:val="20"/>
              <w:rPrChange w:id="2146" w:author="thuyhuynh" w:date="2023-05-08T11:25:00Z">
                <w:rPr>
                  <w:noProof/>
                  <w:webHidden/>
                </w:rPr>
              </w:rPrChange>
            </w:rPr>
            <w:delText>64</w:delText>
          </w:r>
        </w:del>
      </w:ins>
    </w:p>
    <w:p w:rsidR="00CF6726" w:rsidRPr="00116AAA" w:rsidDel="00446296" w:rsidRDefault="00CF6726">
      <w:pPr>
        <w:pStyle w:val="TOC3"/>
        <w:tabs>
          <w:tab w:val="right" w:leader="dot" w:pos="9350"/>
        </w:tabs>
        <w:ind w:left="880"/>
        <w:rPr>
          <w:ins w:id="2147" w:author="TANBAO" w:date="2014-01-09T12:04:00Z"/>
          <w:del w:id="2148" w:author="ptdung" w:date="2023-11-30T18:24:00Z"/>
          <w:rFonts w:ascii="Poppins" w:hAnsi="Poppins" w:cstheme="minorBidi"/>
          <w:noProof/>
          <w:sz w:val="20"/>
          <w:szCs w:val="20"/>
          <w:lang w:eastAsia="ko-KR"/>
          <w:rPrChange w:id="2149" w:author="thuyhuynh" w:date="2023-05-08T11:25:00Z">
            <w:rPr>
              <w:ins w:id="2150" w:author="TANBAO" w:date="2014-01-09T12:04:00Z"/>
              <w:del w:id="2151" w:author="ptdung" w:date="2023-11-30T18:24:00Z"/>
              <w:rFonts w:asciiTheme="minorHAnsi" w:hAnsiTheme="minorHAnsi" w:cstheme="minorBidi"/>
              <w:noProof/>
              <w:lang w:eastAsia="ko-KR"/>
            </w:rPr>
          </w:rPrChange>
        </w:rPr>
      </w:pPr>
      <w:ins w:id="2152" w:author="TANBAO" w:date="2014-01-09T12:04:00Z">
        <w:del w:id="2153" w:author="ptdung" w:date="2023-11-30T18:24:00Z">
          <w:r w:rsidRPr="00116AAA" w:rsidDel="00446296">
            <w:rPr>
              <w:rStyle w:val="Hyperlink"/>
              <w:rFonts w:ascii="Poppins" w:hAnsi="Poppins"/>
              <w:noProof/>
              <w:snapToGrid w:val="0"/>
              <w:w w:val="0"/>
              <w:sz w:val="20"/>
              <w:szCs w:val="20"/>
              <w:lang w:eastAsia="ko-KR"/>
              <w:rPrChange w:id="2154" w:author="thuyhuynh" w:date="2023-05-08T11:25:00Z">
                <w:rPr>
                  <w:rStyle w:val="Hyperlink"/>
                  <w:noProof/>
                  <w:snapToGrid w:val="0"/>
                  <w:w w:val="0"/>
                  <w:lang w:eastAsia="ko-KR"/>
                </w:rPr>
              </w:rPrChange>
            </w:rPr>
            <w:delText>4.2.4.</w:delText>
          </w:r>
          <w:r w:rsidRPr="00116AAA" w:rsidDel="00446296">
            <w:rPr>
              <w:rStyle w:val="Hyperlink"/>
              <w:rFonts w:ascii="Poppins" w:hAnsi="Poppins"/>
              <w:noProof/>
              <w:sz w:val="20"/>
              <w:szCs w:val="20"/>
              <w:lang w:eastAsia="ko-KR"/>
              <w:rPrChange w:id="2155" w:author="thuyhuynh" w:date="2023-05-08T11:25:00Z">
                <w:rPr>
                  <w:rStyle w:val="Hyperlink"/>
                  <w:noProof/>
                  <w:lang w:eastAsia="ko-KR"/>
                </w:rPr>
              </w:rPrChange>
            </w:rPr>
            <w:delText xml:space="preserve"> Get Encrypted Capturing Result</w:delText>
          </w:r>
          <w:r w:rsidRPr="00116AAA" w:rsidDel="00446296">
            <w:rPr>
              <w:rFonts w:ascii="Poppins" w:hAnsi="Poppins"/>
              <w:noProof/>
              <w:webHidden/>
              <w:sz w:val="20"/>
              <w:szCs w:val="20"/>
              <w:rPrChange w:id="2156" w:author="thuyhuynh" w:date="2023-05-08T11:25:00Z">
                <w:rPr>
                  <w:noProof/>
                  <w:webHidden/>
                </w:rPr>
              </w:rPrChange>
            </w:rPr>
            <w:tab/>
          </w:r>
        </w:del>
      </w:ins>
      <w:ins w:id="2157" w:author="TANBAO" w:date="2014-01-09T12:05:00Z">
        <w:del w:id="2158" w:author="ptdung" w:date="2023-11-30T18:24:00Z">
          <w:r w:rsidR="00442201" w:rsidRPr="00116AAA" w:rsidDel="00446296">
            <w:rPr>
              <w:rFonts w:ascii="Poppins" w:hAnsi="Poppins"/>
              <w:noProof/>
              <w:webHidden/>
              <w:sz w:val="20"/>
              <w:szCs w:val="20"/>
              <w:rPrChange w:id="2159" w:author="thuyhuynh" w:date="2023-05-08T11:25:00Z">
                <w:rPr>
                  <w:noProof/>
                  <w:webHidden/>
                </w:rPr>
              </w:rPrChange>
            </w:rPr>
            <w:delText>64</w:delText>
          </w:r>
        </w:del>
      </w:ins>
    </w:p>
    <w:p w:rsidR="00CF6726" w:rsidRPr="00116AAA" w:rsidDel="00446296" w:rsidRDefault="00CF6726">
      <w:pPr>
        <w:pStyle w:val="TOC3"/>
        <w:tabs>
          <w:tab w:val="right" w:leader="dot" w:pos="9350"/>
        </w:tabs>
        <w:ind w:left="880"/>
        <w:rPr>
          <w:ins w:id="2160" w:author="TANBAO" w:date="2014-01-09T12:04:00Z"/>
          <w:del w:id="2161" w:author="ptdung" w:date="2023-11-30T18:24:00Z"/>
          <w:rFonts w:ascii="Poppins" w:hAnsi="Poppins" w:cstheme="minorBidi"/>
          <w:noProof/>
          <w:sz w:val="20"/>
          <w:szCs w:val="20"/>
          <w:lang w:eastAsia="ko-KR"/>
          <w:rPrChange w:id="2162" w:author="thuyhuynh" w:date="2023-05-08T11:25:00Z">
            <w:rPr>
              <w:ins w:id="2163" w:author="TANBAO" w:date="2014-01-09T12:04:00Z"/>
              <w:del w:id="2164" w:author="ptdung" w:date="2023-11-30T18:24:00Z"/>
              <w:rFonts w:asciiTheme="minorHAnsi" w:hAnsiTheme="minorHAnsi" w:cstheme="minorBidi"/>
              <w:noProof/>
              <w:lang w:eastAsia="ko-KR"/>
            </w:rPr>
          </w:rPrChange>
        </w:rPr>
      </w:pPr>
      <w:ins w:id="2165" w:author="TANBAO" w:date="2014-01-09T12:04:00Z">
        <w:del w:id="2166" w:author="ptdung" w:date="2023-11-30T18:24:00Z">
          <w:r w:rsidRPr="00116AAA" w:rsidDel="00446296">
            <w:rPr>
              <w:rStyle w:val="Hyperlink"/>
              <w:rFonts w:ascii="Poppins" w:hAnsi="Poppins"/>
              <w:noProof/>
              <w:snapToGrid w:val="0"/>
              <w:w w:val="0"/>
              <w:sz w:val="20"/>
              <w:szCs w:val="20"/>
              <w:lang w:eastAsia="ko-KR"/>
              <w:rPrChange w:id="2167" w:author="thuyhuynh" w:date="2023-05-08T11:25:00Z">
                <w:rPr>
                  <w:rStyle w:val="Hyperlink"/>
                  <w:noProof/>
                  <w:snapToGrid w:val="0"/>
                  <w:w w:val="0"/>
                  <w:lang w:eastAsia="ko-KR"/>
                </w:rPr>
              </w:rPrChange>
            </w:rPr>
            <w:delText>4.2.5.</w:delText>
          </w:r>
          <w:r w:rsidRPr="00116AAA" w:rsidDel="00446296">
            <w:rPr>
              <w:rStyle w:val="Hyperlink"/>
              <w:rFonts w:ascii="Poppins" w:hAnsi="Poppins"/>
              <w:noProof/>
              <w:sz w:val="20"/>
              <w:szCs w:val="20"/>
              <w:lang w:eastAsia="ko-KR"/>
              <w:rPrChange w:id="2168" w:author="thuyhuynh" w:date="2023-05-08T11:25:00Z">
                <w:rPr>
                  <w:rStyle w:val="Hyperlink"/>
                  <w:noProof/>
                  <w:lang w:eastAsia="ko-KR"/>
                </w:rPr>
              </w:rPrChange>
            </w:rPr>
            <w:delText xml:space="preserve"> Enroll Encrypted Template</w:delText>
          </w:r>
          <w:r w:rsidRPr="00116AAA" w:rsidDel="00446296">
            <w:rPr>
              <w:rFonts w:ascii="Poppins" w:hAnsi="Poppins"/>
              <w:noProof/>
              <w:webHidden/>
              <w:sz w:val="20"/>
              <w:szCs w:val="20"/>
              <w:rPrChange w:id="2169" w:author="thuyhuynh" w:date="2023-05-08T11:25:00Z">
                <w:rPr>
                  <w:noProof/>
                  <w:webHidden/>
                </w:rPr>
              </w:rPrChange>
            </w:rPr>
            <w:tab/>
          </w:r>
        </w:del>
      </w:ins>
      <w:ins w:id="2170" w:author="TANBAO" w:date="2014-01-09T12:05:00Z">
        <w:del w:id="2171" w:author="ptdung" w:date="2023-11-30T18:24:00Z">
          <w:r w:rsidR="00442201" w:rsidRPr="00116AAA" w:rsidDel="00446296">
            <w:rPr>
              <w:rFonts w:ascii="Poppins" w:hAnsi="Poppins"/>
              <w:noProof/>
              <w:webHidden/>
              <w:sz w:val="20"/>
              <w:szCs w:val="20"/>
              <w:rPrChange w:id="2172" w:author="thuyhuynh" w:date="2023-05-08T11:25:00Z">
                <w:rPr>
                  <w:noProof/>
                  <w:webHidden/>
                </w:rPr>
              </w:rPrChange>
            </w:rPr>
            <w:delText>66</w:delText>
          </w:r>
        </w:del>
      </w:ins>
    </w:p>
    <w:p w:rsidR="00CF6726" w:rsidRPr="00116AAA" w:rsidDel="00446296" w:rsidRDefault="00CF6726">
      <w:pPr>
        <w:pStyle w:val="TOC3"/>
        <w:tabs>
          <w:tab w:val="right" w:leader="dot" w:pos="9350"/>
        </w:tabs>
        <w:ind w:left="880"/>
        <w:rPr>
          <w:ins w:id="2173" w:author="TANBAO" w:date="2014-01-09T12:04:00Z"/>
          <w:del w:id="2174" w:author="ptdung" w:date="2023-11-30T18:24:00Z"/>
          <w:rFonts w:ascii="Poppins" w:hAnsi="Poppins" w:cstheme="minorBidi"/>
          <w:noProof/>
          <w:sz w:val="20"/>
          <w:szCs w:val="20"/>
          <w:lang w:eastAsia="ko-KR"/>
          <w:rPrChange w:id="2175" w:author="thuyhuynh" w:date="2023-05-08T11:25:00Z">
            <w:rPr>
              <w:ins w:id="2176" w:author="TANBAO" w:date="2014-01-09T12:04:00Z"/>
              <w:del w:id="2177" w:author="ptdung" w:date="2023-11-30T18:24:00Z"/>
              <w:rFonts w:asciiTheme="minorHAnsi" w:hAnsiTheme="minorHAnsi" w:cstheme="minorBidi"/>
              <w:noProof/>
              <w:lang w:eastAsia="ko-KR"/>
            </w:rPr>
          </w:rPrChange>
        </w:rPr>
      </w:pPr>
      <w:ins w:id="2178" w:author="TANBAO" w:date="2014-01-09T12:04:00Z">
        <w:del w:id="2179" w:author="ptdung" w:date="2023-11-30T18:24:00Z">
          <w:r w:rsidRPr="00116AAA" w:rsidDel="00446296">
            <w:rPr>
              <w:rStyle w:val="Hyperlink"/>
              <w:rFonts w:ascii="Poppins" w:hAnsi="Poppins"/>
              <w:noProof/>
              <w:snapToGrid w:val="0"/>
              <w:w w:val="0"/>
              <w:sz w:val="20"/>
              <w:szCs w:val="20"/>
              <w:lang w:eastAsia="ko-KR"/>
              <w:rPrChange w:id="2180" w:author="thuyhuynh" w:date="2023-05-08T11:25:00Z">
                <w:rPr>
                  <w:rStyle w:val="Hyperlink"/>
                  <w:noProof/>
                  <w:snapToGrid w:val="0"/>
                  <w:w w:val="0"/>
                  <w:lang w:eastAsia="ko-KR"/>
                </w:rPr>
              </w:rPrChange>
            </w:rPr>
            <w:delText>4.2.6.</w:delText>
          </w:r>
          <w:r w:rsidRPr="00116AAA" w:rsidDel="00446296">
            <w:rPr>
              <w:rStyle w:val="Hyperlink"/>
              <w:rFonts w:ascii="Poppins" w:hAnsi="Poppins"/>
              <w:noProof/>
              <w:sz w:val="20"/>
              <w:szCs w:val="20"/>
              <w:lang w:eastAsia="ko-KR"/>
              <w:rPrChange w:id="2181" w:author="thuyhuynh" w:date="2023-05-08T11:25:00Z">
                <w:rPr>
                  <w:rStyle w:val="Hyperlink"/>
                  <w:noProof/>
                  <w:lang w:eastAsia="ko-KR"/>
                </w:rPr>
              </w:rPrChange>
            </w:rPr>
            <w:delText xml:space="preserve"> Compare With Input Encrypted Template</w:delText>
          </w:r>
          <w:r w:rsidRPr="00116AAA" w:rsidDel="00446296">
            <w:rPr>
              <w:rFonts w:ascii="Poppins" w:hAnsi="Poppins"/>
              <w:noProof/>
              <w:webHidden/>
              <w:sz w:val="20"/>
              <w:szCs w:val="20"/>
              <w:rPrChange w:id="2182" w:author="thuyhuynh" w:date="2023-05-08T11:25:00Z">
                <w:rPr>
                  <w:noProof/>
                  <w:webHidden/>
                </w:rPr>
              </w:rPrChange>
            </w:rPr>
            <w:tab/>
          </w:r>
        </w:del>
      </w:ins>
      <w:ins w:id="2183" w:author="TANBAO" w:date="2014-01-09T12:05:00Z">
        <w:del w:id="2184" w:author="ptdung" w:date="2023-11-30T18:24:00Z">
          <w:r w:rsidR="00442201" w:rsidRPr="00116AAA" w:rsidDel="00446296">
            <w:rPr>
              <w:rFonts w:ascii="Poppins" w:hAnsi="Poppins"/>
              <w:noProof/>
              <w:webHidden/>
              <w:sz w:val="20"/>
              <w:szCs w:val="20"/>
              <w:rPrChange w:id="2185" w:author="thuyhuynh" w:date="2023-05-08T11:25:00Z">
                <w:rPr>
                  <w:noProof/>
                  <w:webHidden/>
                </w:rPr>
              </w:rPrChange>
            </w:rPr>
            <w:delText>66</w:delText>
          </w:r>
        </w:del>
      </w:ins>
    </w:p>
    <w:p w:rsidR="00CF6726" w:rsidRPr="00116AAA" w:rsidDel="00446296" w:rsidRDefault="00CF6726">
      <w:pPr>
        <w:pStyle w:val="TOC3"/>
        <w:tabs>
          <w:tab w:val="right" w:leader="dot" w:pos="9350"/>
        </w:tabs>
        <w:ind w:left="880"/>
        <w:rPr>
          <w:ins w:id="2186" w:author="TANBAO" w:date="2014-01-09T12:04:00Z"/>
          <w:del w:id="2187" w:author="ptdung" w:date="2023-11-30T18:24:00Z"/>
          <w:rFonts w:ascii="Poppins" w:hAnsi="Poppins" w:cstheme="minorBidi"/>
          <w:noProof/>
          <w:sz w:val="20"/>
          <w:szCs w:val="20"/>
          <w:lang w:eastAsia="ko-KR"/>
          <w:rPrChange w:id="2188" w:author="thuyhuynh" w:date="2023-05-08T11:25:00Z">
            <w:rPr>
              <w:ins w:id="2189" w:author="TANBAO" w:date="2014-01-09T12:04:00Z"/>
              <w:del w:id="2190" w:author="ptdung" w:date="2023-11-30T18:24:00Z"/>
              <w:rFonts w:asciiTheme="minorHAnsi" w:hAnsiTheme="minorHAnsi" w:cstheme="minorBidi"/>
              <w:noProof/>
              <w:lang w:eastAsia="ko-KR"/>
            </w:rPr>
          </w:rPrChange>
        </w:rPr>
      </w:pPr>
      <w:ins w:id="2191" w:author="TANBAO" w:date="2014-01-09T12:04:00Z">
        <w:del w:id="2192" w:author="ptdung" w:date="2023-11-30T18:24:00Z">
          <w:r w:rsidRPr="00116AAA" w:rsidDel="00446296">
            <w:rPr>
              <w:rStyle w:val="Hyperlink"/>
              <w:rFonts w:ascii="Poppins" w:hAnsi="Poppins"/>
              <w:noProof/>
              <w:snapToGrid w:val="0"/>
              <w:w w:val="0"/>
              <w:sz w:val="20"/>
              <w:szCs w:val="20"/>
              <w:lang w:eastAsia="ko-KR"/>
              <w:rPrChange w:id="2193" w:author="thuyhuynh" w:date="2023-05-08T11:25:00Z">
                <w:rPr>
                  <w:rStyle w:val="Hyperlink"/>
                  <w:noProof/>
                  <w:snapToGrid w:val="0"/>
                  <w:w w:val="0"/>
                  <w:lang w:eastAsia="ko-KR"/>
                </w:rPr>
              </w:rPrChange>
            </w:rPr>
            <w:delText>4.2.7.</w:delText>
          </w:r>
          <w:r w:rsidRPr="00116AAA" w:rsidDel="00446296">
            <w:rPr>
              <w:rStyle w:val="Hyperlink"/>
              <w:rFonts w:ascii="Poppins" w:hAnsi="Poppins"/>
              <w:noProof/>
              <w:sz w:val="20"/>
              <w:szCs w:val="20"/>
              <w:lang w:eastAsia="ko-KR"/>
              <w:rPrChange w:id="2194" w:author="thuyhuynh" w:date="2023-05-08T11:25:00Z">
                <w:rPr>
                  <w:rStyle w:val="Hyperlink"/>
                  <w:noProof/>
                  <w:lang w:eastAsia="ko-KR"/>
                </w:rPr>
              </w:rPrChange>
            </w:rPr>
            <w:delText xml:space="preserve"> Get Encrypted Enrollee Template</w:delText>
          </w:r>
          <w:r w:rsidRPr="00116AAA" w:rsidDel="00446296">
            <w:rPr>
              <w:rFonts w:ascii="Poppins" w:hAnsi="Poppins"/>
              <w:noProof/>
              <w:webHidden/>
              <w:sz w:val="20"/>
              <w:szCs w:val="20"/>
              <w:rPrChange w:id="2195" w:author="thuyhuynh" w:date="2023-05-08T11:25:00Z">
                <w:rPr>
                  <w:noProof/>
                  <w:webHidden/>
                </w:rPr>
              </w:rPrChange>
            </w:rPr>
            <w:tab/>
          </w:r>
        </w:del>
      </w:ins>
      <w:ins w:id="2196" w:author="TANBAO" w:date="2014-01-09T12:05:00Z">
        <w:del w:id="2197" w:author="ptdung" w:date="2023-11-30T18:24:00Z">
          <w:r w:rsidR="00442201" w:rsidRPr="00116AAA" w:rsidDel="00446296">
            <w:rPr>
              <w:rFonts w:ascii="Poppins" w:hAnsi="Poppins"/>
              <w:noProof/>
              <w:webHidden/>
              <w:sz w:val="20"/>
              <w:szCs w:val="20"/>
              <w:rPrChange w:id="2198" w:author="thuyhuynh" w:date="2023-05-08T11:25:00Z">
                <w:rPr>
                  <w:noProof/>
                  <w:webHidden/>
                </w:rPr>
              </w:rPrChange>
            </w:rPr>
            <w:delText>67</w:delText>
          </w:r>
        </w:del>
      </w:ins>
    </w:p>
    <w:p w:rsidR="00CF6726" w:rsidRPr="00116AAA" w:rsidDel="00446296" w:rsidRDefault="00CF6726">
      <w:pPr>
        <w:pStyle w:val="TOC2"/>
        <w:tabs>
          <w:tab w:val="right" w:leader="dot" w:pos="9350"/>
        </w:tabs>
        <w:rPr>
          <w:ins w:id="2199" w:author="TANBAO" w:date="2014-01-09T12:04:00Z"/>
          <w:del w:id="2200" w:author="ptdung" w:date="2023-11-30T18:24:00Z"/>
          <w:rFonts w:ascii="Poppins" w:hAnsi="Poppins" w:cstheme="minorBidi"/>
          <w:noProof/>
          <w:sz w:val="20"/>
          <w:szCs w:val="20"/>
          <w:lang w:eastAsia="ko-KR"/>
          <w:rPrChange w:id="2201" w:author="thuyhuynh" w:date="2023-05-08T11:25:00Z">
            <w:rPr>
              <w:ins w:id="2202" w:author="TANBAO" w:date="2014-01-09T12:04:00Z"/>
              <w:del w:id="2203" w:author="ptdung" w:date="2023-11-30T18:24:00Z"/>
              <w:rFonts w:asciiTheme="minorHAnsi" w:hAnsiTheme="minorHAnsi" w:cstheme="minorBidi"/>
              <w:noProof/>
              <w:lang w:eastAsia="ko-KR"/>
            </w:rPr>
          </w:rPrChange>
        </w:rPr>
      </w:pPr>
      <w:ins w:id="2204" w:author="TANBAO" w:date="2014-01-09T12:04:00Z">
        <w:del w:id="2205" w:author="ptdung" w:date="2023-11-30T18:24:00Z">
          <w:r w:rsidRPr="00116AAA" w:rsidDel="00446296">
            <w:rPr>
              <w:rStyle w:val="Hyperlink"/>
              <w:rFonts w:ascii="Poppins" w:hAnsi="Poppins"/>
              <w:noProof/>
              <w:sz w:val="20"/>
              <w:szCs w:val="20"/>
              <w:rPrChange w:id="2206" w:author="thuyhuynh" w:date="2023-05-08T11:25:00Z">
                <w:rPr>
                  <w:rStyle w:val="Hyperlink"/>
                  <w:noProof/>
                </w:rPr>
              </w:rPrChange>
            </w:rPr>
            <w:delText>4.3. IDDK 2000 Utility</w:delText>
          </w:r>
          <w:r w:rsidRPr="00116AAA" w:rsidDel="00446296">
            <w:rPr>
              <w:rFonts w:ascii="Poppins" w:hAnsi="Poppins"/>
              <w:noProof/>
              <w:webHidden/>
              <w:sz w:val="20"/>
              <w:szCs w:val="20"/>
              <w:rPrChange w:id="2207" w:author="thuyhuynh" w:date="2023-05-08T11:25:00Z">
                <w:rPr>
                  <w:noProof/>
                  <w:webHidden/>
                </w:rPr>
              </w:rPrChange>
            </w:rPr>
            <w:tab/>
          </w:r>
        </w:del>
      </w:ins>
      <w:ins w:id="2208" w:author="TANBAO" w:date="2014-01-09T12:05:00Z">
        <w:del w:id="2209" w:author="ptdung" w:date="2023-11-30T18:24:00Z">
          <w:r w:rsidR="00442201" w:rsidRPr="00116AAA" w:rsidDel="00446296">
            <w:rPr>
              <w:rFonts w:ascii="Poppins" w:hAnsi="Poppins"/>
              <w:noProof/>
              <w:webHidden/>
              <w:sz w:val="20"/>
              <w:szCs w:val="20"/>
              <w:rPrChange w:id="2210" w:author="thuyhuynh" w:date="2023-05-08T11:25:00Z">
                <w:rPr>
                  <w:noProof/>
                  <w:webHidden/>
                </w:rPr>
              </w:rPrChange>
            </w:rPr>
            <w:delText>67</w:delText>
          </w:r>
        </w:del>
      </w:ins>
    </w:p>
    <w:p w:rsidR="00CF6726" w:rsidRPr="00116AAA" w:rsidDel="00446296" w:rsidRDefault="00CF6726">
      <w:pPr>
        <w:pStyle w:val="TOC3"/>
        <w:tabs>
          <w:tab w:val="right" w:leader="dot" w:pos="9350"/>
        </w:tabs>
        <w:ind w:left="880"/>
        <w:rPr>
          <w:ins w:id="2211" w:author="TANBAO" w:date="2014-01-09T12:04:00Z"/>
          <w:del w:id="2212" w:author="ptdung" w:date="2023-11-30T18:24:00Z"/>
          <w:rFonts w:ascii="Poppins" w:hAnsi="Poppins" w:cstheme="minorBidi"/>
          <w:noProof/>
          <w:sz w:val="20"/>
          <w:szCs w:val="20"/>
          <w:lang w:eastAsia="ko-KR"/>
          <w:rPrChange w:id="2213" w:author="thuyhuynh" w:date="2023-05-08T11:25:00Z">
            <w:rPr>
              <w:ins w:id="2214" w:author="TANBAO" w:date="2014-01-09T12:04:00Z"/>
              <w:del w:id="2215" w:author="ptdung" w:date="2023-11-30T18:24:00Z"/>
              <w:rFonts w:asciiTheme="minorHAnsi" w:hAnsiTheme="minorHAnsi" w:cstheme="minorBidi"/>
              <w:noProof/>
              <w:lang w:eastAsia="ko-KR"/>
            </w:rPr>
          </w:rPrChange>
        </w:rPr>
      </w:pPr>
      <w:ins w:id="2216" w:author="TANBAO" w:date="2014-01-09T12:04:00Z">
        <w:del w:id="2217" w:author="ptdung" w:date="2023-11-30T18:24:00Z">
          <w:r w:rsidRPr="00116AAA" w:rsidDel="00446296">
            <w:rPr>
              <w:rStyle w:val="Hyperlink"/>
              <w:rFonts w:ascii="Poppins" w:hAnsi="Poppins"/>
              <w:noProof/>
              <w:snapToGrid w:val="0"/>
              <w:w w:val="0"/>
              <w:sz w:val="20"/>
              <w:szCs w:val="20"/>
              <w:rPrChange w:id="2218" w:author="thuyhuynh" w:date="2023-05-08T11:25:00Z">
                <w:rPr>
                  <w:rStyle w:val="Hyperlink"/>
                  <w:noProof/>
                  <w:snapToGrid w:val="0"/>
                  <w:w w:val="0"/>
                </w:rPr>
              </w:rPrChange>
            </w:rPr>
            <w:delText>4.3.1.</w:delText>
          </w:r>
          <w:r w:rsidRPr="00116AAA" w:rsidDel="00446296">
            <w:rPr>
              <w:rStyle w:val="Hyperlink"/>
              <w:rFonts w:ascii="Poppins" w:hAnsi="Poppins"/>
              <w:noProof/>
              <w:sz w:val="20"/>
              <w:szCs w:val="20"/>
              <w:rPrChange w:id="2219" w:author="thuyhuynh" w:date="2023-05-08T11:25:00Z">
                <w:rPr>
                  <w:rStyle w:val="Hyperlink"/>
                  <w:noProof/>
                </w:rPr>
              </w:rPrChange>
            </w:rPr>
            <w:delText xml:space="preserve"> Device Info</w:delText>
          </w:r>
          <w:r w:rsidRPr="00116AAA" w:rsidDel="00446296">
            <w:rPr>
              <w:rFonts w:ascii="Poppins" w:hAnsi="Poppins"/>
              <w:noProof/>
              <w:webHidden/>
              <w:sz w:val="20"/>
              <w:szCs w:val="20"/>
              <w:rPrChange w:id="2220" w:author="thuyhuynh" w:date="2023-05-08T11:25:00Z">
                <w:rPr>
                  <w:noProof/>
                  <w:webHidden/>
                </w:rPr>
              </w:rPrChange>
            </w:rPr>
            <w:tab/>
          </w:r>
        </w:del>
      </w:ins>
      <w:ins w:id="2221" w:author="TANBAO" w:date="2014-01-09T12:05:00Z">
        <w:del w:id="2222" w:author="ptdung" w:date="2023-11-30T18:24:00Z">
          <w:r w:rsidR="00442201" w:rsidRPr="00116AAA" w:rsidDel="00446296">
            <w:rPr>
              <w:rFonts w:ascii="Poppins" w:hAnsi="Poppins"/>
              <w:noProof/>
              <w:webHidden/>
              <w:sz w:val="20"/>
              <w:szCs w:val="20"/>
              <w:rPrChange w:id="2223" w:author="thuyhuynh" w:date="2023-05-08T11:25:00Z">
                <w:rPr>
                  <w:noProof/>
                  <w:webHidden/>
                </w:rPr>
              </w:rPrChange>
            </w:rPr>
            <w:delText>68</w:delText>
          </w:r>
        </w:del>
      </w:ins>
    </w:p>
    <w:p w:rsidR="00CF6726" w:rsidRPr="00116AAA" w:rsidDel="00446296" w:rsidRDefault="00CF6726">
      <w:pPr>
        <w:pStyle w:val="TOC3"/>
        <w:tabs>
          <w:tab w:val="right" w:leader="dot" w:pos="9350"/>
        </w:tabs>
        <w:ind w:left="880"/>
        <w:rPr>
          <w:ins w:id="2224" w:author="TANBAO" w:date="2014-01-09T12:04:00Z"/>
          <w:del w:id="2225" w:author="ptdung" w:date="2023-11-30T18:24:00Z"/>
          <w:rFonts w:ascii="Poppins" w:hAnsi="Poppins" w:cstheme="minorBidi"/>
          <w:noProof/>
          <w:sz w:val="20"/>
          <w:szCs w:val="20"/>
          <w:lang w:eastAsia="ko-KR"/>
          <w:rPrChange w:id="2226" w:author="thuyhuynh" w:date="2023-05-08T11:25:00Z">
            <w:rPr>
              <w:ins w:id="2227" w:author="TANBAO" w:date="2014-01-09T12:04:00Z"/>
              <w:del w:id="2228" w:author="ptdung" w:date="2023-11-30T18:24:00Z"/>
              <w:rFonts w:asciiTheme="minorHAnsi" w:hAnsiTheme="minorHAnsi" w:cstheme="minorBidi"/>
              <w:noProof/>
              <w:lang w:eastAsia="ko-KR"/>
            </w:rPr>
          </w:rPrChange>
        </w:rPr>
      </w:pPr>
      <w:ins w:id="2229" w:author="TANBAO" w:date="2014-01-09T12:04:00Z">
        <w:del w:id="2230" w:author="ptdung" w:date="2023-11-30T18:24:00Z">
          <w:r w:rsidRPr="00116AAA" w:rsidDel="00446296">
            <w:rPr>
              <w:rStyle w:val="Hyperlink"/>
              <w:rFonts w:ascii="Poppins" w:hAnsi="Poppins"/>
              <w:noProof/>
              <w:snapToGrid w:val="0"/>
              <w:w w:val="0"/>
              <w:sz w:val="20"/>
              <w:szCs w:val="20"/>
              <w:rPrChange w:id="2231" w:author="thuyhuynh" w:date="2023-05-08T11:25:00Z">
                <w:rPr>
                  <w:rStyle w:val="Hyperlink"/>
                  <w:noProof/>
                  <w:snapToGrid w:val="0"/>
                  <w:w w:val="0"/>
                </w:rPr>
              </w:rPrChange>
            </w:rPr>
            <w:delText>4.3.2.</w:delText>
          </w:r>
          <w:r w:rsidRPr="00116AAA" w:rsidDel="00446296">
            <w:rPr>
              <w:rStyle w:val="Hyperlink"/>
              <w:rFonts w:ascii="Poppins" w:hAnsi="Poppins"/>
              <w:noProof/>
              <w:sz w:val="20"/>
              <w:szCs w:val="20"/>
              <w:rPrChange w:id="2232" w:author="thuyhuynh" w:date="2023-05-08T11:25:00Z">
                <w:rPr>
                  <w:rStyle w:val="Hyperlink"/>
                  <w:noProof/>
                </w:rPr>
              </w:rPrChange>
            </w:rPr>
            <w:delText xml:space="preserve"> Sample Certificate</w:delText>
          </w:r>
          <w:r w:rsidRPr="00116AAA" w:rsidDel="00446296">
            <w:rPr>
              <w:rFonts w:ascii="Poppins" w:hAnsi="Poppins"/>
              <w:noProof/>
              <w:webHidden/>
              <w:sz w:val="20"/>
              <w:szCs w:val="20"/>
              <w:rPrChange w:id="2233" w:author="thuyhuynh" w:date="2023-05-08T11:25:00Z">
                <w:rPr>
                  <w:noProof/>
                  <w:webHidden/>
                </w:rPr>
              </w:rPrChange>
            </w:rPr>
            <w:tab/>
          </w:r>
        </w:del>
      </w:ins>
      <w:ins w:id="2234" w:author="TANBAO" w:date="2014-01-09T12:05:00Z">
        <w:del w:id="2235" w:author="ptdung" w:date="2023-11-30T18:24:00Z">
          <w:r w:rsidR="00442201" w:rsidRPr="00116AAA" w:rsidDel="00446296">
            <w:rPr>
              <w:rFonts w:ascii="Poppins" w:hAnsi="Poppins"/>
              <w:noProof/>
              <w:webHidden/>
              <w:sz w:val="20"/>
              <w:szCs w:val="20"/>
              <w:rPrChange w:id="2236" w:author="thuyhuynh" w:date="2023-05-08T11:25:00Z">
                <w:rPr>
                  <w:noProof/>
                  <w:webHidden/>
                </w:rPr>
              </w:rPrChange>
            </w:rPr>
            <w:delText>68</w:delText>
          </w:r>
        </w:del>
      </w:ins>
    </w:p>
    <w:p w:rsidR="00CF6726" w:rsidRPr="00116AAA" w:rsidDel="00446296" w:rsidRDefault="00CF6726">
      <w:pPr>
        <w:pStyle w:val="TOC1"/>
        <w:tabs>
          <w:tab w:val="right" w:leader="dot" w:pos="9350"/>
        </w:tabs>
        <w:rPr>
          <w:ins w:id="2237" w:author="TANBAO" w:date="2014-01-09T12:04:00Z"/>
          <w:del w:id="2238" w:author="ptdung" w:date="2023-11-30T18:24:00Z"/>
          <w:rFonts w:ascii="Poppins" w:hAnsi="Poppins" w:cstheme="minorBidi"/>
          <w:noProof/>
          <w:sz w:val="20"/>
          <w:szCs w:val="20"/>
          <w:lang w:eastAsia="ko-KR"/>
          <w:rPrChange w:id="2239" w:author="thuyhuynh" w:date="2023-05-08T11:25:00Z">
            <w:rPr>
              <w:ins w:id="2240" w:author="TANBAO" w:date="2014-01-09T12:04:00Z"/>
              <w:del w:id="2241" w:author="ptdung" w:date="2023-11-30T18:24:00Z"/>
              <w:rFonts w:asciiTheme="minorHAnsi" w:hAnsiTheme="minorHAnsi" w:cstheme="minorBidi"/>
              <w:noProof/>
              <w:lang w:eastAsia="ko-KR"/>
            </w:rPr>
          </w:rPrChange>
        </w:rPr>
      </w:pPr>
      <w:ins w:id="2242" w:author="TANBAO" w:date="2014-01-09T12:04:00Z">
        <w:del w:id="2243" w:author="ptdung" w:date="2023-11-30T18:24:00Z">
          <w:r w:rsidRPr="00116AAA" w:rsidDel="00446296">
            <w:rPr>
              <w:rStyle w:val="Hyperlink"/>
              <w:rFonts w:ascii="Poppins" w:hAnsi="Poppins"/>
              <w:noProof/>
              <w:sz w:val="20"/>
              <w:szCs w:val="20"/>
              <w:rPrChange w:id="2244" w:author="thuyhuynh" w:date="2023-05-08T11:25:00Z">
                <w:rPr>
                  <w:rStyle w:val="Hyperlink"/>
                  <w:noProof/>
                </w:rPr>
              </w:rPrChange>
            </w:rPr>
            <w:delText>5. Software Warnings and Precautions</w:delText>
          </w:r>
          <w:r w:rsidRPr="00116AAA" w:rsidDel="00446296">
            <w:rPr>
              <w:rFonts w:ascii="Poppins" w:hAnsi="Poppins"/>
              <w:noProof/>
              <w:webHidden/>
              <w:sz w:val="20"/>
              <w:szCs w:val="20"/>
              <w:rPrChange w:id="2245" w:author="thuyhuynh" w:date="2023-05-08T11:25:00Z">
                <w:rPr>
                  <w:noProof/>
                  <w:webHidden/>
                </w:rPr>
              </w:rPrChange>
            </w:rPr>
            <w:tab/>
          </w:r>
        </w:del>
      </w:ins>
      <w:ins w:id="2246" w:author="TANBAO" w:date="2014-01-09T12:05:00Z">
        <w:del w:id="2247" w:author="ptdung" w:date="2023-11-30T18:24:00Z">
          <w:r w:rsidR="00442201" w:rsidRPr="00116AAA" w:rsidDel="00446296">
            <w:rPr>
              <w:rFonts w:ascii="Poppins" w:hAnsi="Poppins"/>
              <w:noProof/>
              <w:webHidden/>
              <w:sz w:val="20"/>
              <w:szCs w:val="20"/>
              <w:rPrChange w:id="2248" w:author="thuyhuynh" w:date="2023-05-08T11:25:00Z">
                <w:rPr>
                  <w:noProof/>
                  <w:webHidden/>
                </w:rPr>
              </w:rPrChange>
            </w:rPr>
            <w:delText>70</w:delText>
          </w:r>
        </w:del>
      </w:ins>
    </w:p>
    <w:p w:rsidR="00CF6726" w:rsidRPr="00116AAA" w:rsidDel="00446296" w:rsidRDefault="00CF6726">
      <w:pPr>
        <w:pStyle w:val="TOC2"/>
        <w:tabs>
          <w:tab w:val="right" w:leader="dot" w:pos="9350"/>
        </w:tabs>
        <w:rPr>
          <w:ins w:id="2249" w:author="TANBAO" w:date="2014-01-09T12:04:00Z"/>
          <w:del w:id="2250" w:author="ptdung" w:date="2023-11-30T18:24:00Z"/>
          <w:rFonts w:ascii="Poppins" w:hAnsi="Poppins" w:cstheme="minorBidi"/>
          <w:noProof/>
          <w:sz w:val="20"/>
          <w:szCs w:val="20"/>
          <w:lang w:eastAsia="ko-KR"/>
          <w:rPrChange w:id="2251" w:author="thuyhuynh" w:date="2023-05-08T11:25:00Z">
            <w:rPr>
              <w:ins w:id="2252" w:author="TANBAO" w:date="2014-01-09T12:04:00Z"/>
              <w:del w:id="2253" w:author="ptdung" w:date="2023-11-30T18:24:00Z"/>
              <w:rFonts w:asciiTheme="minorHAnsi" w:hAnsiTheme="minorHAnsi" w:cstheme="minorBidi"/>
              <w:noProof/>
              <w:lang w:eastAsia="ko-KR"/>
            </w:rPr>
          </w:rPrChange>
        </w:rPr>
      </w:pPr>
      <w:ins w:id="2254" w:author="TANBAO" w:date="2014-01-09T12:04:00Z">
        <w:del w:id="2255" w:author="ptdung" w:date="2023-11-30T18:24:00Z">
          <w:r w:rsidRPr="00116AAA" w:rsidDel="00446296">
            <w:rPr>
              <w:rStyle w:val="Hyperlink"/>
              <w:rFonts w:ascii="Poppins" w:hAnsi="Poppins"/>
              <w:noProof/>
              <w:sz w:val="20"/>
              <w:szCs w:val="20"/>
              <w:rPrChange w:id="2256" w:author="thuyhuynh" w:date="2023-05-08T11:25:00Z">
                <w:rPr>
                  <w:rStyle w:val="Hyperlink"/>
                  <w:noProof/>
                </w:rPr>
              </w:rPrChange>
            </w:rPr>
            <w:delText>5.1. Red-Eye Effect Cautions</w:delText>
          </w:r>
          <w:r w:rsidRPr="00116AAA" w:rsidDel="00446296">
            <w:rPr>
              <w:rFonts w:ascii="Poppins" w:hAnsi="Poppins"/>
              <w:noProof/>
              <w:webHidden/>
              <w:sz w:val="20"/>
              <w:szCs w:val="20"/>
              <w:rPrChange w:id="2257" w:author="thuyhuynh" w:date="2023-05-08T11:25:00Z">
                <w:rPr>
                  <w:noProof/>
                  <w:webHidden/>
                </w:rPr>
              </w:rPrChange>
            </w:rPr>
            <w:tab/>
          </w:r>
        </w:del>
      </w:ins>
      <w:ins w:id="2258" w:author="TANBAO" w:date="2014-01-09T12:05:00Z">
        <w:del w:id="2259" w:author="ptdung" w:date="2023-11-30T18:24:00Z">
          <w:r w:rsidR="00442201" w:rsidRPr="00116AAA" w:rsidDel="00446296">
            <w:rPr>
              <w:rFonts w:ascii="Poppins" w:hAnsi="Poppins"/>
              <w:noProof/>
              <w:webHidden/>
              <w:sz w:val="20"/>
              <w:szCs w:val="20"/>
              <w:rPrChange w:id="2260" w:author="thuyhuynh" w:date="2023-05-08T11:25:00Z">
                <w:rPr>
                  <w:noProof/>
                  <w:webHidden/>
                </w:rPr>
              </w:rPrChange>
            </w:rPr>
            <w:delText>70</w:delText>
          </w:r>
        </w:del>
      </w:ins>
    </w:p>
    <w:p w:rsidR="00CF6726" w:rsidRPr="00116AAA" w:rsidDel="00446296" w:rsidRDefault="00CF6726">
      <w:pPr>
        <w:pStyle w:val="TOC2"/>
        <w:tabs>
          <w:tab w:val="right" w:leader="dot" w:pos="9350"/>
        </w:tabs>
        <w:rPr>
          <w:ins w:id="2261" w:author="TANBAO" w:date="2014-01-09T12:04:00Z"/>
          <w:del w:id="2262" w:author="ptdung" w:date="2023-11-30T18:24:00Z"/>
          <w:rFonts w:ascii="Poppins" w:hAnsi="Poppins" w:cstheme="minorBidi"/>
          <w:noProof/>
          <w:sz w:val="20"/>
          <w:szCs w:val="20"/>
          <w:lang w:eastAsia="ko-KR"/>
          <w:rPrChange w:id="2263" w:author="thuyhuynh" w:date="2023-05-08T11:25:00Z">
            <w:rPr>
              <w:ins w:id="2264" w:author="TANBAO" w:date="2014-01-09T12:04:00Z"/>
              <w:del w:id="2265" w:author="ptdung" w:date="2023-11-30T18:24:00Z"/>
              <w:rFonts w:asciiTheme="minorHAnsi" w:hAnsiTheme="minorHAnsi" w:cstheme="minorBidi"/>
              <w:noProof/>
              <w:lang w:eastAsia="ko-KR"/>
            </w:rPr>
          </w:rPrChange>
        </w:rPr>
      </w:pPr>
      <w:ins w:id="2266" w:author="TANBAO" w:date="2014-01-09T12:04:00Z">
        <w:del w:id="2267" w:author="ptdung" w:date="2023-11-30T18:24:00Z">
          <w:r w:rsidRPr="00116AAA" w:rsidDel="00446296">
            <w:rPr>
              <w:rStyle w:val="Hyperlink"/>
              <w:rFonts w:ascii="Poppins" w:hAnsi="Poppins"/>
              <w:noProof/>
              <w:sz w:val="20"/>
              <w:szCs w:val="20"/>
              <w:rPrChange w:id="2268" w:author="thuyhuynh" w:date="2023-05-08T11:25:00Z">
                <w:rPr>
                  <w:rStyle w:val="Hyperlink"/>
                  <w:noProof/>
                </w:rPr>
              </w:rPrChange>
            </w:rPr>
            <w:delText>5.2. Enhance Matching Accuracy</w:delText>
          </w:r>
          <w:r w:rsidRPr="00116AAA" w:rsidDel="00446296">
            <w:rPr>
              <w:rFonts w:ascii="Poppins" w:hAnsi="Poppins"/>
              <w:noProof/>
              <w:webHidden/>
              <w:sz w:val="20"/>
              <w:szCs w:val="20"/>
              <w:rPrChange w:id="2269" w:author="thuyhuynh" w:date="2023-05-08T11:25:00Z">
                <w:rPr>
                  <w:noProof/>
                  <w:webHidden/>
                </w:rPr>
              </w:rPrChange>
            </w:rPr>
            <w:tab/>
          </w:r>
        </w:del>
      </w:ins>
      <w:ins w:id="2270" w:author="TANBAO" w:date="2014-01-09T12:05:00Z">
        <w:del w:id="2271" w:author="ptdung" w:date="2023-11-30T18:24:00Z">
          <w:r w:rsidR="00442201" w:rsidRPr="00116AAA" w:rsidDel="00446296">
            <w:rPr>
              <w:rFonts w:ascii="Poppins" w:hAnsi="Poppins"/>
              <w:noProof/>
              <w:webHidden/>
              <w:sz w:val="20"/>
              <w:szCs w:val="20"/>
              <w:rPrChange w:id="2272" w:author="thuyhuynh" w:date="2023-05-08T11:25:00Z">
                <w:rPr>
                  <w:noProof/>
                  <w:webHidden/>
                </w:rPr>
              </w:rPrChange>
            </w:rPr>
            <w:delText>70</w:delText>
          </w:r>
        </w:del>
      </w:ins>
    </w:p>
    <w:p w:rsidR="00CF6726" w:rsidRPr="00116AAA" w:rsidDel="00446296" w:rsidRDefault="00CF6726">
      <w:pPr>
        <w:pStyle w:val="TOC3"/>
        <w:tabs>
          <w:tab w:val="right" w:leader="dot" w:pos="9350"/>
        </w:tabs>
        <w:ind w:left="880"/>
        <w:rPr>
          <w:ins w:id="2273" w:author="TANBAO" w:date="2014-01-09T12:04:00Z"/>
          <w:del w:id="2274" w:author="ptdung" w:date="2023-11-30T18:24:00Z"/>
          <w:rFonts w:ascii="Poppins" w:hAnsi="Poppins" w:cstheme="minorBidi"/>
          <w:noProof/>
          <w:sz w:val="20"/>
          <w:szCs w:val="20"/>
          <w:lang w:eastAsia="ko-KR"/>
          <w:rPrChange w:id="2275" w:author="thuyhuynh" w:date="2023-05-08T11:25:00Z">
            <w:rPr>
              <w:ins w:id="2276" w:author="TANBAO" w:date="2014-01-09T12:04:00Z"/>
              <w:del w:id="2277" w:author="ptdung" w:date="2023-11-30T18:24:00Z"/>
              <w:rFonts w:asciiTheme="minorHAnsi" w:hAnsiTheme="minorHAnsi" w:cstheme="minorBidi"/>
              <w:noProof/>
              <w:lang w:eastAsia="ko-KR"/>
            </w:rPr>
          </w:rPrChange>
        </w:rPr>
      </w:pPr>
      <w:ins w:id="2278" w:author="TANBAO" w:date="2014-01-09T12:04:00Z">
        <w:del w:id="2279" w:author="ptdung" w:date="2023-11-30T18:24:00Z">
          <w:r w:rsidRPr="00116AAA" w:rsidDel="00446296">
            <w:rPr>
              <w:rStyle w:val="Hyperlink"/>
              <w:rFonts w:ascii="Poppins" w:hAnsi="Poppins"/>
              <w:noProof/>
              <w:snapToGrid w:val="0"/>
              <w:w w:val="0"/>
              <w:sz w:val="20"/>
              <w:szCs w:val="20"/>
              <w:lang w:eastAsia="ko-KR"/>
              <w:rPrChange w:id="2280" w:author="thuyhuynh" w:date="2023-05-08T11:25:00Z">
                <w:rPr>
                  <w:rStyle w:val="Hyperlink"/>
                  <w:noProof/>
                  <w:snapToGrid w:val="0"/>
                  <w:w w:val="0"/>
                  <w:lang w:eastAsia="ko-KR"/>
                </w:rPr>
              </w:rPrChange>
            </w:rPr>
            <w:delText>5.2.1.</w:delText>
          </w:r>
          <w:r w:rsidRPr="00116AAA" w:rsidDel="00446296">
            <w:rPr>
              <w:rStyle w:val="Hyperlink"/>
              <w:rFonts w:ascii="Poppins" w:hAnsi="Poppins"/>
              <w:noProof/>
              <w:sz w:val="20"/>
              <w:szCs w:val="20"/>
              <w:rPrChange w:id="2281" w:author="thuyhuynh" w:date="2023-05-08T11:25:00Z">
                <w:rPr>
                  <w:rStyle w:val="Hyperlink"/>
                  <w:noProof/>
                </w:rPr>
              </w:rPrChange>
            </w:rPr>
            <w:delText xml:space="preserve"> Enrollment</w:delText>
          </w:r>
          <w:r w:rsidRPr="00116AAA" w:rsidDel="00446296">
            <w:rPr>
              <w:rFonts w:ascii="Poppins" w:hAnsi="Poppins"/>
              <w:noProof/>
              <w:webHidden/>
              <w:sz w:val="20"/>
              <w:szCs w:val="20"/>
              <w:rPrChange w:id="2282" w:author="thuyhuynh" w:date="2023-05-08T11:25:00Z">
                <w:rPr>
                  <w:noProof/>
                  <w:webHidden/>
                </w:rPr>
              </w:rPrChange>
            </w:rPr>
            <w:tab/>
          </w:r>
        </w:del>
      </w:ins>
      <w:ins w:id="2283" w:author="TANBAO" w:date="2014-01-09T12:05:00Z">
        <w:del w:id="2284" w:author="ptdung" w:date="2023-11-30T18:24:00Z">
          <w:r w:rsidR="00442201" w:rsidRPr="00116AAA" w:rsidDel="00446296">
            <w:rPr>
              <w:rFonts w:ascii="Poppins" w:hAnsi="Poppins"/>
              <w:noProof/>
              <w:webHidden/>
              <w:sz w:val="20"/>
              <w:szCs w:val="20"/>
              <w:rPrChange w:id="2285" w:author="thuyhuynh" w:date="2023-05-08T11:25:00Z">
                <w:rPr>
                  <w:noProof/>
                  <w:webHidden/>
                </w:rPr>
              </w:rPrChange>
            </w:rPr>
            <w:delText>70</w:delText>
          </w:r>
        </w:del>
      </w:ins>
    </w:p>
    <w:p w:rsidR="00CF6726" w:rsidRPr="00116AAA" w:rsidDel="00446296" w:rsidRDefault="00CF6726">
      <w:pPr>
        <w:pStyle w:val="TOC3"/>
        <w:tabs>
          <w:tab w:val="right" w:leader="dot" w:pos="9350"/>
        </w:tabs>
        <w:ind w:left="880"/>
        <w:rPr>
          <w:ins w:id="2286" w:author="TANBAO" w:date="2014-01-09T12:04:00Z"/>
          <w:del w:id="2287" w:author="ptdung" w:date="2023-11-30T18:24:00Z"/>
          <w:rFonts w:ascii="Poppins" w:hAnsi="Poppins" w:cstheme="minorBidi"/>
          <w:noProof/>
          <w:sz w:val="20"/>
          <w:szCs w:val="20"/>
          <w:lang w:eastAsia="ko-KR"/>
          <w:rPrChange w:id="2288" w:author="thuyhuynh" w:date="2023-05-08T11:25:00Z">
            <w:rPr>
              <w:ins w:id="2289" w:author="TANBAO" w:date="2014-01-09T12:04:00Z"/>
              <w:del w:id="2290" w:author="ptdung" w:date="2023-11-30T18:24:00Z"/>
              <w:rFonts w:asciiTheme="minorHAnsi" w:hAnsiTheme="minorHAnsi" w:cstheme="minorBidi"/>
              <w:noProof/>
              <w:lang w:eastAsia="ko-KR"/>
            </w:rPr>
          </w:rPrChange>
        </w:rPr>
      </w:pPr>
      <w:ins w:id="2291" w:author="TANBAO" w:date="2014-01-09T12:04:00Z">
        <w:del w:id="2292" w:author="ptdung" w:date="2023-11-30T18:24:00Z">
          <w:r w:rsidRPr="00116AAA" w:rsidDel="00446296">
            <w:rPr>
              <w:rStyle w:val="Hyperlink"/>
              <w:rFonts w:ascii="Poppins" w:hAnsi="Poppins"/>
              <w:noProof/>
              <w:snapToGrid w:val="0"/>
              <w:w w:val="0"/>
              <w:sz w:val="20"/>
              <w:szCs w:val="20"/>
              <w:rPrChange w:id="2293" w:author="thuyhuynh" w:date="2023-05-08T11:25:00Z">
                <w:rPr>
                  <w:rStyle w:val="Hyperlink"/>
                  <w:noProof/>
                  <w:snapToGrid w:val="0"/>
                  <w:w w:val="0"/>
                </w:rPr>
              </w:rPrChange>
            </w:rPr>
            <w:delText>5.2.2.</w:delText>
          </w:r>
          <w:r w:rsidRPr="00116AAA" w:rsidDel="00446296">
            <w:rPr>
              <w:rStyle w:val="Hyperlink"/>
              <w:rFonts w:ascii="Poppins" w:hAnsi="Poppins"/>
              <w:noProof/>
              <w:sz w:val="20"/>
              <w:szCs w:val="20"/>
              <w:rPrChange w:id="2294" w:author="thuyhuynh" w:date="2023-05-08T11:25:00Z">
                <w:rPr>
                  <w:rStyle w:val="Hyperlink"/>
                  <w:noProof/>
                </w:rPr>
              </w:rPrChange>
            </w:rPr>
            <w:delText xml:space="preserve"> Matching</w:delText>
          </w:r>
          <w:r w:rsidRPr="00116AAA" w:rsidDel="00446296">
            <w:rPr>
              <w:rFonts w:ascii="Poppins" w:hAnsi="Poppins"/>
              <w:noProof/>
              <w:webHidden/>
              <w:sz w:val="20"/>
              <w:szCs w:val="20"/>
              <w:rPrChange w:id="2295" w:author="thuyhuynh" w:date="2023-05-08T11:25:00Z">
                <w:rPr>
                  <w:noProof/>
                  <w:webHidden/>
                </w:rPr>
              </w:rPrChange>
            </w:rPr>
            <w:tab/>
          </w:r>
        </w:del>
      </w:ins>
      <w:ins w:id="2296" w:author="TANBAO" w:date="2014-01-09T12:05:00Z">
        <w:del w:id="2297" w:author="ptdung" w:date="2023-11-30T18:24:00Z">
          <w:r w:rsidR="00442201" w:rsidRPr="00116AAA" w:rsidDel="00446296">
            <w:rPr>
              <w:rFonts w:ascii="Poppins" w:hAnsi="Poppins"/>
              <w:noProof/>
              <w:webHidden/>
              <w:sz w:val="20"/>
              <w:szCs w:val="20"/>
              <w:rPrChange w:id="2298" w:author="thuyhuynh" w:date="2023-05-08T11:25:00Z">
                <w:rPr>
                  <w:noProof/>
                  <w:webHidden/>
                </w:rPr>
              </w:rPrChange>
            </w:rPr>
            <w:delText>71</w:delText>
          </w:r>
        </w:del>
      </w:ins>
    </w:p>
    <w:p w:rsidR="00CF6726" w:rsidRPr="00116AAA" w:rsidDel="00446296" w:rsidRDefault="00CF6726">
      <w:pPr>
        <w:pStyle w:val="TOC2"/>
        <w:tabs>
          <w:tab w:val="right" w:leader="dot" w:pos="9350"/>
        </w:tabs>
        <w:rPr>
          <w:ins w:id="2299" w:author="TANBAO" w:date="2014-01-09T12:04:00Z"/>
          <w:del w:id="2300" w:author="ptdung" w:date="2023-11-30T18:24:00Z"/>
          <w:rFonts w:ascii="Poppins" w:hAnsi="Poppins" w:cstheme="minorBidi"/>
          <w:noProof/>
          <w:sz w:val="20"/>
          <w:szCs w:val="20"/>
          <w:lang w:eastAsia="ko-KR"/>
          <w:rPrChange w:id="2301" w:author="thuyhuynh" w:date="2023-05-08T11:25:00Z">
            <w:rPr>
              <w:ins w:id="2302" w:author="TANBAO" w:date="2014-01-09T12:04:00Z"/>
              <w:del w:id="2303" w:author="ptdung" w:date="2023-11-30T18:24:00Z"/>
              <w:rFonts w:asciiTheme="minorHAnsi" w:hAnsiTheme="minorHAnsi" w:cstheme="minorBidi"/>
              <w:noProof/>
              <w:lang w:eastAsia="ko-KR"/>
            </w:rPr>
          </w:rPrChange>
        </w:rPr>
      </w:pPr>
      <w:ins w:id="2304" w:author="TANBAO" w:date="2014-01-09T12:04:00Z">
        <w:del w:id="2305" w:author="ptdung" w:date="2023-11-30T18:24:00Z">
          <w:r w:rsidRPr="00116AAA" w:rsidDel="00446296">
            <w:rPr>
              <w:rStyle w:val="Hyperlink"/>
              <w:rFonts w:ascii="Poppins" w:hAnsi="Poppins"/>
              <w:noProof/>
              <w:sz w:val="20"/>
              <w:szCs w:val="20"/>
              <w:rPrChange w:id="2306" w:author="thuyhuynh" w:date="2023-05-08T11:25:00Z">
                <w:rPr>
                  <w:rStyle w:val="Hyperlink"/>
                  <w:noProof/>
                </w:rPr>
              </w:rPrChange>
            </w:rPr>
            <w:delText>5.3. Device IO Failure Cautions</w:delText>
          </w:r>
          <w:r w:rsidRPr="00116AAA" w:rsidDel="00446296">
            <w:rPr>
              <w:rFonts w:ascii="Poppins" w:hAnsi="Poppins"/>
              <w:noProof/>
              <w:webHidden/>
              <w:sz w:val="20"/>
              <w:szCs w:val="20"/>
              <w:rPrChange w:id="2307" w:author="thuyhuynh" w:date="2023-05-08T11:25:00Z">
                <w:rPr>
                  <w:noProof/>
                  <w:webHidden/>
                </w:rPr>
              </w:rPrChange>
            </w:rPr>
            <w:tab/>
          </w:r>
        </w:del>
      </w:ins>
      <w:ins w:id="2308" w:author="TANBAO" w:date="2014-01-09T12:05:00Z">
        <w:del w:id="2309" w:author="ptdung" w:date="2023-11-30T18:24:00Z">
          <w:r w:rsidR="00442201" w:rsidRPr="00116AAA" w:rsidDel="00446296">
            <w:rPr>
              <w:rFonts w:ascii="Poppins" w:hAnsi="Poppins"/>
              <w:noProof/>
              <w:webHidden/>
              <w:sz w:val="20"/>
              <w:szCs w:val="20"/>
              <w:rPrChange w:id="2310" w:author="thuyhuynh" w:date="2023-05-08T11:25:00Z">
                <w:rPr>
                  <w:noProof/>
                  <w:webHidden/>
                </w:rPr>
              </w:rPrChange>
            </w:rPr>
            <w:delText>72</w:delText>
          </w:r>
        </w:del>
      </w:ins>
    </w:p>
    <w:p w:rsidR="00CF6726" w:rsidRPr="00116AAA" w:rsidDel="00446296" w:rsidRDefault="00CF6726">
      <w:pPr>
        <w:pStyle w:val="TOC3"/>
        <w:tabs>
          <w:tab w:val="right" w:leader="dot" w:pos="9350"/>
        </w:tabs>
        <w:ind w:left="880"/>
        <w:rPr>
          <w:ins w:id="2311" w:author="TANBAO" w:date="2014-01-09T12:04:00Z"/>
          <w:del w:id="2312" w:author="ptdung" w:date="2023-11-30T18:24:00Z"/>
          <w:rFonts w:ascii="Poppins" w:hAnsi="Poppins" w:cstheme="minorBidi"/>
          <w:noProof/>
          <w:sz w:val="20"/>
          <w:szCs w:val="20"/>
          <w:lang w:eastAsia="ko-KR"/>
          <w:rPrChange w:id="2313" w:author="thuyhuynh" w:date="2023-05-08T11:25:00Z">
            <w:rPr>
              <w:ins w:id="2314" w:author="TANBAO" w:date="2014-01-09T12:04:00Z"/>
              <w:del w:id="2315" w:author="ptdung" w:date="2023-11-30T18:24:00Z"/>
              <w:rFonts w:asciiTheme="minorHAnsi" w:hAnsiTheme="minorHAnsi" w:cstheme="minorBidi"/>
              <w:noProof/>
              <w:lang w:eastAsia="ko-KR"/>
            </w:rPr>
          </w:rPrChange>
        </w:rPr>
      </w:pPr>
      <w:ins w:id="2316" w:author="TANBAO" w:date="2014-01-09T12:04:00Z">
        <w:del w:id="2317" w:author="ptdung" w:date="2023-11-30T18:24:00Z">
          <w:r w:rsidRPr="00116AAA" w:rsidDel="00446296">
            <w:rPr>
              <w:rStyle w:val="Hyperlink"/>
              <w:rFonts w:ascii="Poppins" w:hAnsi="Poppins"/>
              <w:noProof/>
              <w:snapToGrid w:val="0"/>
              <w:w w:val="0"/>
              <w:sz w:val="20"/>
              <w:szCs w:val="20"/>
              <w:rPrChange w:id="2318" w:author="thuyhuynh" w:date="2023-05-08T11:25:00Z">
                <w:rPr>
                  <w:rStyle w:val="Hyperlink"/>
                  <w:noProof/>
                  <w:snapToGrid w:val="0"/>
                  <w:w w:val="0"/>
                </w:rPr>
              </w:rPrChange>
            </w:rPr>
            <w:delText>5.3.1.</w:delText>
          </w:r>
          <w:r w:rsidRPr="00116AAA" w:rsidDel="00446296">
            <w:rPr>
              <w:rStyle w:val="Hyperlink"/>
              <w:rFonts w:ascii="Poppins" w:hAnsi="Poppins"/>
              <w:noProof/>
              <w:sz w:val="20"/>
              <w:szCs w:val="20"/>
              <w:rPrChange w:id="2319" w:author="thuyhuynh" w:date="2023-05-08T11:25:00Z">
                <w:rPr>
                  <w:rStyle w:val="Hyperlink"/>
                  <w:noProof/>
                </w:rPr>
              </w:rPrChange>
            </w:rPr>
            <w:delText xml:space="preserve"> Hardware</w:delText>
          </w:r>
          <w:r w:rsidRPr="00116AAA" w:rsidDel="00446296">
            <w:rPr>
              <w:rFonts w:ascii="Poppins" w:hAnsi="Poppins"/>
              <w:noProof/>
              <w:webHidden/>
              <w:sz w:val="20"/>
              <w:szCs w:val="20"/>
              <w:rPrChange w:id="2320" w:author="thuyhuynh" w:date="2023-05-08T11:25:00Z">
                <w:rPr>
                  <w:noProof/>
                  <w:webHidden/>
                </w:rPr>
              </w:rPrChange>
            </w:rPr>
            <w:tab/>
          </w:r>
        </w:del>
      </w:ins>
      <w:ins w:id="2321" w:author="TANBAO" w:date="2014-01-09T12:05:00Z">
        <w:del w:id="2322" w:author="ptdung" w:date="2023-11-30T18:24:00Z">
          <w:r w:rsidR="00442201" w:rsidRPr="00116AAA" w:rsidDel="00446296">
            <w:rPr>
              <w:rFonts w:ascii="Poppins" w:hAnsi="Poppins"/>
              <w:noProof/>
              <w:webHidden/>
              <w:sz w:val="20"/>
              <w:szCs w:val="20"/>
              <w:rPrChange w:id="2323" w:author="thuyhuynh" w:date="2023-05-08T11:25:00Z">
                <w:rPr>
                  <w:noProof/>
                  <w:webHidden/>
                </w:rPr>
              </w:rPrChange>
            </w:rPr>
            <w:delText>72</w:delText>
          </w:r>
        </w:del>
      </w:ins>
    </w:p>
    <w:p w:rsidR="00CF6726" w:rsidRPr="00116AAA" w:rsidDel="00446296" w:rsidRDefault="00CF6726">
      <w:pPr>
        <w:pStyle w:val="TOC3"/>
        <w:tabs>
          <w:tab w:val="right" w:leader="dot" w:pos="9350"/>
        </w:tabs>
        <w:ind w:left="880"/>
        <w:rPr>
          <w:ins w:id="2324" w:author="TANBAO" w:date="2014-01-09T12:04:00Z"/>
          <w:del w:id="2325" w:author="ptdung" w:date="2023-11-30T18:24:00Z"/>
          <w:rFonts w:ascii="Poppins" w:hAnsi="Poppins" w:cstheme="minorBidi"/>
          <w:noProof/>
          <w:sz w:val="20"/>
          <w:szCs w:val="20"/>
          <w:lang w:eastAsia="ko-KR"/>
          <w:rPrChange w:id="2326" w:author="thuyhuynh" w:date="2023-05-08T11:25:00Z">
            <w:rPr>
              <w:ins w:id="2327" w:author="TANBAO" w:date="2014-01-09T12:04:00Z"/>
              <w:del w:id="2328" w:author="ptdung" w:date="2023-11-30T18:24:00Z"/>
              <w:rFonts w:asciiTheme="minorHAnsi" w:hAnsiTheme="minorHAnsi" w:cstheme="minorBidi"/>
              <w:noProof/>
              <w:lang w:eastAsia="ko-KR"/>
            </w:rPr>
          </w:rPrChange>
        </w:rPr>
      </w:pPr>
      <w:ins w:id="2329" w:author="TANBAO" w:date="2014-01-09T12:04:00Z">
        <w:del w:id="2330" w:author="ptdung" w:date="2023-11-30T18:24:00Z">
          <w:r w:rsidRPr="00116AAA" w:rsidDel="00446296">
            <w:rPr>
              <w:rStyle w:val="Hyperlink"/>
              <w:rFonts w:ascii="Poppins" w:hAnsi="Poppins"/>
              <w:noProof/>
              <w:snapToGrid w:val="0"/>
              <w:w w:val="0"/>
              <w:sz w:val="20"/>
              <w:szCs w:val="20"/>
              <w:rPrChange w:id="2331" w:author="thuyhuynh" w:date="2023-05-08T11:25:00Z">
                <w:rPr>
                  <w:rStyle w:val="Hyperlink"/>
                  <w:noProof/>
                  <w:snapToGrid w:val="0"/>
                  <w:w w:val="0"/>
                </w:rPr>
              </w:rPrChange>
            </w:rPr>
            <w:delText>5.3.2.</w:delText>
          </w:r>
          <w:r w:rsidRPr="00116AAA" w:rsidDel="00446296">
            <w:rPr>
              <w:rStyle w:val="Hyperlink"/>
              <w:rFonts w:ascii="Poppins" w:hAnsi="Poppins"/>
              <w:noProof/>
              <w:sz w:val="20"/>
              <w:szCs w:val="20"/>
              <w:rPrChange w:id="2332" w:author="thuyhuynh" w:date="2023-05-08T11:25:00Z">
                <w:rPr>
                  <w:rStyle w:val="Hyperlink"/>
                  <w:noProof/>
                </w:rPr>
              </w:rPrChange>
            </w:rPr>
            <w:delText xml:space="preserve"> Software</w:delText>
          </w:r>
          <w:r w:rsidRPr="00116AAA" w:rsidDel="00446296">
            <w:rPr>
              <w:rFonts w:ascii="Poppins" w:hAnsi="Poppins"/>
              <w:noProof/>
              <w:webHidden/>
              <w:sz w:val="20"/>
              <w:szCs w:val="20"/>
              <w:rPrChange w:id="2333" w:author="thuyhuynh" w:date="2023-05-08T11:25:00Z">
                <w:rPr>
                  <w:noProof/>
                  <w:webHidden/>
                </w:rPr>
              </w:rPrChange>
            </w:rPr>
            <w:tab/>
          </w:r>
        </w:del>
      </w:ins>
      <w:ins w:id="2334" w:author="TANBAO" w:date="2014-01-09T12:05:00Z">
        <w:del w:id="2335" w:author="ptdung" w:date="2023-11-30T18:24:00Z">
          <w:r w:rsidR="00442201" w:rsidRPr="00116AAA" w:rsidDel="00446296">
            <w:rPr>
              <w:rFonts w:ascii="Poppins" w:hAnsi="Poppins"/>
              <w:noProof/>
              <w:webHidden/>
              <w:sz w:val="20"/>
              <w:szCs w:val="20"/>
              <w:rPrChange w:id="2336" w:author="thuyhuynh" w:date="2023-05-08T11:25:00Z">
                <w:rPr>
                  <w:noProof/>
                  <w:webHidden/>
                </w:rPr>
              </w:rPrChange>
            </w:rPr>
            <w:delText>73</w:delText>
          </w:r>
        </w:del>
      </w:ins>
    </w:p>
    <w:p w:rsidR="00CF6726" w:rsidRPr="00116AAA" w:rsidDel="00446296" w:rsidRDefault="00CF6726">
      <w:pPr>
        <w:pStyle w:val="TOC1"/>
        <w:tabs>
          <w:tab w:val="right" w:leader="dot" w:pos="9350"/>
        </w:tabs>
        <w:rPr>
          <w:ins w:id="2337" w:author="TANBAO" w:date="2014-01-09T12:04:00Z"/>
          <w:del w:id="2338" w:author="ptdung" w:date="2023-11-30T18:24:00Z"/>
          <w:rFonts w:ascii="Poppins" w:hAnsi="Poppins" w:cstheme="minorBidi"/>
          <w:noProof/>
          <w:sz w:val="20"/>
          <w:szCs w:val="20"/>
          <w:lang w:eastAsia="ko-KR"/>
          <w:rPrChange w:id="2339" w:author="thuyhuynh" w:date="2023-05-08T11:25:00Z">
            <w:rPr>
              <w:ins w:id="2340" w:author="TANBAO" w:date="2014-01-09T12:04:00Z"/>
              <w:del w:id="2341" w:author="ptdung" w:date="2023-11-30T18:24:00Z"/>
              <w:rFonts w:asciiTheme="minorHAnsi" w:hAnsiTheme="minorHAnsi" w:cstheme="minorBidi"/>
              <w:noProof/>
              <w:lang w:eastAsia="ko-KR"/>
            </w:rPr>
          </w:rPrChange>
        </w:rPr>
      </w:pPr>
      <w:ins w:id="2342" w:author="TANBAO" w:date="2014-01-09T12:04:00Z">
        <w:del w:id="2343" w:author="ptdung" w:date="2023-11-30T18:24:00Z">
          <w:r w:rsidRPr="00116AAA" w:rsidDel="00446296">
            <w:rPr>
              <w:rStyle w:val="Hyperlink"/>
              <w:rFonts w:ascii="Poppins" w:hAnsi="Poppins"/>
              <w:noProof/>
              <w:sz w:val="20"/>
              <w:szCs w:val="20"/>
              <w:rPrChange w:id="2344" w:author="thuyhuynh" w:date="2023-05-08T11:25:00Z">
                <w:rPr>
                  <w:rStyle w:val="Hyperlink"/>
                  <w:noProof/>
                </w:rPr>
              </w:rPrChange>
            </w:rPr>
            <w:delText>6. Trouble</w:delText>
          </w:r>
          <w:r w:rsidRPr="00116AAA" w:rsidDel="00446296">
            <w:rPr>
              <w:rStyle w:val="Hyperlink"/>
              <w:rFonts w:ascii="Poppins" w:hAnsi="Poppins"/>
              <w:noProof/>
              <w:sz w:val="20"/>
              <w:szCs w:val="20"/>
              <w:lang w:eastAsia="ko-KR"/>
              <w:rPrChange w:id="2345" w:author="thuyhuynh" w:date="2023-05-08T11:25:00Z">
                <w:rPr>
                  <w:rStyle w:val="Hyperlink"/>
                  <w:noProof/>
                  <w:lang w:eastAsia="ko-KR"/>
                </w:rPr>
              </w:rPrChange>
            </w:rPr>
            <w:delText>s</w:delText>
          </w:r>
          <w:r w:rsidRPr="00116AAA" w:rsidDel="00446296">
            <w:rPr>
              <w:rStyle w:val="Hyperlink"/>
              <w:rFonts w:ascii="Poppins" w:hAnsi="Poppins"/>
              <w:noProof/>
              <w:sz w:val="20"/>
              <w:szCs w:val="20"/>
              <w:rPrChange w:id="2346" w:author="thuyhuynh" w:date="2023-05-08T11:25:00Z">
                <w:rPr>
                  <w:rStyle w:val="Hyperlink"/>
                  <w:noProof/>
                </w:rPr>
              </w:rPrChange>
            </w:rPr>
            <w:delText>hooting and FAQ</w:delText>
          </w:r>
          <w:r w:rsidRPr="00116AAA" w:rsidDel="00446296">
            <w:rPr>
              <w:rFonts w:ascii="Poppins" w:hAnsi="Poppins"/>
              <w:noProof/>
              <w:webHidden/>
              <w:sz w:val="20"/>
              <w:szCs w:val="20"/>
              <w:rPrChange w:id="2347" w:author="thuyhuynh" w:date="2023-05-08T11:25:00Z">
                <w:rPr>
                  <w:noProof/>
                  <w:webHidden/>
                </w:rPr>
              </w:rPrChange>
            </w:rPr>
            <w:tab/>
          </w:r>
        </w:del>
      </w:ins>
      <w:ins w:id="2348" w:author="TANBAO" w:date="2014-01-09T12:05:00Z">
        <w:del w:id="2349" w:author="ptdung" w:date="2023-11-30T18:24:00Z">
          <w:r w:rsidR="00442201" w:rsidRPr="00116AAA" w:rsidDel="00446296">
            <w:rPr>
              <w:rFonts w:ascii="Poppins" w:hAnsi="Poppins"/>
              <w:noProof/>
              <w:webHidden/>
              <w:sz w:val="20"/>
              <w:szCs w:val="20"/>
              <w:rPrChange w:id="2350" w:author="thuyhuynh" w:date="2023-05-08T11:25:00Z">
                <w:rPr>
                  <w:noProof/>
                  <w:webHidden/>
                </w:rPr>
              </w:rPrChange>
            </w:rPr>
            <w:delText>75</w:delText>
          </w:r>
        </w:del>
      </w:ins>
    </w:p>
    <w:p w:rsidR="00CF6726" w:rsidRPr="00116AAA" w:rsidDel="00446296" w:rsidRDefault="00CF6726">
      <w:pPr>
        <w:pStyle w:val="TOC1"/>
        <w:tabs>
          <w:tab w:val="right" w:leader="dot" w:pos="9350"/>
        </w:tabs>
        <w:rPr>
          <w:ins w:id="2351" w:author="TANBAO" w:date="2014-01-09T12:04:00Z"/>
          <w:del w:id="2352" w:author="ptdung" w:date="2023-11-30T18:24:00Z"/>
          <w:rFonts w:ascii="Poppins" w:hAnsi="Poppins" w:cstheme="minorBidi"/>
          <w:noProof/>
          <w:sz w:val="20"/>
          <w:szCs w:val="20"/>
          <w:lang w:eastAsia="ko-KR"/>
          <w:rPrChange w:id="2353" w:author="thuyhuynh" w:date="2023-05-08T11:25:00Z">
            <w:rPr>
              <w:ins w:id="2354" w:author="TANBAO" w:date="2014-01-09T12:04:00Z"/>
              <w:del w:id="2355" w:author="ptdung" w:date="2023-11-30T18:24:00Z"/>
              <w:rFonts w:asciiTheme="minorHAnsi" w:hAnsiTheme="minorHAnsi" w:cstheme="minorBidi"/>
              <w:noProof/>
              <w:lang w:eastAsia="ko-KR"/>
            </w:rPr>
          </w:rPrChange>
        </w:rPr>
      </w:pPr>
      <w:ins w:id="2356" w:author="TANBAO" w:date="2014-01-09T12:04:00Z">
        <w:del w:id="2357" w:author="ptdung" w:date="2023-11-30T18:24:00Z">
          <w:r w:rsidRPr="00116AAA" w:rsidDel="00446296">
            <w:rPr>
              <w:rStyle w:val="Hyperlink"/>
              <w:rFonts w:ascii="Poppins" w:hAnsi="Poppins"/>
              <w:noProof/>
              <w:sz w:val="20"/>
              <w:szCs w:val="20"/>
              <w:lang w:eastAsia="ko-KR"/>
              <w:rPrChange w:id="2358" w:author="thuyhuynh" w:date="2023-05-08T11:25:00Z">
                <w:rPr>
                  <w:rStyle w:val="Hyperlink"/>
                  <w:noProof/>
                  <w:lang w:eastAsia="ko-KR"/>
                </w:rPr>
              </w:rPrChange>
            </w:rPr>
            <w:delText>7.</w:delText>
          </w:r>
          <w:r w:rsidRPr="00116AAA" w:rsidDel="00446296">
            <w:rPr>
              <w:rStyle w:val="Hyperlink"/>
              <w:rFonts w:ascii="Poppins" w:hAnsi="Poppins"/>
              <w:noProof/>
              <w:sz w:val="20"/>
              <w:szCs w:val="20"/>
              <w:rPrChange w:id="2359" w:author="thuyhuynh" w:date="2023-05-08T11:25:00Z">
                <w:rPr>
                  <w:rStyle w:val="Hyperlink"/>
                  <w:noProof/>
                </w:rPr>
              </w:rPrChange>
            </w:rPr>
            <w:delText xml:space="preserve"> Legal</w:delText>
          </w:r>
          <w:r w:rsidRPr="00116AAA" w:rsidDel="00446296">
            <w:rPr>
              <w:rStyle w:val="Hyperlink"/>
              <w:rFonts w:ascii="Poppins" w:hAnsi="Poppins"/>
              <w:noProof/>
              <w:sz w:val="20"/>
              <w:szCs w:val="20"/>
              <w:lang w:eastAsia="ko-KR"/>
              <w:rPrChange w:id="2360" w:author="thuyhuynh" w:date="2023-05-08T11:25:00Z">
                <w:rPr>
                  <w:rStyle w:val="Hyperlink"/>
                  <w:noProof/>
                  <w:lang w:eastAsia="ko-KR"/>
                </w:rPr>
              </w:rPrChange>
            </w:rPr>
            <w:delText xml:space="preserve"> Notice</w:delText>
          </w:r>
          <w:r w:rsidRPr="00116AAA" w:rsidDel="00446296">
            <w:rPr>
              <w:rFonts w:ascii="Poppins" w:hAnsi="Poppins"/>
              <w:noProof/>
              <w:webHidden/>
              <w:sz w:val="20"/>
              <w:szCs w:val="20"/>
              <w:rPrChange w:id="2361" w:author="thuyhuynh" w:date="2023-05-08T11:25:00Z">
                <w:rPr>
                  <w:noProof/>
                  <w:webHidden/>
                </w:rPr>
              </w:rPrChange>
            </w:rPr>
            <w:tab/>
          </w:r>
        </w:del>
      </w:ins>
      <w:ins w:id="2362" w:author="TANBAO" w:date="2014-01-09T12:05:00Z">
        <w:del w:id="2363" w:author="ptdung" w:date="2023-11-30T18:24:00Z">
          <w:r w:rsidR="00442201" w:rsidRPr="00116AAA" w:rsidDel="00446296">
            <w:rPr>
              <w:rFonts w:ascii="Poppins" w:hAnsi="Poppins"/>
              <w:noProof/>
              <w:webHidden/>
              <w:sz w:val="20"/>
              <w:szCs w:val="20"/>
              <w:rPrChange w:id="2364" w:author="thuyhuynh" w:date="2023-05-08T11:25:00Z">
                <w:rPr>
                  <w:noProof/>
                  <w:webHidden/>
                </w:rPr>
              </w:rPrChange>
            </w:rPr>
            <w:delText>78</w:delText>
          </w:r>
        </w:del>
      </w:ins>
    </w:p>
    <w:p w:rsidR="00CF6726" w:rsidRPr="00116AAA" w:rsidDel="00446296" w:rsidRDefault="00CF6726">
      <w:pPr>
        <w:pStyle w:val="TOC2"/>
        <w:tabs>
          <w:tab w:val="right" w:leader="dot" w:pos="9350"/>
        </w:tabs>
        <w:rPr>
          <w:ins w:id="2365" w:author="TANBAO" w:date="2014-01-09T12:04:00Z"/>
          <w:del w:id="2366" w:author="ptdung" w:date="2023-11-30T18:24:00Z"/>
          <w:rFonts w:ascii="Poppins" w:hAnsi="Poppins" w:cstheme="minorBidi"/>
          <w:noProof/>
          <w:sz w:val="20"/>
          <w:szCs w:val="20"/>
          <w:lang w:eastAsia="ko-KR"/>
          <w:rPrChange w:id="2367" w:author="thuyhuynh" w:date="2023-05-08T11:25:00Z">
            <w:rPr>
              <w:ins w:id="2368" w:author="TANBAO" w:date="2014-01-09T12:04:00Z"/>
              <w:del w:id="2369" w:author="ptdung" w:date="2023-11-30T18:24:00Z"/>
              <w:rFonts w:asciiTheme="minorHAnsi" w:hAnsiTheme="minorHAnsi" w:cstheme="minorBidi"/>
              <w:noProof/>
              <w:lang w:eastAsia="ko-KR"/>
            </w:rPr>
          </w:rPrChange>
        </w:rPr>
      </w:pPr>
      <w:ins w:id="2370" w:author="TANBAO" w:date="2014-01-09T12:04:00Z">
        <w:del w:id="2371" w:author="ptdung" w:date="2023-11-30T18:24:00Z">
          <w:r w:rsidRPr="00116AAA" w:rsidDel="00446296">
            <w:rPr>
              <w:rStyle w:val="Hyperlink"/>
              <w:rFonts w:ascii="Poppins" w:hAnsi="Poppins"/>
              <w:noProof/>
              <w:sz w:val="20"/>
              <w:szCs w:val="20"/>
              <w:rPrChange w:id="2372" w:author="thuyhuynh" w:date="2023-05-08T11:25:00Z">
                <w:rPr>
                  <w:rStyle w:val="Hyperlink"/>
                  <w:noProof/>
                </w:rPr>
              </w:rPrChange>
            </w:rPr>
            <w:delText>7.1. Warranty Agreement</w:delText>
          </w:r>
          <w:r w:rsidRPr="00116AAA" w:rsidDel="00446296">
            <w:rPr>
              <w:rFonts w:ascii="Poppins" w:hAnsi="Poppins"/>
              <w:noProof/>
              <w:webHidden/>
              <w:sz w:val="20"/>
              <w:szCs w:val="20"/>
              <w:rPrChange w:id="2373" w:author="thuyhuynh" w:date="2023-05-08T11:25:00Z">
                <w:rPr>
                  <w:noProof/>
                  <w:webHidden/>
                </w:rPr>
              </w:rPrChange>
            </w:rPr>
            <w:tab/>
          </w:r>
        </w:del>
      </w:ins>
      <w:ins w:id="2374" w:author="TANBAO" w:date="2014-01-09T12:05:00Z">
        <w:del w:id="2375" w:author="ptdung" w:date="2023-11-30T18:24:00Z">
          <w:r w:rsidR="00442201" w:rsidRPr="00116AAA" w:rsidDel="00446296">
            <w:rPr>
              <w:rFonts w:ascii="Poppins" w:hAnsi="Poppins"/>
              <w:noProof/>
              <w:webHidden/>
              <w:sz w:val="20"/>
              <w:szCs w:val="20"/>
              <w:rPrChange w:id="2376" w:author="thuyhuynh" w:date="2023-05-08T11:25:00Z">
                <w:rPr>
                  <w:noProof/>
                  <w:webHidden/>
                </w:rPr>
              </w:rPrChange>
            </w:rPr>
            <w:delText>78</w:delText>
          </w:r>
        </w:del>
      </w:ins>
    </w:p>
    <w:p w:rsidR="00CF6726" w:rsidRPr="00116AAA" w:rsidDel="00446296" w:rsidRDefault="00CF6726">
      <w:pPr>
        <w:pStyle w:val="TOC2"/>
        <w:tabs>
          <w:tab w:val="right" w:leader="dot" w:pos="9350"/>
        </w:tabs>
        <w:rPr>
          <w:ins w:id="2377" w:author="TANBAO" w:date="2014-01-09T12:04:00Z"/>
          <w:del w:id="2378" w:author="ptdung" w:date="2023-11-30T18:24:00Z"/>
          <w:rFonts w:ascii="Poppins" w:hAnsi="Poppins" w:cstheme="minorBidi"/>
          <w:noProof/>
          <w:sz w:val="20"/>
          <w:szCs w:val="20"/>
          <w:lang w:eastAsia="ko-KR"/>
          <w:rPrChange w:id="2379" w:author="thuyhuynh" w:date="2023-05-08T11:25:00Z">
            <w:rPr>
              <w:ins w:id="2380" w:author="TANBAO" w:date="2014-01-09T12:04:00Z"/>
              <w:del w:id="2381" w:author="ptdung" w:date="2023-11-30T18:24:00Z"/>
              <w:rFonts w:asciiTheme="minorHAnsi" w:hAnsiTheme="minorHAnsi" w:cstheme="minorBidi"/>
              <w:noProof/>
              <w:lang w:eastAsia="ko-KR"/>
            </w:rPr>
          </w:rPrChange>
        </w:rPr>
      </w:pPr>
      <w:ins w:id="2382" w:author="TANBAO" w:date="2014-01-09T12:04:00Z">
        <w:del w:id="2383" w:author="ptdung" w:date="2023-11-30T18:24:00Z">
          <w:r w:rsidRPr="00116AAA" w:rsidDel="00446296">
            <w:rPr>
              <w:rStyle w:val="Hyperlink"/>
              <w:rFonts w:ascii="Poppins" w:hAnsi="Poppins"/>
              <w:noProof/>
              <w:sz w:val="20"/>
              <w:szCs w:val="20"/>
              <w:rPrChange w:id="2384" w:author="thuyhuynh" w:date="2023-05-08T11:25:00Z">
                <w:rPr>
                  <w:rStyle w:val="Hyperlink"/>
                  <w:noProof/>
                </w:rPr>
              </w:rPrChange>
            </w:rPr>
            <w:delText>7.2. End-User License Agreement</w:delText>
          </w:r>
          <w:r w:rsidRPr="00116AAA" w:rsidDel="00446296">
            <w:rPr>
              <w:rFonts w:ascii="Poppins" w:hAnsi="Poppins"/>
              <w:noProof/>
              <w:webHidden/>
              <w:sz w:val="20"/>
              <w:szCs w:val="20"/>
              <w:rPrChange w:id="2385" w:author="thuyhuynh" w:date="2023-05-08T11:25:00Z">
                <w:rPr>
                  <w:noProof/>
                  <w:webHidden/>
                </w:rPr>
              </w:rPrChange>
            </w:rPr>
            <w:tab/>
          </w:r>
        </w:del>
      </w:ins>
      <w:ins w:id="2386" w:author="TANBAO" w:date="2014-01-09T12:05:00Z">
        <w:del w:id="2387" w:author="ptdung" w:date="2023-11-30T18:24:00Z">
          <w:r w:rsidR="00442201" w:rsidRPr="00116AAA" w:rsidDel="00446296">
            <w:rPr>
              <w:rFonts w:ascii="Poppins" w:hAnsi="Poppins"/>
              <w:noProof/>
              <w:webHidden/>
              <w:sz w:val="20"/>
              <w:szCs w:val="20"/>
              <w:rPrChange w:id="2388" w:author="thuyhuynh" w:date="2023-05-08T11:25:00Z">
                <w:rPr>
                  <w:noProof/>
                  <w:webHidden/>
                </w:rPr>
              </w:rPrChange>
            </w:rPr>
            <w:delText>82</w:delText>
          </w:r>
        </w:del>
      </w:ins>
    </w:p>
    <w:p w:rsidR="00161EFD" w:rsidRPr="00116AAA" w:rsidDel="00446296" w:rsidRDefault="00161EFD">
      <w:pPr>
        <w:pStyle w:val="TOC1"/>
        <w:tabs>
          <w:tab w:val="right" w:leader="dot" w:pos="9350"/>
        </w:tabs>
        <w:rPr>
          <w:del w:id="2389" w:author="ptdung" w:date="2023-11-30T18:24:00Z"/>
          <w:rFonts w:ascii="Poppins" w:hAnsi="Poppins" w:cstheme="minorBidi"/>
          <w:noProof/>
          <w:sz w:val="20"/>
          <w:szCs w:val="20"/>
          <w:lang w:eastAsia="ko-KR"/>
          <w:rPrChange w:id="2390" w:author="thuyhuynh" w:date="2023-05-08T11:25:00Z">
            <w:rPr>
              <w:del w:id="2391" w:author="ptdung" w:date="2023-11-30T18:24:00Z"/>
              <w:rFonts w:asciiTheme="minorHAnsi" w:hAnsiTheme="minorHAnsi" w:cstheme="minorBidi"/>
              <w:noProof/>
              <w:lang w:eastAsia="ko-KR"/>
            </w:rPr>
          </w:rPrChange>
        </w:rPr>
      </w:pPr>
      <w:del w:id="2392" w:author="ptdung" w:date="2023-11-30T18:24:00Z">
        <w:r w:rsidRPr="00116AAA" w:rsidDel="00446296">
          <w:rPr>
            <w:rFonts w:ascii="Poppins" w:hAnsi="Poppins"/>
            <w:sz w:val="20"/>
            <w:szCs w:val="20"/>
            <w:rPrChange w:id="2393" w:author="thuyhuynh" w:date="2023-05-08T11:25:00Z">
              <w:rPr>
                <w:rStyle w:val="Hyperlink"/>
                <w:noProof/>
              </w:rPr>
            </w:rPrChange>
          </w:rPr>
          <w:delText>1. Introduction</w:delText>
        </w:r>
        <w:r w:rsidRPr="00116AAA" w:rsidDel="00446296">
          <w:rPr>
            <w:rFonts w:ascii="Poppins" w:hAnsi="Poppins"/>
            <w:noProof/>
            <w:webHidden/>
            <w:sz w:val="20"/>
            <w:szCs w:val="20"/>
            <w:rPrChange w:id="2394" w:author="thuyhuynh" w:date="2023-05-08T11:25:00Z">
              <w:rPr>
                <w:noProof/>
                <w:webHidden/>
              </w:rPr>
            </w:rPrChange>
          </w:rPr>
          <w:tab/>
        </w:r>
        <w:r w:rsidR="00197EE7" w:rsidRPr="00116AAA" w:rsidDel="00446296">
          <w:rPr>
            <w:rFonts w:ascii="Poppins" w:hAnsi="Poppins"/>
            <w:noProof/>
            <w:webHidden/>
            <w:sz w:val="20"/>
            <w:szCs w:val="20"/>
            <w:rPrChange w:id="2395" w:author="thuyhuynh" w:date="2023-05-08T11:25:00Z">
              <w:rPr>
                <w:noProof/>
                <w:webHidden/>
              </w:rPr>
            </w:rPrChange>
          </w:rPr>
          <w:delText>6</w:delText>
        </w:r>
      </w:del>
    </w:p>
    <w:p w:rsidR="00161EFD" w:rsidRPr="00116AAA" w:rsidDel="00446296" w:rsidRDefault="00161EFD">
      <w:pPr>
        <w:pStyle w:val="TOC2"/>
        <w:tabs>
          <w:tab w:val="right" w:leader="dot" w:pos="9350"/>
        </w:tabs>
        <w:rPr>
          <w:del w:id="2396" w:author="ptdung" w:date="2023-11-30T18:24:00Z"/>
          <w:rFonts w:ascii="Poppins" w:hAnsi="Poppins" w:cstheme="minorBidi"/>
          <w:noProof/>
          <w:sz w:val="20"/>
          <w:szCs w:val="20"/>
          <w:lang w:eastAsia="ko-KR"/>
          <w:rPrChange w:id="2397" w:author="thuyhuynh" w:date="2023-05-08T11:25:00Z">
            <w:rPr>
              <w:del w:id="2398" w:author="ptdung" w:date="2023-11-30T18:24:00Z"/>
              <w:rFonts w:asciiTheme="minorHAnsi" w:hAnsiTheme="minorHAnsi" w:cstheme="minorBidi"/>
              <w:noProof/>
              <w:lang w:eastAsia="ko-KR"/>
            </w:rPr>
          </w:rPrChange>
        </w:rPr>
      </w:pPr>
      <w:del w:id="2399" w:author="ptdung" w:date="2023-11-30T18:24:00Z">
        <w:r w:rsidRPr="00116AAA" w:rsidDel="00446296">
          <w:rPr>
            <w:rFonts w:ascii="Poppins" w:hAnsi="Poppins"/>
            <w:sz w:val="20"/>
            <w:szCs w:val="20"/>
            <w:rPrChange w:id="2400" w:author="thuyhuynh" w:date="2023-05-08T11:25:00Z">
              <w:rPr>
                <w:rStyle w:val="Hyperlink"/>
                <w:noProof/>
              </w:rPr>
            </w:rPrChange>
          </w:rPr>
          <w:delText>1.1. Manual Overview</w:delText>
        </w:r>
        <w:r w:rsidRPr="00116AAA" w:rsidDel="00446296">
          <w:rPr>
            <w:rFonts w:ascii="Poppins" w:hAnsi="Poppins"/>
            <w:noProof/>
            <w:webHidden/>
            <w:sz w:val="20"/>
            <w:szCs w:val="20"/>
            <w:rPrChange w:id="2401" w:author="thuyhuynh" w:date="2023-05-08T11:25:00Z">
              <w:rPr>
                <w:noProof/>
                <w:webHidden/>
              </w:rPr>
            </w:rPrChange>
          </w:rPr>
          <w:tab/>
        </w:r>
        <w:r w:rsidR="00197EE7" w:rsidRPr="00116AAA" w:rsidDel="00446296">
          <w:rPr>
            <w:rFonts w:ascii="Poppins" w:hAnsi="Poppins"/>
            <w:noProof/>
            <w:webHidden/>
            <w:sz w:val="20"/>
            <w:szCs w:val="20"/>
            <w:rPrChange w:id="2402" w:author="thuyhuynh" w:date="2023-05-08T11:25:00Z">
              <w:rPr>
                <w:noProof/>
                <w:webHidden/>
              </w:rPr>
            </w:rPrChange>
          </w:rPr>
          <w:delText>6</w:delText>
        </w:r>
      </w:del>
    </w:p>
    <w:p w:rsidR="00161EFD" w:rsidRPr="00116AAA" w:rsidDel="00446296" w:rsidRDefault="00161EFD">
      <w:pPr>
        <w:pStyle w:val="TOC2"/>
        <w:tabs>
          <w:tab w:val="right" w:leader="dot" w:pos="9350"/>
        </w:tabs>
        <w:rPr>
          <w:del w:id="2403" w:author="ptdung" w:date="2023-11-30T18:24:00Z"/>
          <w:rFonts w:ascii="Poppins" w:hAnsi="Poppins" w:cstheme="minorBidi"/>
          <w:noProof/>
          <w:sz w:val="20"/>
          <w:szCs w:val="20"/>
          <w:lang w:eastAsia="ko-KR"/>
          <w:rPrChange w:id="2404" w:author="thuyhuynh" w:date="2023-05-08T11:25:00Z">
            <w:rPr>
              <w:del w:id="2405" w:author="ptdung" w:date="2023-11-30T18:24:00Z"/>
              <w:rFonts w:asciiTheme="minorHAnsi" w:hAnsiTheme="minorHAnsi" w:cstheme="minorBidi"/>
              <w:noProof/>
              <w:lang w:eastAsia="ko-KR"/>
            </w:rPr>
          </w:rPrChange>
        </w:rPr>
      </w:pPr>
      <w:del w:id="2406" w:author="ptdung" w:date="2023-11-30T18:24:00Z">
        <w:r w:rsidRPr="00116AAA" w:rsidDel="00446296">
          <w:rPr>
            <w:rFonts w:ascii="Poppins" w:hAnsi="Poppins"/>
            <w:sz w:val="20"/>
            <w:szCs w:val="20"/>
            <w:rPrChange w:id="2407" w:author="thuyhuynh" w:date="2023-05-08T11:25:00Z">
              <w:rPr>
                <w:rStyle w:val="Hyperlink"/>
                <w:noProof/>
              </w:rPr>
            </w:rPrChange>
          </w:rPr>
          <w:delText>1.2. IriShield Overview</w:delText>
        </w:r>
        <w:r w:rsidRPr="00116AAA" w:rsidDel="00446296">
          <w:rPr>
            <w:rFonts w:ascii="Poppins" w:hAnsi="Poppins"/>
            <w:noProof/>
            <w:webHidden/>
            <w:sz w:val="20"/>
            <w:szCs w:val="20"/>
            <w:rPrChange w:id="2408" w:author="thuyhuynh" w:date="2023-05-08T11:25:00Z">
              <w:rPr>
                <w:noProof/>
                <w:webHidden/>
              </w:rPr>
            </w:rPrChange>
          </w:rPr>
          <w:tab/>
        </w:r>
        <w:r w:rsidR="00197EE7" w:rsidRPr="00116AAA" w:rsidDel="00446296">
          <w:rPr>
            <w:rFonts w:ascii="Poppins" w:hAnsi="Poppins"/>
            <w:noProof/>
            <w:webHidden/>
            <w:sz w:val="20"/>
            <w:szCs w:val="20"/>
            <w:rPrChange w:id="2409" w:author="thuyhuynh" w:date="2023-05-08T11:25:00Z">
              <w:rPr>
                <w:noProof/>
                <w:webHidden/>
              </w:rPr>
            </w:rPrChange>
          </w:rPr>
          <w:delText>6</w:delText>
        </w:r>
      </w:del>
    </w:p>
    <w:p w:rsidR="00161EFD" w:rsidRPr="00116AAA" w:rsidDel="00446296" w:rsidRDefault="00161EFD" w:rsidP="00161EFD">
      <w:pPr>
        <w:pStyle w:val="TOC3"/>
        <w:tabs>
          <w:tab w:val="right" w:leader="dot" w:pos="9350"/>
        </w:tabs>
        <w:ind w:left="880"/>
        <w:rPr>
          <w:del w:id="2410" w:author="ptdung" w:date="2023-11-30T18:24:00Z"/>
          <w:rFonts w:ascii="Poppins" w:hAnsi="Poppins" w:cstheme="minorBidi"/>
          <w:noProof/>
          <w:sz w:val="20"/>
          <w:szCs w:val="20"/>
          <w:lang w:eastAsia="ko-KR"/>
          <w:rPrChange w:id="2411" w:author="thuyhuynh" w:date="2023-05-08T11:25:00Z">
            <w:rPr>
              <w:del w:id="2412" w:author="ptdung" w:date="2023-11-30T18:24:00Z"/>
              <w:rFonts w:asciiTheme="minorHAnsi" w:hAnsiTheme="minorHAnsi" w:cstheme="minorBidi"/>
              <w:noProof/>
              <w:lang w:eastAsia="ko-KR"/>
            </w:rPr>
          </w:rPrChange>
        </w:rPr>
      </w:pPr>
      <w:del w:id="2413" w:author="ptdung" w:date="2023-11-30T18:24:00Z">
        <w:r w:rsidRPr="00116AAA" w:rsidDel="00446296">
          <w:rPr>
            <w:rFonts w:ascii="Poppins" w:hAnsi="Poppins"/>
            <w:sz w:val="20"/>
            <w:szCs w:val="20"/>
            <w:rPrChange w:id="2414" w:author="thuyhuynh" w:date="2023-05-08T11:25:00Z">
              <w:rPr>
                <w:rStyle w:val="Hyperlink"/>
                <w:noProof/>
                <w:snapToGrid w:val="0"/>
                <w:w w:val="0"/>
              </w:rPr>
            </w:rPrChange>
          </w:rPr>
          <w:delText>1.2.1. IriShield Models</w:delText>
        </w:r>
        <w:r w:rsidRPr="00116AAA" w:rsidDel="00446296">
          <w:rPr>
            <w:rFonts w:ascii="Poppins" w:hAnsi="Poppins"/>
            <w:noProof/>
            <w:webHidden/>
            <w:sz w:val="20"/>
            <w:szCs w:val="20"/>
            <w:rPrChange w:id="2415" w:author="thuyhuynh" w:date="2023-05-08T11:25:00Z">
              <w:rPr>
                <w:noProof/>
                <w:webHidden/>
              </w:rPr>
            </w:rPrChange>
          </w:rPr>
          <w:tab/>
        </w:r>
        <w:r w:rsidR="00197EE7" w:rsidRPr="00116AAA" w:rsidDel="00446296">
          <w:rPr>
            <w:rFonts w:ascii="Poppins" w:hAnsi="Poppins"/>
            <w:noProof/>
            <w:webHidden/>
            <w:sz w:val="20"/>
            <w:szCs w:val="20"/>
            <w:rPrChange w:id="2416" w:author="thuyhuynh" w:date="2023-05-08T11:25:00Z">
              <w:rPr>
                <w:noProof/>
                <w:webHidden/>
              </w:rPr>
            </w:rPrChange>
          </w:rPr>
          <w:delText>6</w:delText>
        </w:r>
      </w:del>
    </w:p>
    <w:p w:rsidR="00161EFD" w:rsidRPr="00116AAA" w:rsidDel="00446296" w:rsidRDefault="00161EFD" w:rsidP="00161EFD">
      <w:pPr>
        <w:pStyle w:val="TOC3"/>
        <w:tabs>
          <w:tab w:val="right" w:leader="dot" w:pos="9350"/>
        </w:tabs>
        <w:ind w:left="880"/>
        <w:rPr>
          <w:del w:id="2417" w:author="ptdung" w:date="2023-11-30T18:24:00Z"/>
          <w:rFonts w:ascii="Poppins" w:hAnsi="Poppins" w:cstheme="minorBidi"/>
          <w:noProof/>
          <w:sz w:val="20"/>
          <w:szCs w:val="20"/>
          <w:lang w:eastAsia="ko-KR"/>
          <w:rPrChange w:id="2418" w:author="thuyhuynh" w:date="2023-05-08T11:25:00Z">
            <w:rPr>
              <w:del w:id="2419" w:author="ptdung" w:date="2023-11-30T18:24:00Z"/>
              <w:rFonts w:asciiTheme="minorHAnsi" w:hAnsiTheme="minorHAnsi" w:cstheme="minorBidi"/>
              <w:noProof/>
              <w:lang w:eastAsia="ko-KR"/>
            </w:rPr>
          </w:rPrChange>
        </w:rPr>
      </w:pPr>
      <w:del w:id="2420" w:author="ptdung" w:date="2023-11-30T18:24:00Z">
        <w:r w:rsidRPr="00116AAA" w:rsidDel="00446296">
          <w:rPr>
            <w:rFonts w:ascii="Poppins" w:hAnsi="Poppins"/>
            <w:sz w:val="20"/>
            <w:szCs w:val="20"/>
            <w:rPrChange w:id="2421" w:author="thuyhuynh" w:date="2023-05-08T11:25:00Z">
              <w:rPr>
                <w:rStyle w:val="Hyperlink"/>
                <w:noProof/>
                <w:snapToGrid w:val="0"/>
                <w:w w:val="0"/>
              </w:rPr>
            </w:rPrChange>
          </w:rPr>
          <w:delText>1.2.2. Device Features</w:delText>
        </w:r>
        <w:r w:rsidRPr="00116AAA" w:rsidDel="00446296">
          <w:rPr>
            <w:rFonts w:ascii="Poppins" w:hAnsi="Poppins"/>
            <w:noProof/>
            <w:webHidden/>
            <w:sz w:val="20"/>
            <w:szCs w:val="20"/>
            <w:rPrChange w:id="2422" w:author="thuyhuynh" w:date="2023-05-08T11:25:00Z">
              <w:rPr>
                <w:noProof/>
                <w:webHidden/>
              </w:rPr>
            </w:rPrChange>
          </w:rPr>
          <w:tab/>
        </w:r>
        <w:r w:rsidR="00197EE7" w:rsidRPr="00116AAA" w:rsidDel="00446296">
          <w:rPr>
            <w:rFonts w:ascii="Poppins" w:hAnsi="Poppins"/>
            <w:noProof/>
            <w:webHidden/>
            <w:sz w:val="20"/>
            <w:szCs w:val="20"/>
            <w:rPrChange w:id="2423" w:author="thuyhuynh" w:date="2023-05-08T11:25:00Z">
              <w:rPr>
                <w:noProof/>
                <w:webHidden/>
              </w:rPr>
            </w:rPrChange>
          </w:rPr>
          <w:delText>6</w:delText>
        </w:r>
      </w:del>
    </w:p>
    <w:p w:rsidR="00161EFD" w:rsidRPr="00116AAA" w:rsidDel="00446296" w:rsidRDefault="00161EFD" w:rsidP="00161EFD">
      <w:pPr>
        <w:pStyle w:val="TOC3"/>
        <w:tabs>
          <w:tab w:val="right" w:leader="dot" w:pos="9350"/>
        </w:tabs>
        <w:ind w:left="880"/>
        <w:rPr>
          <w:del w:id="2424" w:author="ptdung" w:date="2023-11-30T18:24:00Z"/>
          <w:rFonts w:ascii="Poppins" w:hAnsi="Poppins" w:cstheme="minorBidi"/>
          <w:noProof/>
          <w:sz w:val="20"/>
          <w:szCs w:val="20"/>
          <w:lang w:eastAsia="ko-KR"/>
          <w:rPrChange w:id="2425" w:author="thuyhuynh" w:date="2023-05-08T11:25:00Z">
            <w:rPr>
              <w:del w:id="2426" w:author="ptdung" w:date="2023-11-30T18:24:00Z"/>
              <w:rFonts w:asciiTheme="minorHAnsi" w:hAnsiTheme="minorHAnsi" w:cstheme="minorBidi"/>
              <w:noProof/>
              <w:lang w:eastAsia="ko-KR"/>
            </w:rPr>
          </w:rPrChange>
        </w:rPr>
      </w:pPr>
      <w:del w:id="2427" w:author="ptdung" w:date="2023-11-30T18:24:00Z">
        <w:r w:rsidRPr="00116AAA" w:rsidDel="00446296">
          <w:rPr>
            <w:rFonts w:ascii="Poppins" w:hAnsi="Poppins"/>
            <w:sz w:val="20"/>
            <w:szCs w:val="20"/>
            <w:rPrChange w:id="2428" w:author="thuyhuynh" w:date="2023-05-08T11:25:00Z">
              <w:rPr>
                <w:rStyle w:val="Hyperlink"/>
                <w:noProof/>
                <w:snapToGrid w:val="0"/>
                <w:w w:val="0"/>
              </w:rPr>
            </w:rPrChange>
          </w:rPr>
          <w:delText>1.2.3. Onboard Iris Image Acquisition</w:delText>
        </w:r>
        <w:r w:rsidRPr="00116AAA" w:rsidDel="00446296">
          <w:rPr>
            <w:rFonts w:ascii="Poppins" w:hAnsi="Poppins"/>
            <w:noProof/>
            <w:webHidden/>
            <w:sz w:val="20"/>
            <w:szCs w:val="20"/>
            <w:rPrChange w:id="2429" w:author="thuyhuynh" w:date="2023-05-08T11:25:00Z">
              <w:rPr>
                <w:noProof/>
                <w:webHidden/>
              </w:rPr>
            </w:rPrChange>
          </w:rPr>
          <w:tab/>
        </w:r>
        <w:r w:rsidR="00197EE7" w:rsidRPr="00116AAA" w:rsidDel="00446296">
          <w:rPr>
            <w:rFonts w:ascii="Poppins" w:hAnsi="Poppins"/>
            <w:noProof/>
            <w:webHidden/>
            <w:sz w:val="20"/>
            <w:szCs w:val="20"/>
            <w:rPrChange w:id="2430" w:author="thuyhuynh" w:date="2023-05-08T11:25:00Z">
              <w:rPr>
                <w:noProof/>
                <w:webHidden/>
              </w:rPr>
            </w:rPrChange>
          </w:rPr>
          <w:delText>7</w:delText>
        </w:r>
      </w:del>
    </w:p>
    <w:p w:rsidR="00161EFD" w:rsidRPr="00116AAA" w:rsidDel="00446296" w:rsidRDefault="00161EFD" w:rsidP="00197EE7">
      <w:pPr>
        <w:pStyle w:val="TOC3"/>
        <w:tabs>
          <w:tab w:val="right" w:leader="dot" w:pos="9350"/>
        </w:tabs>
        <w:ind w:left="880"/>
        <w:rPr>
          <w:del w:id="2431" w:author="ptdung" w:date="2023-11-30T18:24:00Z"/>
          <w:rFonts w:ascii="Poppins" w:hAnsi="Poppins" w:cstheme="minorBidi"/>
          <w:noProof/>
          <w:sz w:val="20"/>
          <w:szCs w:val="20"/>
          <w:lang w:eastAsia="ko-KR"/>
          <w:rPrChange w:id="2432" w:author="thuyhuynh" w:date="2023-05-08T11:25:00Z">
            <w:rPr>
              <w:del w:id="2433" w:author="ptdung" w:date="2023-11-30T18:24:00Z"/>
              <w:rFonts w:asciiTheme="minorHAnsi" w:hAnsiTheme="minorHAnsi" w:cstheme="minorBidi"/>
              <w:noProof/>
              <w:lang w:eastAsia="ko-KR"/>
            </w:rPr>
          </w:rPrChange>
        </w:rPr>
      </w:pPr>
      <w:del w:id="2434" w:author="ptdung" w:date="2023-11-30T18:24:00Z">
        <w:r w:rsidRPr="00116AAA" w:rsidDel="00446296">
          <w:rPr>
            <w:rFonts w:ascii="Poppins" w:hAnsi="Poppins"/>
            <w:sz w:val="20"/>
            <w:szCs w:val="20"/>
            <w:rPrChange w:id="2435" w:author="thuyhuynh" w:date="2023-05-08T11:25:00Z">
              <w:rPr>
                <w:rStyle w:val="Hyperlink"/>
                <w:noProof/>
                <w:snapToGrid w:val="0"/>
                <w:w w:val="0"/>
              </w:rPr>
            </w:rPrChange>
          </w:rPr>
          <w:delText>1.2.4. On-board Iris Image Quality Assessment</w:delText>
        </w:r>
        <w:r w:rsidRPr="00116AAA" w:rsidDel="00446296">
          <w:rPr>
            <w:rFonts w:ascii="Poppins" w:hAnsi="Poppins"/>
            <w:noProof/>
            <w:webHidden/>
            <w:sz w:val="20"/>
            <w:szCs w:val="20"/>
            <w:rPrChange w:id="2436" w:author="thuyhuynh" w:date="2023-05-08T11:25:00Z">
              <w:rPr>
                <w:noProof/>
                <w:webHidden/>
              </w:rPr>
            </w:rPrChange>
          </w:rPr>
          <w:tab/>
        </w:r>
        <w:r w:rsidR="00197EE7" w:rsidRPr="00116AAA" w:rsidDel="00446296">
          <w:rPr>
            <w:rFonts w:ascii="Poppins" w:hAnsi="Poppins"/>
            <w:noProof/>
            <w:webHidden/>
            <w:sz w:val="20"/>
            <w:szCs w:val="20"/>
            <w:rPrChange w:id="2437" w:author="thuyhuynh" w:date="2023-05-08T11:25:00Z">
              <w:rPr>
                <w:noProof/>
                <w:webHidden/>
              </w:rPr>
            </w:rPrChange>
          </w:rPr>
          <w:delText>7</w:delText>
        </w:r>
      </w:del>
    </w:p>
    <w:p w:rsidR="00161EFD" w:rsidRPr="00116AAA" w:rsidDel="00446296" w:rsidRDefault="00161EFD" w:rsidP="00197EE7">
      <w:pPr>
        <w:pStyle w:val="TOC3"/>
        <w:tabs>
          <w:tab w:val="right" w:leader="dot" w:pos="9350"/>
        </w:tabs>
        <w:ind w:left="880"/>
        <w:rPr>
          <w:del w:id="2438" w:author="ptdung" w:date="2023-11-30T18:24:00Z"/>
          <w:rFonts w:ascii="Poppins" w:hAnsi="Poppins" w:cstheme="minorBidi"/>
          <w:noProof/>
          <w:sz w:val="20"/>
          <w:szCs w:val="20"/>
          <w:lang w:eastAsia="ko-KR"/>
          <w:rPrChange w:id="2439" w:author="thuyhuynh" w:date="2023-05-08T11:25:00Z">
            <w:rPr>
              <w:del w:id="2440" w:author="ptdung" w:date="2023-11-30T18:24:00Z"/>
              <w:rFonts w:asciiTheme="minorHAnsi" w:hAnsiTheme="minorHAnsi" w:cstheme="minorBidi"/>
              <w:noProof/>
              <w:lang w:eastAsia="ko-KR"/>
            </w:rPr>
          </w:rPrChange>
        </w:rPr>
      </w:pPr>
      <w:del w:id="2441" w:author="ptdung" w:date="2023-11-30T18:24:00Z">
        <w:r w:rsidRPr="00116AAA" w:rsidDel="00446296">
          <w:rPr>
            <w:rFonts w:ascii="Poppins" w:hAnsi="Poppins"/>
            <w:sz w:val="20"/>
            <w:szCs w:val="20"/>
            <w:rPrChange w:id="2442" w:author="thuyhuynh" w:date="2023-05-08T11:25:00Z">
              <w:rPr>
                <w:rStyle w:val="Hyperlink"/>
                <w:noProof/>
                <w:snapToGrid w:val="0"/>
                <w:w w:val="0"/>
              </w:rPr>
            </w:rPrChange>
          </w:rPr>
          <w:delText>1.2.5. On-board Iris Recognition</w:delText>
        </w:r>
        <w:r w:rsidRPr="00116AAA" w:rsidDel="00446296">
          <w:rPr>
            <w:rFonts w:ascii="Poppins" w:hAnsi="Poppins"/>
            <w:noProof/>
            <w:webHidden/>
            <w:sz w:val="20"/>
            <w:szCs w:val="20"/>
            <w:rPrChange w:id="2443" w:author="thuyhuynh" w:date="2023-05-08T11:25:00Z">
              <w:rPr>
                <w:noProof/>
                <w:webHidden/>
              </w:rPr>
            </w:rPrChange>
          </w:rPr>
          <w:tab/>
        </w:r>
        <w:r w:rsidR="00197EE7" w:rsidRPr="00116AAA" w:rsidDel="00446296">
          <w:rPr>
            <w:rFonts w:ascii="Poppins" w:hAnsi="Poppins"/>
            <w:noProof/>
            <w:webHidden/>
            <w:sz w:val="20"/>
            <w:szCs w:val="20"/>
            <w:rPrChange w:id="2444" w:author="thuyhuynh" w:date="2023-05-08T11:25:00Z">
              <w:rPr>
                <w:noProof/>
                <w:webHidden/>
              </w:rPr>
            </w:rPrChange>
          </w:rPr>
          <w:delText>7</w:delText>
        </w:r>
      </w:del>
    </w:p>
    <w:p w:rsidR="00161EFD" w:rsidRPr="00116AAA" w:rsidDel="00446296" w:rsidRDefault="00161EFD" w:rsidP="00197EE7">
      <w:pPr>
        <w:pStyle w:val="TOC4"/>
        <w:tabs>
          <w:tab w:val="left" w:pos="2125"/>
          <w:tab w:val="right" w:leader="dot" w:pos="9350"/>
        </w:tabs>
        <w:ind w:left="1320"/>
        <w:rPr>
          <w:del w:id="2445" w:author="ptdung" w:date="2023-11-30T18:24:00Z"/>
          <w:rFonts w:ascii="Poppins" w:hAnsi="Poppins"/>
          <w:noProof/>
          <w:kern w:val="0"/>
          <w:szCs w:val="20"/>
          <w:rPrChange w:id="2446" w:author="thuyhuynh" w:date="2023-05-08T11:25:00Z">
            <w:rPr>
              <w:del w:id="2447" w:author="ptdung" w:date="2023-11-30T18:24:00Z"/>
              <w:noProof/>
              <w:kern w:val="0"/>
              <w:sz w:val="22"/>
            </w:rPr>
          </w:rPrChange>
        </w:rPr>
      </w:pPr>
      <w:del w:id="2448" w:author="ptdung" w:date="2023-11-30T18:24:00Z">
        <w:r w:rsidRPr="00116AAA" w:rsidDel="00446296">
          <w:rPr>
            <w:rFonts w:ascii="Poppins" w:hAnsi="Poppins"/>
            <w:szCs w:val="20"/>
            <w:rPrChange w:id="2449" w:author="thuyhuynh" w:date="2023-05-08T11:25:00Z">
              <w:rPr>
                <w:rStyle w:val="Hyperlink"/>
                <w:noProof/>
              </w:rPr>
            </w:rPrChange>
          </w:rPr>
          <w:delText>1.2.5.1</w:delText>
        </w:r>
        <w:r w:rsidRPr="00116AAA" w:rsidDel="00446296">
          <w:rPr>
            <w:rFonts w:ascii="Poppins" w:hAnsi="Poppins"/>
            <w:noProof/>
            <w:szCs w:val="20"/>
            <w:rPrChange w:id="2450" w:author="thuyhuynh" w:date="2023-05-08T11:25:00Z">
              <w:rPr>
                <w:noProof/>
              </w:rPr>
            </w:rPrChange>
          </w:rPr>
          <w:tab/>
          <w:delText>Template Generation</w:delText>
        </w:r>
        <w:r w:rsidRPr="00116AAA" w:rsidDel="00446296">
          <w:rPr>
            <w:rFonts w:ascii="Poppins" w:hAnsi="Poppins"/>
            <w:noProof/>
            <w:webHidden/>
            <w:szCs w:val="20"/>
            <w:rPrChange w:id="2451" w:author="thuyhuynh" w:date="2023-05-08T11:25:00Z">
              <w:rPr>
                <w:noProof/>
                <w:webHidden/>
              </w:rPr>
            </w:rPrChange>
          </w:rPr>
          <w:tab/>
        </w:r>
        <w:r w:rsidR="00197EE7" w:rsidRPr="00116AAA" w:rsidDel="00446296">
          <w:rPr>
            <w:rFonts w:ascii="Poppins" w:hAnsi="Poppins"/>
            <w:noProof/>
            <w:webHidden/>
            <w:szCs w:val="20"/>
            <w:rPrChange w:id="2452" w:author="thuyhuynh" w:date="2023-05-08T11:25:00Z">
              <w:rPr>
                <w:noProof/>
                <w:webHidden/>
              </w:rPr>
            </w:rPrChange>
          </w:rPr>
          <w:delText>7</w:delText>
        </w:r>
      </w:del>
    </w:p>
    <w:p w:rsidR="00161EFD" w:rsidRPr="00116AAA" w:rsidDel="00446296" w:rsidRDefault="00161EFD" w:rsidP="00197EE7">
      <w:pPr>
        <w:pStyle w:val="TOC4"/>
        <w:tabs>
          <w:tab w:val="left" w:pos="2125"/>
          <w:tab w:val="right" w:leader="dot" w:pos="9350"/>
        </w:tabs>
        <w:ind w:left="1320"/>
        <w:rPr>
          <w:del w:id="2453" w:author="ptdung" w:date="2023-11-30T18:24:00Z"/>
          <w:rFonts w:ascii="Poppins" w:hAnsi="Poppins"/>
          <w:noProof/>
          <w:kern w:val="0"/>
          <w:szCs w:val="20"/>
          <w:rPrChange w:id="2454" w:author="thuyhuynh" w:date="2023-05-08T11:25:00Z">
            <w:rPr>
              <w:del w:id="2455" w:author="ptdung" w:date="2023-11-30T18:24:00Z"/>
              <w:noProof/>
              <w:kern w:val="0"/>
              <w:sz w:val="22"/>
            </w:rPr>
          </w:rPrChange>
        </w:rPr>
      </w:pPr>
      <w:del w:id="2456" w:author="ptdung" w:date="2023-11-30T18:24:00Z">
        <w:r w:rsidRPr="00116AAA" w:rsidDel="00446296">
          <w:rPr>
            <w:rFonts w:ascii="Poppins" w:hAnsi="Poppins"/>
            <w:szCs w:val="20"/>
            <w:rPrChange w:id="2457" w:author="thuyhuynh" w:date="2023-05-08T11:25:00Z">
              <w:rPr>
                <w:rStyle w:val="Hyperlink"/>
                <w:noProof/>
              </w:rPr>
            </w:rPrChange>
          </w:rPr>
          <w:delText>1.2.5.2</w:delText>
        </w:r>
        <w:r w:rsidRPr="00116AAA" w:rsidDel="00446296">
          <w:rPr>
            <w:rFonts w:ascii="Poppins" w:hAnsi="Poppins"/>
            <w:noProof/>
            <w:szCs w:val="20"/>
            <w:rPrChange w:id="2458" w:author="thuyhuynh" w:date="2023-05-08T11:25:00Z">
              <w:rPr>
                <w:noProof/>
              </w:rPr>
            </w:rPrChange>
          </w:rPr>
          <w:tab/>
          <w:delText>Iris Recognition</w:delText>
        </w:r>
        <w:r w:rsidRPr="00116AAA" w:rsidDel="00446296">
          <w:rPr>
            <w:rFonts w:ascii="Poppins" w:hAnsi="Poppins"/>
            <w:noProof/>
            <w:webHidden/>
            <w:szCs w:val="20"/>
            <w:rPrChange w:id="2459" w:author="thuyhuynh" w:date="2023-05-08T11:25:00Z">
              <w:rPr>
                <w:noProof/>
                <w:webHidden/>
              </w:rPr>
            </w:rPrChange>
          </w:rPr>
          <w:tab/>
        </w:r>
        <w:r w:rsidR="00197EE7" w:rsidRPr="00116AAA" w:rsidDel="00446296">
          <w:rPr>
            <w:rFonts w:ascii="Poppins" w:hAnsi="Poppins"/>
            <w:noProof/>
            <w:webHidden/>
            <w:szCs w:val="20"/>
            <w:rPrChange w:id="2460" w:author="thuyhuynh" w:date="2023-05-08T11:25:00Z">
              <w:rPr>
                <w:noProof/>
                <w:webHidden/>
              </w:rPr>
            </w:rPrChange>
          </w:rPr>
          <w:delText>8</w:delText>
        </w:r>
      </w:del>
    </w:p>
    <w:p w:rsidR="00161EFD" w:rsidRPr="00116AAA" w:rsidDel="00446296" w:rsidRDefault="00161EFD" w:rsidP="00197EE7">
      <w:pPr>
        <w:pStyle w:val="TOC3"/>
        <w:tabs>
          <w:tab w:val="right" w:leader="dot" w:pos="9350"/>
        </w:tabs>
        <w:ind w:left="880"/>
        <w:rPr>
          <w:del w:id="2461" w:author="ptdung" w:date="2023-11-30T18:24:00Z"/>
          <w:rFonts w:ascii="Poppins" w:hAnsi="Poppins" w:cstheme="minorBidi"/>
          <w:noProof/>
          <w:sz w:val="20"/>
          <w:szCs w:val="20"/>
          <w:lang w:eastAsia="ko-KR"/>
          <w:rPrChange w:id="2462" w:author="thuyhuynh" w:date="2023-05-08T11:25:00Z">
            <w:rPr>
              <w:del w:id="2463" w:author="ptdung" w:date="2023-11-30T18:24:00Z"/>
              <w:rFonts w:asciiTheme="minorHAnsi" w:hAnsiTheme="minorHAnsi" w:cstheme="minorBidi"/>
              <w:noProof/>
              <w:lang w:eastAsia="ko-KR"/>
            </w:rPr>
          </w:rPrChange>
        </w:rPr>
      </w:pPr>
      <w:del w:id="2464" w:author="ptdung" w:date="2023-11-30T18:24:00Z">
        <w:r w:rsidRPr="00116AAA" w:rsidDel="00446296">
          <w:rPr>
            <w:rFonts w:ascii="Poppins" w:hAnsi="Poppins"/>
            <w:sz w:val="20"/>
            <w:szCs w:val="20"/>
            <w:rPrChange w:id="2465" w:author="thuyhuynh" w:date="2023-05-08T11:25:00Z">
              <w:rPr>
                <w:rStyle w:val="Hyperlink"/>
                <w:noProof/>
                <w:snapToGrid w:val="0"/>
                <w:w w:val="0"/>
              </w:rPr>
            </w:rPrChange>
          </w:rPr>
          <w:delText>1.2.6. IriTech’s onboard Security Infrastructure</w:delText>
        </w:r>
        <w:r w:rsidRPr="00116AAA" w:rsidDel="00446296">
          <w:rPr>
            <w:rFonts w:ascii="Poppins" w:hAnsi="Poppins"/>
            <w:noProof/>
            <w:webHidden/>
            <w:sz w:val="20"/>
            <w:szCs w:val="20"/>
            <w:rPrChange w:id="2466" w:author="thuyhuynh" w:date="2023-05-08T11:25:00Z">
              <w:rPr>
                <w:noProof/>
                <w:webHidden/>
              </w:rPr>
            </w:rPrChange>
          </w:rPr>
          <w:tab/>
        </w:r>
        <w:r w:rsidR="00197EE7" w:rsidRPr="00116AAA" w:rsidDel="00446296">
          <w:rPr>
            <w:rFonts w:ascii="Poppins" w:hAnsi="Poppins"/>
            <w:noProof/>
            <w:webHidden/>
            <w:sz w:val="20"/>
            <w:szCs w:val="20"/>
            <w:rPrChange w:id="2467" w:author="thuyhuynh" w:date="2023-05-08T11:25:00Z">
              <w:rPr>
                <w:noProof/>
                <w:webHidden/>
              </w:rPr>
            </w:rPrChange>
          </w:rPr>
          <w:delText>8</w:delText>
        </w:r>
      </w:del>
    </w:p>
    <w:p w:rsidR="00161EFD" w:rsidRPr="00116AAA" w:rsidDel="00446296" w:rsidRDefault="00161EFD" w:rsidP="00197EE7">
      <w:pPr>
        <w:pStyle w:val="TOC4"/>
        <w:tabs>
          <w:tab w:val="left" w:pos="2125"/>
          <w:tab w:val="right" w:leader="dot" w:pos="9350"/>
        </w:tabs>
        <w:ind w:left="1320"/>
        <w:rPr>
          <w:del w:id="2468" w:author="ptdung" w:date="2023-11-30T18:24:00Z"/>
          <w:rFonts w:ascii="Poppins" w:hAnsi="Poppins"/>
          <w:noProof/>
          <w:kern w:val="0"/>
          <w:szCs w:val="20"/>
          <w:rPrChange w:id="2469" w:author="thuyhuynh" w:date="2023-05-08T11:25:00Z">
            <w:rPr>
              <w:del w:id="2470" w:author="ptdung" w:date="2023-11-30T18:24:00Z"/>
              <w:noProof/>
              <w:kern w:val="0"/>
              <w:sz w:val="22"/>
            </w:rPr>
          </w:rPrChange>
        </w:rPr>
      </w:pPr>
      <w:del w:id="2471" w:author="ptdung" w:date="2023-11-30T18:24:00Z">
        <w:r w:rsidRPr="00116AAA" w:rsidDel="00446296">
          <w:rPr>
            <w:rFonts w:ascii="Poppins" w:hAnsi="Poppins"/>
            <w:szCs w:val="20"/>
            <w:rPrChange w:id="2472" w:author="thuyhuynh" w:date="2023-05-08T11:25:00Z">
              <w:rPr>
                <w:rStyle w:val="Hyperlink"/>
                <w:noProof/>
              </w:rPr>
            </w:rPrChange>
          </w:rPr>
          <w:delText>1.2.6.1</w:delText>
        </w:r>
        <w:r w:rsidRPr="00116AAA" w:rsidDel="00446296">
          <w:rPr>
            <w:rFonts w:ascii="Poppins" w:hAnsi="Poppins"/>
            <w:noProof/>
            <w:szCs w:val="20"/>
            <w:rPrChange w:id="2473" w:author="thuyhuynh" w:date="2023-05-08T11:25:00Z">
              <w:rPr>
                <w:noProof/>
              </w:rPr>
            </w:rPrChange>
          </w:rPr>
          <w:tab/>
          <w:delText>PKI Key Distribution</w:delText>
        </w:r>
        <w:r w:rsidRPr="00116AAA" w:rsidDel="00446296">
          <w:rPr>
            <w:rFonts w:ascii="Poppins" w:hAnsi="Poppins"/>
            <w:noProof/>
            <w:webHidden/>
            <w:szCs w:val="20"/>
            <w:rPrChange w:id="2474" w:author="thuyhuynh" w:date="2023-05-08T11:25:00Z">
              <w:rPr>
                <w:noProof/>
                <w:webHidden/>
              </w:rPr>
            </w:rPrChange>
          </w:rPr>
          <w:tab/>
        </w:r>
        <w:r w:rsidR="00197EE7" w:rsidRPr="00116AAA" w:rsidDel="00446296">
          <w:rPr>
            <w:rFonts w:ascii="Poppins" w:hAnsi="Poppins"/>
            <w:noProof/>
            <w:webHidden/>
            <w:szCs w:val="20"/>
            <w:rPrChange w:id="2475" w:author="thuyhuynh" w:date="2023-05-08T11:25:00Z">
              <w:rPr>
                <w:noProof/>
                <w:webHidden/>
              </w:rPr>
            </w:rPrChange>
          </w:rPr>
          <w:delText>8</w:delText>
        </w:r>
      </w:del>
    </w:p>
    <w:p w:rsidR="00161EFD" w:rsidRPr="00116AAA" w:rsidDel="00446296" w:rsidRDefault="00161EFD" w:rsidP="00197EE7">
      <w:pPr>
        <w:pStyle w:val="TOC4"/>
        <w:tabs>
          <w:tab w:val="left" w:pos="2125"/>
          <w:tab w:val="right" w:leader="dot" w:pos="9350"/>
        </w:tabs>
        <w:ind w:left="1320"/>
        <w:rPr>
          <w:del w:id="2476" w:author="ptdung" w:date="2023-11-30T18:24:00Z"/>
          <w:rFonts w:ascii="Poppins" w:hAnsi="Poppins"/>
          <w:noProof/>
          <w:kern w:val="0"/>
          <w:szCs w:val="20"/>
          <w:rPrChange w:id="2477" w:author="thuyhuynh" w:date="2023-05-08T11:25:00Z">
            <w:rPr>
              <w:del w:id="2478" w:author="ptdung" w:date="2023-11-30T18:24:00Z"/>
              <w:noProof/>
              <w:kern w:val="0"/>
              <w:sz w:val="22"/>
            </w:rPr>
          </w:rPrChange>
        </w:rPr>
      </w:pPr>
      <w:del w:id="2479" w:author="ptdung" w:date="2023-11-30T18:24:00Z">
        <w:r w:rsidRPr="00116AAA" w:rsidDel="00446296">
          <w:rPr>
            <w:rFonts w:ascii="Poppins" w:hAnsi="Poppins"/>
            <w:szCs w:val="20"/>
            <w:rPrChange w:id="2480" w:author="thuyhuynh" w:date="2023-05-08T11:25:00Z">
              <w:rPr>
                <w:rStyle w:val="Hyperlink"/>
                <w:noProof/>
              </w:rPr>
            </w:rPrChange>
          </w:rPr>
          <w:delText>1.2.6.2</w:delText>
        </w:r>
        <w:r w:rsidRPr="00116AAA" w:rsidDel="00446296">
          <w:rPr>
            <w:rFonts w:ascii="Poppins" w:hAnsi="Poppins"/>
            <w:noProof/>
            <w:szCs w:val="20"/>
            <w:rPrChange w:id="2481" w:author="thuyhuynh" w:date="2023-05-08T11:25:00Z">
              <w:rPr>
                <w:noProof/>
              </w:rPr>
            </w:rPrChange>
          </w:rPr>
          <w:tab/>
          <w:delText>End-to-End Security</w:delText>
        </w:r>
        <w:r w:rsidRPr="00116AAA" w:rsidDel="00446296">
          <w:rPr>
            <w:rFonts w:ascii="Poppins" w:hAnsi="Poppins"/>
            <w:noProof/>
            <w:webHidden/>
            <w:szCs w:val="20"/>
            <w:rPrChange w:id="2482" w:author="thuyhuynh" w:date="2023-05-08T11:25:00Z">
              <w:rPr>
                <w:noProof/>
                <w:webHidden/>
              </w:rPr>
            </w:rPrChange>
          </w:rPr>
          <w:tab/>
        </w:r>
        <w:r w:rsidR="00197EE7" w:rsidRPr="00116AAA" w:rsidDel="00446296">
          <w:rPr>
            <w:rFonts w:ascii="Poppins" w:hAnsi="Poppins"/>
            <w:noProof/>
            <w:webHidden/>
            <w:szCs w:val="20"/>
            <w:rPrChange w:id="2483" w:author="thuyhuynh" w:date="2023-05-08T11:25:00Z">
              <w:rPr>
                <w:noProof/>
                <w:webHidden/>
              </w:rPr>
            </w:rPrChange>
          </w:rPr>
          <w:delText>8</w:delText>
        </w:r>
      </w:del>
    </w:p>
    <w:p w:rsidR="00161EFD" w:rsidRPr="00116AAA" w:rsidDel="00446296" w:rsidRDefault="00161EFD" w:rsidP="00197EE7">
      <w:pPr>
        <w:pStyle w:val="TOC4"/>
        <w:tabs>
          <w:tab w:val="left" w:pos="2125"/>
          <w:tab w:val="right" w:leader="dot" w:pos="9350"/>
        </w:tabs>
        <w:ind w:left="1320"/>
        <w:rPr>
          <w:del w:id="2484" w:author="ptdung" w:date="2023-11-30T18:24:00Z"/>
          <w:rFonts w:ascii="Poppins" w:hAnsi="Poppins"/>
          <w:noProof/>
          <w:kern w:val="0"/>
          <w:szCs w:val="20"/>
          <w:rPrChange w:id="2485" w:author="thuyhuynh" w:date="2023-05-08T11:25:00Z">
            <w:rPr>
              <w:del w:id="2486" w:author="ptdung" w:date="2023-11-30T18:24:00Z"/>
              <w:noProof/>
              <w:kern w:val="0"/>
              <w:sz w:val="22"/>
            </w:rPr>
          </w:rPrChange>
        </w:rPr>
      </w:pPr>
      <w:del w:id="2487" w:author="ptdung" w:date="2023-11-30T18:24:00Z">
        <w:r w:rsidRPr="00116AAA" w:rsidDel="00446296">
          <w:rPr>
            <w:rFonts w:ascii="Poppins" w:hAnsi="Poppins"/>
            <w:szCs w:val="20"/>
            <w:rPrChange w:id="2488" w:author="thuyhuynh" w:date="2023-05-08T11:25:00Z">
              <w:rPr>
                <w:rStyle w:val="Hyperlink"/>
                <w:noProof/>
              </w:rPr>
            </w:rPrChange>
          </w:rPr>
          <w:delText>1.2.6.3</w:delText>
        </w:r>
        <w:r w:rsidRPr="00116AAA" w:rsidDel="00446296">
          <w:rPr>
            <w:rFonts w:ascii="Poppins" w:hAnsi="Poppins"/>
            <w:noProof/>
            <w:szCs w:val="20"/>
            <w:rPrChange w:id="2489" w:author="thuyhuynh" w:date="2023-05-08T11:25:00Z">
              <w:rPr>
                <w:noProof/>
              </w:rPr>
            </w:rPrChange>
          </w:rPr>
          <w:tab/>
          <w:delText>Administrative Audits</w:delText>
        </w:r>
        <w:r w:rsidRPr="00116AAA" w:rsidDel="00446296">
          <w:rPr>
            <w:rFonts w:ascii="Poppins" w:hAnsi="Poppins"/>
            <w:noProof/>
            <w:webHidden/>
            <w:szCs w:val="20"/>
            <w:rPrChange w:id="2490" w:author="thuyhuynh" w:date="2023-05-08T11:25:00Z">
              <w:rPr>
                <w:noProof/>
                <w:webHidden/>
              </w:rPr>
            </w:rPrChange>
          </w:rPr>
          <w:tab/>
        </w:r>
        <w:r w:rsidR="00197EE7" w:rsidRPr="00116AAA" w:rsidDel="00446296">
          <w:rPr>
            <w:rFonts w:ascii="Poppins" w:hAnsi="Poppins"/>
            <w:noProof/>
            <w:webHidden/>
            <w:szCs w:val="20"/>
            <w:rPrChange w:id="2491" w:author="thuyhuynh" w:date="2023-05-08T11:25:00Z">
              <w:rPr>
                <w:noProof/>
                <w:webHidden/>
              </w:rPr>
            </w:rPrChange>
          </w:rPr>
          <w:delText>9</w:delText>
        </w:r>
      </w:del>
    </w:p>
    <w:p w:rsidR="00161EFD" w:rsidRPr="00116AAA" w:rsidDel="00446296" w:rsidRDefault="00161EFD" w:rsidP="00197EE7">
      <w:pPr>
        <w:pStyle w:val="TOC3"/>
        <w:tabs>
          <w:tab w:val="right" w:leader="dot" w:pos="9350"/>
        </w:tabs>
        <w:ind w:left="880"/>
        <w:rPr>
          <w:del w:id="2492" w:author="ptdung" w:date="2023-11-30T18:24:00Z"/>
          <w:rFonts w:ascii="Poppins" w:hAnsi="Poppins" w:cstheme="minorBidi"/>
          <w:noProof/>
          <w:sz w:val="20"/>
          <w:szCs w:val="20"/>
          <w:lang w:eastAsia="ko-KR"/>
          <w:rPrChange w:id="2493" w:author="thuyhuynh" w:date="2023-05-08T11:25:00Z">
            <w:rPr>
              <w:del w:id="2494" w:author="ptdung" w:date="2023-11-30T18:24:00Z"/>
              <w:rFonts w:asciiTheme="minorHAnsi" w:hAnsiTheme="minorHAnsi" w:cstheme="minorBidi"/>
              <w:noProof/>
              <w:lang w:eastAsia="ko-KR"/>
            </w:rPr>
          </w:rPrChange>
        </w:rPr>
      </w:pPr>
      <w:del w:id="2495" w:author="ptdung" w:date="2023-11-30T18:24:00Z">
        <w:r w:rsidRPr="00116AAA" w:rsidDel="00446296">
          <w:rPr>
            <w:rFonts w:ascii="Poppins" w:hAnsi="Poppins"/>
            <w:sz w:val="20"/>
            <w:szCs w:val="20"/>
            <w:rPrChange w:id="2496" w:author="thuyhuynh" w:date="2023-05-08T11:25:00Z">
              <w:rPr>
                <w:rStyle w:val="Hyperlink"/>
                <w:noProof/>
                <w:snapToGrid w:val="0"/>
                <w:w w:val="0"/>
              </w:rPr>
            </w:rPrChange>
          </w:rPr>
          <w:delText>1.2.7. System Configuration and Roles</w:delText>
        </w:r>
        <w:r w:rsidRPr="00116AAA" w:rsidDel="00446296">
          <w:rPr>
            <w:rFonts w:ascii="Poppins" w:hAnsi="Poppins"/>
            <w:noProof/>
            <w:webHidden/>
            <w:sz w:val="20"/>
            <w:szCs w:val="20"/>
            <w:rPrChange w:id="2497" w:author="thuyhuynh" w:date="2023-05-08T11:25:00Z">
              <w:rPr>
                <w:noProof/>
                <w:webHidden/>
              </w:rPr>
            </w:rPrChange>
          </w:rPr>
          <w:tab/>
        </w:r>
        <w:r w:rsidR="00197EE7" w:rsidRPr="00116AAA" w:rsidDel="00446296">
          <w:rPr>
            <w:rFonts w:ascii="Poppins" w:hAnsi="Poppins"/>
            <w:noProof/>
            <w:webHidden/>
            <w:sz w:val="20"/>
            <w:szCs w:val="20"/>
            <w:rPrChange w:id="2498" w:author="thuyhuynh" w:date="2023-05-08T11:25:00Z">
              <w:rPr>
                <w:noProof/>
                <w:webHidden/>
              </w:rPr>
            </w:rPrChange>
          </w:rPr>
          <w:delText>9</w:delText>
        </w:r>
      </w:del>
    </w:p>
    <w:p w:rsidR="00161EFD" w:rsidRPr="00116AAA" w:rsidDel="00446296" w:rsidRDefault="00161EFD" w:rsidP="00197EE7">
      <w:pPr>
        <w:pStyle w:val="TOC4"/>
        <w:tabs>
          <w:tab w:val="left" w:pos="2125"/>
          <w:tab w:val="right" w:leader="dot" w:pos="9350"/>
        </w:tabs>
        <w:ind w:left="1320"/>
        <w:rPr>
          <w:del w:id="2499" w:author="ptdung" w:date="2023-11-30T18:24:00Z"/>
          <w:rFonts w:ascii="Poppins" w:hAnsi="Poppins"/>
          <w:noProof/>
          <w:kern w:val="0"/>
          <w:szCs w:val="20"/>
          <w:rPrChange w:id="2500" w:author="thuyhuynh" w:date="2023-05-08T11:25:00Z">
            <w:rPr>
              <w:del w:id="2501" w:author="ptdung" w:date="2023-11-30T18:24:00Z"/>
              <w:noProof/>
              <w:kern w:val="0"/>
              <w:sz w:val="22"/>
            </w:rPr>
          </w:rPrChange>
        </w:rPr>
      </w:pPr>
      <w:del w:id="2502" w:author="ptdung" w:date="2023-11-30T18:24:00Z">
        <w:r w:rsidRPr="00116AAA" w:rsidDel="00446296">
          <w:rPr>
            <w:rFonts w:ascii="Poppins" w:hAnsi="Poppins"/>
            <w:szCs w:val="20"/>
            <w:rPrChange w:id="2503" w:author="thuyhuynh" w:date="2023-05-08T11:25:00Z">
              <w:rPr>
                <w:rStyle w:val="Hyperlink"/>
                <w:noProof/>
              </w:rPr>
            </w:rPrChange>
          </w:rPr>
          <w:delText>1.2.7.1</w:delText>
        </w:r>
        <w:r w:rsidRPr="00116AAA" w:rsidDel="00446296">
          <w:rPr>
            <w:rFonts w:ascii="Poppins" w:hAnsi="Poppins"/>
            <w:noProof/>
            <w:szCs w:val="20"/>
            <w:rPrChange w:id="2504" w:author="thuyhuynh" w:date="2023-05-08T11:25:00Z">
              <w:rPr>
                <w:noProof/>
              </w:rPr>
            </w:rPrChange>
          </w:rPr>
          <w:tab/>
          <w:delText>System Configuration</w:delText>
        </w:r>
        <w:r w:rsidRPr="00116AAA" w:rsidDel="00446296">
          <w:rPr>
            <w:rFonts w:ascii="Poppins" w:hAnsi="Poppins"/>
            <w:noProof/>
            <w:webHidden/>
            <w:szCs w:val="20"/>
            <w:rPrChange w:id="2505" w:author="thuyhuynh" w:date="2023-05-08T11:25:00Z">
              <w:rPr>
                <w:noProof/>
                <w:webHidden/>
              </w:rPr>
            </w:rPrChange>
          </w:rPr>
          <w:tab/>
        </w:r>
        <w:r w:rsidR="00197EE7" w:rsidRPr="00116AAA" w:rsidDel="00446296">
          <w:rPr>
            <w:rFonts w:ascii="Poppins" w:hAnsi="Poppins"/>
            <w:noProof/>
            <w:webHidden/>
            <w:szCs w:val="20"/>
            <w:rPrChange w:id="2506" w:author="thuyhuynh" w:date="2023-05-08T11:25:00Z">
              <w:rPr>
                <w:noProof/>
                <w:webHidden/>
              </w:rPr>
            </w:rPrChange>
          </w:rPr>
          <w:delText>9</w:delText>
        </w:r>
      </w:del>
    </w:p>
    <w:p w:rsidR="00161EFD" w:rsidRPr="00116AAA" w:rsidDel="00446296" w:rsidRDefault="00161EFD" w:rsidP="00197EE7">
      <w:pPr>
        <w:pStyle w:val="TOC4"/>
        <w:tabs>
          <w:tab w:val="left" w:pos="2125"/>
          <w:tab w:val="right" w:leader="dot" w:pos="9350"/>
        </w:tabs>
        <w:ind w:left="1320"/>
        <w:rPr>
          <w:del w:id="2507" w:author="ptdung" w:date="2023-11-30T18:24:00Z"/>
          <w:rFonts w:ascii="Poppins" w:hAnsi="Poppins"/>
          <w:noProof/>
          <w:kern w:val="0"/>
          <w:szCs w:val="20"/>
          <w:rPrChange w:id="2508" w:author="thuyhuynh" w:date="2023-05-08T11:25:00Z">
            <w:rPr>
              <w:del w:id="2509" w:author="ptdung" w:date="2023-11-30T18:24:00Z"/>
              <w:noProof/>
              <w:kern w:val="0"/>
              <w:sz w:val="22"/>
            </w:rPr>
          </w:rPrChange>
        </w:rPr>
      </w:pPr>
      <w:del w:id="2510" w:author="ptdung" w:date="2023-11-30T18:24:00Z">
        <w:r w:rsidRPr="00116AAA" w:rsidDel="00446296">
          <w:rPr>
            <w:rFonts w:ascii="Poppins" w:hAnsi="Poppins"/>
            <w:szCs w:val="20"/>
            <w:rPrChange w:id="2511" w:author="thuyhuynh" w:date="2023-05-08T11:25:00Z">
              <w:rPr>
                <w:rStyle w:val="Hyperlink"/>
                <w:noProof/>
              </w:rPr>
            </w:rPrChange>
          </w:rPr>
          <w:delText>1.2.7.2</w:delText>
        </w:r>
        <w:r w:rsidRPr="00116AAA" w:rsidDel="00446296">
          <w:rPr>
            <w:rFonts w:ascii="Poppins" w:hAnsi="Poppins"/>
            <w:noProof/>
            <w:szCs w:val="20"/>
            <w:rPrChange w:id="2512" w:author="thuyhuynh" w:date="2023-05-08T11:25:00Z">
              <w:rPr>
                <w:noProof/>
              </w:rPr>
            </w:rPrChange>
          </w:rPr>
          <w:tab/>
          <w:delText>System Roles</w:delText>
        </w:r>
        <w:r w:rsidRPr="00116AAA" w:rsidDel="00446296">
          <w:rPr>
            <w:rFonts w:ascii="Poppins" w:hAnsi="Poppins"/>
            <w:noProof/>
            <w:webHidden/>
            <w:szCs w:val="20"/>
            <w:rPrChange w:id="2513" w:author="thuyhuynh" w:date="2023-05-08T11:25:00Z">
              <w:rPr>
                <w:noProof/>
                <w:webHidden/>
              </w:rPr>
            </w:rPrChange>
          </w:rPr>
          <w:tab/>
        </w:r>
        <w:r w:rsidR="00197EE7" w:rsidRPr="00116AAA" w:rsidDel="00446296">
          <w:rPr>
            <w:rFonts w:ascii="Poppins" w:hAnsi="Poppins"/>
            <w:noProof/>
            <w:webHidden/>
            <w:szCs w:val="20"/>
            <w:rPrChange w:id="2514" w:author="thuyhuynh" w:date="2023-05-08T11:25:00Z">
              <w:rPr>
                <w:noProof/>
                <w:webHidden/>
              </w:rPr>
            </w:rPrChange>
          </w:rPr>
          <w:delText>10</w:delText>
        </w:r>
      </w:del>
    </w:p>
    <w:p w:rsidR="00161EFD" w:rsidRPr="00116AAA" w:rsidDel="00446296" w:rsidRDefault="00161EFD" w:rsidP="00161EFD">
      <w:pPr>
        <w:pStyle w:val="TOC3"/>
        <w:tabs>
          <w:tab w:val="right" w:leader="dot" w:pos="9350"/>
        </w:tabs>
        <w:ind w:left="880"/>
        <w:rPr>
          <w:del w:id="2515" w:author="ptdung" w:date="2023-11-30T18:24:00Z"/>
          <w:rFonts w:ascii="Poppins" w:hAnsi="Poppins" w:cstheme="minorBidi"/>
          <w:noProof/>
          <w:sz w:val="20"/>
          <w:szCs w:val="20"/>
          <w:lang w:eastAsia="ko-KR"/>
          <w:rPrChange w:id="2516" w:author="thuyhuynh" w:date="2023-05-08T11:25:00Z">
            <w:rPr>
              <w:del w:id="2517" w:author="ptdung" w:date="2023-11-30T18:24:00Z"/>
              <w:rFonts w:asciiTheme="minorHAnsi" w:hAnsiTheme="minorHAnsi" w:cstheme="minorBidi"/>
              <w:noProof/>
              <w:lang w:eastAsia="ko-KR"/>
            </w:rPr>
          </w:rPrChange>
        </w:rPr>
      </w:pPr>
      <w:del w:id="2518" w:author="ptdung" w:date="2023-11-30T18:24:00Z">
        <w:r w:rsidRPr="00116AAA" w:rsidDel="00446296">
          <w:rPr>
            <w:rFonts w:ascii="Poppins" w:hAnsi="Poppins"/>
            <w:sz w:val="20"/>
            <w:szCs w:val="20"/>
            <w:rPrChange w:id="2519" w:author="thuyhuynh" w:date="2023-05-08T11:25:00Z">
              <w:rPr>
                <w:rStyle w:val="Hyperlink"/>
                <w:noProof/>
                <w:snapToGrid w:val="0"/>
                <w:w w:val="0"/>
              </w:rPr>
            </w:rPrChange>
          </w:rPr>
          <w:delText>1.2.8. Compatibility between IriShield monocular and binocular devices</w:delText>
        </w:r>
        <w:r w:rsidRPr="00116AAA" w:rsidDel="00446296">
          <w:rPr>
            <w:rFonts w:ascii="Poppins" w:hAnsi="Poppins"/>
            <w:noProof/>
            <w:webHidden/>
            <w:sz w:val="20"/>
            <w:szCs w:val="20"/>
            <w:rPrChange w:id="2520" w:author="thuyhuynh" w:date="2023-05-08T11:25:00Z">
              <w:rPr>
                <w:noProof/>
                <w:webHidden/>
              </w:rPr>
            </w:rPrChange>
          </w:rPr>
          <w:tab/>
        </w:r>
        <w:r w:rsidR="00197EE7" w:rsidRPr="00116AAA" w:rsidDel="00446296">
          <w:rPr>
            <w:rFonts w:ascii="Poppins" w:hAnsi="Poppins"/>
            <w:noProof/>
            <w:webHidden/>
            <w:sz w:val="20"/>
            <w:szCs w:val="20"/>
            <w:rPrChange w:id="2521" w:author="thuyhuynh" w:date="2023-05-08T11:25:00Z">
              <w:rPr>
                <w:noProof/>
                <w:webHidden/>
              </w:rPr>
            </w:rPrChange>
          </w:rPr>
          <w:delText>11</w:delText>
        </w:r>
      </w:del>
    </w:p>
    <w:p w:rsidR="00161EFD" w:rsidRPr="00116AAA" w:rsidDel="00446296" w:rsidRDefault="00161EFD" w:rsidP="00161EFD">
      <w:pPr>
        <w:pStyle w:val="TOC3"/>
        <w:tabs>
          <w:tab w:val="right" w:leader="dot" w:pos="9350"/>
        </w:tabs>
        <w:ind w:left="880"/>
        <w:rPr>
          <w:del w:id="2522" w:author="ptdung" w:date="2023-11-30T18:24:00Z"/>
          <w:rFonts w:ascii="Poppins" w:hAnsi="Poppins" w:cstheme="minorBidi"/>
          <w:noProof/>
          <w:sz w:val="20"/>
          <w:szCs w:val="20"/>
          <w:lang w:eastAsia="ko-KR"/>
          <w:rPrChange w:id="2523" w:author="thuyhuynh" w:date="2023-05-08T11:25:00Z">
            <w:rPr>
              <w:del w:id="2524" w:author="ptdung" w:date="2023-11-30T18:24:00Z"/>
              <w:rFonts w:asciiTheme="minorHAnsi" w:hAnsiTheme="minorHAnsi" w:cstheme="minorBidi"/>
              <w:noProof/>
              <w:lang w:eastAsia="ko-KR"/>
            </w:rPr>
          </w:rPrChange>
        </w:rPr>
      </w:pPr>
      <w:del w:id="2525" w:author="ptdung" w:date="2023-11-30T18:24:00Z">
        <w:r w:rsidRPr="00116AAA" w:rsidDel="00446296">
          <w:rPr>
            <w:rFonts w:ascii="Poppins" w:hAnsi="Poppins"/>
            <w:sz w:val="20"/>
            <w:szCs w:val="20"/>
            <w:rPrChange w:id="2526" w:author="thuyhuynh" w:date="2023-05-08T11:25:00Z">
              <w:rPr>
                <w:rStyle w:val="Hyperlink"/>
                <w:noProof/>
                <w:snapToGrid w:val="0"/>
                <w:w w:val="0"/>
              </w:rPr>
            </w:rPrChange>
          </w:rPr>
          <w:delText>1.2.9. Supported development platform</w:delText>
        </w:r>
        <w:r w:rsidRPr="00116AAA" w:rsidDel="00446296">
          <w:rPr>
            <w:rFonts w:ascii="Poppins" w:hAnsi="Poppins"/>
            <w:noProof/>
            <w:webHidden/>
            <w:sz w:val="20"/>
            <w:szCs w:val="20"/>
            <w:rPrChange w:id="2527" w:author="thuyhuynh" w:date="2023-05-08T11:25:00Z">
              <w:rPr>
                <w:noProof/>
                <w:webHidden/>
              </w:rPr>
            </w:rPrChange>
          </w:rPr>
          <w:tab/>
        </w:r>
        <w:r w:rsidR="00197EE7" w:rsidRPr="00116AAA" w:rsidDel="00446296">
          <w:rPr>
            <w:rFonts w:ascii="Poppins" w:hAnsi="Poppins"/>
            <w:noProof/>
            <w:webHidden/>
            <w:sz w:val="20"/>
            <w:szCs w:val="20"/>
            <w:rPrChange w:id="2528" w:author="thuyhuynh" w:date="2023-05-08T11:25:00Z">
              <w:rPr>
                <w:noProof/>
                <w:webHidden/>
              </w:rPr>
            </w:rPrChange>
          </w:rPr>
          <w:delText>11</w:delText>
        </w:r>
      </w:del>
    </w:p>
    <w:p w:rsidR="00161EFD" w:rsidRPr="00116AAA" w:rsidDel="00446296" w:rsidRDefault="00161EFD" w:rsidP="00161EFD">
      <w:pPr>
        <w:pStyle w:val="TOC3"/>
        <w:tabs>
          <w:tab w:val="right" w:leader="dot" w:pos="9350"/>
        </w:tabs>
        <w:ind w:left="880"/>
        <w:rPr>
          <w:del w:id="2529" w:author="ptdung" w:date="2023-11-30T18:24:00Z"/>
          <w:rFonts w:ascii="Poppins" w:hAnsi="Poppins" w:cstheme="minorBidi"/>
          <w:noProof/>
          <w:sz w:val="20"/>
          <w:szCs w:val="20"/>
          <w:lang w:eastAsia="ko-KR"/>
          <w:rPrChange w:id="2530" w:author="thuyhuynh" w:date="2023-05-08T11:25:00Z">
            <w:rPr>
              <w:del w:id="2531" w:author="ptdung" w:date="2023-11-30T18:24:00Z"/>
              <w:rFonts w:asciiTheme="minorHAnsi" w:hAnsiTheme="minorHAnsi" w:cstheme="minorBidi"/>
              <w:noProof/>
              <w:lang w:eastAsia="ko-KR"/>
            </w:rPr>
          </w:rPrChange>
        </w:rPr>
      </w:pPr>
      <w:del w:id="2532" w:author="ptdung" w:date="2023-11-30T18:24:00Z">
        <w:r w:rsidRPr="00116AAA" w:rsidDel="00446296">
          <w:rPr>
            <w:rFonts w:ascii="Poppins" w:hAnsi="Poppins"/>
            <w:sz w:val="20"/>
            <w:szCs w:val="20"/>
            <w:rPrChange w:id="2533" w:author="thuyhuynh" w:date="2023-05-08T11:25:00Z">
              <w:rPr>
                <w:rStyle w:val="Hyperlink"/>
                <w:noProof/>
                <w:snapToGrid w:val="0"/>
                <w:w w:val="0"/>
              </w:rPr>
            </w:rPrChange>
          </w:rPr>
          <w:delText>1.2.10. Host with no OS or unsupported OS</w:delText>
        </w:r>
        <w:r w:rsidRPr="00116AAA" w:rsidDel="00446296">
          <w:rPr>
            <w:rFonts w:ascii="Poppins" w:hAnsi="Poppins"/>
            <w:noProof/>
            <w:webHidden/>
            <w:sz w:val="20"/>
            <w:szCs w:val="20"/>
            <w:rPrChange w:id="2534" w:author="thuyhuynh" w:date="2023-05-08T11:25:00Z">
              <w:rPr>
                <w:noProof/>
                <w:webHidden/>
              </w:rPr>
            </w:rPrChange>
          </w:rPr>
          <w:tab/>
        </w:r>
        <w:r w:rsidR="00197EE7" w:rsidRPr="00116AAA" w:rsidDel="00446296">
          <w:rPr>
            <w:rFonts w:ascii="Poppins" w:hAnsi="Poppins"/>
            <w:noProof/>
            <w:webHidden/>
            <w:sz w:val="20"/>
            <w:szCs w:val="20"/>
            <w:rPrChange w:id="2535" w:author="thuyhuynh" w:date="2023-05-08T11:25:00Z">
              <w:rPr>
                <w:noProof/>
                <w:webHidden/>
              </w:rPr>
            </w:rPrChange>
          </w:rPr>
          <w:delText>12</w:delText>
        </w:r>
      </w:del>
    </w:p>
    <w:p w:rsidR="00161EFD" w:rsidRPr="00116AAA" w:rsidDel="00446296" w:rsidRDefault="00161EFD" w:rsidP="00161EFD">
      <w:pPr>
        <w:pStyle w:val="TOC3"/>
        <w:tabs>
          <w:tab w:val="right" w:leader="dot" w:pos="9350"/>
        </w:tabs>
        <w:ind w:left="880"/>
        <w:rPr>
          <w:del w:id="2536" w:author="ptdung" w:date="2023-11-30T18:24:00Z"/>
          <w:rFonts w:ascii="Poppins" w:hAnsi="Poppins" w:cstheme="minorBidi"/>
          <w:noProof/>
          <w:sz w:val="20"/>
          <w:szCs w:val="20"/>
          <w:lang w:eastAsia="ko-KR"/>
          <w:rPrChange w:id="2537" w:author="thuyhuynh" w:date="2023-05-08T11:25:00Z">
            <w:rPr>
              <w:del w:id="2538" w:author="ptdung" w:date="2023-11-30T18:24:00Z"/>
              <w:rFonts w:asciiTheme="minorHAnsi" w:hAnsiTheme="minorHAnsi" w:cstheme="minorBidi"/>
              <w:noProof/>
              <w:lang w:eastAsia="ko-KR"/>
            </w:rPr>
          </w:rPrChange>
        </w:rPr>
      </w:pPr>
      <w:del w:id="2539" w:author="ptdung" w:date="2023-11-30T18:24:00Z">
        <w:r w:rsidRPr="00116AAA" w:rsidDel="00446296">
          <w:rPr>
            <w:rFonts w:ascii="Poppins" w:hAnsi="Poppins"/>
            <w:sz w:val="20"/>
            <w:szCs w:val="20"/>
            <w:rPrChange w:id="2540" w:author="thuyhuynh" w:date="2023-05-08T11:25:00Z">
              <w:rPr>
                <w:rStyle w:val="Hyperlink"/>
                <w:noProof/>
                <w:snapToGrid w:val="0"/>
                <w:w w:val="0"/>
              </w:rPr>
            </w:rPrChange>
          </w:rPr>
          <w:delText>1.2.11. Special note for Android platforms</w:delText>
        </w:r>
        <w:r w:rsidRPr="00116AAA" w:rsidDel="00446296">
          <w:rPr>
            <w:rFonts w:ascii="Poppins" w:hAnsi="Poppins"/>
            <w:noProof/>
            <w:webHidden/>
            <w:sz w:val="20"/>
            <w:szCs w:val="20"/>
            <w:rPrChange w:id="2541" w:author="thuyhuynh" w:date="2023-05-08T11:25:00Z">
              <w:rPr>
                <w:noProof/>
                <w:webHidden/>
              </w:rPr>
            </w:rPrChange>
          </w:rPr>
          <w:tab/>
        </w:r>
        <w:r w:rsidR="00197EE7" w:rsidRPr="00116AAA" w:rsidDel="00446296">
          <w:rPr>
            <w:rFonts w:ascii="Poppins" w:hAnsi="Poppins"/>
            <w:noProof/>
            <w:webHidden/>
            <w:sz w:val="20"/>
            <w:szCs w:val="20"/>
            <w:rPrChange w:id="2542" w:author="thuyhuynh" w:date="2023-05-08T11:25:00Z">
              <w:rPr>
                <w:noProof/>
                <w:webHidden/>
              </w:rPr>
            </w:rPrChange>
          </w:rPr>
          <w:delText>12</w:delText>
        </w:r>
      </w:del>
    </w:p>
    <w:p w:rsidR="00161EFD" w:rsidRPr="00116AAA" w:rsidDel="00446296" w:rsidRDefault="00161EFD" w:rsidP="00161EFD">
      <w:pPr>
        <w:pStyle w:val="TOC3"/>
        <w:tabs>
          <w:tab w:val="right" w:leader="dot" w:pos="9350"/>
        </w:tabs>
        <w:ind w:left="880"/>
        <w:rPr>
          <w:del w:id="2543" w:author="ptdung" w:date="2023-11-30T18:24:00Z"/>
          <w:rFonts w:ascii="Poppins" w:hAnsi="Poppins" w:cstheme="minorBidi"/>
          <w:noProof/>
          <w:sz w:val="20"/>
          <w:szCs w:val="20"/>
          <w:lang w:eastAsia="ko-KR"/>
          <w:rPrChange w:id="2544" w:author="thuyhuynh" w:date="2023-05-08T11:25:00Z">
            <w:rPr>
              <w:del w:id="2545" w:author="ptdung" w:date="2023-11-30T18:24:00Z"/>
              <w:rFonts w:asciiTheme="minorHAnsi" w:hAnsiTheme="minorHAnsi" w:cstheme="minorBidi"/>
              <w:noProof/>
              <w:lang w:eastAsia="ko-KR"/>
            </w:rPr>
          </w:rPrChange>
        </w:rPr>
      </w:pPr>
      <w:del w:id="2546" w:author="ptdung" w:date="2023-11-30T18:24:00Z">
        <w:r w:rsidRPr="00116AAA" w:rsidDel="00446296">
          <w:rPr>
            <w:rFonts w:ascii="Poppins" w:hAnsi="Poppins"/>
            <w:sz w:val="20"/>
            <w:szCs w:val="20"/>
            <w:rPrChange w:id="2547" w:author="thuyhuynh" w:date="2023-05-08T11:25:00Z">
              <w:rPr>
                <w:rStyle w:val="Hyperlink"/>
                <w:noProof/>
                <w:snapToGrid w:val="0"/>
                <w:w w:val="0"/>
              </w:rPr>
            </w:rPrChange>
          </w:rPr>
          <w:delText>1.2.12. Endianness</w:delText>
        </w:r>
        <w:r w:rsidRPr="00116AAA" w:rsidDel="00446296">
          <w:rPr>
            <w:rFonts w:ascii="Poppins" w:hAnsi="Poppins"/>
            <w:noProof/>
            <w:webHidden/>
            <w:sz w:val="20"/>
            <w:szCs w:val="20"/>
            <w:rPrChange w:id="2548" w:author="thuyhuynh" w:date="2023-05-08T11:25:00Z">
              <w:rPr>
                <w:noProof/>
                <w:webHidden/>
              </w:rPr>
            </w:rPrChange>
          </w:rPr>
          <w:tab/>
        </w:r>
        <w:r w:rsidR="00197EE7" w:rsidRPr="00116AAA" w:rsidDel="00446296">
          <w:rPr>
            <w:rFonts w:ascii="Poppins" w:hAnsi="Poppins"/>
            <w:noProof/>
            <w:webHidden/>
            <w:sz w:val="20"/>
            <w:szCs w:val="20"/>
            <w:rPrChange w:id="2549" w:author="thuyhuynh" w:date="2023-05-08T11:25:00Z">
              <w:rPr>
                <w:noProof/>
                <w:webHidden/>
              </w:rPr>
            </w:rPrChange>
          </w:rPr>
          <w:delText>12</w:delText>
        </w:r>
      </w:del>
    </w:p>
    <w:p w:rsidR="00161EFD" w:rsidRPr="00116AAA" w:rsidDel="00446296" w:rsidRDefault="00161EFD">
      <w:pPr>
        <w:pStyle w:val="TOC2"/>
        <w:tabs>
          <w:tab w:val="right" w:leader="dot" w:pos="9350"/>
        </w:tabs>
        <w:rPr>
          <w:del w:id="2550" w:author="ptdung" w:date="2023-11-30T18:24:00Z"/>
          <w:rFonts w:ascii="Poppins" w:hAnsi="Poppins" w:cstheme="minorBidi"/>
          <w:noProof/>
          <w:sz w:val="20"/>
          <w:szCs w:val="20"/>
          <w:lang w:eastAsia="ko-KR"/>
          <w:rPrChange w:id="2551" w:author="thuyhuynh" w:date="2023-05-08T11:25:00Z">
            <w:rPr>
              <w:del w:id="2552" w:author="ptdung" w:date="2023-11-30T18:24:00Z"/>
              <w:rFonts w:asciiTheme="minorHAnsi" w:hAnsiTheme="minorHAnsi" w:cstheme="minorBidi"/>
              <w:noProof/>
              <w:lang w:eastAsia="ko-KR"/>
            </w:rPr>
          </w:rPrChange>
        </w:rPr>
      </w:pPr>
      <w:del w:id="2553" w:author="ptdung" w:date="2023-11-30T18:24:00Z">
        <w:r w:rsidRPr="00116AAA" w:rsidDel="00446296">
          <w:rPr>
            <w:rFonts w:ascii="Poppins" w:hAnsi="Poppins"/>
            <w:sz w:val="20"/>
            <w:szCs w:val="20"/>
            <w:rPrChange w:id="2554" w:author="thuyhuynh" w:date="2023-05-08T11:25:00Z">
              <w:rPr>
                <w:rStyle w:val="Hyperlink"/>
                <w:noProof/>
              </w:rPr>
            </w:rPrChange>
          </w:rPr>
          <w:delText>1.3. Terms and Abbreviations</w:delText>
        </w:r>
        <w:r w:rsidRPr="00116AAA" w:rsidDel="00446296">
          <w:rPr>
            <w:rFonts w:ascii="Poppins" w:hAnsi="Poppins"/>
            <w:noProof/>
            <w:webHidden/>
            <w:sz w:val="20"/>
            <w:szCs w:val="20"/>
            <w:rPrChange w:id="2555" w:author="thuyhuynh" w:date="2023-05-08T11:25:00Z">
              <w:rPr>
                <w:noProof/>
                <w:webHidden/>
              </w:rPr>
            </w:rPrChange>
          </w:rPr>
          <w:tab/>
        </w:r>
        <w:r w:rsidR="00197EE7" w:rsidRPr="00116AAA" w:rsidDel="00446296">
          <w:rPr>
            <w:rFonts w:ascii="Poppins" w:hAnsi="Poppins"/>
            <w:noProof/>
            <w:webHidden/>
            <w:sz w:val="20"/>
            <w:szCs w:val="20"/>
            <w:rPrChange w:id="2556" w:author="thuyhuynh" w:date="2023-05-08T11:25:00Z">
              <w:rPr>
                <w:noProof/>
                <w:webHidden/>
              </w:rPr>
            </w:rPrChange>
          </w:rPr>
          <w:delText>12</w:delText>
        </w:r>
      </w:del>
    </w:p>
    <w:p w:rsidR="00161EFD" w:rsidRPr="00116AAA" w:rsidDel="00446296" w:rsidRDefault="00161EFD">
      <w:pPr>
        <w:pStyle w:val="TOC1"/>
        <w:tabs>
          <w:tab w:val="right" w:leader="dot" w:pos="9350"/>
        </w:tabs>
        <w:rPr>
          <w:del w:id="2557" w:author="ptdung" w:date="2023-11-30T18:24:00Z"/>
          <w:rFonts w:ascii="Poppins" w:hAnsi="Poppins" w:cstheme="minorBidi"/>
          <w:noProof/>
          <w:sz w:val="20"/>
          <w:szCs w:val="20"/>
          <w:lang w:eastAsia="ko-KR"/>
          <w:rPrChange w:id="2558" w:author="thuyhuynh" w:date="2023-05-08T11:25:00Z">
            <w:rPr>
              <w:del w:id="2559" w:author="ptdung" w:date="2023-11-30T18:24:00Z"/>
              <w:rFonts w:asciiTheme="minorHAnsi" w:hAnsiTheme="minorHAnsi" w:cstheme="minorBidi"/>
              <w:noProof/>
              <w:lang w:eastAsia="ko-KR"/>
            </w:rPr>
          </w:rPrChange>
        </w:rPr>
      </w:pPr>
      <w:del w:id="2560" w:author="ptdung" w:date="2023-11-30T18:24:00Z">
        <w:r w:rsidRPr="00116AAA" w:rsidDel="00446296">
          <w:rPr>
            <w:rFonts w:ascii="Poppins" w:hAnsi="Poppins"/>
            <w:sz w:val="20"/>
            <w:szCs w:val="20"/>
            <w:rPrChange w:id="2561" w:author="thuyhuynh" w:date="2023-05-08T11:25:00Z">
              <w:rPr>
                <w:rStyle w:val="Hyperlink"/>
                <w:noProof/>
              </w:rPr>
            </w:rPrChange>
          </w:rPr>
          <w:delText>2. Software Installation</w:delText>
        </w:r>
        <w:r w:rsidRPr="00116AAA" w:rsidDel="00446296">
          <w:rPr>
            <w:rFonts w:ascii="Poppins" w:hAnsi="Poppins"/>
            <w:noProof/>
            <w:webHidden/>
            <w:sz w:val="20"/>
            <w:szCs w:val="20"/>
            <w:rPrChange w:id="2562" w:author="thuyhuynh" w:date="2023-05-08T11:25:00Z">
              <w:rPr>
                <w:noProof/>
                <w:webHidden/>
              </w:rPr>
            </w:rPrChange>
          </w:rPr>
          <w:tab/>
        </w:r>
        <w:r w:rsidR="00197EE7" w:rsidRPr="00116AAA" w:rsidDel="00446296">
          <w:rPr>
            <w:rFonts w:ascii="Poppins" w:hAnsi="Poppins"/>
            <w:noProof/>
            <w:webHidden/>
            <w:sz w:val="20"/>
            <w:szCs w:val="20"/>
            <w:rPrChange w:id="2563" w:author="thuyhuynh" w:date="2023-05-08T11:25:00Z">
              <w:rPr>
                <w:noProof/>
                <w:webHidden/>
              </w:rPr>
            </w:rPrChange>
          </w:rPr>
          <w:delText>15</w:delText>
        </w:r>
      </w:del>
    </w:p>
    <w:p w:rsidR="00161EFD" w:rsidRPr="00116AAA" w:rsidDel="00446296" w:rsidRDefault="00161EFD">
      <w:pPr>
        <w:pStyle w:val="TOC2"/>
        <w:tabs>
          <w:tab w:val="right" w:leader="dot" w:pos="9350"/>
        </w:tabs>
        <w:rPr>
          <w:del w:id="2564" w:author="ptdung" w:date="2023-11-30T18:24:00Z"/>
          <w:rFonts w:ascii="Poppins" w:hAnsi="Poppins" w:cstheme="minorBidi"/>
          <w:noProof/>
          <w:sz w:val="20"/>
          <w:szCs w:val="20"/>
          <w:lang w:eastAsia="ko-KR"/>
          <w:rPrChange w:id="2565" w:author="thuyhuynh" w:date="2023-05-08T11:25:00Z">
            <w:rPr>
              <w:del w:id="2566" w:author="ptdung" w:date="2023-11-30T18:24:00Z"/>
              <w:rFonts w:asciiTheme="minorHAnsi" w:hAnsiTheme="minorHAnsi" w:cstheme="minorBidi"/>
              <w:noProof/>
              <w:lang w:eastAsia="ko-KR"/>
            </w:rPr>
          </w:rPrChange>
        </w:rPr>
      </w:pPr>
      <w:del w:id="2567" w:author="ptdung" w:date="2023-11-30T18:24:00Z">
        <w:r w:rsidRPr="00116AAA" w:rsidDel="00446296">
          <w:rPr>
            <w:rFonts w:ascii="Poppins" w:hAnsi="Poppins"/>
            <w:sz w:val="20"/>
            <w:szCs w:val="20"/>
            <w:rPrChange w:id="2568" w:author="thuyhuynh" w:date="2023-05-08T11:25:00Z">
              <w:rPr>
                <w:rStyle w:val="Hyperlink"/>
                <w:noProof/>
              </w:rPr>
            </w:rPrChange>
          </w:rPr>
          <w:delText>2.1. IDDK 2000 Installation</w:delText>
        </w:r>
        <w:r w:rsidRPr="00116AAA" w:rsidDel="00446296">
          <w:rPr>
            <w:rFonts w:ascii="Poppins" w:hAnsi="Poppins"/>
            <w:noProof/>
            <w:webHidden/>
            <w:sz w:val="20"/>
            <w:szCs w:val="20"/>
            <w:rPrChange w:id="2569" w:author="thuyhuynh" w:date="2023-05-08T11:25:00Z">
              <w:rPr>
                <w:noProof/>
                <w:webHidden/>
              </w:rPr>
            </w:rPrChange>
          </w:rPr>
          <w:tab/>
        </w:r>
        <w:r w:rsidR="00197EE7" w:rsidRPr="00116AAA" w:rsidDel="00446296">
          <w:rPr>
            <w:rFonts w:ascii="Poppins" w:hAnsi="Poppins"/>
            <w:noProof/>
            <w:webHidden/>
            <w:sz w:val="20"/>
            <w:szCs w:val="20"/>
            <w:rPrChange w:id="2570" w:author="thuyhuynh" w:date="2023-05-08T11:25:00Z">
              <w:rPr>
                <w:noProof/>
                <w:webHidden/>
              </w:rPr>
            </w:rPrChange>
          </w:rPr>
          <w:delText>15</w:delText>
        </w:r>
      </w:del>
    </w:p>
    <w:p w:rsidR="00161EFD" w:rsidRPr="00116AAA" w:rsidDel="00446296" w:rsidRDefault="00161EFD" w:rsidP="00197EE7">
      <w:pPr>
        <w:pStyle w:val="TOC3"/>
        <w:tabs>
          <w:tab w:val="right" w:leader="dot" w:pos="9350"/>
        </w:tabs>
        <w:ind w:left="880"/>
        <w:rPr>
          <w:del w:id="2571" w:author="ptdung" w:date="2023-11-30T18:24:00Z"/>
          <w:rFonts w:ascii="Poppins" w:hAnsi="Poppins" w:cstheme="minorBidi"/>
          <w:noProof/>
          <w:sz w:val="20"/>
          <w:szCs w:val="20"/>
          <w:lang w:eastAsia="ko-KR"/>
          <w:rPrChange w:id="2572" w:author="thuyhuynh" w:date="2023-05-08T11:25:00Z">
            <w:rPr>
              <w:del w:id="2573" w:author="ptdung" w:date="2023-11-30T18:24:00Z"/>
              <w:rFonts w:asciiTheme="minorHAnsi" w:hAnsiTheme="minorHAnsi" w:cstheme="minorBidi"/>
              <w:noProof/>
              <w:lang w:eastAsia="ko-KR"/>
            </w:rPr>
          </w:rPrChange>
        </w:rPr>
      </w:pPr>
      <w:del w:id="2574" w:author="ptdung" w:date="2023-11-30T18:24:00Z">
        <w:r w:rsidRPr="00116AAA" w:rsidDel="00446296">
          <w:rPr>
            <w:rFonts w:ascii="Poppins" w:hAnsi="Poppins"/>
            <w:sz w:val="20"/>
            <w:szCs w:val="20"/>
            <w:rPrChange w:id="2575" w:author="thuyhuynh" w:date="2023-05-08T11:25:00Z">
              <w:rPr>
                <w:rStyle w:val="Hyperlink"/>
                <w:noProof/>
                <w:snapToGrid w:val="0"/>
                <w:w w:val="0"/>
                <w:lang w:eastAsia="ko-KR"/>
              </w:rPr>
            </w:rPrChange>
          </w:rPr>
          <w:delText>2.1.1. C/C++</w:delText>
        </w:r>
        <w:r w:rsidRPr="00116AAA" w:rsidDel="00446296">
          <w:rPr>
            <w:rFonts w:ascii="Poppins" w:hAnsi="Poppins"/>
            <w:noProof/>
            <w:webHidden/>
            <w:sz w:val="20"/>
            <w:szCs w:val="20"/>
            <w:rPrChange w:id="2576" w:author="thuyhuynh" w:date="2023-05-08T11:25:00Z">
              <w:rPr>
                <w:noProof/>
                <w:webHidden/>
              </w:rPr>
            </w:rPrChange>
          </w:rPr>
          <w:tab/>
        </w:r>
        <w:r w:rsidR="00197EE7" w:rsidRPr="00116AAA" w:rsidDel="00446296">
          <w:rPr>
            <w:rFonts w:ascii="Poppins" w:hAnsi="Poppins"/>
            <w:noProof/>
            <w:webHidden/>
            <w:sz w:val="20"/>
            <w:szCs w:val="20"/>
            <w:rPrChange w:id="2577" w:author="thuyhuynh" w:date="2023-05-08T11:25:00Z">
              <w:rPr>
                <w:noProof/>
                <w:webHidden/>
              </w:rPr>
            </w:rPrChange>
          </w:rPr>
          <w:delText>15</w:delText>
        </w:r>
      </w:del>
    </w:p>
    <w:p w:rsidR="00161EFD" w:rsidRPr="00116AAA" w:rsidDel="00446296" w:rsidRDefault="00161EFD" w:rsidP="00197EE7">
      <w:pPr>
        <w:pStyle w:val="TOC4"/>
        <w:tabs>
          <w:tab w:val="left" w:pos="2125"/>
          <w:tab w:val="right" w:leader="dot" w:pos="9350"/>
        </w:tabs>
        <w:ind w:left="1320"/>
        <w:rPr>
          <w:del w:id="2578" w:author="ptdung" w:date="2023-11-30T18:24:00Z"/>
          <w:rFonts w:ascii="Poppins" w:hAnsi="Poppins"/>
          <w:noProof/>
          <w:kern w:val="0"/>
          <w:szCs w:val="20"/>
          <w:rPrChange w:id="2579" w:author="thuyhuynh" w:date="2023-05-08T11:25:00Z">
            <w:rPr>
              <w:del w:id="2580" w:author="ptdung" w:date="2023-11-30T18:24:00Z"/>
              <w:noProof/>
              <w:kern w:val="0"/>
              <w:sz w:val="22"/>
            </w:rPr>
          </w:rPrChange>
        </w:rPr>
      </w:pPr>
      <w:del w:id="2581" w:author="ptdung" w:date="2023-11-30T18:24:00Z">
        <w:r w:rsidRPr="00116AAA" w:rsidDel="00446296">
          <w:rPr>
            <w:rFonts w:ascii="Poppins" w:hAnsi="Poppins"/>
            <w:szCs w:val="20"/>
            <w:rPrChange w:id="2582" w:author="thuyhuynh" w:date="2023-05-08T11:25:00Z">
              <w:rPr>
                <w:rStyle w:val="Hyperlink"/>
                <w:rFonts w:cs="Courier New"/>
                <w:noProof/>
              </w:rPr>
            </w:rPrChange>
          </w:rPr>
          <w:delText>2.1.1.1</w:delText>
        </w:r>
        <w:r w:rsidRPr="00116AAA" w:rsidDel="00446296">
          <w:rPr>
            <w:rFonts w:ascii="Poppins" w:hAnsi="Poppins"/>
            <w:noProof/>
            <w:szCs w:val="20"/>
            <w:rPrChange w:id="2583" w:author="thuyhuynh" w:date="2023-05-08T11:25:00Z">
              <w:rPr>
                <w:noProof/>
              </w:rPr>
            </w:rPrChange>
          </w:rPr>
          <w:tab/>
          <w:delText>MS Windows XP and MS Windows 7</w:delText>
        </w:r>
        <w:r w:rsidRPr="00116AAA" w:rsidDel="00446296">
          <w:rPr>
            <w:rFonts w:ascii="Poppins" w:hAnsi="Poppins"/>
            <w:noProof/>
            <w:webHidden/>
            <w:szCs w:val="20"/>
            <w:rPrChange w:id="2584" w:author="thuyhuynh" w:date="2023-05-08T11:25:00Z">
              <w:rPr>
                <w:noProof/>
                <w:webHidden/>
              </w:rPr>
            </w:rPrChange>
          </w:rPr>
          <w:tab/>
        </w:r>
        <w:r w:rsidR="00197EE7" w:rsidRPr="00116AAA" w:rsidDel="00446296">
          <w:rPr>
            <w:rFonts w:ascii="Poppins" w:hAnsi="Poppins"/>
            <w:noProof/>
            <w:webHidden/>
            <w:szCs w:val="20"/>
            <w:rPrChange w:id="2585" w:author="thuyhuynh" w:date="2023-05-08T11:25:00Z">
              <w:rPr>
                <w:noProof/>
                <w:webHidden/>
              </w:rPr>
            </w:rPrChange>
          </w:rPr>
          <w:delText>15</w:delText>
        </w:r>
      </w:del>
    </w:p>
    <w:p w:rsidR="00161EFD" w:rsidRPr="00116AAA" w:rsidDel="00446296" w:rsidRDefault="00161EFD" w:rsidP="00197EE7">
      <w:pPr>
        <w:pStyle w:val="TOC4"/>
        <w:tabs>
          <w:tab w:val="left" w:pos="2125"/>
          <w:tab w:val="right" w:leader="dot" w:pos="9350"/>
        </w:tabs>
        <w:ind w:left="1320"/>
        <w:rPr>
          <w:del w:id="2586" w:author="ptdung" w:date="2023-11-30T18:24:00Z"/>
          <w:rFonts w:ascii="Poppins" w:hAnsi="Poppins"/>
          <w:noProof/>
          <w:kern w:val="0"/>
          <w:szCs w:val="20"/>
          <w:rPrChange w:id="2587" w:author="thuyhuynh" w:date="2023-05-08T11:25:00Z">
            <w:rPr>
              <w:del w:id="2588" w:author="ptdung" w:date="2023-11-30T18:24:00Z"/>
              <w:noProof/>
              <w:kern w:val="0"/>
              <w:sz w:val="22"/>
            </w:rPr>
          </w:rPrChange>
        </w:rPr>
      </w:pPr>
      <w:del w:id="2589" w:author="ptdung" w:date="2023-11-30T18:24:00Z">
        <w:r w:rsidRPr="00116AAA" w:rsidDel="00446296">
          <w:rPr>
            <w:rFonts w:ascii="Poppins" w:hAnsi="Poppins"/>
            <w:szCs w:val="20"/>
            <w:rPrChange w:id="2590" w:author="thuyhuynh" w:date="2023-05-08T11:25:00Z">
              <w:rPr>
                <w:rStyle w:val="Hyperlink"/>
                <w:rFonts w:cs="Courier New"/>
                <w:noProof/>
              </w:rPr>
            </w:rPrChange>
          </w:rPr>
          <w:delText>2.1.1.2</w:delText>
        </w:r>
        <w:r w:rsidRPr="00116AAA" w:rsidDel="00446296">
          <w:rPr>
            <w:rFonts w:ascii="Poppins" w:hAnsi="Poppins"/>
            <w:noProof/>
            <w:szCs w:val="20"/>
            <w:rPrChange w:id="2591" w:author="thuyhuynh" w:date="2023-05-08T11:25:00Z">
              <w:rPr>
                <w:noProof/>
              </w:rPr>
            </w:rPrChange>
          </w:rPr>
          <w:tab/>
          <w:delText>MS Windows CE</w:delText>
        </w:r>
        <w:r w:rsidRPr="00116AAA" w:rsidDel="00446296">
          <w:rPr>
            <w:rFonts w:ascii="Poppins" w:hAnsi="Poppins"/>
            <w:noProof/>
            <w:webHidden/>
            <w:szCs w:val="20"/>
            <w:rPrChange w:id="2592" w:author="thuyhuynh" w:date="2023-05-08T11:25:00Z">
              <w:rPr>
                <w:noProof/>
                <w:webHidden/>
              </w:rPr>
            </w:rPrChange>
          </w:rPr>
          <w:tab/>
        </w:r>
        <w:r w:rsidR="00197EE7" w:rsidRPr="00116AAA" w:rsidDel="00446296">
          <w:rPr>
            <w:rFonts w:ascii="Poppins" w:hAnsi="Poppins"/>
            <w:noProof/>
            <w:webHidden/>
            <w:szCs w:val="20"/>
            <w:rPrChange w:id="2593" w:author="thuyhuynh" w:date="2023-05-08T11:25:00Z">
              <w:rPr>
                <w:noProof/>
                <w:webHidden/>
              </w:rPr>
            </w:rPrChange>
          </w:rPr>
          <w:delText>20</w:delText>
        </w:r>
      </w:del>
    </w:p>
    <w:p w:rsidR="00161EFD" w:rsidRPr="00116AAA" w:rsidDel="00446296" w:rsidRDefault="00161EFD" w:rsidP="00197EE7">
      <w:pPr>
        <w:pStyle w:val="TOC4"/>
        <w:tabs>
          <w:tab w:val="left" w:pos="2125"/>
          <w:tab w:val="right" w:leader="dot" w:pos="9350"/>
        </w:tabs>
        <w:ind w:left="1320"/>
        <w:rPr>
          <w:del w:id="2594" w:author="ptdung" w:date="2023-11-30T18:24:00Z"/>
          <w:rFonts w:ascii="Poppins" w:hAnsi="Poppins"/>
          <w:noProof/>
          <w:kern w:val="0"/>
          <w:szCs w:val="20"/>
          <w:rPrChange w:id="2595" w:author="thuyhuynh" w:date="2023-05-08T11:25:00Z">
            <w:rPr>
              <w:del w:id="2596" w:author="ptdung" w:date="2023-11-30T18:24:00Z"/>
              <w:noProof/>
              <w:kern w:val="0"/>
              <w:sz w:val="22"/>
            </w:rPr>
          </w:rPrChange>
        </w:rPr>
      </w:pPr>
      <w:del w:id="2597" w:author="ptdung" w:date="2023-11-30T18:24:00Z">
        <w:r w:rsidRPr="00116AAA" w:rsidDel="00446296">
          <w:rPr>
            <w:rFonts w:ascii="Poppins" w:hAnsi="Poppins"/>
            <w:szCs w:val="20"/>
            <w:rPrChange w:id="2598" w:author="thuyhuynh" w:date="2023-05-08T11:25:00Z">
              <w:rPr>
                <w:rStyle w:val="Hyperlink"/>
                <w:noProof/>
              </w:rPr>
            </w:rPrChange>
          </w:rPr>
          <w:delText>2.1.1.3</w:delText>
        </w:r>
        <w:r w:rsidRPr="00116AAA" w:rsidDel="00446296">
          <w:rPr>
            <w:rFonts w:ascii="Poppins" w:hAnsi="Poppins"/>
            <w:noProof/>
            <w:szCs w:val="20"/>
            <w:rPrChange w:id="2599" w:author="thuyhuynh" w:date="2023-05-08T11:25:00Z">
              <w:rPr>
                <w:noProof/>
              </w:rPr>
            </w:rPrChange>
          </w:rPr>
          <w:tab/>
          <w:delText>Linux</w:delText>
        </w:r>
        <w:r w:rsidRPr="00116AAA" w:rsidDel="00446296">
          <w:rPr>
            <w:rFonts w:ascii="Poppins" w:hAnsi="Poppins"/>
            <w:noProof/>
            <w:webHidden/>
            <w:szCs w:val="20"/>
            <w:rPrChange w:id="2600" w:author="thuyhuynh" w:date="2023-05-08T11:25:00Z">
              <w:rPr>
                <w:noProof/>
                <w:webHidden/>
              </w:rPr>
            </w:rPrChange>
          </w:rPr>
          <w:tab/>
        </w:r>
        <w:r w:rsidR="00197EE7" w:rsidRPr="00116AAA" w:rsidDel="00446296">
          <w:rPr>
            <w:rFonts w:ascii="Poppins" w:hAnsi="Poppins"/>
            <w:noProof/>
            <w:webHidden/>
            <w:szCs w:val="20"/>
            <w:rPrChange w:id="2601" w:author="thuyhuynh" w:date="2023-05-08T11:25:00Z">
              <w:rPr>
                <w:noProof/>
                <w:webHidden/>
              </w:rPr>
            </w:rPrChange>
          </w:rPr>
          <w:delText>21</w:delText>
        </w:r>
      </w:del>
    </w:p>
    <w:p w:rsidR="00161EFD" w:rsidRPr="00116AAA" w:rsidDel="00446296" w:rsidRDefault="00161EFD" w:rsidP="00197EE7">
      <w:pPr>
        <w:pStyle w:val="TOC4"/>
        <w:tabs>
          <w:tab w:val="left" w:pos="2125"/>
          <w:tab w:val="right" w:leader="dot" w:pos="9350"/>
        </w:tabs>
        <w:ind w:left="1320"/>
        <w:rPr>
          <w:del w:id="2602" w:author="ptdung" w:date="2023-11-30T18:24:00Z"/>
          <w:rFonts w:ascii="Poppins" w:hAnsi="Poppins"/>
          <w:noProof/>
          <w:kern w:val="0"/>
          <w:szCs w:val="20"/>
          <w:rPrChange w:id="2603" w:author="thuyhuynh" w:date="2023-05-08T11:25:00Z">
            <w:rPr>
              <w:del w:id="2604" w:author="ptdung" w:date="2023-11-30T18:24:00Z"/>
              <w:noProof/>
              <w:kern w:val="0"/>
              <w:sz w:val="22"/>
            </w:rPr>
          </w:rPrChange>
        </w:rPr>
      </w:pPr>
      <w:del w:id="2605" w:author="ptdung" w:date="2023-11-30T18:24:00Z">
        <w:r w:rsidRPr="00116AAA" w:rsidDel="00446296">
          <w:rPr>
            <w:rFonts w:ascii="Poppins" w:hAnsi="Poppins"/>
            <w:szCs w:val="20"/>
            <w:rPrChange w:id="2606" w:author="thuyhuynh" w:date="2023-05-08T11:25:00Z">
              <w:rPr>
                <w:rStyle w:val="Hyperlink"/>
                <w:noProof/>
              </w:rPr>
            </w:rPrChange>
          </w:rPr>
          <w:delText>2.1.1.4</w:delText>
        </w:r>
        <w:r w:rsidRPr="00116AAA" w:rsidDel="00446296">
          <w:rPr>
            <w:rFonts w:ascii="Poppins" w:hAnsi="Poppins"/>
            <w:noProof/>
            <w:szCs w:val="20"/>
            <w:rPrChange w:id="2607" w:author="thuyhuynh" w:date="2023-05-08T11:25:00Z">
              <w:rPr>
                <w:noProof/>
              </w:rPr>
            </w:rPrChange>
          </w:rPr>
          <w:tab/>
          <w:delText>Embedded Linux</w:delText>
        </w:r>
        <w:r w:rsidRPr="00116AAA" w:rsidDel="00446296">
          <w:rPr>
            <w:rFonts w:ascii="Poppins" w:hAnsi="Poppins"/>
            <w:noProof/>
            <w:webHidden/>
            <w:szCs w:val="20"/>
            <w:rPrChange w:id="2608" w:author="thuyhuynh" w:date="2023-05-08T11:25:00Z">
              <w:rPr>
                <w:noProof/>
                <w:webHidden/>
              </w:rPr>
            </w:rPrChange>
          </w:rPr>
          <w:tab/>
        </w:r>
        <w:r w:rsidR="00197EE7" w:rsidRPr="00116AAA" w:rsidDel="00446296">
          <w:rPr>
            <w:rFonts w:ascii="Poppins" w:hAnsi="Poppins"/>
            <w:noProof/>
            <w:webHidden/>
            <w:szCs w:val="20"/>
            <w:rPrChange w:id="2609" w:author="thuyhuynh" w:date="2023-05-08T11:25:00Z">
              <w:rPr>
                <w:noProof/>
                <w:webHidden/>
              </w:rPr>
            </w:rPrChange>
          </w:rPr>
          <w:delText>23</w:delText>
        </w:r>
      </w:del>
    </w:p>
    <w:p w:rsidR="00161EFD" w:rsidRPr="00116AAA" w:rsidDel="00446296" w:rsidRDefault="00161EFD" w:rsidP="00197EE7">
      <w:pPr>
        <w:pStyle w:val="TOC4"/>
        <w:tabs>
          <w:tab w:val="left" w:pos="2125"/>
          <w:tab w:val="right" w:leader="dot" w:pos="9350"/>
        </w:tabs>
        <w:ind w:left="1320"/>
        <w:rPr>
          <w:del w:id="2610" w:author="ptdung" w:date="2023-11-30T18:24:00Z"/>
          <w:rFonts w:ascii="Poppins" w:hAnsi="Poppins"/>
          <w:noProof/>
          <w:kern w:val="0"/>
          <w:szCs w:val="20"/>
          <w:rPrChange w:id="2611" w:author="thuyhuynh" w:date="2023-05-08T11:25:00Z">
            <w:rPr>
              <w:del w:id="2612" w:author="ptdung" w:date="2023-11-30T18:24:00Z"/>
              <w:noProof/>
              <w:kern w:val="0"/>
              <w:sz w:val="22"/>
            </w:rPr>
          </w:rPrChange>
        </w:rPr>
      </w:pPr>
      <w:del w:id="2613" w:author="ptdung" w:date="2023-11-30T18:24:00Z">
        <w:r w:rsidRPr="00116AAA" w:rsidDel="00446296">
          <w:rPr>
            <w:rFonts w:ascii="Poppins" w:hAnsi="Poppins"/>
            <w:szCs w:val="20"/>
            <w:rPrChange w:id="2614" w:author="thuyhuynh" w:date="2023-05-08T11:25:00Z">
              <w:rPr>
                <w:rStyle w:val="Hyperlink"/>
                <w:noProof/>
              </w:rPr>
            </w:rPrChange>
          </w:rPr>
          <w:delText>2.1.1.5</w:delText>
        </w:r>
        <w:r w:rsidRPr="00116AAA" w:rsidDel="00446296">
          <w:rPr>
            <w:rFonts w:ascii="Poppins" w:hAnsi="Poppins"/>
            <w:noProof/>
            <w:szCs w:val="20"/>
            <w:rPrChange w:id="2615" w:author="thuyhuynh" w:date="2023-05-08T11:25:00Z">
              <w:rPr>
                <w:noProof/>
              </w:rPr>
            </w:rPrChange>
          </w:rPr>
          <w:tab/>
          <w:delText>Other Operating Systems and Non-OS Platforms</w:delText>
        </w:r>
        <w:r w:rsidRPr="00116AAA" w:rsidDel="00446296">
          <w:rPr>
            <w:rFonts w:ascii="Poppins" w:hAnsi="Poppins"/>
            <w:noProof/>
            <w:webHidden/>
            <w:szCs w:val="20"/>
            <w:rPrChange w:id="2616" w:author="thuyhuynh" w:date="2023-05-08T11:25:00Z">
              <w:rPr>
                <w:noProof/>
                <w:webHidden/>
              </w:rPr>
            </w:rPrChange>
          </w:rPr>
          <w:tab/>
        </w:r>
        <w:r w:rsidR="00197EE7" w:rsidRPr="00116AAA" w:rsidDel="00446296">
          <w:rPr>
            <w:rFonts w:ascii="Poppins" w:hAnsi="Poppins"/>
            <w:noProof/>
            <w:webHidden/>
            <w:szCs w:val="20"/>
            <w:rPrChange w:id="2617" w:author="thuyhuynh" w:date="2023-05-08T11:25:00Z">
              <w:rPr>
                <w:noProof/>
                <w:webHidden/>
              </w:rPr>
            </w:rPrChange>
          </w:rPr>
          <w:delText>24</w:delText>
        </w:r>
      </w:del>
    </w:p>
    <w:p w:rsidR="00161EFD" w:rsidRPr="00116AAA" w:rsidDel="00446296" w:rsidRDefault="00161EFD">
      <w:pPr>
        <w:pStyle w:val="TOC2"/>
        <w:tabs>
          <w:tab w:val="right" w:leader="dot" w:pos="9350"/>
        </w:tabs>
        <w:rPr>
          <w:del w:id="2618" w:author="ptdung" w:date="2023-11-30T18:24:00Z"/>
          <w:rFonts w:ascii="Poppins" w:hAnsi="Poppins" w:cstheme="minorBidi"/>
          <w:noProof/>
          <w:sz w:val="20"/>
          <w:szCs w:val="20"/>
          <w:lang w:eastAsia="ko-KR"/>
          <w:rPrChange w:id="2619" w:author="thuyhuynh" w:date="2023-05-08T11:25:00Z">
            <w:rPr>
              <w:del w:id="2620" w:author="ptdung" w:date="2023-11-30T18:24:00Z"/>
              <w:rFonts w:asciiTheme="minorHAnsi" w:hAnsiTheme="minorHAnsi" w:cstheme="minorBidi"/>
              <w:noProof/>
              <w:lang w:eastAsia="ko-KR"/>
            </w:rPr>
          </w:rPrChange>
        </w:rPr>
      </w:pPr>
      <w:del w:id="2621" w:author="ptdung" w:date="2023-11-30T18:24:00Z">
        <w:r w:rsidRPr="00116AAA" w:rsidDel="00446296">
          <w:rPr>
            <w:rFonts w:ascii="Poppins" w:hAnsi="Poppins"/>
            <w:sz w:val="20"/>
            <w:szCs w:val="20"/>
            <w:rPrChange w:id="2622" w:author="thuyhuynh" w:date="2023-05-08T11:25:00Z">
              <w:rPr>
                <w:rStyle w:val="Hyperlink"/>
                <w:noProof/>
              </w:rPr>
            </w:rPrChange>
          </w:rPr>
          <w:delText>2.2. Device Driver Installation</w:delText>
        </w:r>
        <w:r w:rsidRPr="00116AAA" w:rsidDel="00446296">
          <w:rPr>
            <w:rFonts w:ascii="Poppins" w:hAnsi="Poppins"/>
            <w:noProof/>
            <w:webHidden/>
            <w:sz w:val="20"/>
            <w:szCs w:val="20"/>
            <w:rPrChange w:id="2623" w:author="thuyhuynh" w:date="2023-05-08T11:25:00Z">
              <w:rPr>
                <w:noProof/>
                <w:webHidden/>
              </w:rPr>
            </w:rPrChange>
          </w:rPr>
          <w:tab/>
        </w:r>
        <w:r w:rsidR="00197EE7" w:rsidRPr="00116AAA" w:rsidDel="00446296">
          <w:rPr>
            <w:rFonts w:ascii="Poppins" w:hAnsi="Poppins"/>
            <w:noProof/>
            <w:webHidden/>
            <w:sz w:val="20"/>
            <w:szCs w:val="20"/>
            <w:rPrChange w:id="2624" w:author="thuyhuynh" w:date="2023-05-08T11:25:00Z">
              <w:rPr>
                <w:noProof/>
                <w:webHidden/>
              </w:rPr>
            </w:rPrChange>
          </w:rPr>
          <w:delText>25</w:delText>
        </w:r>
      </w:del>
    </w:p>
    <w:p w:rsidR="00161EFD" w:rsidRPr="00116AAA" w:rsidDel="00446296" w:rsidRDefault="00161EFD" w:rsidP="00197EE7">
      <w:pPr>
        <w:pStyle w:val="TOC3"/>
        <w:tabs>
          <w:tab w:val="right" w:leader="dot" w:pos="9350"/>
        </w:tabs>
        <w:ind w:left="880"/>
        <w:rPr>
          <w:del w:id="2625" w:author="ptdung" w:date="2023-11-30T18:24:00Z"/>
          <w:rFonts w:ascii="Poppins" w:hAnsi="Poppins" w:cstheme="minorBidi"/>
          <w:noProof/>
          <w:sz w:val="20"/>
          <w:szCs w:val="20"/>
          <w:lang w:eastAsia="ko-KR"/>
          <w:rPrChange w:id="2626" w:author="thuyhuynh" w:date="2023-05-08T11:25:00Z">
            <w:rPr>
              <w:del w:id="2627" w:author="ptdung" w:date="2023-11-30T18:24:00Z"/>
              <w:rFonts w:asciiTheme="minorHAnsi" w:hAnsiTheme="minorHAnsi" w:cstheme="minorBidi"/>
              <w:noProof/>
              <w:lang w:eastAsia="ko-KR"/>
            </w:rPr>
          </w:rPrChange>
        </w:rPr>
      </w:pPr>
      <w:del w:id="2628" w:author="ptdung" w:date="2023-11-30T18:24:00Z">
        <w:r w:rsidRPr="00116AAA" w:rsidDel="00446296">
          <w:rPr>
            <w:rFonts w:ascii="Poppins" w:hAnsi="Poppins"/>
            <w:sz w:val="20"/>
            <w:szCs w:val="20"/>
            <w:rPrChange w:id="2629" w:author="thuyhuynh" w:date="2023-05-08T11:25:00Z">
              <w:rPr>
                <w:rStyle w:val="Hyperlink"/>
                <w:noProof/>
                <w:snapToGrid w:val="0"/>
                <w:w w:val="0"/>
                <w:lang w:eastAsia="ko-KR"/>
              </w:rPr>
            </w:rPrChange>
          </w:rPr>
          <w:delText>2.2.1. MS Windows XP and MS Windows 7</w:delText>
        </w:r>
        <w:r w:rsidRPr="00116AAA" w:rsidDel="00446296">
          <w:rPr>
            <w:rFonts w:ascii="Poppins" w:hAnsi="Poppins"/>
            <w:noProof/>
            <w:webHidden/>
            <w:sz w:val="20"/>
            <w:szCs w:val="20"/>
            <w:rPrChange w:id="2630" w:author="thuyhuynh" w:date="2023-05-08T11:25:00Z">
              <w:rPr>
                <w:noProof/>
                <w:webHidden/>
              </w:rPr>
            </w:rPrChange>
          </w:rPr>
          <w:tab/>
        </w:r>
        <w:r w:rsidR="00197EE7" w:rsidRPr="00116AAA" w:rsidDel="00446296">
          <w:rPr>
            <w:rFonts w:ascii="Poppins" w:hAnsi="Poppins"/>
            <w:noProof/>
            <w:webHidden/>
            <w:sz w:val="20"/>
            <w:szCs w:val="20"/>
            <w:rPrChange w:id="2631" w:author="thuyhuynh" w:date="2023-05-08T11:25:00Z">
              <w:rPr>
                <w:noProof/>
                <w:webHidden/>
              </w:rPr>
            </w:rPrChange>
          </w:rPr>
          <w:delText>25</w:delText>
        </w:r>
      </w:del>
    </w:p>
    <w:p w:rsidR="00161EFD" w:rsidRPr="00116AAA" w:rsidDel="00446296" w:rsidRDefault="00161EFD" w:rsidP="00197EE7">
      <w:pPr>
        <w:pStyle w:val="TOC3"/>
        <w:tabs>
          <w:tab w:val="right" w:leader="dot" w:pos="9350"/>
        </w:tabs>
        <w:ind w:left="880"/>
        <w:rPr>
          <w:del w:id="2632" w:author="ptdung" w:date="2023-11-30T18:24:00Z"/>
          <w:rFonts w:ascii="Poppins" w:hAnsi="Poppins" w:cstheme="minorBidi"/>
          <w:noProof/>
          <w:sz w:val="20"/>
          <w:szCs w:val="20"/>
          <w:lang w:eastAsia="ko-KR"/>
          <w:rPrChange w:id="2633" w:author="thuyhuynh" w:date="2023-05-08T11:25:00Z">
            <w:rPr>
              <w:del w:id="2634" w:author="ptdung" w:date="2023-11-30T18:24:00Z"/>
              <w:rFonts w:asciiTheme="minorHAnsi" w:hAnsiTheme="minorHAnsi" w:cstheme="minorBidi"/>
              <w:noProof/>
              <w:lang w:eastAsia="ko-KR"/>
            </w:rPr>
          </w:rPrChange>
        </w:rPr>
      </w:pPr>
      <w:del w:id="2635" w:author="ptdung" w:date="2023-11-30T18:24:00Z">
        <w:r w:rsidRPr="00116AAA" w:rsidDel="00446296">
          <w:rPr>
            <w:rFonts w:ascii="Poppins" w:hAnsi="Poppins"/>
            <w:sz w:val="20"/>
            <w:szCs w:val="20"/>
            <w:rPrChange w:id="2636" w:author="thuyhuynh" w:date="2023-05-08T11:25:00Z">
              <w:rPr>
                <w:rStyle w:val="Hyperlink"/>
                <w:noProof/>
                <w:snapToGrid w:val="0"/>
                <w:w w:val="0"/>
                <w:lang w:eastAsia="ko-KR"/>
              </w:rPr>
            </w:rPrChange>
          </w:rPr>
          <w:delText>2.2.2. MS Windows CE</w:delText>
        </w:r>
        <w:r w:rsidRPr="00116AAA" w:rsidDel="00446296">
          <w:rPr>
            <w:rFonts w:ascii="Poppins" w:hAnsi="Poppins"/>
            <w:noProof/>
            <w:webHidden/>
            <w:sz w:val="20"/>
            <w:szCs w:val="20"/>
            <w:rPrChange w:id="2637" w:author="thuyhuynh" w:date="2023-05-08T11:25:00Z">
              <w:rPr>
                <w:noProof/>
                <w:webHidden/>
              </w:rPr>
            </w:rPrChange>
          </w:rPr>
          <w:tab/>
        </w:r>
        <w:r w:rsidR="00197EE7" w:rsidRPr="00116AAA" w:rsidDel="00446296">
          <w:rPr>
            <w:rFonts w:ascii="Poppins" w:hAnsi="Poppins"/>
            <w:noProof/>
            <w:webHidden/>
            <w:sz w:val="20"/>
            <w:szCs w:val="20"/>
            <w:rPrChange w:id="2638" w:author="thuyhuynh" w:date="2023-05-08T11:25:00Z">
              <w:rPr>
                <w:noProof/>
                <w:webHidden/>
              </w:rPr>
            </w:rPrChange>
          </w:rPr>
          <w:delText>25</w:delText>
        </w:r>
      </w:del>
    </w:p>
    <w:p w:rsidR="00161EFD" w:rsidRPr="00116AAA" w:rsidDel="00446296" w:rsidRDefault="00161EFD" w:rsidP="00197EE7">
      <w:pPr>
        <w:pStyle w:val="TOC4"/>
        <w:tabs>
          <w:tab w:val="left" w:pos="2125"/>
          <w:tab w:val="right" w:leader="dot" w:pos="9350"/>
        </w:tabs>
        <w:ind w:left="1320"/>
        <w:rPr>
          <w:del w:id="2639" w:author="ptdung" w:date="2023-11-30T18:24:00Z"/>
          <w:rFonts w:ascii="Poppins" w:hAnsi="Poppins"/>
          <w:noProof/>
          <w:kern w:val="0"/>
          <w:szCs w:val="20"/>
          <w:rPrChange w:id="2640" w:author="thuyhuynh" w:date="2023-05-08T11:25:00Z">
            <w:rPr>
              <w:del w:id="2641" w:author="ptdung" w:date="2023-11-30T18:24:00Z"/>
              <w:noProof/>
              <w:kern w:val="0"/>
              <w:sz w:val="22"/>
            </w:rPr>
          </w:rPrChange>
        </w:rPr>
      </w:pPr>
      <w:del w:id="2642" w:author="ptdung" w:date="2023-11-30T18:24:00Z">
        <w:r w:rsidRPr="00116AAA" w:rsidDel="00446296">
          <w:rPr>
            <w:rFonts w:ascii="Poppins" w:hAnsi="Poppins"/>
            <w:szCs w:val="20"/>
            <w:rPrChange w:id="2643" w:author="thuyhuynh" w:date="2023-05-08T11:25:00Z">
              <w:rPr>
                <w:rStyle w:val="Hyperlink"/>
                <w:noProof/>
              </w:rPr>
            </w:rPrChange>
          </w:rPr>
          <w:delText>2.2.2.1</w:delText>
        </w:r>
        <w:r w:rsidRPr="00116AAA" w:rsidDel="00446296">
          <w:rPr>
            <w:rFonts w:ascii="Poppins" w:hAnsi="Poppins"/>
            <w:noProof/>
            <w:szCs w:val="20"/>
            <w:rPrChange w:id="2644" w:author="thuyhuynh" w:date="2023-05-08T11:25:00Z">
              <w:rPr>
                <w:noProof/>
              </w:rPr>
            </w:rPrChange>
          </w:rPr>
          <w:tab/>
          <w:delText>Driver Installation for End-user</w:delText>
        </w:r>
        <w:r w:rsidRPr="00116AAA" w:rsidDel="00446296">
          <w:rPr>
            <w:rFonts w:ascii="Poppins" w:hAnsi="Poppins"/>
            <w:noProof/>
            <w:webHidden/>
            <w:szCs w:val="20"/>
            <w:rPrChange w:id="2645" w:author="thuyhuynh" w:date="2023-05-08T11:25:00Z">
              <w:rPr>
                <w:noProof/>
                <w:webHidden/>
              </w:rPr>
            </w:rPrChange>
          </w:rPr>
          <w:tab/>
        </w:r>
        <w:r w:rsidR="00197EE7" w:rsidRPr="00116AAA" w:rsidDel="00446296">
          <w:rPr>
            <w:rFonts w:ascii="Poppins" w:hAnsi="Poppins"/>
            <w:noProof/>
            <w:webHidden/>
            <w:szCs w:val="20"/>
            <w:rPrChange w:id="2646" w:author="thuyhuynh" w:date="2023-05-08T11:25:00Z">
              <w:rPr>
                <w:noProof/>
                <w:webHidden/>
              </w:rPr>
            </w:rPrChange>
          </w:rPr>
          <w:delText>25</w:delText>
        </w:r>
      </w:del>
    </w:p>
    <w:p w:rsidR="00161EFD" w:rsidRPr="00116AAA" w:rsidDel="00446296" w:rsidRDefault="00161EFD" w:rsidP="00197EE7">
      <w:pPr>
        <w:pStyle w:val="TOC4"/>
        <w:tabs>
          <w:tab w:val="left" w:pos="2125"/>
          <w:tab w:val="right" w:leader="dot" w:pos="9350"/>
        </w:tabs>
        <w:ind w:left="1320"/>
        <w:rPr>
          <w:del w:id="2647" w:author="ptdung" w:date="2023-11-30T18:24:00Z"/>
          <w:rFonts w:ascii="Poppins" w:hAnsi="Poppins"/>
          <w:noProof/>
          <w:kern w:val="0"/>
          <w:szCs w:val="20"/>
          <w:rPrChange w:id="2648" w:author="thuyhuynh" w:date="2023-05-08T11:25:00Z">
            <w:rPr>
              <w:del w:id="2649" w:author="ptdung" w:date="2023-11-30T18:24:00Z"/>
              <w:noProof/>
              <w:kern w:val="0"/>
              <w:sz w:val="22"/>
            </w:rPr>
          </w:rPrChange>
        </w:rPr>
      </w:pPr>
      <w:del w:id="2650" w:author="ptdung" w:date="2023-11-30T18:24:00Z">
        <w:r w:rsidRPr="00116AAA" w:rsidDel="00446296">
          <w:rPr>
            <w:rFonts w:ascii="Poppins" w:hAnsi="Poppins"/>
            <w:szCs w:val="20"/>
            <w:rPrChange w:id="2651" w:author="thuyhuynh" w:date="2023-05-08T11:25:00Z">
              <w:rPr>
                <w:rStyle w:val="Hyperlink"/>
                <w:noProof/>
              </w:rPr>
            </w:rPrChange>
          </w:rPr>
          <w:delText>2.2.2.2</w:delText>
        </w:r>
        <w:r w:rsidRPr="00116AAA" w:rsidDel="00446296">
          <w:rPr>
            <w:rFonts w:ascii="Poppins" w:hAnsi="Poppins"/>
            <w:noProof/>
            <w:szCs w:val="20"/>
            <w:rPrChange w:id="2652" w:author="thuyhuynh" w:date="2023-05-08T11:25:00Z">
              <w:rPr>
                <w:noProof/>
              </w:rPr>
            </w:rPrChange>
          </w:rPr>
          <w:tab/>
          <w:delText>Built-in Driver for Windows CE run-time image</w:delText>
        </w:r>
        <w:r w:rsidRPr="00116AAA" w:rsidDel="00446296">
          <w:rPr>
            <w:rFonts w:ascii="Poppins" w:hAnsi="Poppins"/>
            <w:noProof/>
            <w:webHidden/>
            <w:szCs w:val="20"/>
            <w:rPrChange w:id="2653" w:author="thuyhuynh" w:date="2023-05-08T11:25:00Z">
              <w:rPr>
                <w:noProof/>
                <w:webHidden/>
              </w:rPr>
            </w:rPrChange>
          </w:rPr>
          <w:tab/>
        </w:r>
        <w:r w:rsidR="00197EE7" w:rsidRPr="00116AAA" w:rsidDel="00446296">
          <w:rPr>
            <w:rFonts w:ascii="Poppins" w:hAnsi="Poppins"/>
            <w:noProof/>
            <w:webHidden/>
            <w:szCs w:val="20"/>
            <w:rPrChange w:id="2654" w:author="thuyhuynh" w:date="2023-05-08T11:25:00Z">
              <w:rPr>
                <w:noProof/>
                <w:webHidden/>
              </w:rPr>
            </w:rPrChange>
          </w:rPr>
          <w:delText>26</w:delText>
        </w:r>
      </w:del>
    </w:p>
    <w:p w:rsidR="00161EFD" w:rsidRPr="00116AAA" w:rsidDel="00446296" w:rsidRDefault="00161EFD" w:rsidP="00161EFD">
      <w:pPr>
        <w:pStyle w:val="TOC3"/>
        <w:tabs>
          <w:tab w:val="right" w:leader="dot" w:pos="9350"/>
        </w:tabs>
        <w:ind w:left="880"/>
        <w:rPr>
          <w:del w:id="2655" w:author="ptdung" w:date="2023-11-30T18:24:00Z"/>
          <w:rFonts w:ascii="Poppins" w:hAnsi="Poppins" w:cstheme="minorBidi"/>
          <w:noProof/>
          <w:sz w:val="20"/>
          <w:szCs w:val="20"/>
          <w:lang w:eastAsia="ko-KR"/>
          <w:rPrChange w:id="2656" w:author="thuyhuynh" w:date="2023-05-08T11:25:00Z">
            <w:rPr>
              <w:del w:id="2657" w:author="ptdung" w:date="2023-11-30T18:24:00Z"/>
              <w:rFonts w:asciiTheme="minorHAnsi" w:hAnsiTheme="minorHAnsi" w:cstheme="minorBidi"/>
              <w:noProof/>
              <w:lang w:eastAsia="ko-KR"/>
            </w:rPr>
          </w:rPrChange>
        </w:rPr>
      </w:pPr>
      <w:del w:id="2658" w:author="ptdung" w:date="2023-11-30T18:24:00Z">
        <w:r w:rsidRPr="00116AAA" w:rsidDel="00446296">
          <w:rPr>
            <w:rFonts w:ascii="Poppins" w:hAnsi="Poppins"/>
            <w:sz w:val="20"/>
            <w:szCs w:val="20"/>
            <w:rPrChange w:id="2659" w:author="thuyhuynh" w:date="2023-05-08T11:25:00Z">
              <w:rPr>
                <w:rStyle w:val="Hyperlink"/>
                <w:noProof/>
                <w:snapToGrid w:val="0"/>
                <w:w w:val="0"/>
                <w:lang w:eastAsia="ko-KR"/>
              </w:rPr>
            </w:rPrChange>
          </w:rPr>
          <w:delText>2.2.3. Linux</w:delText>
        </w:r>
        <w:r w:rsidRPr="00116AAA" w:rsidDel="00446296">
          <w:rPr>
            <w:rFonts w:ascii="Poppins" w:hAnsi="Poppins"/>
            <w:noProof/>
            <w:webHidden/>
            <w:sz w:val="20"/>
            <w:szCs w:val="20"/>
            <w:rPrChange w:id="2660" w:author="thuyhuynh" w:date="2023-05-08T11:25:00Z">
              <w:rPr>
                <w:noProof/>
                <w:webHidden/>
              </w:rPr>
            </w:rPrChange>
          </w:rPr>
          <w:tab/>
        </w:r>
        <w:r w:rsidR="00197EE7" w:rsidRPr="00116AAA" w:rsidDel="00446296">
          <w:rPr>
            <w:rFonts w:ascii="Poppins" w:hAnsi="Poppins"/>
            <w:noProof/>
            <w:webHidden/>
            <w:sz w:val="20"/>
            <w:szCs w:val="20"/>
            <w:rPrChange w:id="2661" w:author="thuyhuynh" w:date="2023-05-08T11:25:00Z">
              <w:rPr>
                <w:noProof/>
                <w:webHidden/>
              </w:rPr>
            </w:rPrChange>
          </w:rPr>
          <w:delText>26</w:delText>
        </w:r>
      </w:del>
    </w:p>
    <w:p w:rsidR="00161EFD" w:rsidRPr="00116AAA" w:rsidDel="00446296" w:rsidRDefault="00161EFD" w:rsidP="00197EE7">
      <w:pPr>
        <w:pStyle w:val="TOC3"/>
        <w:tabs>
          <w:tab w:val="right" w:leader="dot" w:pos="9350"/>
        </w:tabs>
        <w:ind w:left="880"/>
        <w:rPr>
          <w:del w:id="2662" w:author="ptdung" w:date="2023-11-30T18:24:00Z"/>
          <w:rFonts w:ascii="Poppins" w:hAnsi="Poppins" w:cstheme="minorBidi"/>
          <w:noProof/>
          <w:sz w:val="20"/>
          <w:szCs w:val="20"/>
          <w:lang w:eastAsia="ko-KR"/>
          <w:rPrChange w:id="2663" w:author="thuyhuynh" w:date="2023-05-08T11:25:00Z">
            <w:rPr>
              <w:del w:id="2664" w:author="ptdung" w:date="2023-11-30T18:24:00Z"/>
              <w:rFonts w:asciiTheme="minorHAnsi" w:hAnsiTheme="minorHAnsi" w:cstheme="minorBidi"/>
              <w:noProof/>
              <w:lang w:eastAsia="ko-KR"/>
            </w:rPr>
          </w:rPrChange>
        </w:rPr>
      </w:pPr>
      <w:del w:id="2665" w:author="ptdung" w:date="2023-11-30T18:24:00Z">
        <w:r w:rsidRPr="00116AAA" w:rsidDel="00446296">
          <w:rPr>
            <w:rFonts w:ascii="Poppins" w:hAnsi="Poppins"/>
            <w:sz w:val="20"/>
            <w:szCs w:val="20"/>
            <w:rPrChange w:id="2666" w:author="thuyhuynh" w:date="2023-05-08T11:25:00Z">
              <w:rPr>
                <w:rStyle w:val="Hyperlink"/>
                <w:noProof/>
                <w:snapToGrid w:val="0"/>
                <w:w w:val="0"/>
                <w:lang w:eastAsia="ko-KR"/>
              </w:rPr>
            </w:rPrChange>
          </w:rPr>
          <w:delText>2.2.4. Embedded Linux</w:delText>
        </w:r>
        <w:r w:rsidRPr="00116AAA" w:rsidDel="00446296">
          <w:rPr>
            <w:rFonts w:ascii="Poppins" w:hAnsi="Poppins"/>
            <w:noProof/>
            <w:webHidden/>
            <w:sz w:val="20"/>
            <w:szCs w:val="20"/>
            <w:rPrChange w:id="2667" w:author="thuyhuynh" w:date="2023-05-08T11:25:00Z">
              <w:rPr>
                <w:noProof/>
                <w:webHidden/>
              </w:rPr>
            </w:rPrChange>
          </w:rPr>
          <w:tab/>
        </w:r>
        <w:r w:rsidR="00197EE7" w:rsidRPr="00116AAA" w:rsidDel="00446296">
          <w:rPr>
            <w:rFonts w:ascii="Poppins" w:hAnsi="Poppins"/>
            <w:noProof/>
            <w:webHidden/>
            <w:sz w:val="20"/>
            <w:szCs w:val="20"/>
            <w:rPrChange w:id="2668" w:author="thuyhuynh" w:date="2023-05-08T11:25:00Z">
              <w:rPr>
                <w:noProof/>
                <w:webHidden/>
              </w:rPr>
            </w:rPrChange>
          </w:rPr>
          <w:delText>28</w:delText>
        </w:r>
      </w:del>
    </w:p>
    <w:p w:rsidR="00161EFD" w:rsidRPr="00116AAA" w:rsidDel="00446296" w:rsidRDefault="00161EFD" w:rsidP="00197EE7">
      <w:pPr>
        <w:pStyle w:val="TOC3"/>
        <w:tabs>
          <w:tab w:val="right" w:leader="dot" w:pos="9350"/>
        </w:tabs>
        <w:ind w:left="880"/>
        <w:rPr>
          <w:del w:id="2669" w:author="ptdung" w:date="2023-11-30T18:24:00Z"/>
          <w:rFonts w:ascii="Poppins" w:hAnsi="Poppins" w:cstheme="minorBidi"/>
          <w:noProof/>
          <w:sz w:val="20"/>
          <w:szCs w:val="20"/>
          <w:lang w:eastAsia="ko-KR"/>
          <w:rPrChange w:id="2670" w:author="thuyhuynh" w:date="2023-05-08T11:25:00Z">
            <w:rPr>
              <w:del w:id="2671" w:author="ptdung" w:date="2023-11-30T18:24:00Z"/>
              <w:rFonts w:asciiTheme="minorHAnsi" w:hAnsiTheme="minorHAnsi" w:cstheme="minorBidi"/>
              <w:noProof/>
              <w:lang w:eastAsia="ko-KR"/>
            </w:rPr>
          </w:rPrChange>
        </w:rPr>
      </w:pPr>
      <w:del w:id="2672" w:author="ptdung" w:date="2023-11-30T18:24:00Z">
        <w:r w:rsidRPr="00116AAA" w:rsidDel="00446296">
          <w:rPr>
            <w:rFonts w:ascii="Poppins" w:hAnsi="Poppins"/>
            <w:sz w:val="20"/>
            <w:szCs w:val="20"/>
            <w:rPrChange w:id="2673" w:author="thuyhuynh" w:date="2023-05-08T11:25:00Z">
              <w:rPr>
                <w:rStyle w:val="Hyperlink"/>
                <w:noProof/>
                <w:snapToGrid w:val="0"/>
                <w:w w:val="0"/>
                <w:lang w:eastAsia="ko-KR"/>
              </w:rPr>
            </w:rPrChange>
          </w:rPr>
          <w:delText>2.2.5. Android</w:delText>
        </w:r>
        <w:r w:rsidRPr="00116AAA" w:rsidDel="00446296">
          <w:rPr>
            <w:rFonts w:ascii="Poppins" w:hAnsi="Poppins"/>
            <w:noProof/>
            <w:webHidden/>
            <w:sz w:val="20"/>
            <w:szCs w:val="20"/>
            <w:rPrChange w:id="2674" w:author="thuyhuynh" w:date="2023-05-08T11:25:00Z">
              <w:rPr>
                <w:noProof/>
                <w:webHidden/>
              </w:rPr>
            </w:rPrChange>
          </w:rPr>
          <w:tab/>
        </w:r>
        <w:r w:rsidR="00197EE7" w:rsidRPr="00116AAA" w:rsidDel="00446296">
          <w:rPr>
            <w:rFonts w:ascii="Poppins" w:hAnsi="Poppins"/>
            <w:noProof/>
            <w:webHidden/>
            <w:sz w:val="20"/>
            <w:szCs w:val="20"/>
            <w:rPrChange w:id="2675" w:author="thuyhuynh" w:date="2023-05-08T11:25:00Z">
              <w:rPr>
                <w:noProof/>
                <w:webHidden/>
              </w:rPr>
            </w:rPrChange>
          </w:rPr>
          <w:delText>31</w:delText>
        </w:r>
      </w:del>
    </w:p>
    <w:p w:rsidR="00161EFD" w:rsidRPr="00116AAA" w:rsidDel="00446296" w:rsidRDefault="00161EFD" w:rsidP="00197EE7">
      <w:pPr>
        <w:pStyle w:val="TOC4"/>
        <w:tabs>
          <w:tab w:val="left" w:pos="2125"/>
          <w:tab w:val="right" w:leader="dot" w:pos="9350"/>
        </w:tabs>
        <w:ind w:left="1320"/>
        <w:rPr>
          <w:del w:id="2676" w:author="ptdung" w:date="2023-11-30T18:24:00Z"/>
          <w:rFonts w:ascii="Poppins" w:hAnsi="Poppins"/>
          <w:noProof/>
          <w:kern w:val="0"/>
          <w:szCs w:val="20"/>
          <w:rPrChange w:id="2677" w:author="thuyhuynh" w:date="2023-05-08T11:25:00Z">
            <w:rPr>
              <w:del w:id="2678" w:author="ptdung" w:date="2023-11-30T18:24:00Z"/>
              <w:noProof/>
              <w:kern w:val="0"/>
              <w:sz w:val="22"/>
            </w:rPr>
          </w:rPrChange>
        </w:rPr>
      </w:pPr>
      <w:del w:id="2679" w:author="ptdung" w:date="2023-11-30T18:24:00Z">
        <w:r w:rsidRPr="00116AAA" w:rsidDel="00446296">
          <w:rPr>
            <w:rFonts w:ascii="Poppins" w:hAnsi="Poppins"/>
            <w:szCs w:val="20"/>
            <w:rPrChange w:id="2680" w:author="thuyhuynh" w:date="2023-05-08T11:25:00Z">
              <w:rPr>
                <w:rStyle w:val="Hyperlink"/>
                <w:noProof/>
              </w:rPr>
            </w:rPrChange>
          </w:rPr>
          <w:delText>2.2.5.1</w:delText>
        </w:r>
        <w:r w:rsidRPr="00116AAA" w:rsidDel="00446296">
          <w:rPr>
            <w:rFonts w:ascii="Poppins" w:hAnsi="Poppins"/>
            <w:noProof/>
            <w:szCs w:val="20"/>
            <w:rPrChange w:id="2681" w:author="thuyhuynh" w:date="2023-05-08T11:25:00Z">
              <w:rPr>
                <w:noProof/>
              </w:rPr>
            </w:rPrChange>
          </w:rPr>
          <w:tab/>
          <w:delText>Android - Native Code</w:delText>
        </w:r>
        <w:r w:rsidRPr="00116AAA" w:rsidDel="00446296">
          <w:rPr>
            <w:rFonts w:ascii="Poppins" w:hAnsi="Poppins"/>
            <w:noProof/>
            <w:webHidden/>
            <w:szCs w:val="20"/>
            <w:rPrChange w:id="2682" w:author="thuyhuynh" w:date="2023-05-08T11:25:00Z">
              <w:rPr>
                <w:noProof/>
                <w:webHidden/>
              </w:rPr>
            </w:rPrChange>
          </w:rPr>
          <w:tab/>
        </w:r>
        <w:r w:rsidR="00197EE7" w:rsidRPr="00116AAA" w:rsidDel="00446296">
          <w:rPr>
            <w:rFonts w:ascii="Poppins" w:hAnsi="Poppins"/>
            <w:noProof/>
            <w:webHidden/>
            <w:szCs w:val="20"/>
            <w:rPrChange w:id="2683" w:author="thuyhuynh" w:date="2023-05-08T11:25:00Z">
              <w:rPr>
                <w:noProof/>
                <w:webHidden/>
              </w:rPr>
            </w:rPrChange>
          </w:rPr>
          <w:delText>31</w:delText>
        </w:r>
      </w:del>
    </w:p>
    <w:p w:rsidR="00161EFD" w:rsidRPr="00116AAA" w:rsidDel="00446296" w:rsidRDefault="00161EFD" w:rsidP="00197EE7">
      <w:pPr>
        <w:pStyle w:val="TOC4"/>
        <w:tabs>
          <w:tab w:val="left" w:pos="2125"/>
          <w:tab w:val="right" w:leader="dot" w:pos="9350"/>
        </w:tabs>
        <w:ind w:left="1320"/>
        <w:rPr>
          <w:del w:id="2684" w:author="ptdung" w:date="2023-11-30T18:24:00Z"/>
          <w:rFonts w:ascii="Poppins" w:hAnsi="Poppins"/>
          <w:noProof/>
          <w:kern w:val="0"/>
          <w:szCs w:val="20"/>
          <w:rPrChange w:id="2685" w:author="thuyhuynh" w:date="2023-05-08T11:25:00Z">
            <w:rPr>
              <w:del w:id="2686" w:author="ptdung" w:date="2023-11-30T18:24:00Z"/>
              <w:noProof/>
              <w:kern w:val="0"/>
              <w:sz w:val="22"/>
            </w:rPr>
          </w:rPrChange>
        </w:rPr>
      </w:pPr>
      <w:del w:id="2687" w:author="ptdung" w:date="2023-11-30T18:24:00Z">
        <w:r w:rsidRPr="00116AAA" w:rsidDel="00446296">
          <w:rPr>
            <w:rFonts w:ascii="Poppins" w:hAnsi="Poppins"/>
            <w:szCs w:val="20"/>
            <w:rPrChange w:id="2688" w:author="thuyhuynh" w:date="2023-05-08T11:25:00Z">
              <w:rPr>
                <w:rStyle w:val="Hyperlink"/>
                <w:noProof/>
              </w:rPr>
            </w:rPrChange>
          </w:rPr>
          <w:delText>2.2.5.2</w:delText>
        </w:r>
        <w:r w:rsidRPr="00116AAA" w:rsidDel="00446296">
          <w:rPr>
            <w:rFonts w:ascii="Poppins" w:hAnsi="Poppins"/>
            <w:noProof/>
            <w:szCs w:val="20"/>
            <w:rPrChange w:id="2689" w:author="thuyhuynh" w:date="2023-05-08T11:25:00Z">
              <w:rPr>
                <w:noProof/>
              </w:rPr>
            </w:rPrChange>
          </w:rPr>
          <w:tab/>
          <w:delText>Android - USB Host Mode</w:delText>
        </w:r>
        <w:r w:rsidRPr="00116AAA" w:rsidDel="00446296">
          <w:rPr>
            <w:rFonts w:ascii="Poppins" w:hAnsi="Poppins"/>
            <w:noProof/>
            <w:webHidden/>
            <w:szCs w:val="20"/>
            <w:rPrChange w:id="2690" w:author="thuyhuynh" w:date="2023-05-08T11:25:00Z">
              <w:rPr>
                <w:noProof/>
                <w:webHidden/>
              </w:rPr>
            </w:rPrChange>
          </w:rPr>
          <w:tab/>
        </w:r>
        <w:r w:rsidR="00197EE7" w:rsidRPr="00116AAA" w:rsidDel="00446296">
          <w:rPr>
            <w:rFonts w:ascii="Poppins" w:hAnsi="Poppins"/>
            <w:noProof/>
            <w:webHidden/>
            <w:szCs w:val="20"/>
            <w:rPrChange w:id="2691" w:author="thuyhuynh" w:date="2023-05-08T11:25:00Z">
              <w:rPr>
                <w:noProof/>
                <w:webHidden/>
              </w:rPr>
            </w:rPrChange>
          </w:rPr>
          <w:delText>32</w:delText>
        </w:r>
      </w:del>
    </w:p>
    <w:p w:rsidR="00161EFD" w:rsidRPr="00116AAA" w:rsidDel="00446296" w:rsidRDefault="00161EFD" w:rsidP="00161EFD">
      <w:pPr>
        <w:pStyle w:val="TOC3"/>
        <w:tabs>
          <w:tab w:val="right" w:leader="dot" w:pos="9350"/>
        </w:tabs>
        <w:ind w:left="880"/>
        <w:rPr>
          <w:del w:id="2692" w:author="ptdung" w:date="2023-11-30T18:24:00Z"/>
          <w:rFonts w:ascii="Poppins" w:hAnsi="Poppins" w:cstheme="minorBidi"/>
          <w:noProof/>
          <w:sz w:val="20"/>
          <w:szCs w:val="20"/>
          <w:lang w:eastAsia="ko-KR"/>
          <w:rPrChange w:id="2693" w:author="thuyhuynh" w:date="2023-05-08T11:25:00Z">
            <w:rPr>
              <w:del w:id="2694" w:author="ptdung" w:date="2023-11-30T18:24:00Z"/>
              <w:rFonts w:asciiTheme="minorHAnsi" w:hAnsiTheme="minorHAnsi" w:cstheme="minorBidi"/>
              <w:noProof/>
              <w:lang w:eastAsia="ko-KR"/>
            </w:rPr>
          </w:rPrChange>
        </w:rPr>
      </w:pPr>
      <w:del w:id="2695" w:author="ptdung" w:date="2023-11-30T18:24:00Z">
        <w:r w:rsidRPr="00116AAA" w:rsidDel="00446296">
          <w:rPr>
            <w:rFonts w:ascii="Poppins" w:hAnsi="Poppins"/>
            <w:sz w:val="20"/>
            <w:szCs w:val="20"/>
            <w:rPrChange w:id="2696" w:author="thuyhuynh" w:date="2023-05-08T11:25:00Z">
              <w:rPr>
                <w:rStyle w:val="Hyperlink"/>
                <w:noProof/>
                <w:snapToGrid w:val="0"/>
                <w:w w:val="0"/>
                <w:lang w:eastAsia="ko-KR"/>
              </w:rPr>
            </w:rPrChange>
          </w:rPr>
          <w:delText>2.2.6. Other Operating Systems and Non-OS Platforms</w:delText>
        </w:r>
        <w:r w:rsidRPr="00116AAA" w:rsidDel="00446296">
          <w:rPr>
            <w:rFonts w:ascii="Poppins" w:hAnsi="Poppins"/>
            <w:noProof/>
            <w:webHidden/>
            <w:sz w:val="20"/>
            <w:szCs w:val="20"/>
            <w:rPrChange w:id="2697" w:author="thuyhuynh" w:date="2023-05-08T11:25:00Z">
              <w:rPr>
                <w:noProof/>
                <w:webHidden/>
              </w:rPr>
            </w:rPrChange>
          </w:rPr>
          <w:tab/>
        </w:r>
        <w:r w:rsidR="00197EE7" w:rsidRPr="00116AAA" w:rsidDel="00446296">
          <w:rPr>
            <w:rFonts w:ascii="Poppins" w:hAnsi="Poppins"/>
            <w:noProof/>
            <w:webHidden/>
            <w:sz w:val="20"/>
            <w:szCs w:val="20"/>
            <w:rPrChange w:id="2698" w:author="thuyhuynh" w:date="2023-05-08T11:25:00Z">
              <w:rPr>
                <w:noProof/>
                <w:webHidden/>
              </w:rPr>
            </w:rPrChange>
          </w:rPr>
          <w:delText>32</w:delText>
        </w:r>
      </w:del>
    </w:p>
    <w:p w:rsidR="00161EFD" w:rsidRPr="00116AAA" w:rsidDel="00446296" w:rsidRDefault="00161EFD">
      <w:pPr>
        <w:pStyle w:val="TOC1"/>
        <w:tabs>
          <w:tab w:val="right" w:leader="dot" w:pos="9350"/>
        </w:tabs>
        <w:rPr>
          <w:del w:id="2699" w:author="ptdung" w:date="2023-11-30T18:24:00Z"/>
          <w:rFonts w:ascii="Poppins" w:hAnsi="Poppins" w:cstheme="minorBidi"/>
          <w:noProof/>
          <w:sz w:val="20"/>
          <w:szCs w:val="20"/>
          <w:lang w:eastAsia="ko-KR"/>
          <w:rPrChange w:id="2700" w:author="thuyhuynh" w:date="2023-05-08T11:25:00Z">
            <w:rPr>
              <w:del w:id="2701" w:author="ptdung" w:date="2023-11-30T18:24:00Z"/>
              <w:rFonts w:asciiTheme="minorHAnsi" w:hAnsiTheme="minorHAnsi" w:cstheme="minorBidi"/>
              <w:noProof/>
              <w:lang w:eastAsia="ko-KR"/>
            </w:rPr>
          </w:rPrChange>
        </w:rPr>
      </w:pPr>
      <w:del w:id="2702" w:author="ptdung" w:date="2023-11-30T18:24:00Z">
        <w:r w:rsidRPr="00116AAA" w:rsidDel="00446296">
          <w:rPr>
            <w:rFonts w:ascii="Poppins" w:hAnsi="Poppins"/>
            <w:sz w:val="20"/>
            <w:szCs w:val="20"/>
            <w:rPrChange w:id="2703" w:author="thuyhuynh" w:date="2023-05-08T11:25:00Z">
              <w:rPr>
                <w:rStyle w:val="Hyperlink"/>
                <w:noProof/>
              </w:rPr>
            </w:rPrChange>
          </w:rPr>
          <w:delText>3. Software Specification</w:delText>
        </w:r>
        <w:r w:rsidRPr="00116AAA" w:rsidDel="00446296">
          <w:rPr>
            <w:rFonts w:ascii="Poppins" w:hAnsi="Poppins"/>
            <w:noProof/>
            <w:webHidden/>
            <w:sz w:val="20"/>
            <w:szCs w:val="20"/>
            <w:rPrChange w:id="2704" w:author="thuyhuynh" w:date="2023-05-08T11:25:00Z">
              <w:rPr>
                <w:noProof/>
                <w:webHidden/>
              </w:rPr>
            </w:rPrChange>
          </w:rPr>
          <w:tab/>
        </w:r>
        <w:r w:rsidR="00197EE7" w:rsidRPr="00116AAA" w:rsidDel="00446296">
          <w:rPr>
            <w:rFonts w:ascii="Poppins" w:hAnsi="Poppins"/>
            <w:noProof/>
            <w:webHidden/>
            <w:sz w:val="20"/>
            <w:szCs w:val="20"/>
            <w:rPrChange w:id="2705" w:author="thuyhuynh" w:date="2023-05-08T11:25:00Z">
              <w:rPr>
                <w:noProof/>
                <w:webHidden/>
              </w:rPr>
            </w:rPrChange>
          </w:rPr>
          <w:delText>33</w:delText>
        </w:r>
      </w:del>
    </w:p>
    <w:p w:rsidR="00161EFD" w:rsidRPr="00116AAA" w:rsidDel="00446296" w:rsidRDefault="00161EFD">
      <w:pPr>
        <w:pStyle w:val="TOC2"/>
        <w:tabs>
          <w:tab w:val="right" w:leader="dot" w:pos="9350"/>
        </w:tabs>
        <w:rPr>
          <w:del w:id="2706" w:author="ptdung" w:date="2023-11-30T18:24:00Z"/>
          <w:rFonts w:ascii="Poppins" w:hAnsi="Poppins" w:cstheme="minorBidi"/>
          <w:noProof/>
          <w:sz w:val="20"/>
          <w:szCs w:val="20"/>
          <w:lang w:eastAsia="ko-KR"/>
          <w:rPrChange w:id="2707" w:author="thuyhuynh" w:date="2023-05-08T11:25:00Z">
            <w:rPr>
              <w:del w:id="2708" w:author="ptdung" w:date="2023-11-30T18:24:00Z"/>
              <w:rFonts w:asciiTheme="minorHAnsi" w:hAnsiTheme="minorHAnsi" w:cstheme="minorBidi"/>
              <w:noProof/>
              <w:lang w:eastAsia="ko-KR"/>
            </w:rPr>
          </w:rPrChange>
        </w:rPr>
      </w:pPr>
      <w:del w:id="2709" w:author="ptdung" w:date="2023-11-30T18:24:00Z">
        <w:r w:rsidRPr="00116AAA" w:rsidDel="00446296">
          <w:rPr>
            <w:rFonts w:ascii="Poppins" w:hAnsi="Poppins"/>
            <w:sz w:val="20"/>
            <w:szCs w:val="20"/>
            <w:rPrChange w:id="2710" w:author="thuyhuynh" w:date="2023-05-08T11:25:00Z">
              <w:rPr>
                <w:rStyle w:val="Hyperlink"/>
                <w:noProof/>
              </w:rPr>
            </w:rPrChange>
          </w:rPr>
          <w:delText>3.1. Library Description</w:delText>
        </w:r>
        <w:r w:rsidRPr="00116AAA" w:rsidDel="00446296">
          <w:rPr>
            <w:rFonts w:ascii="Poppins" w:hAnsi="Poppins"/>
            <w:noProof/>
            <w:webHidden/>
            <w:sz w:val="20"/>
            <w:szCs w:val="20"/>
            <w:rPrChange w:id="2711" w:author="thuyhuynh" w:date="2023-05-08T11:25:00Z">
              <w:rPr>
                <w:noProof/>
                <w:webHidden/>
              </w:rPr>
            </w:rPrChange>
          </w:rPr>
          <w:tab/>
        </w:r>
        <w:r w:rsidR="00197EE7" w:rsidRPr="00116AAA" w:rsidDel="00446296">
          <w:rPr>
            <w:rFonts w:ascii="Poppins" w:hAnsi="Poppins"/>
            <w:noProof/>
            <w:webHidden/>
            <w:sz w:val="20"/>
            <w:szCs w:val="20"/>
            <w:rPrChange w:id="2712" w:author="thuyhuynh" w:date="2023-05-08T11:25:00Z">
              <w:rPr>
                <w:noProof/>
                <w:webHidden/>
              </w:rPr>
            </w:rPrChange>
          </w:rPr>
          <w:delText>33</w:delText>
        </w:r>
      </w:del>
    </w:p>
    <w:p w:rsidR="00161EFD" w:rsidRPr="00116AAA" w:rsidDel="00446296" w:rsidRDefault="00161EFD" w:rsidP="00197EE7">
      <w:pPr>
        <w:pStyle w:val="TOC3"/>
        <w:tabs>
          <w:tab w:val="right" w:leader="dot" w:pos="9350"/>
        </w:tabs>
        <w:ind w:left="880"/>
        <w:rPr>
          <w:del w:id="2713" w:author="ptdung" w:date="2023-11-30T18:24:00Z"/>
          <w:rFonts w:ascii="Poppins" w:hAnsi="Poppins" w:cstheme="minorBidi"/>
          <w:noProof/>
          <w:sz w:val="20"/>
          <w:szCs w:val="20"/>
          <w:lang w:eastAsia="ko-KR"/>
          <w:rPrChange w:id="2714" w:author="thuyhuynh" w:date="2023-05-08T11:25:00Z">
            <w:rPr>
              <w:del w:id="2715" w:author="ptdung" w:date="2023-11-30T18:24:00Z"/>
              <w:rFonts w:asciiTheme="minorHAnsi" w:hAnsiTheme="minorHAnsi" w:cstheme="minorBidi"/>
              <w:noProof/>
              <w:lang w:eastAsia="ko-KR"/>
            </w:rPr>
          </w:rPrChange>
        </w:rPr>
      </w:pPr>
      <w:del w:id="2716" w:author="ptdung" w:date="2023-11-30T18:24:00Z">
        <w:r w:rsidRPr="00116AAA" w:rsidDel="00446296">
          <w:rPr>
            <w:rFonts w:ascii="Poppins" w:hAnsi="Poppins"/>
            <w:sz w:val="20"/>
            <w:szCs w:val="20"/>
            <w:rPrChange w:id="2717" w:author="thuyhuynh" w:date="2023-05-08T11:25:00Z">
              <w:rPr>
                <w:rStyle w:val="Hyperlink"/>
                <w:noProof/>
                <w:snapToGrid w:val="0"/>
                <w:w w:val="0"/>
                <w:lang w:eastAsia="ko-KR"/>
              </w:rPr>
            </w:rPrChange>
          </w:rPr>
          <w:delText>3.1.1. C/C++</w:delText>
        </w:r>
        <w:r w:rsidRPr="00116AAA" w:rsidDel="00446296">
          <w:rPr>
            <w:rFonts w:ascii="Poppins" w:hAnsi="Poppins"/>
            <w:noProof/>
            <w:webHidden/>
            <w:sz w:val="20"/>
            <w:szCs w:val="20"/>
            <w:rPrChange w:id="2718" w:author="thuyhuynh" w:date="2023-05-08T11:25:00Z">
              <w:rPr>
                <w:noProof/>
                <w:webHidden/>
              </w:rPr>
            </w:rPrChange>
          </w:rPr>
          <w:tab/>
        </w:r>
        <w:r w:rsidR="00197EE7" w:rsidRPr="00116AAA" w:rsidDel="00446296">
          <w:rPr>
            <w:rFonts w:ascii="Poppins" w:hAnsi="Poppins"/>
            <w:noProof/>
            <w:webHidden/>
            <w:sz w:val="20"/>
            <w:szCs w:val="20"/>
            <w:rPrChange w:id="2719" w:author="thuyhuynh" w:date="2023-05-08T11:25:00Z">
              <w:rPr>
                <w:noProof/>
                <w:webHidden/>
              </w:rPr>
            </w:rPrChange>
          </w:rPr>
          <w:delText>33</w:delText>
        </w:r>
      </w:del>
    </w:p>
    <w:p w:rsidR="00161EFD" w:rsidRPr="00116AAA" w:rsidDel="00446296" w:rsidRDefault="00161EFD" w:rsidP="00197EE7">
      <w:pPr>
        <w:pStyle w:val="TOC4"/>
        <w:tabs>
          <w:tab w:val="left" w:pos="2125"/>
          <w:tab w:val="right" w:leader="dot" w:pos="9350"/>
        </w:tabs>
        <w:ind w:left="1320"/>
        <w:rPr>
          <w:del w:id="2720" w:author="ptdung" w:date="2023-11-30T18:24:00Z"/>
          <w:rFonts w:ascii="Poppins" w:hAnsi="Poppins"/>
          <w:noProof/>
          <w:kern w:val="0"/>
          <w:szCs w:val="20"/>
          <w:rPrChange w:id="2721" w:author="thuyhuynh" w:date="2023-05-08T11:25:00Z">
            <w:rPr>
              <w:del w:id="2722" w:author="ptdung" w:date="2023-11-30T18:24:00Z"/>
              <w:noProof/>
              <w:kern w:val="0"/>
              <w:sz w:val="22"/>
            </w:rPr>
          </w:rPrChange>
        </w:rPr>
      </w:pPr>
      <w:del w:id="2723" w:author="ptdung" w:date="2023-11-30T18:24:00Z">
        <w:r w:rsidRPr="00116AAA" w:rsidDel="00446296">
          <w:rPr>
            <w:rFonts w:ascii="Poppins" w:hAnsi="Poppins"/>
            <w:szCs w:val="20"/>
            <w:rPrChange w:id="2724" w:author="thuyhuynh" w:date="2023-05-08T11:25:00Z">
              <w:rPr>
                <w:rStyle w:val="Hyperlink"/>
                <w:noProof/>
              </w:rPr>
            </w:rPrChange>
          </w:rPr>
          <w:delText>3.1.1.1</w:delText>
        </w:r>
        <w:r w:rsidRPr="00116AAA" w:rsidDel="00446296">
          <w:rPr>
            <w:rFonts w:ascii="Poppins" w:hAnsi="Poppins"/>
            <w:noProof/>
            <w:szCs w:val="20"/>
            <w:rPrChange w:id="2725" w:author="thuyhuynh" w:date="2023-05-08T11:25:00Z">
              <w:rPr>
                <w:noProof/>
              </w:rPr>
            </w:rPrChange>
          </w:rPr>
          <w:tab/>
          <w:delText>Windows XP and Windows 7</w:delText>
        </w:r>
        <w:r w:rsidRPr="00116AAA" w:rsidDel="00446296">
          <w:rPr>
            <w:rFonts w:ascii="Poppins" w:hAnsi="Poppins"/>
            <w:noProof/>
            <w:webHidden/>
            <w:szCs w:val="20"/>
            <w:rPrChange w:id="2726" w:author="thuyhuynh" w:date="2023-05-08T11:25:00Z">
              <w:rPr>
                <w:noProof/>
                <w:webHidden/>
              </w:rPr>
            </w:rPrChange>
          </w:rPr>
          <w:tab/>
        </w:r>
        <w:r w:rsidR="00197EE7" w:rsidRPr="00116AAA" w:rsidDel="00446296">
          <w:rPr>
            <w:rFonts w:ascii="Poppins" w:hAnsi="Poppins"/>
            <w:noProof/>
            <w:webHidden/>
            <w:szCs w:val="20"/>
            <w:rPrChange w:id="2727" w:author="thuyhuynh" w:date="2023-05-08T11:25:00Z">
              <w:rPr>
                <w:noProof/>
                <w:webHidden/>
              </w:rPr>
            </w:rPrChange>
          </w:rPr>
          <w:delText>33</w:delText>
        </w:r>
      </w:del>
    </w:p>
    <w:p w:rsidR="00161EFD" w:rsidRPr="00116AAA" w:rsidDel="00446296" w:rsidRDefault="00161EFD" w:rsidP="00197EE7">
      <w:pPr>
        <w:pStyle w:val="TOC4"/>
        <w:tabs>
          <w:tab w:val="left" w:pos="2125"/>
          <w:tab w:val="right" w:leader="dot" w:pos="9350"/>
        </w:tabs>
        <w:ind w:left="1320"/>
        <w:rPr>
          <w:del w:id="2728" w:author="ptdung" w:date="2023-11-30T18:24:00Z"/>
          <w:rFonts w:ascii="Poppins" w:hAnsi="Poppins"/>
          <w:noProof/>
          <w:kern w:val="0"/>
          <w:szCs w:val="20"/>
          <w:rPrChange w:id="2729" w:author="thuyhuynh" w:date="2023-05-08T11:25:00Z">
            <w:rPr>
              <w:del w:id="2730" w:author="ptdung" w:date="2023-11-30T18:24:00Z"/>
              <w:noProof/>
              <w:kern w:val="0"/>
              <w:sz w:val="22"/>
            </w:rPr>
          </w:rPrChange>
        </w:rPr>
      </w:pPr>
      <w:del w:id="2731" w:author="ptdung" w:date="2023-11-30T18:24:00Z">
        <w:r w:rsidRPr="00116AAA" w:rsidDel="00446296">
          <w:rPr>
            <w:rFonts w:ascii="Poppins" w:hAnsi="Poppins"/>
            <w:szCs w:val="20"/>
            <w:rPrChange w:id="2732" w:author="thuyhuynh" w:date="2023-05-08T11:25:00Z">
              <w:rPr>
                <w:rStyle w:val="Hyperlink"/>
                <w:noProof/>
              </w:rPr>
            </w:rPrChange>
          </w:rPr>
          <w:delText>3.1.1.2</w:delText>
        </w:r>
        <w:r w:rsidRPr="00116AAA" w:rsidDel="00446296">
          <w:rPr>
            <w:rFonts w:ascii="Poppins" w:hAnsi="Poppins"/>
            <w:noProof/>
            <w:szCs w:val="20"/>
            <w:rPrChange w:id="2733" w:author="thuyhuynh" w:date="2023-05-08T11:25:00Z">
              <w:rPr>
                <w:noProof/>
              </w:rPr>
            </w:rPrChange>
          </w:rPr>
          <w:tab/>
          <w:delText>Windows CE</w:delText>
        </w:r>
        <w:r w:rsidRPr="00116AAA" w:rsidDel="00446296">
          <w:rPr>
            <w:rFonts w:ascii="Poppins" w:hAnsi="Poppins"/>
            <w:noProof/>
            <w:webHidden/>
            <w:szCs w:val="20"/>
            <w:rPrChange w:id="2734" w:author="thuyhuynh" w:date="2023-05-08T11:25:00Z">
              <w:rPr>
                <w:noProof/>
                <w:webHidden/>
              </w:rPr>
            </w:rPrChange>
          </w:rPr>
          <w:tab/>
        </w:r>
        <w:r w:rsidR="00197EE7" w:rsidRPr="00116AAA" w:rsidDel="00446296">
          <w:rPr>
            <w:rFonts w:ascii="Poppins" w:hAnsi="Poppins"/>
            <w:noProof/>
            <w:webHidden/>
            <w:szCs w:val="20"/>
            <w:rPrChange w:id="2735" w:author="thuyhuynh" w:date="2023-05-08T11:25:00Z">
              <w:rPr>
                <w:noProof/>
                <w:webHidden/>
              </w:rPr>
            </w:rPrChange>
          </w:rPr>
          <w:delText>33</w:delText>
        </w:r>
      </w:del>
    </w:p>
    <w:p w:rsidR="00161EFD" w:rsidRPr="00116AAA" w:rsidDel="00446296" w:rsidRDefault="00161EFD" w:rsidP="00197EE7">
      <w:pPr>
        <w:pStyle w:val="TOC4"/>
        <w:tabs>
          <w:tab w:val="left" w:pos="2125"/>
          <w:tab w:val="right" w:leader="dot" w:pos="9350"/>
        </w:tabs>
        <w:ind w:left="1320"/>
        <w:rPr>
          <w:del w:id="2736" w:author="ptdung" w:date="2023-11-30T18:24:00Z"/>
          <w:rFonts w:ascii="Poppins" w:hAnsi="Poppins"/>
          <w:noProof/>
          <w:kern w:val="0"/>
          <w:szCs w:val="20"/>
          <w:rPrChange w:id="2737" w:author="thuyhuynh" w:date="2023-05-08T11:25:00Z">
            <w:rPr>
              <w:del w:id="2738" w:author="ptdung" w:date="2023-11-30T18:24:00Z"/>
              <w:noProof/>
              <w:kern w:val="0"/>
              <w:sz w:val="22"/>
            </w:rPr>
          </w:rPrChange>
        </w:rPr>
      </w:pPr>
      <w:del w:id="2739" w:author="ptdung" w:date="2023-11-30T18:24:00Z">
        <w:r w:rsidRPr="00116AAA" w:rsidDel="00446296">
          <w:rPr>
            <w:rFonts w:ascii="Poppins" w:hAnsi="Poppins"/>
            <w:szCs w:val="20"/>
            <w:rPrChange w:id="2740" w:author="thuyhuynh" w:date="2023-05-08T11:25:00Z">
              <w:rPr>
                <w:rStyle w:val="Hyperlink"/>
                <w:noProof/>
              </w:rPr>
            </w:rPrChange>
          </w:rPr>
          <w:delText>3.1.1.3</w:delText>
        </w:r>
        <w:r w:rsidRPr="00116AAA" w:rsidDel="00446296">
          <w:rPr>
            <w:rFonts w:ascii="Poppins" w:hAnsi="Poppins"/>
            <w:noProof/>
            <w:szCs w:val="20"/>
            <w:rPrChange w:id="2741" w:author="thuyhuynh" w:date="2023-05-08T11:25:00Z">
              <w:rPr>
                <w:noProof/>
              </w:rPr>
            </w:rPrChange>
          </w:rPr>
          <w:tab/>
          <w:delText>Linux</w:delText>
        </w:r>
        <w:r w:rsidRPr="00116AAA" w:rsidDel="00446296">
          <w:rPr>
            <w:rFonts w:ascii="Poppins" w:hAnsi="Poppins"/>
            <w:noProof/>
            <w:webHidden/>
            <w:szCs w:val="20"/>
            <w:rPrChange w:id="2742" w:author="thuyhuynh" w:date="2023-05-08T11:25:00Z">
              <w:rPr>
                <w:noProof/>
                <w:webHidden/>
              </w:rPr>
            </w:rPrChange>
          </w:rPr>
          <w:tab/>
        </w:r>
        <w:r w:rsidR="00197EE7" w:rsidRPr="00116AAA" w:rsidDel="00446296">
          <w:rPr>
            <w:rFonts w:ascii="Poppins" w:hAnsi="Poppins"/>
            <w:noProof/>
            <w:webHidden/>
            <w:szCs w:val="20"/>
            <w:rPrChange w:id="2743" w:author="thuyhuynh" w:date="2023-05-08T11:25:00Z">
              <w:rPr>
                <w:noProof/>
                <w:webHidden/>
              </w:rPr>
            </w:rPrChange>
          </w:rPr>
          <w:delText>33</w:delText>
        </w:r>
      </w:del>
    </w:p>
    <w:p w:rsidR="00161EFD" w:rsidRPr="00116AAA" w:rsidDel="00446296" w:rsidRDefault="00161EFD" w:rsidP="00197EE7">
      <w:pPr>
        <w:pStyle w:val="TOC4"/>
        <w:tabs>
          <w:tab w:val="left" w:pos="2125"/>
          <w:tab w:val="right" w:leader="dot" w:pos="9350"/>
        </w:tabs>
        <w:ind w:left="1320"/>
        <w:rPr>
          <w:del w:id="2744" w:author="ptdung" w:date="2023-11-30T18:24:00Z"/>
          <w:rFonts w:ascii="Poppins" w:hAnsi="Poppins"/>
          <w:noProof/>
          <w:kern w:val="0"/>
          <w:szCs w:val="20"/>
          <w:rPrChange w:id="2745" w:author="thuyhuynh" w:date="2023-05-08T11:25:00Z">
            <w:rPr>
              <w:del w:id="2746" w:author="ptdung" w:date="2023-11-30T18:24:00Z"/>
              <w:noProof/>
              <w:kern w:val="0"/>
              <w:sz w:val="22"/>
            </w:rPr>
          </w:rPrChange>
        </w:rPr>
      </w:pPr>
      <w:del w:id="2747" w:author="ptdung" w:date="2023-11-30T18:24:00Z">
        <w:r w:rsidRPr="00116AAA" w:rsidDel="00446296">
          <w:rPr>
            <w:rFonts w:ascii="Poppins" w:hAnsi="Poppins"/>
            <w:szCs w:val="20"/>
            <w:rPrChange w:id="2748" w:author="thuyhuynh" w:date="2023-05-08T11:25:00Z">
              <w:rPr>
                <w:rStyle w:val="Hyperlink"/>
                <w:noProof/>
              </w:rPr>
            </w:rPrChange>
          </w:rPr>
          <w:delText>3.1.1.4</w:delText>
        </w:r>
        <w:r w:rsidRPr="00116AAA" w:rsidDel="00446296">
          <w:rPr>
            <w:rFonts w:ascii="Poppins" w:hAnsi="Poppins"/>
            <w:noProof/>
            <w:szCs w:val="20"/>
            <w:rPrChange w:id="2749" w:author="thuyhuynh" w:date="2023-05-08T11:25:00Z">
              <w:rPr>
                <w:noProof/>
              </w:rPr>
            </w:rPrChange>
          </w:rPr>
          <w:tab/>
          <w:delText>Embedded Linux</w:delText>
        </w:r>
        <w:r w:rsidRPr="00116AAA" w:rsidDel="00446296">
          <w:rPr>
            <w:rFonts w:ascii="Poppins" w:hAnsi="Poppins"/>
            <w:noProof/>
            <w:webHidden/>
            <w:szCs w:val="20"/>
            <w:rPrChange w:id="2750" w:author="thuyhuynh" w:date="2023-05-08T11:25:00Z">
              <w:rPr>
                <w:noProof/>
                <w:webHidden/>
              </w:rPr>
            </w:rPrChange>
          </w:rPr>
          <w:tab/>
        </w:r>
        <w:r w:rsidR="00197EE7" w:rsidRPr="00116AAA" w:rsidDel="00446296">
          <w:rPr>
            <w:rFonts w:ascii="Poppins" w:hAnsi="Poppins"/>
            <w:noProof/>
            <w:webHidden/>
            <w:szCs w:val="20"/>
            <w:rPrChange w:id="2751" w:author="thuyhuynh" w:date="2023-05-08T11:25:00Z">
              <w:rPr>
                <w:noProof/>
                <w:webHidden/>
              </w:rPr>
            </w:rPrChange>
          </w:rPr>
          <w:delText>33</w:delText>
        </w:r>
      </w:del>
    </w:p>
    <w:p w:rsidR="00161EFD" w:rsidRPr="00116AAA" w:rsidDel="00446296" w:rsidRDefault="00161EFD">
      <w:pPr>
        <w:pStyle w:val="TOC2"/>
        <w:tabs>
          <w:tab w:val="right" w:leader="dot" w:pos="9350"/>
        </w:tabs>
        <w:rPr>
          <w:del w:id="2752" w:author="ptdung" w:date="2023-11-30T18:24:00Z"/>
          <w:rFonts w:ascii="Poppins" w:hAnsi="Poppins" w:cstheme="minorBidi"/>
          <w:noProof/>
          <w:sz w:val="20"/>
          <w:szCs w:val="20"/>
          <w:lang w:eastAsia="ko-KR"/>
          <w:rPrChange w:id="2753" w:author="thuyhuynh" w:date="2023-05-08T11:25:00Z">
            <w:rPr>
              <w:del w:id="2754" w:author="ptdung" w:date="2023-11-30T18:24:00Z"/>
              <w:rFonts w:asciiTheme="minorHAnsi" w:hAnsiTheme="minorHAnsi" w:cstheme="minorBidi"/>
              <w:noProof/>
              <w:lang w:eastAsia="ko-KR"/>
            </w:rPr>
          </w:rPrChange>
        </w:rPr>
      </w:pPr>
      <w:del w:id="2755" w:author="ptdung" w:date="2023-11-30T18:24:00Z">
        <w:r w:rsidRPr="00116AAA" w:rsidDel="00446296">
          <w:rPr>
            <w:rFonts w:ascii="Poppins" w:hAnsi="Poppins"/>
            <w:sz w:val="20"/>
            <w:szCs w:val="20"/>
            <w:rPrChange w:id="2756" w:author="thuyhuynh" w:date="2023-05-08T11:25:00Z">
              <w:rPr>
                <w:rStyle w:val="Hyperlink"/>
                <w:noProof/>
              </w:rPr>
            </w:rPrChange>
          </w:rPr>
          <w:delText>3.2. Standard Capturing Procedure</w:delText>
        </w:r>
        <w:r w:rsidRPr="00116AAA" w:rsidDel="00446296">
          <w:rPr>
            <w:rFonts w:ascii="Poppins" w:hAnsi="Poppins"/>
            <w:noProof/>
            <w:webHidden/>
            <w:sz w:val="20"/>
            <w:szCs w:val="20"/>
            <w:rPrChange w:id="2757" w:author="thuyhuynh" w:date="2023-05-08T11:25:00Z">
              <w:rPr>
                <w:noProof/>
                <w:webHidden/>
              </w:rPr>
            </w:rPrChange>
          </w:rPr>
          <w:tab/>
        </w:r>
        <w:r w:rsidR="00197EE7" w:rsidRPr="00116AAA" w:rsidDel="00446296">
          <w:rPr>
            <w:rFonts w:ascii="Poppins" w:hAnsi="Poppins"/>
            <w:noProof/>
            <w:webHidden/>
            <w:sz w:val="20"/>
            <w:szCs w:val="20"/>
            <w:rPrChange w:id="2758" w:author="thuyhuynh" w:date="2023-05-08T11:25:00Z">
              <w:rPr>
                <w:noProof/>
                <w:webHidden/>
              </w:rPr>
            </w:rPrChange>
          </w:rPr>
          <w:delText>33</w:delText>
        </w:r>
      </w:del>
    </w:p>
    <w:p w:rsidR="00161EFD" w:rsidRPr="00116AAA" w:rsidDel="00446296" w:rsidRDefault="00161EFD" w:rsidP="00161EFD">
      <w:pPr>
        <w:pStyle w:val="TOC3"/>
        <w:tabs>
          <w:tab w:val="right" w:leader="dot" w:pos="9350"/>
        </w:tabs>
        <w:ind w:left="880"/>
        <w:rPr>
          <w:del w:id="2759" w:author="ptdung" w:date="2023-11-30T18:24:00Z"/>
          <w:rFonts w:ascii="Poppins" w:hAnsi="Poppins" w:cstheme="minorBidi"/>
          <w:noProof/>
          <w:sz w:val="20"/>
          <w:szCs w:val="20"/>
          <w:lang w:eastAsia="ko-KR"/>
          <w:rPrChange w:id="2760" w:author="thuyhuynh" w:date="2023-05-08T11:25:00Z">
            <w:rPr>
              <w:del w:id="2761" w:author="ptdung" w:date="2023-11-30T18:24:00Z"/>
              <w:rFonts w:asciiTheme="minorHAnsi" w:hAnsiTheme="minorHAnsi" w:cstheme="minorBidi"/>
              <w:noProof/>
              <w:lang w:eastAsia="ko-KR"/>
            </w:rPr>
          </w:rPrChange>
        </w:rPr>
      </w:pPr>
      <w:del w:id="2762" w:author="ptdung" w:date="2023-11-30T18:24:00Z">
        <w:r w:rsidRPr="00116AAA" w:rsidDel="00446296">
          <w:rPr>
            <w:rFonts w:ascii="Poppins" w:hAnsi="Poppins"/>
            <w:sz w:val="20"/>
            <w:szCs w:val="20"/>
            <w:rPrChange w:id="2763" w:author="thuyhuynh" w:date="2023-05-08T11:25:00Z">
              <w:rPr>
                <w:rStyle w:val="Hyperlink"/>
                <w:noProof/>
                <w:snapToGrid w:val="0"/>
                <w:w w:val="0"/>
              </w:rPr>
            </w:rPrChange>
          </w:rPr>
          <w:delText>3.2.1. Operation Modes</w:delText>
        </w:r>
        <w:r w:rsidRPr="00116AAA" w:rsidDel="00446296">
          <w:rPr>
            <w:rFonts w:ascii="Poppins" w:hAnsi="Poppins"/>
            <w:noProof/>
            <w:webHidden/>
            <w:sz w:val="20"/>
            <w:szCs w:val="20"/>
            <w:rPrChange w:id="2764" w:author="thuyhuynh" w:date="2023-05-08T11:25:00Z">
              <w:rPr>
                <w:noProof/>
                <w:webHidden/>
              </w:rPr>
            </w:rPrChange>
          </w:rPr>
          <w:tab/>
        </w:r>
        <w:r w:rsidR="00197EE7" w:rsidRPr="00116AAA" w:rsidDel="00446296">
          <w:rPr>
            <w:rFonts w:ascii="Poppins" w:hAnsi="Poppins"/>
            <w:noProof/>
            <w:webHidden/>
            <w:sz w:val="20"/>
            <w:szCs w:val="20"/>
            <w:rPrChange w:id="2765" w:author="thuyhuynh" w:date="2023-05-08T11:25:00Z">
              <w:rPr>
                <w:noProof/>
                <w:webHidden/>
              </w:rPr>
            </w:rPrChange>
          </w:rPr>
          <w:delText>34</w:delText>
        </w:r>
      </w:del>
    </w:p>
    <w:p w:rsidR="00161EFD" w:rsidRPr="00116AAA" w:rsidDel="00446296" w:rsidRDefault="00161EFD" w:rsidP="00161EFD">
      <w:pPr>
        <w:pStyle w:val="TOC3"/>
        <w:tabs>
          <w:tab w:val="right" w:leader="dot" w:pos="9350"/>
        </w:tabs>
        <w:ind w:left="880"/>
        <w:rPr>
          <w:del w:id="2766" w:author="ptdung" w:date="2023-11-30T18:24:00Z"/>
          <w:rFonts w:ascii="Poppins" w:hAnsi="Poppins" w:cstheme="minorBidi"/>
          <w:noProof/>
          <w:sz w:val="20"/>
          <w:szCs w:val="20"/>
          <w:lang w:eastAsia="ko-KR"/>
          <w:rPrChange w:id="2767" w:author="thuyhuynh" w:date="2023-05-08T11:25:00Z">
            <w:rPr>
              <w:del w:id="2768" w:author="ptdung" w:date="2023-11-30T18:24:00Z"/>
              <w:rFonts w:asciiTheme="minorHAnsi" w:hAnsiTheme="minorHAnsi" w:cstheme="minorBidi"/>
              <w:noProof/>
              <w:lang w:eastAsia="ko-KR"/>
            </w:rPr>
          </w:rPrChange>
        </w:rPr>
      </w:pPr>
      <w:del w:id="2769" w:author="ptdung" w:date="2023-11-30T18:24:00Z">
        <w:r w:rsidRPr="00116AAA" w:rsidDel="00446296">
          <w:rPr>
            <w:rFonts w:ascii="Poppins" w:hAnsi="Poppins"/>
            <w:sz w:val="20"/>
            <w:szCs w:val="20"/>
            <w:rPrChange w:id="2770" w:author="thuyhuynh" w:date="2023-05-08T11:25:00Z">
              <w:rPr>
                <w:rStyle w:val="Hyperlink"/>
                <w:noProof/>
                <w:snapToGrid w:val="0"/>
                <w:w w:val="0"/>
              </w:rPr>
            </w:rPrChange>
          </w:rPr>
          <w:delText>3.2.2. Capturing Modes</w:delText>
        </w:r>
        <w:r w:rsidRPr="00116AAA" w:rsidDel="00446296">
          <w:rPr>
            <w:rFonts w:ascii="Poppins" w:hAnsi="Poppins"/>
            <w:noProof/>
            <w:webHidden/>
            <w:sz w:val="20"/>
            <w:szCs w:val="20"/>
            <w:rPrChange w:id="2771" w:author="thuyhuynh" w:date="2023-05-08T11:25:00Z">
              <w:rPr>
                <w:noProof/>
                <w:webHidden/>
              </w:rPr>
            </w:rPrChange>
          </w:rPr>
          <w:tab/>
        </w:r>
        <w:r w:rsidR="00197EE7" w:rsidRPr="00116AAA" w:rsidDel="00446296">
          <w:rPr>
            <w:rFonts w:ascii="Poppins" w:hAnsi="Poppins"/>
            <w:noProof/>
            <w:webHidden/>
            <w:sz w:val="20"/>
            <w:szCs w:val="20"/>
            <w:rPrChange w:id="2772" w:author="thuyhuynh" w:date="2023-05-08T11:25:00Z">
              <w:rPr>
                <w:noProof/>
                <w:webHidden/>
              </w:rPr>
            </w:rPrChange>
          </w:rPr>
          <w:delText>34</w:delText>
        </w:r>
      </w:del>
    </w:p>
    <w:p w:rsidR="00161EFD" w:rsidRPr="00116AAA" w:rsidDel="00446296" w:rsidRDefault="00161EFD" w:rsidP="00161EFD">
      <w:pPr>
        <w:pStyle w:val="TOC3"/>
        <w:tabs>
          <w:tab w:val="right" w:leader="dot" w:pos="9350"/>
        </w:tabs>
        <w:ind w:left="880"/>
        <w:rPr>
          <w:del w:id="2773" w:author="ptdung" w:date="2023-11-30T18:24:00Z"/>
          <w:rFonts w:ascii="Poppins" w:hAnsi="Poppins" w:cstheme="minorBidi"/>
          <w:noProof/>
          <w:sz w:val="20"/>
          <w:szCs w:val="20"/>
          <w:lang w:eastAsia="ko-KR"/>
          <w:rPrChange w:id="2774" w:author="thuyhuynh" w:date="2023-05-08T11:25:00Z">
            <w:rPr>
              <w:del w:id="2775" w:author="ptdung" w:date="2023-11-30T18:24:00Z"/>
              <w:rFonts w:asciiTheme="minorHAnsi" w:hAnsiTheme="minorHAnsi" w:cstheme="minorBidi"/>
              <w:noProof/>
              <w:lang w:eastAsia="ko-KR"/>
            </w:rPr>
          </w:rPrChange>
        </w:rPr>
      </w:pPr>
      <w:del w:id="2776" w:author="ptdung" w:date="2023-11-30T18:24:00Z">
        <w:r w:rsidRPr="00116AAA" w:rsidDel="00446296">
          <w:rPr>
            <w:rFonts w:ascii="Poppins" w:hAnsi="Poppins"/>
            <w:sz w:val="20"/>
            <w:szCs w:val="20"/>
            <w:rPrChange w:id="2777" w:author="thuyhuynh" w:date="2023-05-08T11:25:00Z">
              <w:rPr>
                <w:rStyle w:val="Hyperlink"/>
                <w:noProof/>
                <w:snapToGrid w:val="0"/>
                <w:w w:val="0"/>
              </w:rPr>
            </w:rPrChange>
          </w:rPr>
          <w:delText>3.2.3. Minimum Quality Tolerance</w:delText>
        </w:r>
        <w:r w:rsidRPr="00116AAA" w:rsidDel="00446296">
          <w:rPr>
            <w:rFonts w:ascii="Poppins" w:hAnsi="Poppins"/>
            <w:noProof/>
            <w:webHidden/>
            <w:sz w:val="20"/>
            <w:szCs w:val="20"/>
            <w:rPrChange w:id="2778" w:author="thuyhuynh" w:date="2023-05-08T11:25:00Z">
              <w:rPr>
                <w:noProof/>
                <w:webHidden/>
              </w:rPr>
            </w:rPrChange>
          </w:rPr>
          <w:tab/>
        </w:r>
        <w:r w:rsidR="00197EE7" w:rsidRPr="00116AAA" w:rsidDel="00446296">
          <w:rPr>
            <w:rFonts w:ascii="Poppins" w:hAnsi="Poppins"/>
            <w:noProof/>
            <w:webHidden/>
            <w:sz w:val="20"/>
            <w:szCs w:val="20"/>
            <w:rPrChange w:id="2779" w:author="thuyhuynh" w:date="2023-05-08T11:25:00Z">
              <w:rPr>
                <w:noProof/>
                <w:webHidden/>
              </w:rPr>
            </w:rPrChange>
          </w:rPr>
          <w:delText>34</w:delText>
        </w:r>
      </w:del>
    </w:p>
    <w:p w:rsidR="00161EFD" w:rsidRPr="00116AAA" w:rsidDel="00446296" w:rsidRDefault="00161EFD" w:rsidP="00161EFD">
      <w:pPr>
        <w:pStyle w:val="TOC3"/>
        <w:tabs>
          <w:tab w:val="right" w:leader="dot" w:pos="9350"/>
        </w:tabs>
        <w:ind w:left="880"/>
        <w:rPr>
          <w:del w:id="2780" w:author="ptdung" w:date="2023-11-30T18:24:00Z"/>
          <w:rFonts w:ascii="Poppins" w:hAnsi="Poppins" w:cstheme="minorBidi"/>
          <w:noProof/>
          <w:sz w:val="20"/>
          <w:szCs w:val="20"/>
          <w:lang w:eastAsia="ko-KR"/>
          <w:rPrChange w:id="2781" w:author="thuyhuynh" w:date="2023-05-08T11:25:00Z">
            <w:rPr>
              <w:del w:id="2782" w:author="ptdung" w:date="2023-11-30T18:24:00Z"/>
              <w:rFonts w:asciiTheme="minorHAnsi" w:hAnsiTheme="minorHAnsi" w:cstheme="minorBidi"/>
              <w:noProof/>
              <w:lang w:eastAsia="ko-KR"/>
            </w:rPr>
          </w:rPrChange>
        </w:rPr>
      </w:pPr>
      <w:del w:id="2783" w:author="ptdung" w:date="2023-11-30T18:24:00Z">
        <w:r w:rsidRPr="00116AAA" w:rsidDel="00446296">
          <w:rPr>
            <w:rFonts w:ascii="Poppins" w:hAnsi="Poppins"/>
            <w:sz w:val="20"/>
            <w:szCs w:val="20"/>
            <w:rPrChange w:id="2784" w:author="thuyhuynh" w:date="2023-05-08T11:25:00Z">
              <w:rPr>
                <w:rStyle w:val="Hyperlink"/>
                <w:noProof/>
                <w:snapToGrid w:val="0"/>
                <w:w w:val="0"/>
              </w:rPr>
            </w:rPrChange>
          </w:rPr>
          <w:delText>3.2.4. Standard Capturing Procedure</w:delText>
        </w:r>
        <w:r w:rsidRPr="00116AAA" w:rsidDel="00446296">
          <w:rPr>
            <w:rFonts w:ascii="Poppins" w:hAnsi="Poppins"/>
            <w:noProof/>
            <w:webHidden/>
            <w:sz w:val="20"/>
            <w:szCs w:val="20"/>
            <w:rPrChange w:id="2785" w:author="thuyhuynh" w:date="2023-05-08T11:25:00Z">
              <w:rPr>
                <w:noProof/>
                <w:webHidden/>
              </w:rPr>
            </w:rPrChange>
          </w:rPr>
          <w:tab/>
        </w:r>
        <w:r w:rsidR="00197EE7" w:rsidRPr="00116AAA" w:rsidDel="00446296">
          <w:rPr>
            <w:rFonts w:ascii="Poppins" w:hAnsi="Poppins"/>
            <w:noProof/>
            <w:webHidden/>
            <w:sz w:val="20"/>
            <w:szCs w:val="20"/>
            <w:rPrChange w:id="2786" w:author="thuyhuynh" w:date="2023-05-08T11:25:00Z">
              <w:rPr>
                <w:noProof/>
                <w:webHidden/>
              </w:rPr>
            </w:rPrChange>
          </w:rPr>
          <w:delText>35</w:delText>
        </w:r>
      </w:del>
    </w:p>
    <w:p w:rsidR="00161EFD" w:rsidRPr="00116AAA" w:rsidDel="00446296" w:rsidRDefault="00161EFD">
      <w:pPr>
        <w:pStyle w:val="TOC2"/>
        <w:tabs>
          <w:tab w:val="right" w:leader="dot" w:pos="9350"/>
        </w:tabs>
        <w:rPr>
          <w:del w:id="2787" w:author="ptdung" w:date="2023-11-30T18:24:00Z"/>
          <w:rFonts w:ascii="Poppins" w:hAnsi="Poppins" w:cstheme="minorBidi"/>
          <w:noProof/>
          <w:sz w:val="20"/>
          <w:szCs w:val="20"/>
          <w:lang w:eastAsia="ko-KR"/>
          <w:rPrChange w:id="2788" w:author="thuyhuynh" w:date="2023-05-08T11:25:00Z">
            <w:rPr>
              <w:del w:id="2789" w:author="ptdung" w:date="2023-11-30T18:24:00Z"/>
              <w:rFonts w:asciiTheme="minorHAnsi" w:hAnsiTheme="minorHAnsi" w:cstheme="minorBidi"/>
              <w:noProof/>
              <w:lang w:eastAsia="ko-KR"/>
            </w:rPr>
          </w:rPrChange>
        </w:rPr>
      </w:pPr>
      <w:del w:id="2790" w:author="ptdung" w:date="2023-11-30T18:24:00Z">
        <w:r w:rsidRPr="00116AAA" w:rsidDel="00446296">
          <w:rPr>
            <w:rFonts w:ascii="Poppins" w:hAnsi="Poppins"/>
            <w:sz w:val="20"/>
            <w:szCs w:val="20"/>
            <w:rPrChange w:id="2791" w:author="thuyhuynh" w:date="2023-05-08T11:25:00Z">
              <w:rPr>
                <w:rStyle w:val="Hyperlink"/>
                <w:noProof/>
              </w:rPr>
            </w:rPrChange>
          </w:rPr>
          <w:delText>3.3. Iris Recognition Procedure</w:delText>
        </w:r>
        <w:r w:rsidRPr="00116AAA" w:rsidDel="00446296">
          <w:rPr>
            <w:rFonts w:ascii="Poppins" w:hAnsi="Poppins"/>
            <w:noProof/>
            <w:webHidden/>
            <w:sz w:val="20"/>
            <w:szCs w:val="20"/>
            <w:rPrChange w:id="2792" w:author="thuyhuynh" w:date="2023-05-08T11:25:00Z">
              <w:rPr>
                <w:noProof/>
                <w:webHidden/>
              </w:rPr>
            </w:rPrChange>
          </w:rPr>
          <w:tab/>
        </w:r>
        <w:r w:rsidR="00197EE7" w:rsidRPr="00116AAA" w:rsidDel="00446296">
          <w:rPr>
            <w:rFonts w:ascii="Poppins" w:hAnsi="Poppins"/>
            <w:noProof/>
            <w:webHidden/>
            <w:sz w:val="20"/>
            <w:szCs w:val="20"/>
            <w:rPrChange w:id="2793" w:author="thuyhuynh" w:date="2023-05-08T11:25:00Z">
              <w:rPr>
                <w:noProof/>
                <w:webHidden/>
              </w:rPr>
            </w:rPrChange>
          </w:rPr>
          <w:delText>36</w:delText>
        </w:r>
      </w:del>
    </w:p>
    <w:p w:rsidR="00161EFD" w:rsidRPr="00116AAA" w:rsidDel="00446296" w:rsidRDefault="00161EFD" w:rsidP="00161EFD">
      <w:pPr>
        <w:pStyle w:val="TOC3"/>
        <w:tabs>
          <w:tab w:val="right" w:leader="dot" w:pos="9350"/>
        </w:tabs>
        <w:ind w:left="880"/>
        <w:rPr>
          <w:del w:id="2794" w:author="ptdung" w:date="2023-11-30T18:24:00Z"/>
          <w:rFonts w:ascii="Poppins" w:hAnsi="Poppins" w:cstheme="minorBidi"/>
          <w:noProof/>
          <w:sz w:val="20"/>
          <w:szCs w:val="20"/>
          <w:lang w:eastAsia="ko-KR"/>
          <w:rPrChange w:id="2795" w:author="thuyhuynh" w:date="2023-05-08T11:25:00Z">
            <w:rPr>
              <w:del w:id="2796" w:author="ptdung" w:date="2023-11-30T18:24:00Z"/>
              <w:rFonts w:asciiTheme="minorHAnsi" w:hAnsiTheme="minorHAnsi" w:cstheme="minorBidi"/>
              <w:noProof/>
              <w:lang w:eastAsia="ko-KR"/>
            </w:rPr>
          </w:rPrChange>
        </w:rPr>
      </w:pPr>
      <w:del w:id="2797" w:author="ptdung" w:date="2023-11-30T18:24:00Z">
        <w:r w:rsidRPr="00116AAA" w:rsidDel="00446296">
          <w:rPr>
            <w:rFonts w:ascii="Poppins" w:hAnsi="Poppins"/>
            <w:sz w:val="20"/>
            <w:szCs w:val="20"/>
            <w:rPrChange w:id="2798" w:author="thuyhuynh" w:date="2023-05-08T11:25:00Z">
              <w:rPr>
                <w:rStyle w:val="Hyperlink"/>
                <w:noProof/>
                <w:snapToGrid w:val="0"/>
                <w:w w:val="0"/>
                <w:lang w:eastAsia="ko-KR"/>
              </w:rPr>
            </w:rPrChange>
          </w:rPr>
          <w:delText>3.3.1. Template Generation</w:delText>
        </w:r>
        <w:r w:rsidRPr="00116AAA" w:rsidDel="00446296">
          <w:rPr>
            <w:rFonts w:ascii="Poppins" w:hAnsi="Poppins"/>
            <w:noProof/>
            <w:webHidden/>
            <w:sz w:val="20"/>
            <w:szCs w:val="20"/>
            <w:rPrChange w:id="2799" w:author="thuyhuynh" w:date="2023-05-08T11:25:00Z">
              <w:rPr>
                <w:noProof/>
                <w:webHidden/>
              </w:rPr>
            </w:rPrChange>
          </w:rPr>
          <w:tab/>
        </w:r>
        <w:r w:rsidR="00197EE7" w:rsidRPr="00116AAA" w:rsidDel="00446296">
          <w:rPr>
            <w:rFonts w:ascii="Poppins" w:hAnsi="Poppins"/>
            <w:noProof/>
            <w:webHidden/>
            <w:sz w:val="20"/>
            <w:szCs w:val="20"/>
            <w:rPrChange w:id="2800" w:author="thuyhuynh" w:date="2023-05-08T11:25:00Z">
              <w:rPr>
                <w:noProof/>
                <w:webHidden/>
              </w:rPr>
            </w:rPrChange>
          </w:rPr>
          <w:delText>36</w:delText>
        </w:r>
      </w:del>
    </w:p>
    <w:p w:rsidR="00161EFD" w:rsidRPr="00116AAA" w:rsidDel="00446296" w:rsidRDefault="00161EFD" w:rsidP="00161EFD">
      <w:pPr>
        <w:pStyle w:val="TOC3"/>
        <w:tabs>
          <w:tab w:val="right" w:leader="dot" w:pos="9350"/>
        </w:tabs>
        <w:ind w:left="880"/>
        <w:rPr>
          <w:del w:id="2801" w:author="ptdung" w:date="2023-11-30T18:24:00Z"/>
          <w:rFonts w:ascii="Poppins" w:hAnsi="Poppins" w:cstheme="minorBidi"/>
          <w:noProof/>
          <w:sz w:val="20"/>
          <w:szCs w:val="20"/>
          <w:lang w:eastAsia="ko-KR"/>
          <w:rPrChange w:id="2802" w:author="thuyhuynh" w:date="2023-05-08T11:25:00Z">
            <w:rPr>
              <w:del w:id="2803" w:author="ptdung" w:date="2023-11-30T18:24:00Z"/>
              <w:rFonts w:asciiTheme="minorHAnsi" w:hAnsiTheme="minorHAnsi" w:cstheme="minorBidi"/>
              <w:noProof/>
              <w:lang w:eastAsia="ko-KR"/>
            </w:rPr>
          </w:rPrChange>
        </w:rPr>
      </w:pPr>
      <w:del w:id="2804" w:author="ptdung" w:date="2023-11-30T18:24:00Z">
        <w:r w:rsidRPr="00116AAA" w:rsidDel="00446296">
          <w:rPr>
            <w:rFonts w:ascii="Poppins" w:hAnsi="Poppins"/>
            <w:sz w:val="20"/>
            <w:szCs w:val="20"/>
            <w:rPrChange w:id="2805" w:author="thuyhuynh" w:date="2023-05-08T11:25:00Z">
              <w:rPr>
                <w:rStyle w:val="Hyperlink"/>
                <w:noProof/>
                <w:snapToGrid w:val="0"/>
                <w:w w:val="0"/>
                <w:lang w:eastAsia="ko-KR"/>
              </w:rPr>
            </w:rPrChange>
          </w:rPr>
          <w:delText>3.3.2. Template Gallery</w:delText>
        </w:r>
        <w:r w:rsidRPr="00116AAA" w:rsidDel="00446296">
          <w:rPr>
            <w:rFonts w:ascii="Poppins" w:hAnsi="Poppins"/>
            <w:noProof/>
            <w:webHidden/>
            <w:sz w:val="20"/>
            <w:szCs w:val="20"/>
            <w:rPrChange w:id="2806" w:author="thuyhuynh" w:date="2023-05-08T11:25:00Z">
              <w:rPr>
                <w:noProof/>
                <w:webHidden/>
              </w:rPr>
            </w:rPrChange>
          </w:rPr>
          <w:tab/>
        </w:r>
        <w:r w:rsidR="00197EE7" w:rsidRPr="00116AAA" w:rsidDel="00446296">
          <w:rPr>
            <w:rFonts w:ascii="Poppins" w:hAnsi="Poppins"/>
            <w:noProof/>
            <w:webHidden/>
            <w:sz w:val="20"/>
            <w:szCs w:val="20"/>
            <w:rPrChange w:id="2807" w:author="thuyhuynh" w:date="2023-05-08T11:25:00Z">
              <w:rPr>
                <w:noProof/>
                <w:webHidden/>
              </w:rPr>
            </w:rPrChange>
          </w:rPr>
          <w:delText>36</w:delText>
        </w:r>
      </w:del>
    </w:p>
    <w:p w:rsidR="00161EFD" w:rsidRPr="00116AAA" w:rsidDel="00446296" w:rsidRDefault="00161EFD" w:rsidP="00161EFD">
      <w:pPr>
        <w:pStyle w:val="TOC3"/>
        <w:tabs>
          <w:tab w:val="right" w:leader="dot" w:pos="9350"/>
        </w:tabs>
        <w:ind w:left="880"/>
        <w:rPr>
          <w:del w:id="2808" w:author="ptdung" w:date="2023-11-30T18:24:00Z"/>
          <w:rFonts w:ascii="Poppins" w:hAnsi="Poppins" w:cstheme="minorBidi"/>
          <w:noProof/>
          <w:sz w:val="20"/>
          <w:szCs w:val="20"/>
          <w:lang w:eastAsia="ko-KR"/>
          <w:rPrChange w:id="2809" w:author="thuyhuynh" w:date="2023-05-08T11:25:00Z">
            <w:rPr>
              <w:del w:id="2810" w:author="ptdung" w:date="2023-11-30T18:24:00Z"/>
              <w:rFonts w:asciiTheme="minorHAnsi" w:hAnsiTheme="minorHAnsi" w:cstheme="minorBidi"/>
              <w:noProof/>
              <w:lang w:eastAsia="ko-KR"/>
            </w:rPr>
          </w:rPrChange>
        </w:rPr>
      </w:pPr>
      <w:del w:id="2811" w:author="ptdung" w:date="2023-11-30T18:24:00Z">
        <w:r w:rsidRPr="00116AAA" w:rsidDel="00446296">
          <w:rPr>
            <w:rFonts w:ascii="Poppins" w:hAnsi="Poppins"/>
            <w:sz w:val="20"/>
            <w:szCs w:val="20"/>
            <w:rPrChange w:id="2812" w:author="thuyhuynh" w:date="2023-05-08T11:25:00Z">
              <w:rPr>
                <w:rStyle w:val="Hyperlink"/>
                <w:noProof/>
                <w:snapToGrid w:val="0"/>
                <w:w w:val="0"/>
                <w:lang w:eastAsia="ko-KR"/>
              </w:rPr>
            </w:rPrChange>
          </w:rPr>
          <w:delText>3.3.3. Iris Recognition</w:delText>
        </w:r>
        <w:r w:rsidRPr="00116AAA" w:rsidDel="00446296">
          <w:rPr>
            <w:rFonts w:ascii="Poppins" w:hAnsi="Poppins"/>
            <w:noProof/>
            <w:webHidden/>
            <w:sz w:val="20"/>
            <w:szCs w:val="20"/>
            <w:rPrChange w:id="2813" w:author="thuyhuynh" w:date="2023-05-08T11:25:00Z">
              <w:rPr>
                <w:noProof/>
                <w:webHidden/>
              </w:rPr>
            </w:rPrChange>
          </w:rPr>
          <w:tab/>
        </w:r>
        <w:r w:rsidR="00197EE7" w:rsidRPr="00116AAA" w:rsidDel="00446296">
          <w:rPr>
            <w:rFonts w:ascii="Poppins" w:hAnsi="Poppins"/>
            <w:noProof/>
            <w:webHidden/>
            <w:sz w:val="20"/>
            <w:szCs w:val="20"/>
            <w:rPrChange w:id="2814" w:author="thuyhuynh" w:date="2023-05-08T11:25:00Z">
              <w:rPr>
                <w:noProof/>
                <w:webHidden/>
              </w:rPr>
            </w:rPrChange>
          </w:rPr>
          <w:delText>36</w:delText>
        </w:r>
      </w:del>
    </w:p>
    <w:p w:rsidR="00161EFD" w:rsidRPr="00116AAA" w:rsidDel="00446296" w:rsidRDefault="00161EFD">
      <w:pPr>
        <w:pStyle w:val="TOC2"/>
        <w:tabs>
          <w:tab w:val="right" w:leader="dot" w:pos="9350"/>
        </w:tabs>
        <w:rPr>
          <w:del w:id="2815" w:author="ptdung" w:date="2023-11-30T18:24:00Z"/>
          <w:rFonts w:ascii="Poppins" w:hAnsi="Poppins" w:cstheme="minorBidi"/>
          <w:noProof/>
          <w:sz w:val="20"/>
          <w:szCs w:val="20"/>
          <w:lang w:eastAsia="ko-KR"/>
          <w:rPrChange w:id="2816" w:author="thuyhuynh" w:date="2023-05-08T11:25:00Z">
            <w:rPr>
              <w:del w:id="2817" w:author="ptdung" w:date="2023-11-30T18:24:00Z"/>
              <w:rFonts w:asciiTheme="minorHAnsi" w:hAnsiTheme="minorHAnsi" w:cstheme="minorBidi"/>
              <w:noProof/>
              <w:lang w:eastAsia="ko-KR"/>
            </w:rPr>
          </w:rPrChange>
        </w:rPr>
      </w:pPr>
      <w:del w:id="2818" w:author="ptdung" w:date="2023-11-30T18:24:00Z">
        <w:r w:rsidRPr="00116AAA" w:rsidDel="00446296">
          <w:rPr>
            <w:rFonts w:ascii="Poppins" w:hAnsi="Poppins"/>
            <w:sz w:val="20"/>
            <w:szCs w:val="20"/>
            <w:rPrChange w:id="2819" w:author="thuyhuynh" w:date="2023-05-08T11:25:00Z">
              <w:rPr>
                <w:rStyle w:val="Hyperlink"/>
                <w:noProof/>
              </w:rPr>
            </w:rPrChange>
          </w:rPr>
          <w:delText>3.4. Security Infrastructure</w:delText>
        </w:r>
        <w:r w:rsidRPr="00116AAA" w:rsidDel="00446296">
          <w:rPr>
            <w:rFonts w:ascii="Poppins" w:hAnsi="Poppins"/>
            <w:noProof/>
            <w:webHidden/>
            <w:sz w:val="20"/>
            <w:szCs w:val="20"/>
            <w:rPrChange w:id="2820" w:author="thuyhuynh" w:date="2023-05-08T11:25:00Z">
              <w:rPr>
                <w:noProof/>
                <w:webHidden/>
              </w:rPr>
            </w:rPrChange>
          </w:rPr>
          <w:tab/>
        </w:r>
        <w:r w:rsidR="00197EE7" w:rsidRPr="00116AAA" w:rsidDel="00446296">
          <w:rPr>
            <w:rFonts w:ascii="Poppins" w:hAnsi="Poppins"/>
            <w:noProof/>
            <w:webHidden/>
            <w:sz w:val="20"/>
            <w:szCs w:val="20"/>
            <w:rPrChange w:id="2821" w:author="thuyhuynh" w:date="2023-05-08T11:25:00Z">
              <w:rPr>
                <w:noProof/>
                <w:webHidden/>
              </w:rPr>
            </w:rPrChange>
          </w:rPr>
          <w:delText>37</w:delText>
        </w:r>
      </w:del>
    </w:p>
    <w:p w:rsidR="00161EFD" w:rsidRPr="00116AAA" w:rsidDel="00446296" w:rsidRDefault="00161EFD" w:rsidP="00197EE7">
      <w:pPr>
        <w:pStyle w:val="TOC3"/>
        <w:tabs>
          <w:tab w:val="right" w:leader="dot" w:pos="9350"/>
        </w:tabs>
        <w:ind w:left="880"/>
        <w:rPr>
          <w:del w:id="2822" w:author="ptdung" w:date="2023-11-30T18:24:00Z"/>
          <w:rFonts w:ascii="Poppins" w:hAnsi="Poppins" w:cstheme="minorBidi"/>
          <w:noProof/>
          <w:sz w:val="20"/>
          <w:szCs w:val="20"/>
          <w:lang w:eastAsia="ko-KR"/>
          <w:rPrChange w:id="2823" w:author="thuyhuynh" w:date="2023-05-08T11:25:00Z">
            <w:rPr>
              <w:del w:id="2824" w:author="ptdung" w:date="2023-11-30T18:24:00Z"/>
              <w:rFonts w:asciiTheme="minorHAnsi" w:hAnsiTheme="minorHAnsi" w:cstheme="minorBidi"/>
              <w:noProof/>
              <w:lang w:eastAsia="ko-KR"/>
            </w:rPr>
          </w:rPrChange>
        </w:rPr>
      </w:pPr>
      <w:del w:id="2825" w:author="ptdung" w:date="2023-11-30T18:24:00Z">
        <w:r w:rsidRPr="00116AAA" w:rsidDel="00446296">
          <w:rPr>
            <w:rFonts w:ascii="Poppins" w:hAnsi="Poppins"/>
            <w:sz w:val="20"/>
            <w:szCs w:val="20"/>
            <w:rPrChange w:id="2826" w:author="thuyhuynh" w:date="2023-05-08T11:25:00Z">
              <w:rPr>
                <w:rStyle w:val="Hyperlink"/>
                <w:noProof/>
                <w:snapToGrid w:val="0"/>
                <w:w w:val="0"/>
              </w:rPr>
            </w:rPrChange>
          </w:rPr>
          <w:delText>3.4.1. PKI Key Distribution</w:delText>
        </w:r>
        <w:r w:rsidRPr="00116AAA" w:rsidDel="00446296">
          <w:rPr>
            <w:rFonts w:ascii="Poppins" w:hAnsi="Poppins"/>
            <w:noProof/>
            <w:webHidden/>
            <w:sz w:val="20"/>
            <w:szCs w:val="20"/>
            <w:rPrChange w:id="2827" w:author="thuyhuynh" w:date="2023-05-08T11:25:00Z">
              <w:rPr>
                <w:noProof/>
                <w:webHidden/>
              </w:rPr>
            </w:rPrChange>
          </w:rPr>
          <w:tab/>
        </w:r>
        <w:r w:rsidR="00197EE7" w:rsidRPr="00116AAA" w:rsidDel="00446296">
          <w:rPr>
            <w:rFonts w:ascii="Poppins" w:hAnsi="Poppins"/>
            <w:noProof/>
            <w:webHidden/>
            <w:sz w:val="20"/>
            <w:szCs w:val="20"/>
            <w:rPrChange w:id="2828" w:author="thuyhuynh" w:date="2023-05-08T11:25:00Z">
              <w:rPr>
                <w:noProof/>
                <w:webHidden/>
              </w:rPr>
            </w:rPrChange>
          </w:rPr>
          <w:delText>37</w:delText>
        </w:r>
      </w:del>
    </w:p>
    <w:p w:rsidR="00161EFD" w:rsidRPr="00116AAA" w:rsidDel="00446296" w:rsidRDefault="00161EFD" w:rsidP="00197EE7">
      <w:pPr>
        <w:pStyle w:val="TOC3"/>
        <w:tabs>
          <w:tab w:val="right" w:leader="dot" w:pos="9350"/>
        </w:tabs>
        <w:ind w:left="880"/>
        <w:rPr>
          <w:del w:id="2829" w:author="ptdung" w:date="2023-11-30T18:24:00Z"/>
          <w:rFonts w:ascii="Poppins" w:hAnsi="Poppins" w:cstheme="minorBidi"/>
          <w:noProof/>
          <w:sz w:val="20"/>
          <w:szCs w:val="20"/>
          <w:lang w:eastAsia="ko-KR"/>
          <w:rPrChange w:id="2830" w:author="thuyhuynh" w:date="2023-05-08T11:25:00Z">
            <w:rPr>
              <w:del w:id="2831" w:author="ptdung" w:date="2023-11-30T18:24:00Z"/>
              <w:rFonts w:asciiTheme="minorHAnsi" w:hAnsiTheme="minorHAnsi" w:cstheme="minorBidi"/>
              <w:noProof/>
              <w:lang w:eastAsia="ko-KR"/>
            </w:rPr>
          </w:rPrChange>
        </w:rPr>
      </w:pPr>
      <w:del w:id="2832" w:author="ptdung" w:date="2023-11-30T18:24:00Z">
        <w:r w:rsidRPr="00116AAA" w:rsidDel="00446296">
          <w:rPr>
            <w:rFonts w:ascii="Poppins" w:hAnsi="Poppins"/>
            <w:sz w:val="20"/>
            <w:szCs w:val="20"/>
            <w:rPrChange w:id="2833" w:author="thuyhuynh" w:date="2023-05-08T11:25:00Z">
              <w:rPr>
                <w:rStyle w:val="Hyperlink"/>
                <w:noProof/>
                <w:snapToGrid w:val="0"/>
                <w:w w:val="0"/>
              </w:rPr>
            </w:rPrChange>
          </w:rPr>
          <w:delText>3.4.2. End-to-End Security</w:delText>
        </w:r>
        <w:r w:rsidRPr="00116AAA" w:rsidDel="00446296">
          <w:rPr>
            <w:rFonts w:ascii="Poppins" w:hAnsi="Poppins"/>
            <w:noProof/>
            <w:webHidden/>
            <w:sz w:val="20"/>
            <w:szCs w:val="20"/>
            <w:rPrChange w:id="2834" w:author="thuyhuynh" w:date="2023-05-08T11:25:00Z">
              <w:rPr>
                <w:noProof/>
                <w:webHidden/>
              </w:rPr>
            </w:rPrChange>
          </w:rPr>
          <w:tab/>
        </w:r>
        <w:r w:rsidR="00197EE7" w:rsidRPr="00116AAA" w:rsidDel="00446296">
          <w:rPr>
            <w:rFonts w:ascii="Poppins" w:hAnsi="Poppins"/>
            <w:noProof/>
            <w:webHidden/>
            <w:sz w:val="20"/>
            <w:szCs w:val="20"/>
            <w:rPrChange w:id="2835" w:author="thuyhuynh" w:date="2023-05-08T11:25:00Z">
              <w:rPr>
                <w:noProof/>
                <w:webHidden/>
              </w:rPr>
            </w:rPrChange>
          </w:rPr>
          <w:delText>39</w:delText>
        </w:r>
      </w:del>
    </w:p>
    <w:p w:rsidR="00161EFD" w:rsidRPr="00116AAA" w:rsidDel="00446296" w:rsidRDefault="00161EFD" w:rsidP="00197EE7">
      <w:pPr>
        <w:pStyle w:val="TOC4"/>
        <w:tabs>
          <w:tab w:val="left" w:pos="2125"/>
          <w:tab w:val="right" w:leader="dot" w:pos="9350"/>
        </w:tabs>
        <w:ind w:left="1320"/>
        <w:rPr>
          <w:del w:id="2836" w:author="ptdung" w:date="2023-11-30T18:24:00Z"/>
          <w:rFonts w:ascii="Poppins" w:hAnsi="Poppins"/>
          <w:noProof/>
          <w:kern w:val="0"/>
          <w:szCs w:val="20"/>
          <w:rPrChange w:id="2837" w:author="thuyhuynh" w:date="2023-05-08T11:25:00Z">
            <w:rPr>
              <w:del w:id="2838" w:author="ptdung" w:date="2023-11-30T18:24:00Z"/>
              <w:noProof/>
              <w:kern w:val="0"/>
              <w:sz w:val="22"/>
            </w:rPr>
          </w:rPrChange>
        </w:rPr>
      </w:pPr>
      <w:del w:id="2839" w:author="ptdung" w:date="2023-11-30T18:24:00Z">
        <w:r w:rsidRPr="00116AAA" w:rsidDel="00446296">
          <w:rPr>
            <w:rFonts w:ascii="Poppins" w:hAnsi="Poppins"/>
            <w:szCs w:val="20"/>
            <w:rPrChange w:id="2840" w:author="thuyhuynh" w:date="2023-05-08T11:25:00Z">
              <w:rPr>
                <w:rStyle w:val="Hyperlink"/>
                <w:noProof/>
              </w:rPr>
            </w:rPrChange>
          </w:rPr>
          <w:delText>3.4.2.1</w:delText>
        </w:r>
        <w:r w:rsidRPr="00116AAA" w:rsidDel="00446296">
          <w:rPr>
            <w:rFonts w:ascii="Poppins" w:hAnsi="Poppins"/>
            <w:noProof/>
            <w:szCs w:val="20"/>
            <w:rPrChange w:id="2841" w:author="thuyhuynh" w:date="2023-05-08T11:25:00Z">
              <w:rPr>
                <w:noProof/>
              </w:rPr>
            </w:rPrChange>
          </w:rPr>
          <w:tab/>
          <w:delText>Sending data from device to user</w:delText>
        </w:r>
        <w:r w:rsidRPr="00116AAA" w:rsidDel="00446296">
          <w:rPr>
            <w:rFonts w:ascii="Poppins" w:hAnsi="Poppins"/>
            <w:noProof/>
            <w:webHidden/>
            <w:szCs w:val="20"/>
            <w:rPrChange w:id="2842" w:author="thuyhuynh" w:date="2023-05-08T11:25:00Z">
              <w:rPr>
                <w:noProof/>
                <w:webHidden/>
              </w:rPr>
            </w:rPrChange>
          </w:rPr>
          <w:tab/>
        </w:r>
        <w:r w:rsidR="00197EE7" w:rsidRPr="00116AAA" w:rsidDel="00446296">
          <w:rPr>
            <w:rFonts w:ascii="Poppins" w:hAnsi="Poppins"/>
            <w:noProof/>
            <w:webHidden/>
            <w:szCs w:val="20"/>
            <w:rPrChange w:id="2843" w:author="thuyhuynh" w:date="2023-05-08T11:25:00Z">
              <w:rPr>
                <w:noProof/>
                <w:webHidden/>
              </w:rPr>
            </w:rPrChange>
          </w:rPr>
          <w:delText>40</w:delText>
        </w:r>
      </w:del>
    </w:p>
    <w:p w:rsidR="00161EFD" w:rsidRPr="00116AAA" w:rsidDel="00446296" w:rsidRDefault="00161EFD" w:rsidP="00197EE7">
      <w:pPr>
        <w:pStyle w:val="TOC4"/>
        <w:tabs>
          <w:tab w:val="left" w:pos="2125"/>
          <w:tab w:val="right" w:leader="dot" w:pos="9350"/>
        </w:tabs>
        <w:ind w:left="1320"/>
        <w:rPr>
          <w:del w:id="2844" w:author="ptdung" w:date="2023-11-30T18:24:00Z"/>
          <w:rFonts w:ascii="Poppins" w:hAnsi="Poppins"/>
          <w:noProof/>
          <w:kern w:val="0"/>
          <w:szCs w:val="20"/>
          <w:rPrChange w:id="2845" w:author="thuyhuynh" w:date="2023-05-08T11:25:00Z">
            <w:rPr>
              <w:del w:id="2846" w:author="ptdung" w:date="2023-11-30T18:24:00Z"/>
              <w:noProof/>
              <w:kern w:val="0"/>
              <w:sz w:val="22"/>
            </w:rPr>
          </w:rPrChange>
        </w:rPr>
      </w:pPr>
      <w:del w:id="2847" w:author="ptdung" w:date="2023-11-30T18:24:00Z">
        <w:r w:rsidRPr="00116AAA" w:rsidDel="00446296">
          <w:rPr>
            <w:rFonts w:ascii="Poppins" w:hAnsi="Poppins"/>
            <w:szCs w:val="20"/>
            <w:rPrChange w:id="2848" w:author="thuyhuynh" w:date="2023-05-08T11:25:00Z">
              <w:rPr>
                <w:rStyle w:val="Hyperlink"/>
                <w:noProof/>
              </w:rPr>
            </w:rPrChange>
          </w:rPr>
          <w:delText>3.4.2.2</w:delText>
        </w:r>
        <w:r w:rsidRPr="00116AAA" w:rsidDel="00446296">
          <w:rPr>
            <w:rFonts w:ascii="Poppins" w:hAnsi="Poppins"/>
            <w:noProof/>
            <w:szCs w:val="20"/>
            <w:rPrChange w:id="2849" w:author="thuyhuynh" w:date="2023-05-08T11:25:00Z">
              <w:rPr>
                <w:noProof/>
              </w:rPr>
            </w:rPrChange>
          </w:rPr>
          <w:tab/>
          <w:delText>Receiving data from device</w:delText>
        </w:r>
        <w:r w:rsidRPr="00116AAA" w:rsidDel="00446296">
          <w:rPr>
            <w:rFonts w:ascii="Poppins" w:hAnsi="Poppins"/>
            <w:noProof/>
            <w:webHidden/>
            <w:szCs w:val="20"/>
            <w:rPrChange w:id="2850" w:author="thuyhuynh" w:date="2023-05-08T11:25:00Z">
              <w:rPr>
                <w:noProof/>
                <w:webHidden/>
              </w:rPr>
            </w:rPrChange>
          </w:rPr>
          <w:tab/>
        </w:r>
        <w:r w:rsidR="00197EE7" w:rsidRPr="00116AAA" w:rsidDel="00446296">
          <w:rPr>
            <w:rFonts w:ascii="Poppins" w:hAnsi="Poppins"/>
            <w:noProof/>
            <w:webHidden/>
            <w:szCs w:val="20"/>
            <w:rPrChange w:id="2851" w:author="thuyhuynh" w:date="2023-05-08T11:25:00Z">
              <w:rPr>
                <w:noProof/>
                <w:webHidden/>
              </w:rPr>
            </w:rPrChange>
          </w:rPr>
          <w:delText>41</w:delText>
        </w:r>
      </w:del>
    </w:p>
    <w:p w:rsidR="00161EFD" w:rsidRPr="00116AAA" w:rsidDel="00446296" w:rsidRDefault="00161EFD" w:rsidP="00161EFD">
      <w:pPr>
        <w:pStyle w:val="TOC3"/>
        <w:tabs>
          <w:tab w:val="right" w:leader="dot" w:pos="9350"/>
        </w:tabs>
        <w:ind w:left="880"/>
        <w:rPr>
          <w:del w:id="2852" w:author="ptdung" w:date="2023-11-30T18:24:00Z"/>
          <w:rFonts w:ascii="Poppins" w:hAnsi="Poppins" w:cstheme="minorBidi"/>
          <w:noProof/>
          <w:sz w:val="20"/>
          <w:szCs w:val="20"/>
          <w:lang w:eastAsia="ko-KR"/>
          <w:rPrChange w:id="2853" w:author="thuyhuynh" w:date="2023-05-08T11:25:00Z">
            <w:rPr>
              <w:del w:id="2854" w:author="ptdung" w:date="2023-11-30T18:24:00Z"/>
              <w:rFonts w:asciiTheme="minorHAnsi" w:hAnsiTheme="minorHAnsi" w:cstheme="minorBidi"/>
              <w:noProof/>
              <w:lang w:eastAsia="ko-KR"/>
            </w:rPr>
          </w:rPrChange>
        </w:rPr>
      </w:pPr>
      <w:del w:id="2855" w:author="ptdung" w:date="2023-11-30T18:24:00Z">
        <w:r w:rsidRPr="00116AAA" w:rsidDel="00446296">
          <w:rPr>
            <w:rFonts w:ascii="Poppins" w:hAnsi="Poppins"/>
            <w:sz w:val="20"/>
            <w:szCs w:val="20"/>
            <w:rPrChange w:id="2856" w:author="thuyhuynh" w:date="2023-05-08T11:25:00Z">
              <w:rPr>
                <w:rStyle w:val="Hyperlink"/>
                <w:noProof/>
                <w:snapToGrid w:val="0"/>
                <w:w w:val="0"/>
              </w:rPr>
            </w:rPrChange>
          </w:rPr>
          <w:delText>3.4.3. Administrative Audits</w:delText>
        </w:r>
        <w:r w:rsidRPr="00116AAA" w:rsidDel="00446296">
          <w:rPr>
            <w:rFonts w:ascii="Poppins" w:hAnsi="Poppins"/>
            <w:noProof/>
            <w:webHidden/>
            <w:sz w:val="20"/>
            <w:szCs w:val="20"/>
            <w:rPrChange w:id="2857" w:author="thuyhuynh" w:date="2023-05-08T11:25:00Z">
              <w:rPr>
                <w:noProof/>
                <w:webHidden/>
              </w:rPr>
            </w:rPrChange>
          </w:rPr>
          <w:tab/>
        </w:r>
        <w:r w:rsidR="00197EE7" w:rsidRPr="00116AAA" w:rsidDel="00446296">
          <w:rPr>
            <w:rFonts w:ascii="Poppins" w:hAnsi="Poppins"/>
            <w:noProof/>
            <w:webHidden/>
            <w:sz w:val="20"/>
            <w:szCs w:val="20"/>
            <w:rPrChange w:id="2858" w:author="thuyhuynh" w:date="2023-05-08T11:25:00Z">
              <w:rPr>
                <w:noProof/>
                <w:webHidden/>
              </w:rPr>
            </w:rPrChange>
          </w:rPr>
          <w:delText>42</w:delText>
        </w:r>
      </w:del>
    </w:p>
    <w:p w:rsidR="00161EFD" w:rsidRPr="00116AAA" w:rsidDel="00446296" w:rsidRDefault="00161EFD">
      <w:pPr>
        <w:pStyle w:val="TOC2"/>
        <w:tabs>
          <w:tab w:val="right" w:leader="dot" w:pos="9350"/>
        </w:tabs>
        <w:rPr>
          <w:del w:id="2859" w:author="ptdung" w:date="2023-11-30T18:24:00Z"/>
          <w:rFonts w:ascii="Poppins" w:hAnsi="Poppins" w:cstheme="minorBidi"/>
          <w:noProof/>
          <w:sz w:val="20"/>
          <w:szCs w:val="20"/>
          <w:lang w:eastAsia="ko-KR"/>
          <w:rPrChange w:id="2860" w:author="thuyhuynh" w:date="2023-05-08T11:25:00Z">
            <w:rPr>
              <w:del w:id="2861" w:author="ptdung" w:date="2023-11-30T18:24:00Z"/>
              <w:rFonts w:asciiTheme="minorHAnsi" w:hAnsiTheme="minorHAnsi" w:cstheme="minorBidi"/>
              <w:noProof/>
              <w:lang w:eastAsia="ko-KR"/>
            </w:rPr>
          </w:rPrChange>
        </w:rPr>
      </w:pPr>
      <w:del w:id="2862" w:author="ptdung" w:date="2023-11-30T18:24:00Z">
        <w:r w:rsidRPr="00116AAA" w:rsidDel="00446296">
          <w:rPr>
            <w:rFonts w:ascii="Poppins" w:hAnsi="Poppins"/>
            <w:sz w:val="20"/>
            <w:szCs w:val="20"/>
            <w:rPrChange w:id="2863" w:author="thuyhuynh" w:date="2023-05-08T11:25:00Z">
              <w:rPr>
                <w:rStyle w:val="Hyperlink"/>
                <w:noProof/>
              </w:rPr>
            </w:rPrChange>
          </w:rPr>
          <w:delText>3.5. Supported Image Types</w:delText>
        </w:r>
        <w:r w:rsidRPr="00116AAA" w:rsidDel="00446296">
          <w:rPr>
            <w:rFonts w:ascii="Poppins" w:hAnsi="Poppins"/>
            <w:noProof/>
            <w:webHidden/>
            <w:sz w:val="20"/>
            <w:szCs w:val="20"/>
            <w:rPrChange w:id="2864" w:author="thuyhuynh" w:date="2023-05-08T11:25:00Z">
              <w:rPr>
                <w:noProof/>
                <w:webHidden/>
              </w:rPr>
            </w:rPrChange>
          </w:rPr>
          <w:tab/>
        </w:r>
        <w:r w:rsidR="00197EE7" w:rsidRPr="00116AAA" w:rsidDel="00446296">
          <w:rPr>
            <w:rFonts w:ascii="Poppins" w:hAnsi="Poppins"/>
            <w:noProof/>
            <w:webHidden/>
            <w:sz w:val="20"/>
            <w:szCs w:val="20"/>
            <w:rPrChange w:id="2865" w:author="thuyhuynh" w:date="2023-05-08T11:25:00Z">
              <w:rPr>
                <w:noProof/>
                <w:webHidden/>
              </w:rPr>
            </w:rPrChange>
          </w:rPr>
          <w:delText>43</w:delText>
        </w:r>
      </w:del>
    </w:p>
    <w:p w:rsidR="00161EFD" w:rsidRPr="00116AAA" w:rsidDel="00446296" w:rsidRDefault="00161EFD">
      <w:pPr>
        <w:pStyle w:val="TOC2"/>
        <w:tabs>
          <w:tab w:val="right" w:leader="dot" w:pos="9350"/>
        </w:tabs>
        <w:rPr>
          <w:del w:id="2866" w:author="ptdung" w:date="2023-11-30T18:24:00Z"/>
          <w:rFonts w:ascii="Poppins" w:hAnsi="Poppins" w:cstheme="minorBidi"/>
          <w:noProof/>
          <w:sz w:val="20"/>
          <w:szCs w:val="20"/>
          <w:lang w:eastAsia="ko-KR"/>
          <w:rPrChange w:id="2867" w:author="thuyhuynh" w:date="2023-05-08T11:25:00Z">
            <w:rPr>
              <w:del w:id="2868" w:author="ptdung" w:date="2023-11-30T18:24:00Z"/>
              <w:rFonts w:asciiTheme="minorHAnsi" w:hAnsiTheme="minorHAnsi" w:cstheme="minorBidi"/>
              <w:noProof/>
              <w:lang w:eastAsia="ko-KR"/>
            </w:rPr>
          </w:rPrChange>
        </w:rPr>
      </w:pPr>
      <w:del w:id="2869" w:author="ptdung" w:date="2023-11-30T18:24:00Z">
        <w:r w:rsidRPr="00116AAA" w:rsidDel="00446296">
          <w:rPr>
            <w:rFonts w:ascii="Poppins" w:hAnsi="Poppins"/>
            <w:sz w:val="20"/>
            <w:szCs w:val="20"/>
            <w:rPrChange w:id="2870" w:author="thuyhuynh" w:date="2023-05-08T11:25:00Z">
              <w:rPr>
                <w:rStyle w:val="Hyperlink"/>
                <w:noProof/>
              </w:rPr>
            </w:rPrChange>
          </w:rPr>
          <w:delText>3.6. Supported Image Formats</w:delText>
        </w:r>
        <w:r w:rsidRPr="00116AAA" w:rsidDel="00446296">
          <w:rPr>
            <w:rFonts w:ascii="Poppins" w:hAnsi="Poppins"/>
            <w:noProof/>
            <w:webHidden/>
            <w:sz w:val="20"/>
            <w:szCs w:val="20"/>
            <w:rPrChange w:id="2871" w:author="thuyhuynh" w:date="2023-05-08T11:25:00Z">
              <w:rPr>
                <w:noProof/>
                <w:webHidden/>
              </w:rPr>
            </w:rPrChange>
          </w:rPr>
          <w:tab/>
        </w:r>
        <w:r w:rsidR="00197EE7" w:rsidRPr="00116AAA" w:rsidDel="00446296">
          <w:rPr>
            <w:rFonts w:ascii="Poppins" w:hAnsi="Poppins"/>
            <w:noProof/>
            <w:webHidden/>
            <w:sz w:val="20"/>
            <w:szCs w:val="20"/>
            <w:rPrChange w:id="2872" w:author="thuyhuynh" w:date="2023-05-08T11:25:00Z">
              <w:rPr>
                <w:noProof/>
                <w:webHidden/>
              </w:rPr>
            </w:rPrChange>
          </w:rPr>
          <w:delText>43</w:delText>
        </w:r>
      </w:del>
    </w:p>
    <w:p w:rsidR="00161EFD" w:rsidRPr="00116AAA" w:rsidDel="00446296" w:rsidRDefault="00161EFD" w:rsidP="00161EFD">
      <w:pPr>
        <w:pStyle w:val="TOC3"/>
        <w:tabs>
          <w:tab w:val="right" w:leader="dot" w:pos="9350"/>
        </w:tabs>
        <w:ind w:left="880"/>
        <w:rPr>
          <w:del w:id="2873" w:author="ptdung" w:date="2023-11-30T18:24:00Z"/>
          <w:rFonts w:ascii="Poppins" w:hAnsi="Poppins" w:cstheme="minorBidi"/>
          <w:noProof/>
          <w:sz w:val="20"/>
          <w:szCs w:val="20"/>
          <w:lang w:eastAsia="ko-KR"/>
          <w:rPrChange w:id="2874" w:author="thuyhuynh" w:date="2023-05-08T11:25:00Z">
            <w:rPr>
              <w:del w:id="2875" w:author="ptdung" w:date="2023-11-30T18:24:00Z"/>
              <w:rFonts w:asciiTheme="minorHAnsi" w:hAnsiTheme="minorHAnsi" w:cstheme="minorBidi"/>
              <w:noProof/>
              <w:lang w:eastAsia="ko-KR"/>
            </w:rPr>
          </w:rPrChange>
        </w:rPr>
      </w:pPr>
      <w:del w:id="2876" w:author="ptdung" w:date="2023-11-30T18:24:00Z">
        <w:r w:rsidRPr="00116AAA" w:rsidDel="00446296">
          <w:rPr>
            <w:rFonts w:ascii="Poppins" w:hAnsi="Poppins"/>
            <w:sz w:val="20"/>
            <w:szCs w:val="20"/>
            <w:rPrChange w:id="2877" w:author="thuyhuynh" w:date="2023-05-08T11:25:00Z">
              <w:rPr>
                <w:rStyle w:val="Hyperlink"/>
                <w:noProof/>
                <w:snapToGrid w:val="0"/>
                <w:w w:val="0"/>
              </w:rPr>
            </w:rPrChange>
          </w:rPr>
          <w:delText>3.6.1. IriTech Standard Image Format</w:delText>
        </w:r>
        <w:r w:rsidRPr="00116AAA" w:rsidDel="00446296">
          <w:rPr>
            <w:rFonts w:ascii="Poppins" w:hAnsi="Poppins"/>
            <w:noProof/>
            <w:webHidden/>
            <w:sz w:val="20"/>
            <w:szCs w:val="20"/>
            <w:rPrChange w:id="2878" w:author="thuyhuynh" w:date="2023-05-08T11:25:00Z">
              <w:rPr>
                <w:noProof/>
                <w:webHidden/>
              </w:rPr>
            </w:rPrChange>
          </w:rPr>
          <w:tab/>
        </w:r>
        <w:r w:rsidR="00197EE7" w:rsidRPr="00116AAA" w:rsidDel="00446296">
          <w:rPr>
            <w:rFonts w:ascii="Poppins" w:hAnsi="Poppins"/>
            <w:noProof/>
            <w:webHidden/>
            <w:sz w:val="20"/>
            <w:szCs w:val="20"/>
            <w:rPrChange w:id="2879" w:author="thuyhuynh" w:date="2023-05-08T11:25:00Z">
              <w:rPr>
                <w:noProof/>
                <w:webHidden/>
              </w:rPr>
            </w:rPrChange>
          </w:rPr>
          <w:delText>43</w:delText>
        </w:r>
      </w:del>
    </w:p>
    <w:p w:rsidR="00161EFD" w:rsidRPr="00116AAA" w:rsidDel="00446296" w:rsidRDefault="00161EFD" w:rsidP="00161EFD">
      <w:pPr>
        <w:pStyle w:val="TOC3"/>
        <w:tabs>
          <w:tab w:val="right" w:leader="dot" w:pos="9350"/>
        </w:tabs>
        <w:ind w:left="880"/>
        <w:rPr>
          <w:del w:id="2880" w:author="ptdung" w:date="2023-11-30T18:24:00Z"/>
          <w:rFonts w:ascii="Poppins" w:hAnsi="Poppins" w:cstheme="minorBidi"/>
          <w:noProof/>
          <w:sz w:val="20"/>
          <w:szCs w:val="20"/>
          <w:lang w:eastAsia="ko-KR"/>
          <w:rPrChange w:id="2881" w:author="thuyhuynh" w:date="2023-05-08T11:25:00Z">
            <w:rPr>
              <w:del w:id="2882" w:author="ptdung" w:date="2023-11-30T18:24:00Z"/>
              <w:rFonts w:asciiTheme="minorHAnsi" w:hAnsiTheme="minorHAnsi" w:cstheme="minorBidi"/>
              <w:noProof/>
              <w:lang w:eastAsia="ko-KR"/>
            </w:rPr>
          </w:rPrChange>
        </w:rPr>
      </w:pPr>
      <w:del w:id="2883" w:author="ptdung" w:date="2023-11-30T18:24:00Z">
        <w:r w:rsidRPr="00116AAA" w:rsidDel="00446296">
          <w:rPr>
            <w:rFonts w:ascii="Poppins" w:hAnsi="Poppins"/>
            <w:sz w:val="20"/>
            <w:szCs w:val="20"/>
            <w:rPrChange w:id="2884" w:author="thuyhuynh" w:date="2023-05-08T11:25:00Z">
              <w:rPr>
                <w:rStyle w:val="Hyperlink"/>
                <w:noProof/>
                <w:snapToGrid w:val="0"/>
                <w:w w:val="0"/>
              </w:rPr>
            </w:rPrChange>
          </w:rPr>
          <w:delText>3.6.2. Raw Image Format</w:delText>
        </w:r>
        <w:r w:rsidRPr="00116AAA" w:rsidDel="00446296">
          <w:rPr>
            <w:rFonts w:ascii="Poppins" w:hAnsi="Poppins"/>
            <w:noProof/>
            <w:webHidden/>
            <w:sz w:val="20"/>
            <w:szCs w:val="20"/>
            <w:rPrChange w:id="2885" w:author="thuyhuynh" w:date="2023-05-08T11:25:00Z">
              <w:rPr>
                <w:noProof/>
                <w:webHidden/>
              </w:rPr>
            </w:rPrChange>
          </w:rPr>
          <w:tab/>
        </w:r>
        <w:r w:rsidR="00197EE7" w:rsidRPr="00116AAA" w:rsidDel="00446296">
          <w:rPr>
            <w:rFonts w:ascii="Poppins" w:hAnsi="Poppins"/>
            <w:noProof/>
            <w:webHidden/>
            <w:sz w:val="20"/>
            <w:szCs w:val="20"/>
            <w:rPrChange w:id="2886" w:author="thuyhuynh" w:date="2023-05-08T11:25:00Z">
              <w:rPr>
                <w:noProof/>
                <w:webHidden/>
              </w:rPr>
            </w:rPrChange>
          </w:rPr>
          <w:delText>43</w:delText>
        </w:r>
      </w:del>
    </w:p>
    <w:p w:rsidR="00161EFD" w:rsidRPr="00116AAA" w:rsidDel="00446296" w:rsidRDefault="00161EFD" w:rsidP="00161EFD">
      <w:pPr>
        <w:pStyle w:val="TOC3"/>
        <w:tabs>
          <w:tab w:val="right" w:leader="dot" w:pos="9350"/>
        </w:tabs>
        <w:ind w:left="880"/>
        <w:rPr>
          <w:del w:id="2887" w:author="ptdung" w:date="2023-11-30T18:24:00Z"/>
          <w:rFonts w:ascii="Poppins" w:hAnsi="Poppins" w:cstheme="minorBidi"/>
          <w:noProof/>
          <w:sz w:val="20"/>
          <w:szCs w:val="20"/>
          <w:lang w:eastAsia="ko-KR"/>
          <w:rPrChange w:id="2888" w:author="thuyhuynh" w:date="2023-05-08T11:25:00Z">
            <w:rPr>
              <w:del w:id="2889" w:author="ptdung" w:date="2023-11-30T18:24:00Z"/>
              <w:rFonts w:asciiTheme="minorHAnsi" w:hAnsiTheme="minorHAnsi" w:cstheme="minorBidi"/>
              <w:noProof/>
              <w:lang w:eastAsia="ko-KR"/>
            </w:rPr>
          </w:rPrChange>
        </w:rPr>
      </w:pPr>
      <w:del w:id="2890" w:author="ptdung" w:date="2023-11-30T18:24:00Z">
        <w:r w:rsidRPr="00116AAA" w:rsidDel="00446296">
          <w:rPr>
            <w:rFonts w:ascii="Poppins" w:hAnsi="Poppins"/>
            <w:sz w:val="20"/>
            <w:szCs w:val="20"/>
            <w:rPrChange w:id="2891" w:author="thuyhuynh" w:date="2023-05-08T11:25:00Z">
              <w:rPr>
                <w:rStyle w:val="Hyperlink"/>
                <w:noProof/>
                <w:snapToGrid w:val="0"/>
                <w:w w:val="0"/>
              </w:rPr>
            </w:rPrChange>
          </w:rPr>
          <w:delText>3.6.3. JPEG2000 Image</w:delText>
        </w:r>
        <w:r w:rsidRPr="00116AAA" w:rsidDel="00446296">
          <w:rPr>
            <w:rFonts w:ascii="Poppins" w:hAnsi="Poppins"/>
            <w:noProof/>
            <w:webHidden/>
            <w:sz w:val="20"/>
            <w:szCs w:val="20"/>
            <w:rPrChange w:id="2892" w:author="thuyhuynh" w:date="2023-05-08T11:25:00Z">
              <w:rPr>
                <w:noProof/>
                <w:webHidden/>
              </w:rPr>
            </w:rPrChange>
          </w:rPr>
          <w:tab/>
        </w:r>
        <w:r w:rsidR="00197EE7" w:rsidRPr="00116AAA" w:rsidDel="00446296">
          <w:rPr>
            <w:rFonts w:ascii="Poppins" w:hAnsi="Poppins"/>
            <w:noProof/>
            <w:webHidden/>
            <w:sz w:val="20"/>
            <w:szCs w:val="20"/>
            <w:rPrChange w:id="2893" w:author="thuyhuynh" w:date="2023-05-08T11:25:00Z">
              <w:rPr>
                <w:noProof/>
                <w:webHidden/>
              </w:rPr>
            </w:rPrChange>
          </w:rPr>
          <w:delText>43</w:delText>
        </w:r>
      </w:del>
    </w:p>
    <w:p w:rsidR="00161EFD" w:rsidRPr="00116AAA" w:rsidDel="00446296" w:rsidRDefault="00161EFD" w:rsidP="00161EFD">
      <w:pPr>
        <w:pStyle w:val="TOC3"/>
        <w:tabs>
          <w:tab w:val="right" w:leader="dot" w:pos="9350"/>
        </w:tabs>
        <w:ind w:left="880"/>
        <w:rPr>
          <w:del w:id="2894" w:author="ptdung" w:date="2023-11-30T18:24:00Z"/>
          <w:rFonts w:ascii="Poppins" w:hAnsi="Poppins" w:cstheme="minorBidi"/>
          <w:noProof/>
          <w:sz w:val="20"/>
          <w:szCs w:val="20"/>
          <w:lang w:eastAsia="ko-KR"/>
          <w:rPrChange w:id="2895" w:author="thuyhuynh" w:date="2023-05-08T11:25:00Z">
            <w:rPr>
              <w:del w:id="2896" w:author="ptdung" w:date="2023-11-30T18:24:00Z"/>
              <w:rFonts w:asciiTheme="minorHAnsi" w:hAnsiTheme="minorHAnsi" w:cstheme="minorBidi"/>
              <w:noProof/>
              <w:lang w:eastAsia="ko-KR"/>
            </w:rPr>
          </w:rPrChange>
        </w:rPr>
      </w:pPr>
      <w:del w:id="2897" w:author="ptdung" w:date="2023-11-30T18:24:00Z">
        <w:r w:rsidRPr="00116AAA" w:rsidDel="00446296">
          <w:rPr>
            <w:rFonts w:ascii="Poppins" w:hAnsi="Poppins"/>
            <w:sz w:val="20"/>
            <w:szCs w:val="20"/>
            <w:rPrChange w:id="2898" w:author="thuyhuynh" w:date="2023-05-08T11:25:00Z">
              <w:rPr>
                <w:rStyle w:val="Hyperlink"/>
                <w:noProof/>
                <w:snapToGrid w:val="0"/>
                <w:w w:val="0"/>
              </w:rPr>
            </w:rPrChange>
          </w:rPr>
          <w:delText>3.6.4. Iris ISO Standard Image Format</w:delText>
        </w:r>
        <w:r w:rsidRPr="00116AAA" w:rsidDel="00446296">
          <w:rPr>
            <w:rFonts w:ascii="Poppins" w:hAnsi="Poppins"/>
            <w:noProof/>
            <w:webHidden/>
            <w:sz w:val="20"/>
            <w:szCs w:val="20"/>
            <w:rPrChange w:id="2899" w:author="thuyhuynh" w:date="2023-05-08T11:25:00Z">
              <w:rPr>
                <w:noProof/>
                <w:webHidden/>
              </w:rPr>
            </w:rPrChange>
          </w:rPr>
          <w:tab/>
        </w:r>
        <w:r w:rsidR="00197EE7" w:rsidRPr="00116AAA" w:rsidDel="00446296">
          <w:rPr>
            <w:rFonts w:ascii="Poppins" w:hAnsi="Poppins"/>
            <w:noProof/>
            <w:webHidden/>
            <w:sz w:val="20"/>
            <w:szCs w:val="20"/>
            <w:rPrChange w:id="2900" w:author="thuyhuynh" w:date="2023-05-08T11:25:00Z">
              <w:rPr>
                <w:noProof/>
                <w:webHidden/>
              </w:rPr>
            </w:rPrChange>
          </w:rPr>
          <w:delText>43</w:delText>
        </w:r>
      </w:del>
    </w:p>
    <w:p w:rsidR="00161EFD" w:rsidRPr="00116AAA" w:rsidDel="00446296" w:rsidRDefault="00161EFD">
      <w:pPr>
        <w:pStyle w:val="TOC1"/>
        <w:tabs>
          <w:tab w:val="right" w:leader="dot" w:pos="9350"/>
        </w:tabs>
        <w:rPr>
          <w:del w:id="2901" w:author="ptdung" w:date="2023-11-30T18:24:00Z"/>
          <w:rFonts w:ascii="Poppins" w:hAnsi="Poppins" w:cstheme="minorBidi"/>
          <w:noProof/>
          <w:sz w:val="20"/>
          <w:szCs w:val="20"/>
          <w:lang w:eastAsia="ko-KR"/>
          <w:rPrChange w:id="2902" w:author="thuyhuynh" w:date="2023-05-08T11:25:00Z">
            <w:rPr>
              <w:del w:id="2903" w:author="ptdung" w:date="2023-11-30T18:24:00Z"/>
              <w:rFonts w:asciiTheme="minorHAnsi" w:hAnsiTheme="minorHAnsi" w:cstheme="minorBidi"/>
              <w:noProof/>
              <w:lang w:eastAsia="ko-KR"/>
            </w:rPr>
          </w:rPrChange>
        </w:rPr>
      </w:pPr>
      <w:del w:id="2904" w:author="ptdung" w:date="2023-11-30T18:24:00Z">
        <w:r w:rsidRPr="00116AAA" w:rsidDel="00446296">
          <w:rPr>
            <w:rFonts w:ascii="Poppins" w:hAnsi="Poppins"/>
            <w:sz w:val="20"/>
            <w:szCs w:val="20"/>
            <w:rPrChange w:id="2905" w:author="thuyhuynh" w:date="2023-05-08T11:25:00Z">
              <w:rPr>
                <w:rStyle w:val="Hyperlink"/>
                <w:noProof/>
              </w:rPr>
            </w:rPrChange>
          </w:rPr>
          <w:delText>4. Demonstration Code and Utilities</w:delText>
        </w:r>
        <w:r w:rsidRPr="00116AAA" w:rsidDel="00446296">
          <w:rPr>
            <w:rFonts w:ascii="Poppins" w:hAnsi="Poppins"/>
            <w:noProof/>
            <w:webHidden/>
            <w:sz w:val="20"/>
            <w:szCs w:val="20"/>
            <w:rPrChange w:id="2906" w:author="thuyhuynh" w:date="2023-05-08T11:25:00Z">
              <w:rPr>
                <w:noProof/>
                <w:webHidden/>
              </w:rPr>
            </w:rPrChange>
          </w:rPr>
          <w:tab/>
        </w:r>
        <w:r w:rsidR="00197EE7" w:rsidRPr="00116AAA" w:rsidDel="00446296">
          <w:rPr>
            <w:rFonts w:ascii="Poppins" w:hAnsi="Poppins"/>
            <w:noProof/>
            <w:webHidden/>
            <w:sz w:val="20"/>
            <w:szCs w:val="20"/>
            <w:rPrChange w:id="2907" w:author="thuyhuynh" w:date="2023-05-08T11:25:00Z">
              <w:rPr>
                <w:noProof/>
                <w:webHidden/>
              </w:rPr>
            </w:rPrChange>
          </w:rPr>
          <w:delText>45</w:delText>
        </w:r>
      </w:del>
    </w:p>
    <w:p w:rsidR="00161EFD" w:rsidRPr="00116AAA" w:rsidDel="00446296" w:rsidRDefault="00161EFD">
      <w:pPr>
        <w:pStyle w:val="TOC2"/>
        <w:tabs>
          <w:tab w:val="right" w:leader="dot" w:pos="9350"/>
        </w:tabs>
        <w:rPr>
          <w:del w:id="2908" w:author="ptdung" w:date="2023-11-30T18:24:00Z"/>
          <w:rFonts w:ascii="Poppins" w:hAnsi="Poppins" w:cstheme="minorBidi"/>
          <w:noProof/>
          <w:sz w:val="20"/>
          <w:szCs w:val="20"/>
          <w:lang w:eastAsia="ko-KR"/>
          <w:rPrChange w:id="2909" w:author="thuyhuynh" w:date="2023-05-08T11:25:00Z">
            <w:rPr>
              <w:del w:id="2910" w:author="ptdung" w:date="2023-11-30T18:24:00Z"/>
              <w:rFonts w:asciiTheme="minorHAnsi" w:hAnsiTheme="minorHAnsi" w:cstheme="minorBidi"/>
              <w:noProof/>
              <w:lang w:eastAsia="ko-KR"/>
            </w:rPr>
          </w:rPrChange>
        </w:rPr>
      </w:pPr>
      <w:del w:id="2911" w:author="ptdung" w:date="2023-11-30T18:24:00Z">
        <w:r w:rsidRPr="00116AAA" w:rsidDel="00446296">
          <w:rPr>
            <w:rFonts w:ascii="Poppins" w:hAnsi="Poppins"/>
            <w:sz w:val="20"/>
            <w:szCs w:val="20"/>
            <w:rPrChange w:id="2912" w:author="thuyhuynh" w:date="2023-05-08T11:25:00Z">
              <w:rPr>
                <w:rStyle w:val="Hyperlink"/>
                <w:noProof/>
              </w:rPr>
            </w:rPrChange>
          </w:rPr>
          <w:delText>4.1. Demonstration with non-cryptographic functions</w:delText>
        </w:r>
        <w:r w:rsidRPr="00116AAA" w:rsidDel="00446296">
          <w:rPr>
            <w:rFonts w:ascii="Poppins" w:hAnsi="Poppins"/>
            <w:noProof/>
            <w:webHidden/>
            <w:sz w:val="20"/>
            <w:szCs w:val="20"/>
            <w:rPrChange w:id="2913" w:author="thuyhuynh" w:date="2023-05-08T11:25:00Z">
              <w:rPr>
                <w:noProof/>
                <w:webHidden/>
              </w:rPr>
            </w:rPrChange>
          </w:rPr>
          <w:tab/>
        </w:r>
        <w:r w:rsidR="00197EE7" w:rsidRPr="00116AAA" w:rsidDel="00446296">
          <w:rPr>
            <w:rFonts w:ascii="Poppins" w:hAnsi="Poppins"/>
            <w:noProof/>
            <w:webHidden/>
            <w:sz w:val="20"/>
            <w:szCs w:val="20"/>
            <w:rPrChange w:id="2914" w:author="thuyhuynh" w:date="2023-05-08T11:25:00Z">
              <w:rPr>
                <w:noProof/>
                <w:webHidden/>
              </w:rPr>
            </w:rPrChange>
          </w:rPr>
          <w:delText>45</w:delText>
        </w:r>
      </w:del>
    </w:p>
    <w:p w:rsidR="00161EFD" w:rsidRPr="00116AAA" w:rsidDel="00446296" w:rsidRDefault="00161EFD" w:rsidP="00161EFD">
      <w:pPr>
        <w:pStyle w:val="TOC3"/>
        <w:tabs>
          <w:tab w:val="right" w:leader="dot" w:pos="9350"/>
        </w:tabs>
        <w:ind w:left="880"/>
        <w:rPr>
          <w:del w:id="2915" w:author="ptdung" w:date="2023-11-30T18:24:00Z"/>
          <w:rFonts w:ascii="Poppins" w:hAnsi="Poppins" w:cstheme="minorBidi"/>
          <w:noProof/>
          <w:sz w:val="20"/>
          <w:szCs w:val="20"/>
          <w:lang w:eastAsia="ko-KR"/>
          <w:rPrChange w:id="2916" w:author="thuyhuynh" w:date="2023-05-08T11:25:00Z">
            <w:rPr>
              <w:del w:id="2917" w:author="ptdung" w:date="2023-11-30T18:24:00Z"/>
              <w:rFonts w:asciiTheme="minorHAnsi" w:hAnsiTheme="minorHAnsi" w:cstheme="minorBidi"/>
              <w:noProof/>
              <w:lang w:eastAsia="ko-KR"/>
            </w:rPr>
          </w:rPrChange>
        </w:rPr>
      </w:pPr>
      <w:del w:id="2918" w:author="ptdung" w:date="2023-11-30T18:24:00Z">
        <w:r w:rsidRPr="00116AAA" w:rsidDel="00446296">
          <w:rPr>
            <w:rFonts w:ascii="Poppins" w:hAnsi="Poppins"/>
            <w:sz w:val="20"/>
            <w:szCs w:val="20"/>
            <w:rPrChange w:id="2919" w:author="thuyhuynh" w:date="2023-05-08T11:25:00Z">
              <w:rPr>
                <w:rStyle w:val="Hyperlink"/>
                <w:noProof/>
                <w:snapToGrid w:val="0"/>
                <w:w w:val="0"/>
                <w:lang w:eastAsia="ko-KR"/>
              </w:rPr>
            </w:rPrChange>
          </w:rPr>
          <w:delText>4.1.1. Main Menu</w:delText>
        </w:r>
        <w:r w:rsidRPr="00116AAA" w:rsidDel="00446296">
          <w:rPr>
            <w:rFonts w:ascii="Poppins" w:hAnsi="Poppins"/>
            <w:noProof/>
            <w:webHidden/>
            <w:sz w:val="20"/>
            <w:szCs w:val="20"/>
            <w:rPrChange w:id="2920" w:author="thuyhuynh" w:date="2023-05-08T11:25:00Z">
              <w:rPr>
                <w:noProof/>
                <w:webHidden/>
              </w:rPr>
            </w:rPrChange>
          </w:rPr>
          <w:tab/>
        </w:r>
        <w:r w:rsidR="00197EE7" w:rsidRPr="00116AAA" w:rsidDel="00446296">
          <w:rPr>
            <w:rFonts w:ascii="Poppins" w:hAnsi="Poppins"/>
            <w:noProof/>
            <w:webHidden/>
            <w:sz w:val="20"/>
            <w:szCs w:val="20"/>
            <w:rPrChange w:id="2921" w:author="thuyhuynh" w:date="2023-05-08T11:25:00Z">
              <w:rPr>
                <w:noProof/>
                <w:webHidden/>
              </w:rPr>
            </w:rPrChange>
          </w:rPr>
          <w:delText>46</w:delText>
        </w:r>
      </w:del>
    </w:p>
    <w:p w:rsidR="00161EFD" w:rsidRPr="00116AAA" w:rsidDel="00446296" w:rsidRDefault="00161EFD" w:rsidP="00161EFD">
      <w:pPr>
        <w:pStyle w:val="TOC3"/>
        <w:tabs>
          <w:tab w:val="right" w:leader="dot" w:pos="9350"/>
        </w:tabs>
        <w:ind w:left="880"/>
        <w:rPr>
          <w:del w:id="2922" w:author="ptdung" w:date="2023-11-30T18:24:00Z"/>
          <w:rFonts w:ascii="Poppins" w:hAnsi="Poppins" w:cstheme="minorBidi"/>
          <w:noProof/>
          <w:sz w:val="20"/>
          <w:szCs w:val="20"/>
          <w:lang w:eastAsia="ko-KR"/>
          <w:rPrChange w:id="2923" w:author="thuyhuynh" w:date="2023-05-08T11:25:00Z">
            <w:rPr>
              <w:del w:id="2924" w:author="ptdung" w:date="2023-11-30T18:24:00Z"/>
              <w:rFonts w:asciiTheme="minorHAnsi" w:hAnsiTheme="minorHAnsi" w:cstheme="minorBidi"/>
              <w:noProof/>
              <w:lang w:eastAsia="ko-KR"/>
            </w:rPr>
          </w:rPrChange>
        </w:rPr>
      </w:pPr>
      <w:del w:id="2925" w:author="ptdung" w:date="2023-11-30T18:24:00Z">
        <w:r w:rsidRPr="00116AAA" w:rsidDel="00446296">
          <w:rPr>
            <w:rFonts w:ascii="Poppins" w:hAnsi="Poppins"/>
            <w:sz w:val="20"/>
            <w:szCs w:val="20"/>
            <w:rPrChange w:id="2926" w:author="thuyhuynh" w:date="2023-05-08T11:25:00Z">
              <w:rPr>
                <w:rStyle w:val="Hyperlink"/>
                <w:noProof/>
                <w:snapToGrid w:val="0"/>
                <w:w w:val="0"/>
              </w:rPr>
            </w:rPrChange>
          </w:rPr>
          <w:delText>4.1.2. Login/Logout</w:delText>
        </w:r>
        <w:r w:rsidRPr="00116AAA" w:rsidDel="00446296">
          <w:rPr>
            <w:rFonts w:ascii="Poppins" w:hAnsi="Poppins"/>
            <w:noProof/>
            <w:webHidden/>
            <w:sz w:val="20"/>
            <w:szCs w:val="20"/>
            <w:rPrChange w:id="2927" w:author="thuyhuynh" w:date="2023-05-08T11:25:00Z">
              <w:rPr>
                <w:noProof/>
                <w:webHidden/>
              </w:rPr>
            </w:rPrChange>
          </w:rPr>
          <w:tab/>
        </w:r>
        <w:r w:rsidR="00197EE7" w:rsidRPr="00116AAA" w:rsidDel="00446296">
          <w:rPr>
            <w:rFonts w:ascii="Poppins" w:hAnsi="Poppins"/>
            <w:noProof/>
            <w:webHidden/>
            <w:sz w:val="20"/>
            <w:szCs w:val="20"/>
            <w:rPrChange w:id="2928" w:author="thuyhuynh" w:date="2023-05-08T11:25:00Z">
              <w:rPr>
                <w:noProof/>
                <w:webHidden/>
              </w:rPr>
            </w:rPrChange>
          </w:rPr>
          <w:delText>47</w:delText>
        </w:r>
      </w:del>
    </w:p>
    <w:p w:rsidR="00161EFD" w:rsidRPr="00116AAA" w:rsidDel="00446296" w:rsidRDefault="00161EFD" w:rsidP="00161EFD">
      <w:pPr>
        <w:pStyle w:val="TOC3"/>
        <w:tabs>
          <w:tab w:val="right" w:leader="dot" w:pos="9350"/>
        </w:tabs>
        <w:ind w:left="880"/>
        <w:rPr>
          <w:del w:id="2929" w:author="ptdung" w:date="2023-11-30T18:24:00Z"/>
          <w:rFonts w:ascii="Poppins" w:hAnsi="Poppins" w:cstheme="minorBidi"/>
          <w:noProof/>
          <w:sz w:val="20"/>
          <w:szCs w:val="20"/>
          <w:lang w:eastAsia="ko-KR"/>
          <w:rPrChange w:id="2930" w:author="thuyhuynh" w:date="2023-05-08T11:25:00Z">
            <w:rPr>
              <w:del w:id="2931" w:author="ptdung" w:date="2023-11-30T18:24:00Z"/>
              <w:rFonts w:asciiTheme="minorHAnsi" w:hAnsiTheme="minorHAnsi" w:cstheme="minorBidi"/>
              <w:noProof/>
              <w:lang w:eastAsia="ko-KR"/>
            </w:rPr>
          </w:rPrChange>
        </w:rPr>
      </w:pPr>
      <w:del w:id="2932" w:author="ptdung" w:date="2023-11-30T18:24:00Z">
        <w:r w:rsidRPr="00116AAA" w:rsidDel="00446296">
          <w:rPr>
            <w:rFonts w:ascii="Poppins" w:hAnsi="Poppins"/>
            <w:sz w:val="20"/>
            <w:szCs w:val="20"/>
            <w:rPrChange w:id="2933" w:author="thuyhuynh" w:date="2023-05-08T11:25:00Z">
              <w:rPr>
                <w:rStyle w:val="Hyperlink"/>
                <w:noProof/>
                <w:snapToGrid w:val="0"/>
                <w:w w:val="0"/>
              </w:rPr>
            </w:rPrChange>
          </w:rPr>
          <w:delText>4.1.3. Device Management</w:delText>
        </w:r>
        <w:r w:rsidRPr="00116AAA" w:rsidDel="00446296">
          <w:rPr>
            <w:rFonts w:ascii="Poppins" w:hAnsi="Poppins"/>
            <w:noProof/>
            <w:webHidden/>
            <w:sz w:val="20"/>
            <w:szCs w:val="20"/>
            <w:rPrChange w:id="2934" w:author="thuyhuynh" w:date="2023-05-08T11:25:00Z">
              <w:rPr>
                <w:noProof/>
                <w:webHidden/>
              </w:rPr>
            </w:rPrChange>
          </w:rPr>
          <w:tab/>
        </w:r>
        <w:r w:rsidR="00197EE7" w:rsidRPr="00116AAA" w:rsidDel="00446296">
          <w:rPr>
            <w:rFonts w:ascii="Poppins" w:hAnsi="Poppins"/>
            <w:noProof/>
            <w:webHidden/>
            <w:sz w:val="20"/>
            <w:szCs w:val="20"/>
            <w:rPrChange w:id="2935" w:author="thuyhuynh" w:date="2023-05-08T11:25:00Z">
              <w:rPr>
                <w:noProof/>
                <w:webHidden/>
              </w:rPr>
            </w:rPrChange>
          </w:rPr>
          <w:delText>49</w:delText>
        </w:r>
      </w:del>
    </w:p>
    <w:p w:rsidR="00161EFD" w:rsidRPr="00116AAA" w:rsidDel="00446296" w:rsidRDefault="00161EFD" w:rsidP="00161EFD">
      <w:pPr>
        <w:pStyle w:val="TOC3"/>
        <w:tabs>
          <w:tab w:val="right" w:leader="dot" w:pos="9350"/>
        </w:tabs>
        <w:ind w:left="880"/>
        <w:rPr>
          <w:del w:id="2936" w:author="ptdung" w:date="2023-11-30T18:24:00Z"/>
          <w:rFonts w:ascii="Poppins" w:hAnsi="Poppins" w:cstheme="minorBidi"/>
          <w:noProof/>
          <w:sz w:val="20"/>
          <w:szCs w:val="20"/>
          <w:lang w:eastAsia="ko-KR"/>
          <w:rPrChange w:id="2937" w:author="thuyhuynh" w:date="2023-05-08T11:25:00Z">
            <w:rPr>
              <w:del w:id="2938" w:author="ptdung" w:date="2023-11-30T18:24:00Z"/>
              <w:rFonts w:asciiTheme="minorHAnsi" w:hAnsiTheme="minorHAnsi" w:cstheme="minorBidi"/>
              <w:noProof/>
              <w:lang w:eastAsia="ko-KR"/>
            </w:rPr>
          </w:rPrChange>
        </w:rPr>
      </w:pPr>
      <w:del w:id="2939" w:author="ptdung" w:date="2023-11-30T18:24:00Z">
        <w:r w:rsidRPr="00116AAA" w:rsidDel="00446296">
          <w:rPr>
            <w:rFonts w:ascii="Poppins" w:hAnsi="Poppins"/>
            <w:sz w:val="20"/>
            <w:szCs w:val="20"/>
            <w:rPrChange w:id="2940" w:author="thuyhuynh" w:date="2023-05-08T11:25:00Z">
              <w:rPr>
                <w:rStyle w:val="Hyperlink"/>
                <w:noProof/>
                <w:snapToGrid w:val="0"/>
                <w:w w:val="0"/>
              </w:rPr>
            </w:rPrChange>
          </w:rPr>
          <w:delText>4.1.4. Device &amp; SDK Information</w:delText>
        </w:r>
        <w:r w:rsidRPr="00116AAA" w:rsidDel="00446296">
          <w:rPr>
            <w:rFonts w:ascii="Poppins" w:hAnsi="Poppins"/>
            <w:noProof/>
            <w:webHidden/>
            <w:sz w:val="20"/>
            <w:szCs w:val="20"/>
            <w:rPrChange w:id="2941" w:author="thuyhuynh" w:date="2023-05-08T11:25:00Z">
              <w:rPr>
                <w:noProof/>
                <w:webHidden/>
              </w:rPr>
            </w:rPrChange>
          </w:rPr>
          <w:tab/>
        </w:r>
        <w:r w:rsidR="00197EE7" w:rsidRPr="00116AAA" w:rsidDel="00446296">
          <w:rPr>
            <w:rFonts w:ascii="Poppins" w:hAnsi="Poppins"/>
            <w:noProof/>
            <w:webHidden/>
            <w:sz w:val="20"/>
            <w:szCs w:val="20"/>
            <w:rPrChange w:id="2942" w:author="thuyhuynh" w:date="2023-05-08T11:25:00Z">
              <w:rPr>
                <w:noProof/>
                <w:webHidden/>
              </w:rPr>
            </w:rPrChange>
          </w:rPr>
          <w:delText>53</w:delText>
        </w:r>
      </w:del>
    </w:p>
    <w:p w:rsidR="00161EFD" w:rsidRPr="00116AAA" w:rsidDel="00446296" w:rsidRDefault="00161EFD" w:rsidP="00161EFD">
      <w:pPr>
        <w:pStyle w:val="TOC3"/>
        <w:tabs>
          <w:tab w:val="right" w:leader="dot" w:pos="9350"/>
        </w:tabs>
        <w:ind w:left="880"/>
        <w:rPr>
          <w:del w:id="2943" w:author="ptdung" w:date="2023-11-30T18:24:00Z"/>
          <w:rFonts w:ascii="Poppins" w:hAnsi="Poppins" w:cstheme="minorBidi"/>
          <w:noProof/>
          <w:sz w:val="20"/>
          <w:szCs w:val="20"/>
          <w:lang w:eastAsia="ko-KR"/>
          <w:rPrChange w:id="2944" w:author="thuyhuynh" w:date="2023-05-08T11:25:00Z">
            <w:rPr>
              <w:del w:id="2945" w:author="ptdung" w:date="2023-11-30T18:24:00Z"/>
              <w:rFonts w:asciiTheme="minorHAnsi" w:hAnsiTheme="minorHAnsi" w:cstheme="minorBidi"/>
              <w:noProof/>
              <w:lang w:eastAsia="ko-KR"/>
            </w:rPr>
          </w:rPrChange>
        </w:rPr>
      </w:pPr>
      <w:del w:id="2946" w:author="ptdung" w:date="2023-11-30T18:24:00Z">
        <w:r w:rsidRPr="00116AAA" w:rsidDel="00446296">
          <w:rPr>
            <w:rFonts w:ascii="Poppins" w:hAnsi="Poppins"/>
            <w:sz w:val="20"/>
            <w:szCs w:val="20"/>
            <w:rPrChange w:id="2947" w:author="thuyhuynh" w:date="2023-05-08T11:25:00Z">
              <w:rPr>
                <w:rStyle w:val="Hyperlink"/>
                <w:noProof/>
                <w:snapToGrid w:val="0"/>
                <w:w w:val="0"/>
              </w:rPr>
            </w:rPrChange>
          </w:rPr>
          <w:delText>4.1.5. Capturing Process</w:delText>
        </w:r>
        <w:r w:rsidRPr="00116AAA" w:rsidDel="00446296">
          <w:rPr>
            <w:rFonts w:ascii="Poppins" w:hAnsi="Poppins"/>
            <w:noProof/>
            <w:webHidden/>
            <w:sz w:val="20"/>
            <w:szCs w:val="20"/>
            <w:rPrChange w:id="2948" w:author="thuyhuynh" w:date="2023-05-08T11:25:00Z">
              <w:rPr>
                <w:noProof/>
                <w:webHidden/>
              </w:rPr>
            </w:rPrChange>
          </w:rPr>
          <w:tab/>
        </w:r>
        <w:r w:rsidR="00197EE7" w:rsidRPr="00116AAA" w:rsidDel="00446296">
          <w:rPr>
            <w:rFonts w:ascii="Poppins" w:hAnsi="Poppins"/>
            <w:noProof/>
            <w:webHidden/>
            <w:sz w:val="20"/>
            <w:szCs w:val="20"/>
            <w:rPrChange w:id="2949" w:author="thuyhuynh" w:date="2023-05-08T11:25:00Z">
              <w:rPr>
                <w:noProof/>
                <w:webHidden/>
              </w:rPr>
            </w:rPrChange>
          </w:rPr>
          <w:delText>53</w:delText>
        </w:r>
      </w:del>
    </w:p>
    <w:p w:rsidR="00161EFD" w:rsidRPr="00116AAA" w:rsidDel="00446296" w:rsidRDefault="00161EFD" w:rsidP="00161EFD">
      <w:pPr>
        <w:pStyle w:val="TOC3"/>
        <w:tabs>
          <w:tab w:val="right" w:leader="dot" w:pos="9350"/>
        </w:tabs>
        <w:ind w:left="880"/>
        <w:rPr>
          <w:del w:id="2950" w:author="ptdung" w:date="2023-11-30T18:24:00Z"/>
          <w:rFonts w:ascii="Poppins" w:hAnsi="Poppins" w:cstheme="minorBidi"/>
          <w:noProof/>
          <w:sz w:val="20"/>
          <w:szCs w:val="20"/>
          <w:lang w:eastAsia="ko-KR"/>
          <w:rPrChange w:id="2951" w:author="thuyhuynh" w:date="2023-05-08T11:25:00Z">
            <w:rPr>
              <w:del w:id="2952" w:author="ptdung" w:date="2023-11-30T18:24:00Z"/>
              <w:rFonts w:asciiTheme="minorHAnsi" w:hAnsiTheme="minorHAnsi" w:cstheme="minorBidi"/>
              <w:noProof/>
              <w:lang w:eastAsia="ko-KR"/>
            </w:rPr>
          </w:rPrChange>
        </w:rPr>
      </w:pPr>
      <w:del w:id="2953" w:author="ptdung" w:date="2023-11-30T18:24:00Z">
        <w:r w:rsidRPr="00116AAA" w:rsidDel="00446296">
          <w:rPr>
            <w:rFonts w:ascii="Poppins" w:hAnsi="Poppins"/>
            <w:sz w:val="20"/>
            <w:szCs w:val="20"/>
            <w:rPrChange w:id="2954" w:author="thuyhuynh" w:date="2023-05-08T11:25:00Z">
              <w:rPr>
                <w:rStyle w:val="Hyperlink"/>
                <w:noProof/>
                <w:snapToGrid w:val="0"/>
                <w:w w:val="0"/>
              </w:rPr>
            </w:rPrChange>
          </w:rPr>
          <w:delText>4.1.6. Iris Recognition</w:delText>
        </w:r>
        <w:r w:rsidRPr="00116AAA" w:rsidDel="00446296">
          <w:rPr>
            <w:rFonts w:ascii="Poppins" w:hAnsi="Poppins"/>
            <w:noProof/>
            <w:webHidden/>
            <w:sz w:val="20"/>
            <w:szCs w:val="20"/>
            <w:rPrChange w:id="2955" w:author="thuyhuynh" w:date="2023-05-08T11:25:00Z">
              <w:rPr>
                <w:noProof/>
                <w:webHidden/>
              </w:rPr>
            </w:rPrChange>
          </w:rPr>
          <w:tab/>
        </w:r>
        <w:r w:rsidR="00197EE7" w:rsidRPr="00116AAA" w:rsidDel="00446296">
          <w:rPr>
            <w:rFonts w:ascii="Poppins" w:hAnsi="Poppins"/>
            <w:noProof/>
            <w:webHidden/>
            <w:sz w:val="20"/>
            <w:szCs w:val="20"/>
            <w:rPrChange w:id="2956" w:author="thuyhuynh" w:date="2023-05-08T11:25:00Z">
              <w:rPr>
                <w:noProof/>
                <w:webHidden/>
              </w:rPr>
            </w:rPrChange>
          </w:rPr>
          <w:delText>57</w:delText>
        </w:r>
      </w:del>
    </w:p>
    <w:p w:rsidR="00161EFD" w:rsidRPr="00116AAA" w:rsidDel="00446296" w:rsidRDefault="00161EFD" w:rsidP="00161EFD">
      <w:pPr>
        <w:pStyle w:val="TOC3"/>
        <w:tabs>
          <w:tab w:val="right" w:leader="dot" w:pos="9350"/>
        </w:tabs>
        <w:ind w:left="880"/>
        <w:rPr>
          <w:del w:id="2957" w:author="ptdung" w:date="2023-11-30T18:24:00Z"/>
          <w:rFonts w:ascii="Poppins" w:hAnsi="Poppins" w:cstheme="minorBidi"/>
          <w:noProof/>
          <w:sz w:val="20"/>
          <w:szCs w:val="20"/>
          <w:lang w:eastAsia="ko-KR"/>
          <w:rPrChange w:id="2958" w:author="thuyhuynh" w:date="2023-05-08T11:25:00Z">
            <w:rPr>
              <w:del w:id="2959" w:author="ptdung" w:date="2023-11-30T18:24:00Z"/>
              <w:rFonts w:asciiTheme="minorHAnsi" w:hAnsiTheme="minorHAnsi" w:cstheme="minorBidi"/>
              <w:noProof/>
              <w:lang w:eastAsia="ko-KR"/>
            </w:rPr>
          </w:rPrChange>
        </w:rPr>
      </w:pPr>
      <w:del w:id="2960" w:author="ptdung" w:date="2023-11-30T18:24:00Z">
        <w:r w:rsidRPr="00116AAA" w:rsidDel="00446296">
          <w:rPr>
            <w:rFonts w:ascii="Poppins" w:hAnsi="Poppins"/>
            <w:sz w:val="20"/>
            <w:szCs w:val="20"/>
            <w:rPrChange w:id="2961" w:author="thuyhuynh" w:date="2023-05-08T11:25:00Z">
              <w:rPr>
                <w:rStyle w:val="Hyperlink"/>
                <w:noProof/>
                <w:snapToGrid w:val="0"/>
                <w:w w:val="0"/>
              </w:rPr>
            </w:rPrChange>
          </w:rPr>
          <w:delText>4.1.7. Power Management</w:delText>
        </w:r>
        <w:r w:rsidRPr="00116AAA" w:rsidDel="00446296">
          <w:rPr>
            <w:rFonts w:ascii="Poppins" w:hAnsi="Poppins"/>
            <w:noProof/>
            <w:webHidden/>
            <w:sz w:val="20"/>
            <w:szCs w:val="20"/>
            <w:rPrChange w:id="2962" w:author="thuyhuynh" w:date="2023-05-08T11:25:00Z">
              <w:rPr>
                <w:noProof/>
                <w:webHidden/>
              </w:rPr>
            </w:rPrChange>
          </w:rPr>
          <w:tab/>
        </w:r>
        <w:r w:rsidR="00197EE7" w:rsidRPr="00116AAA" w:rsidDel="00446296">
          <w:rPr>
            <w:rFonts w:ascii="Poppins" w:hAnsi="Poppins"/>
            <w:noProof/>
            <w:webHidden/>
            <w:sz w:val="20"/>
            <w:szCs w:val="20"/>
            <w:rPrChange w:id="2963" w:author="thuyhuynh" w:date="2023-05-08T11:25:00Z">
              <w:rPr>
                <w:noProof/>
                <w:webHidden/>
              </w:rPr>
            </w:rPrChange>
          </w:rPr>
          <w:delText>63</w:delText>
        </w:r>
      </w:del>
    </w:p>
    <w:p w:rsidR="00161EFD" w:rsidRPr="00116AAA" w:rsidDel="00446296" w:rsidRDefault="00161EFD">
      <w:pPr>
        <w:pStyle w:val="TOC2"/>
        <w:tabs>
          <w:tab w:val="right" w:leader="dot" w:pos="9350"/>
        </w:tabs>
        <w:rPr>
          <w:del w:id="2964" w:author="ptdung" w:date="2023-11-30T18:24:00Z"/>
          <w:rFonts w:ascii="Poppins" w:hAnsi="Poppins" w:cstheme="minorBidi"/>
          <w:noProof/>
          <w:sz w:val="20"/>
          <w:szCs w:val="20"/>
          <w:lang w:eastAsia="ko-KR"/>
          <w:rPrChange w:id="2965" w:author="thuyhuynh" w:date="2023-05-08T11:25:00Z">
            <w:rPr>
              <w:del w:id="2966" w:author="ptdung" w:date="2023-11-30T18:24:00Z"/>
              <w:rFonts w:asciiTheme="minorHAnsi" w:hAnsiTheme="minorHAnsi" w:cstheme="minorBidi"/>
              <w:noProof/>
              <w:lang w:eastAsia="ko-KR"/>
            </w:rPr>
          </w:rPrChange>
        </w:rPr>
      </w:pPr>
      <w:del w:id="2967" w:author="ptdung" w:date="2023-11-30T18:24:00Z">
        <w:r w:rsidRPr="00116AAA" w:rsidDel="00446296">
          <w:rPr>
            <w:rFonts w:ascii="Poppins" w:hAnsi="Poppins"/>
            <w:sz w:val="20"/>
            <w:szCs w:val="20"/>
            <w:rPrChange w:id="2968" w:author="thuyhuynh" w:date="2023-05-08T11:25:00Z">
              <w:rPr>
                <w:rStyle w:val="Hyperlink"/>
                <w:noProof/>
              </w:rPr>
            </w:rPrChange>
          </w:rPr>
          <w:delText>4.2. Demonstration with Security Functionality</w:delText>
        </w:r>
        <w:r w:rsidRPr="00116AAA" w:rsidDel="00446296">
          <w:rPr>
            <w:rFonts w:ascii="Poppins" w:hAnsi="Poppins"/>
            <w:noProof/>
            <w:webHidden/>
            <w:sz w:val="20"/>
            <w:szCs w:val="20"/>
            <w:rPrChange w:id="2969" w:author="thuyhuynh" w:date="2023-05-08T11:25:00Z">
              <w:rPr>
                <w:noProof/>
                <w:webHidden/>
              </w:rPr>
            </w:rPrChange>
          </w:rPr>
          <w:tab/>
        </w:r>
        <w:r w:rsidR="00197EE7" w:rsidRPr="00116AAA" w:rsidDel="00446296">
          <w:rPr>
            <w:rFonts w:ascii="Poppins" w:hAnsi="Poppins"/>
            <w:noProof/>
            <w:webHidden/>
            <w:sz w:val="20"/>
            <w:szCs w:val="20"/>
            <w:rPrChange w:id="2970" w:author="thuyhuynh" w:date="2023-05-08T11:25:00Z">
              <w:rPr>
                <w:noProof/>
                <w:webHidden/>
              </w:rPr>
            </w:rPrChange>
          </w:rPr>
          <w:delText>63</w:delText>
        </w:r>
      </w:del>
    </w:p>
    <w:p w:rsidR="00161EFD" w:rsidRPr="00116AAA" w:rsidDel="00446296" w:rsidRDefault="00161EFD" w:rsidP="00161EFD">
      <w:pPr>
        <w:pStyle w:val="TOC3"/>
        <w:tabs>
          <w:tab w:val="right" w:leader="dot" w:pos="9350"/>
        </w:tabs>
        <w:ind w:left="880"/>
        <w:rPr>
          <w:del w:id="2971" w:author="ptdung" w:date="2023-11-30T18:24:00Z"/>
          <w:rFonts w:ascii="Poppins" w:hAnsi="Poppins" w:cstheme="minorBidi"/>
          <w:noProof/>
          <w:sz w:val="20"/>
          <w:szCs w:val="20"/>
          <w:lang w:eastAsia="ko-KR"/>
          <w:rPrChange w:id="2972" w:author="thuyhuynh" w:date="2023-05-08T11:25:00Z">
            <w:rPr>
              <w:del w:id="2973" w:author="ptdung" w:date="2023-11-30T18:24:00Z"/>
              <w:rFonts w:asciiTheme="minorHAnsi" w:hAnsiTheme="minorHAnsi" w:cstheme="minorBidi"/>
              <w:noProof/>
              <w:lang w:eastAsia="ko-KR"/>
            </w:rPr>
          </w:rPrChange>
        </w:rPr>
      </w:pPr>
      <w:del w:id="2974" w:author="ptdung" w:date="2023-11-30T18:24:00Z">
        <w:r w:rsidRPr="00116AAA" w:rsidDel="00446296">
          <w:rPr>
            <w:rFonts w:ascii="Poppins" w:hAnsi="Poppins"/>
            <w:sz w:val="20"/>
            <w:szCs w:val="20"/>
            <w:rPrChange w:id="2975" w:author="thuyhuynh" w:date="2023-05-08T11:25:00Z">
              <w:rPr>
                <w:rStyle w:val="Hyperlink"/>
                <w:noProof/>
                <w:snapToGrid w:val="0"/>
                <w:w w:val="0"/>
              </w:rPr>
            </w:rPrChange>
          </w:rPr>
          <w:delText>4.2.1. Main Menu</w:delText>
        </w:r>
        <w:r w:rsidRPr="00116AAA" w:rsidDel="00446296">
          <w:rPr>
            <w:rFonts w:ascii="Poppins" w:hAnsi="Poppins"/>
            <w:noProof/>
            <w:webHidden/>
            <w:sz w:val="20"/>
            <w:szCs w:val="20"/>
            <w:rPrChange w:id="2976" w:author="thuyhuynh" w:date="2023-05-08T11:25:00Z">
              <w:rPr>
                <w:noProof/>
                <w:webHidden/>
              </w:rPr>
            </w:rPrChange>
          </w:rPr>
          <w:tab/>
        </w:r>
        <w:r w:rsidR="00197EE7" w:rsidRPr="00116AAA" w:rsidDel="00446296">
          <w:rPr>
            <w:rFonts w:ascii="Poppins" w:hAnsi="Poppins"/>
            <w:noProof/>
            <w:webHidden/>
            <w:sz w:val="20"/>
            <w:szCs w:val="20"/>
            <w:rPrChange w:id="2977" w:author="thuyhuynh" w:date="2023-05-08T11:25:00Z">
              <w:rPr>
                <w:noProof/>
                <w:webHidden/>
              </w:rPr>
            </w:rPrChange>
          </w:rPr>
          <w:delText>63</w:delText>
        </w:r>
      </w:del>
    </w:p>
    <w:p w:rsidR="00161EFD" w:rsidRPr="00116AAA" w:rsidDel="00446296" w:rsidRDefault="00161EFD" w:rsidP="00161EFD">
      <w:pPr>
        <w:pStyle w:val="TOC3"/>
        <w:tabs>
          <w:tab w:val="right" w:leader="dot" w:pos="9350"/>
        </w:tabs>
        <w:ind w:left="880"/>
        <w:rPr>
          <w:del w:id="2978" w:author="ptdung" w:date="2023-11-30T18:24:00Z"/>
          <w:rFonts w:ascii="Poppins" w:hAnsi="Poppins" w:cstheme="minorBidi"/>
          <w:noProof/>
          <w:sz w:val="20"/>
          <w:szCs w:val="20"/>
          <w:lang w:eastAsia="ko-KR"/>
          <w:rPrChange w:id="2979" w:author="thuyhuynh" w:date="2023-05-08T11:25:00Z">
            <w:rPr>
              <w:del w:id="2980" w:author="ptdung" w:date="2023-11-30T18:24:00Z"/>
              <w:rFonts w:asciiTheme="minorHAnsi" w:hAnsiTheme="minorHAnsi" w:cstheme="minorBidi"/>
              <w:noProof/>
              <w:lang w:eastAsia="ko-KR"/>
            </w:rPr>
          </w:rPrChange>
        </w:rPr>
      </w:pPr>
      <w:del w:id="2981" w:author="ptdung" w:date="2023-11-30T18:24:00Z">
        <w:r w:rsidRPr="00116AAA" w:rsidDel="00446296">
          <w:rPr>
            <w:rFonts w:ascii="Poppins" w:hAnsi="Poppins"/>
            <w:sz w:val="20"/>
            <w:szCs w:val="20"/>
            <w:rPrChange w:id="2982" w:author="thuyhuynh" w:date="2023-05-08T11:25:00Z">
              <w:rPr>
                <w:rStyle w:val="Hyperlink"/>
                <w:noProof/>
                <w:snapToGrid w:val="0"/>
                <w:w w:val="0"/>
              </w:rPr>
            </w:rPrChange>
          </w:rPr>
          <w:delText>4.2.2. Update RSA Keys</w:delText>
        </w:r>
        <w:r w:rsidRPr="00116AAA" w:rsidDel="00446296">
          <w:rPr>
            <w:rFonts w:ascii="Poppins" w:hAnsi="Poppins"/>
            <w:noProof/>
            <w:webHidden/>
            <w:sz w:val="20"/>
            <w:szCs w:val="20"/>
            <w:rPrChange w:id="2983" w:author="thuyhuynh" w:date="2023-05-08T11:25:00Z">
              <w:rPr>
                <w:noProof/>
                <w:webHidden/>
              </w:rPr>
            </w:rPrChange>
          </w:rPr>
          <w:tab/>
        </w:r>
        <w:r w:rsidR="00197EE7" w:rsidRPr="00116AAA" w:rsidDel="00446296">
          <w:rPr>
            <w:rFonts w:ascii="Poppins" w:hAnsi="Poppins"/>
            <w:noProof/>
            <w:webHidden/>
            <w:sz w:val="20"/>
            <w:szCs w:val="20"/>
            <w:rPrChange w:id="2984" w:author="thuyhuynh" w:date="2023-05-08T11:25:00Z">
              <w:rPr>
                <w:noProof/>
                <w:webHidden/>
              </w:rPr>
            </w:rPrChange>
          </w:rPr>
          <w:delText>64</w:delText>
        </w:r>
      </w:del>
    </w:p>
    <w:p w:rsidR="00161EFD" w:rsidRPr="00116AAA" w:rsidDel="00446296" w:rsidRDefault="00161EFD" w:rsidP="00161EFD">
      <w:pPr>
        <w:pStyle w:val="TOC3"/>
        <w:tabs>
          <w:tab w:val="right" w:leader="dot" w:pos="9350"/>
        </w:tabs>
        <w:ind w:left="880"/>
        <w:rPr>
          <w:del w:id="2985" w:author="ptdung" w:date="2023-11-30T18:24:00Z"/>
          <w:rFonts w:ascii="Poppins" w:hAnsi="Poppins" w:cstheme="minorBidi"/>
          <w:noProof/>
          <w:sz w:val="20"/>
          <w:szCs w:val="20"/>
          <w:lang w:eastAsia="ko-KR"/>
          <w:rPrChange w:id="2986" w:author="thuyhuynh" w:date="2023-05-08T11:25:00Z">
            <w:rPr>
              <w:del w:id="2987" w:author="ptdung" w:date="2023-11-30T18:24:00Z"/>
              <w:rFonts w:asciiTheme="minorHAnsi" w:hAnsiTheme="minorHAnsi" w:cstheme="minorBidi"/>
              <w:noProof/>
              <w:lang w:eastAsia="ko-KR"/>
            </w:rPr>
          </w:rPrChange>
        </w:rPr>
      </w:pPr>
      <w:del w:id="2988" w:author="ptdung" w:date="2023-11-30T18:24:00Z">
        <w:r w:rsidRPr="00116AAA" w:rsidDel="00446296">
          <w:rPr>
            <w:rFonts w:ascii="Poppins" w:hAnsi="Poppins"/>
            <w:sz w:val="20"/>
            <w:szCs w:val="20"/>
            <w:rPrChange w:id="2989" w:author="thuyhuynh" w:date="2023-05-08T11:25:00Z">
              <w:rPr>
                <w:rStyle w:val="Hyperlink"/>
                <w:noProof/>
                <w:snapToGrid w:val="0"/>
                <w:w w:val="0"/>
                <w:lang w:eastAsia="ko-KR"/>
              </w:rPr>
            </w:rPrChange>
          </w:rPr>
          <w:delText>4.2.3. Update Non-volatile Information</w:delText>
        </w:r>
        <w:r w:rsidRPr="00116AAA" w:rsidDel="00446296">
          <w:rPr>
            <w:rFonts w:ascii="Poppins" w:hAnsi="Poppins"/>
            <w:noProof/>
            <w:webHidden/>
            <w:sz w:val="20"/>
            <w:szCs w:val="20"/>
            <w:rPrChange w:id="2990" w:author="thuyhuynh" w:date="2023-05-08T11:25:00Z">
              <w:rPr>
                <w:noProof/>
                <w:webHidden/>
              </w:rPr>
            </w:rPrChange>
          </w:rPr>
          <w:tab/>
        </w:r>
        <w:r w:rsidR="00197EE7" w:rsidRPr="00116AAA" w:rsidDel="00446296">
          <w:rPr>
            <w:rFonts w:ascii="Poppins" w:hAnsi="Poppins"/>
            <w:noProof/>
            <w:webHidden/>
            <w:sz w:val="20"/>
            <w:szCs w:val="20"/>
            <w:rPrChange w:id="2991" w:author="thuyhuynh" w:date="2023-05-08T11:25:00Z">
              <w:rPr>
                <w:noProof/>
                <w:webHidden/>
              </w:rPr>
            </w:rPrChange>
          </w:rPr>
          <w:delText>66</w:delText>
        </w:r>
      </w:del>
    </w:p>
    <w:p w:rsidR="00161EFD" w:rsidRPr="00116AAA" w:rsidDel="00446296" w:rsidRDefault="00161EFD" w:rsidP="00161EFD">
      <w:pPr>
        <w:pStyle w:val="TOC3"/>
        <w:tabs>
          <w:tab w:val="right" w:leader="dot" w:pos="9350"/>
        </w:tabs>
        <w:ind w:left="880"/>
        <w:rPr>
          <w:del w:id="2992" w:author="ptdung" w:date="2023-11-30T18:24:00Z"/>
          <w:rFonts w:ascii="Poppins" w:hAnsi="Poppins" w:cstheme="minorBidi"/>
          <w:noProof/>
          <w:sz w:val="20"/>
          <w:szCs w:val="20"/>
          <w:lang w:eastAsia="ko-KR"/>
          <w:rPrChange w:id="2993" w:author="thuyhuynh" w:date="2023-05-08T11:25:00Z">
            <w:rPr>
              <w:del w:id="2994" w:author="ptdung" w:date="2023-11-30T18:24:00Z"/>
              <w:rFonts w:asciiTheme="minorHAnsi" w:hAnsiTheme="minorHAnsi" w:cstheme="minorBidi"/>
              <w:noProof/>
              <w:lang w:eastAsia="ko-KR"/>
            </w:rPr>
          </w:rPrChange>
        </w:rPr>
      </w:pPr>
      <w:del w:id="2995" w:author="ptdung" w:date="2023-11-30T18:24:00Z">
        <w:r w:rsidRPr="00116AAA" w:rsidDel="00446296">
          <w:rPr>
            <w:rFonts w:ascii="Poppins" w:hAnsi="Poppins"/>
            <w:sz w:val="20"/>
            <w:szCs w:val="20"/>
            <w:rPrChange w:id="2996" w:author="thuyhuynh" w:date="2023-05-08T11:25:00Z">
              <w:rPr>
                <w:rStyle w:val="Hyperlink"/>
                <w:noProof/>
                <w:snapToGrid w:val="0"/>
                <w:w w:val="0"/>
                <w:lang w:eastAsia="ko-KR"/>
              </w:rPr>
            </w:rPrChange>
          </w:rPr>
          <w:delText>4.2.4. Get Encrypted Capturing Result</w:delText>
        </w:r>
        <w:r w:rsidRPr="00116AAA" w:rsidDel="00446296">
          <w:rPr>
            <w:rFonts w:ascii="Poppins" w:hAnsi="Poppins"/>
            <w:noProof/>
            <w:webHidden/>
            <w:sz w:val="20"/>
            <w:szCs w:val="20"/>
            <w:rPrChange w:id="2997" w:author="thuyhuynh" w:date="2023-05-08T11:25:00Z">
              <w:rPr>
                <w:noProof/>
                <w:webHidden/>
              </w:rPr>
            </w:rPrChange>
          </w:rPr>
          <w:tab/>
        </w:r>
        <w:r w:rsidR="00197EE7" w:rsidRPr="00116AAA" w:rsidDel="00446296">
          <w:rPr>
            <w:rFonts w:ascii="Poppins" w:hAnsi="Poppins"/>
            <w:noProof/>
            <w:webHidden/>
            <w:sz w:val="20"/>
            <w:szCs w:val="20"/>
            <w:rPrChange w:id="2998" w:author="thuyhuynh" w:date="2023-05-08T11:25:00Z">
              <w:rPr>
                <w:noProof/>
                <w:webHidden/>
              </w:rPr>
            </w:rPrChange>
          </w:rPr>
          <w:delText>66</w:delText>
        </w:r>
      </w:del>
    </w:p>
    <w:p w:rsidR="00161EFD" w:rsidRPr="00116AAA" w:rsidDel="00446296" w:rsidRDefault="00161EFD" w:rsidP="00161EFD">
      <w:pPr>
        <w:pStyle w:val="TOC3"/>
        <w:tabs>
          <w:tab w:val="right" w:leader="dot" w:pos="9350"/>
        </w:tabs>
        <w:ind w:left="880"/>
        <w:rPr>
          <w:del w:id="2999" w:author="ptdung" w:date="2023-11-30T18:24:00Z"/>
          <w:rFonts w:ascii="Poppins" w:hAnsi="Poppins" w:cstheme="minorBidi"/>
          <w:noProof/>
          <w:sz w:val="20"/>
          <w:szCs w:val="20"/>
          <w:lang w:eastAsia="ko-KR"/>
          <w:rPrChange w:id="3000" w:author="thuyhuynh" w:date="2023-05-08T11:25:00Z">
            <w:rPr>
              <w:del w:id="3001" w:author="ptdung" w:date="2023-11-30T18:24:00Z"/>
              <w:rFonts w:asciiTheme="minorHAnsi" w:hAnsiTheme="minorHAnsi" w:cstheme="minorBidi"/>
              <w:noProof/>
              <w:lang w:eastAsia="ko-KR"/>
            </w:rPr>
          </w:rPrChange>
        </w:rPr>
      </w:pPr>
      <w:del w:id="3002" w:author="ptdung" w:date="2023-11-30T18:24:00Z">
        <w:r w:rsidRPr="00116AAA" w:rsidDel="00446296">
          <w:rPr>
            <w:rFonts w:ascii="Poppins" w:hAnsi="Poppins"/>
            <w:sz w:val="20"/>
            <w:szCs w:val="20"/>
            <w:rPrChange w:id="3003" w:author="thuyhuynh" w:date="2023-05-08T11:25:00Z">
              <w:rPr>
                <w:rStyle w:val="Hyperlink"/>
                <w:noProof/>
                <w:snapToGrid w:val="0"/>
                <w:w w:val="0"/>
                <w:lang w:eastAsia="ko-KR"/>
              </w:rPr>
            </w:rPrChange>
          </w:rPr>
          <w:delText>4.2.5. Enroll Encrypted Template</w:delText>
        </w:r>
        <w:r w:rsidRPr="00116AAA" w:rsidDel="00446296">
          <w:rPr>
            <w:rFonts w:ascii="Poppins" w:hAnsi="Poppins"/>
            <w:noProof/>
            <w:webHidden/>
            <w:sz w:val="20"/>
            <w:szCs w:val="20"/>
            <w:rPrChange w:id="3004" w:author="thuyhuynh" w:date="2023-05-08T11:25:00Z">
              <w:rPr>
                <w:noProof/>
                <w:webHidden/>
              </w:rPr>
            </w:rPrChange>
          </w:rPr>
          <w:tab/>
        </w:r>
        <w:r w:rsidR="00197EE7" w:rsidRPr="00116AAA" w:rsidDel="00446296">
          <w:rPr>
            <w:rFonts w:ascii="Poppins" w:hAnsi="Poppins"/>
            <w:noProof/>
            <w:webHidden/>
            <w:sz w:val="20"/>
            <w:szCs w:val="20"/>
            <w:rPrChange w:id="3005" w:author="thuyhuynh" w:date="2023-05-08T11:25:00Z">
              <w:rPr>
                <w:noProof/>
                <w:webHidden/>
              </w:rPr>
            </w:rPrChange>
          </w:rPr>
          <w:delText>68</w:delText>
        </w:r>
      </w:del>
    </w:p>
    <w:p w:rsidR="00161EFD" w:rsidRPr="00116AAA" w:rsidDel="00446296" w:rsidRDefault="00161EFD" w:rsidP="00161EFD">
      <w:pPr>
        <w:pStyle w:val="TOC3"/>
        <w:tabs>
          <w:tab w:val="right" w:leader="dot" w:pos="9350"/>
        </w:tabs>
        <w:ind w:left="880"/>
        <w:rPr>
          <w:del w:id="3006" w:author="ptdung" w:date="2023-11-30T18:24:00Z"/>
          <w:rFonts w:ascii="Poppins" w:hAnsi="Poppins" w:cstheme="minorBidi"/>
          <w:noProof/>
          <w:sz w:val="20"/>
          <w:szCs w:val="20"/>
          <w:lang w:eastAsia="ko-KR"/>
          <w:rPrChange w:id="3007" w:author="thuyhuynh" w:date="2023-05-08T11:25:00Z">
            <w:rPr>
              <w:del w:id="3008" w:author="ptdung" w:date="2023-11-30T18:24:00Z"/>
              <w:rFonts w:asciiTheme="minorHAnsi" w:hAnsiTheme="minorHAnsi" w:cstheme="minorBidi"/>
              <w:noProof/>
              <w:lang w:eastAsia="ko-KR"/>
            </w:rPr>
          </w:rPrChange>
        </w:rPr>
      </w:pPr>
      <w:del w:id="3009" w:author="ptdung" w:date="2023-11-30T18:24:00Z">
        <w:r w:rsidRPr="00116AAA" w:rsidDel="00446296">
          <w:rPr>
            <w:rFonts w:ascii="Poppins" w:hAnsi="Poppins"/>
            <w:sz w:val="20"/>
            <w:szCs w:val="20"/>
            <w:rPrChange w:id="3010" w:author="thuyhuynh" w:date="2023-05-08T11:25:00Z">
              <w:rPr>
                <w:rStyle w:val="Hyperlink"/>
                <w:noProof/>
                <w:snapToGrid w:val="0"/>
                <w:w w:val="0"/>
                <w:lang w:eastAsia="ko-KR"/>
              </w:rPr>
            </w:rPrChange>
          </w:rPr>
          <w:delText>4.2.6. Compare With Input Encrypted Template</w:delText>
        </w:r>
        <w:r w:rsidRPr="00116AAA" w:rsidDel="00446296">
          <w:rPr>
            <w:rFonts w:ascii="Poppins" w:hAnsi="Poppins"/>
            <w:noProof/>
            <w:webHidden/>
            <w:sz w:val="20"/>
            <w:szCs w:val="20"/>
            <w:rPrChange w:id="3011" w:author="thuyhuynh" w:date="2023-05-08T11:25:00Z">
              <w:rPr>
                <w:noProof/>
                <w:webHidden/>
              </w:rPr>
            </w:rPrChange>
          </w:rPr>
          <w:tab/>
        </w:r>
        <w:r w:rsidR="00197EE7" w:rsidRPr="00116AAA" w:rsidDel="00446296">
          <w:rPr>
            <w:rFonts w:ascii="Poppins" w:hAnsi="Poppins"/>
            <w:noProof/>
            <w:webHidden/>
            <w:sz w:val="20"/>
            <w:szCs w:val="20"/>
            <w:rPrChange w:id="3012" w:author="thuyhuynh" w:date="2023-05-08T11:25:00Z">
              <w:rPr>
                <w:noProof/>
                <w:webHidden/>
              </w:rPr>
            </w:rPrChange>
          </w:rPr>
          <w:delText>68</w:delText>
        </w:r>
      </w:del>
    </w:p>
    <w:p w:rsidR="00161EFD" w:rsidRPr="00116AAA" w:rsidDel="00446296" w:rsidRDefault="00161EFD" w:rsidP="00161EFD">
      <w:pPr>
        <w:pStyle w:val="TOC3"/>
        <w:tabs>
          <w:tab w:val="right" w:leader="dot" w:pos="9350"/>
        </w:tabs>
        <w:ind w:left="880"/>
        <w:rPr>
          <w:del w:id="3013" w:author="ptdung" w:date="2023-11-30T18:24:00Z"/>
          <w:rFonts w:ascii="Poppins" w:hAnsi="Poppins" w:cstheme="minorBidi"/>
          <w:noProof/>
          <w:sz w:val="20"/>
          <w:szCs w:val="20"/>
          <w:lang w:eastAsia="ko-KR"/>
          <w:rPrChange w:id="3014" w:author="thuyhuynh" w:date="2023-05-08T11:25:00Z">
            <w:rPr>
              <w:del w:id="3015" w:author="ptdung" w:date="2023-11-30T18:24:00Z"/>
              <w:rFonts w:asciiTheme="minorHAnsi" w:hAnsiTheme="minorHAnsi" w:cstheme="minorBidi"/>
              <w:noProof/>
              <w:lang w:eastAsia="ko-KR"/>
            </w:rPr>
          </w:rPrChange>
        </w:rPr>
      </w:pPr>
      <w:del w:id="3016" w:author="ptdung" w:date="2023-11-30T18:24:00Z">
        <w:r w:rsidRPr="00116AAA" w:rsidDel="00446296">
          <w:rPr>
            <w:rFonts w:ascii="Poppins" w:hAnsi="Poppins"/>
            <w:sz w:val="20"/>
            <w:szCs w:val="20"/>
            <w:rPrChange w:id="3017" w:author="thuyhuynh" w:date="2023-05-08T11:25:00Z">
              <w:rPr>
                <w:rStyle w:val="Hyperlink"/>
                <w:noProof/>
                <w:snapToGrid w:val="0"/>
                <w:w w:val="0"/>
                <w:lang w:eastAsia="ko-KR"/>
              </w:rPr>
            </w:rPrChange>
          </w:rPr>
          <w:delText>4.2.7. Get Encrypted Enrollee Template</w:delText>
        </w:r>
        <w:r w:rsidRPr="00116AAA" w:rsidDel="00446296">
          <w:rPr>
            <w:rFonts w:ascii="Poppins" w:hAnsi="Poppins"/>
            <w:noProof/>
            <w:webHidden/>
            <w:sz w:val="20"/>
            <w:szCs w:val="20"/>
            <w:rPrChange w:id="3018" w:author="thuyhuynh" w:date="2023-05-08T11:25:00Z">
              <w:rPr>
                <w:noProof/>
                <w:webHidden/>
              </w:rPr>
            </w:rPrChange>
          </w:rPr>
          <w:tab/>
        </w:r>
        <w:r w:rsidR="00197EE7" w:rsidRPr="00116AAA" w:rsidDel="00446296">
          <w:rPr>
            <w:rFonts w:ascii="Poppins" w:hAnsi="Poppins"/>
            <w:noProof/>
            <w:webHidden/>
            <w:sz w:val="20"/>
            <w:szCs w:val="20"/>
            <w:rPrChange w:id="3019" w:author="thuyhuynh" w:date="2023-05-08T11:25:00Z">
              <w:rPr>
                <w:noProof/>
                <w:webHidden/>
              </w:rPr>
            </w:rPrChange>
          </w:rPr>
          <w:delText>69</w:delText>
        </w:r>
      </w:del>
    </w:p>
    <w:p w:rsidR="00161EFD" w:rsidRPr="00116AAA" w:rsidDel="00446296" w:rsidRDefault="00161EFD">
      <w:pPr>
        <w:pStyle w:val="TOC2"/>
        <w:tabs>
          <w:tab w:val="right" w:leader="dot" w:pos="9350"/>
        </w:tabs>
        <w:rPr>
          <w:del w:id="3020" w:author="ptdung" w:date="2023-11-30T18:24:00Z"/>
          <w:rFonts w:ascii="Poppins" w:hAnsi="Poppins" w:cstheme="minorBidi"/>
          <w:noProof/>
          <w:sz w:val="20"/>
          <w:szCs w:val="20"/>
          <w:lang w:eastAsia="ko-KR"/>
          <w:rPrChange w:id="3021" w:author="thuyhuynh" w:date="2023-05-08T11:25:00Z">
            <w:rPr>
              <w:del w:id="3022" w:author="ptdung" w:date="2023-11-30T18:24:00Z"/>
              <w:rFonts w:asciiTheme="minorHAnsi" w:hAnsiTheme="minorHAnsi" w:cstheme="minorBidi"/>
              <w:noProof/>
              <w:lang w:eastAsia="ko-KR"/>
            </w:rPr>
          </w:rPrChange>
        </w:rPr>
      </w:pPr>
      <w:del w:id="3023" w:author="ptdung" w:date="2023-11-30T18:24:00Z">
        <w:r w:rsidRPr="00116AAA" w:rsidDel="00446296">
          <w:rPr>
            <w:rFonts w:ascii="Poppins" w:hAnsi="Poppins"/>
            <w:sz w:val="20"/>
            <w:szCs w:val="20"/>
            <w:rPrChange w:id="3024" w:author="thuyhuynh" w:date="2023-05-08T11:25:00Z">
              <w:rPr>
                <w:rStyle w:val="Hyperlink"/>
                <w:noProof/>
              </w:rPr>
            </w:rPrChange>
          </w:rPr>
          <w:delText>4.3. IDDK 2000 Utility</w:delText>
        </w:r>
        <w:r w:rsidRPr="00116AAA" w:rsidDel="00446296">
          <w:rPr>
            <w:rFonts w:ascii="Poppins" w:hAnsi="Poppins"/>
            <w:noProof/>
            <w:webHidden/>
            <w:sz w:val="20"/>
            <w:szCs w:val="20"/>
            <w:rPrChange w:id="3025" w:author="thuyhuynh" w:date="2023-05-08T11:25:00Z">
              <w:rPr>
                <w:noProof/>
                <w:webHidden/>
              </w:rPr>
            </w:rPrChange>
          </w:rPr>
          <w:tab/>
        </w:r>
        <w:r w:rsidR="00197EE7" w:rsidRPr="00116AAA" w:rsidDel="00446296">
          <w:rPr>
            <w:rFonts w:ascii="Poppins" w:hAnsi="Poppins"/>
            <w:noProof/>
            <w:webHidden/>
            <w:sz w:val="20"/>
            <w:szCs w:val="20"/>
            <w:rPrChange w:id="3026" w:author="thuyhuynh" w:date="2023-05-08T11:25:00Z">
              <w:rPr>
                <w:noProof/>
                <w:webHidden/>
              </w:rPr>
            </w:rPrChange>
          </w:rPr>
          <w:delText>69</w:delText>
        </w:r>
      </w:del>
    </w:p>
    <w:p w:rsidR="00161EFD" w:rsidRPr="00116AAA" w:rsidDel="00446296" w:rsidRDefault="00161EFD" w:rsidP="00161EFD">
      <w:pPr>
        <w:pStyle w:val="TOC3"/>
        <w:tabs>
          <w:tab w:val="right" w:leader="dot" w:pos="9350"/>
        </w:tabs>
        <w:ind w:left="880"/>
        <w:rPr>
          <w:del w:id="3027" w:author="ptdung" w:date="2023-11-30T18:24:00Z"/>
          <w:rFonts w:ascii="Poppins" w:hAnsi="Poppins" w:cstheme="minorBidi"/>
          <w:noProof/>
          <w:sz w:val="20"/>
          <w:szCs w:val="20"/>
          <w:lang w:eastAsia="ko-KR"/>
          <w:rPrChange w:id="3028" w:author="thuyhuynh" w:date="2023-05-08T11:25:00Z">
            <w:rPr>
              <w:del w:id="3029" w:author="ptdung" w:date="2023-11-30T18:24:00Z"/>
              <w:rFonts w:asciiTheme="minorHAnsi" w:hAnsiTheme="minorHAnsi" w:cstheme="minorBidi"/>
              <w:noProof/>
              <w:lang w:eastAsia="ko-KR"/>
            </w:rPr>
          </w:rPrChange>
        </w:rPr>
      </w:pPr>
      <w:del w:id="3030" w:author="ptdung" w:date="2023-11-30T18:24:00Z">
        <w:r w:rsidRPr="00116AAA" w:rsidDel="00446296">
          <w:rPr>
            <w:rFonts w:ascii="Poppins" w:hAnsi="Poppins"/>
            <w:sz w:val="20"/>
            <w:szCs w:val="20"/>
            <w:rPrChange w:id="3031" w:author="thuyhuynh" w:date="2023-05-08T11:25:00Z">
              <w:rPr>
                <w:rStyle w:val="Hyperlink"/>
                <w:noProof/>
                <w:snapToGrid w:val="0"/>
                <w:w w:val="0"/>
              </w:rPr>
            </w:rPrChange>
          </w:rPr>
          <w:delText>4.3.1. Device Info</w:delText>
        </w:r>
        <w:r w:rsidRPr="00116AAA" w:rsidDel="00446296">
          <w:rPr>
            <w:rFonts w:ascii="Poppins" w:hAnsi="Poppins"/>
            <w:noProof/>
            <w:webHidden/>
            <w:sz w:val="20"/>
            <w:szCs w:val="20"/>
            <w:rPrChange w:id="3032" w:author="thuyhuynh" w:date="2023-05-08T11:25:00Z">
              <w:rPr>
                <w:noProof/>
                <w:webHidden/>
              </w:rPr>
            </w:rPrChange>
          </w:rPr>
          <w:tab/>
        </w:r>
        <w:r w:rsidR="00197EE7" w:rsidRPr="00116AAA" w:rsidDel="00446296">
          <w:rPr>
            <w:rFonts w:ascii="Poppins" w:hAnsi="Poppins"/>
            <w:noProof/>
            <w:webHidden/>
            <w:sz w:val="20"/>
            <w:szCs w:val="20"/>
            <w:rPrChange w:id="3033" w:author="thuyhuynh" w:date="2023-05-08T11:25:00Z">
              <w:rPr>
                <w:noProof/>
                <w:webHidden/>
              </w:rPr>
            </w:rPrChange>
          </w:rPr>
          <w:delText>70</w:delText>
        </w:r>
      </w:del>
    </w:p>
    <w:p w:rsidR="00161EFD" w:rsidRPr="00116AAA" w:rsidDel="00446296" w:rsidRDefault="00161EFD" w:rsidP="00161EFD">
      <w:pPr>
        <w:pStyle w:val="TOC3"/>
        <w:tabs>
          <w:tab w:val="right" w:leader="dot" w:pos="9350"/>
        </w:tabs>
        <w:ind w:left="880"/>
        <w:rPr>
          <w:del w:id="3034" w:author="ptdung" w:date="2023-11-30T18:24:00Z"/>
          <w:rFonts w:ascii="Poppins" w:hAnsi="Poppins" w:cstheme="minorBidi"/>
          <w:noProof/>
          <w:sz w:val="20"/>
          <w:szCs w:val="20"/>
          <w:lang w:eastAsia="ko-KR"/>
          <w:rPrChange w:id="3035" w:author="thuyhuynh" w:date="2023-05-08T11:25:00Z">
            <w:rPr>
              <w:del w:id="3036" w:author="ptdung" w:date="2023-11-30T18:24:00Z"/>
              <w:rFonts w:asciiTheme="minorHAnsi" w:hAnsiTheme="minorHAnsi" w:cstheme="minorBidi"/>
              <w:noProof/>
              <w:lang w:eastAsia="ko-KR"/>
            </w:rPr>
          </w:rPrChange>
        </w:rPr>
      </w:pPr>
      <w:del w:id="3037" w:author="ptdung" w:date="2023-11-30T18:24:00Z">
        <w:r w:rsidRPr="00116AAA" w:rsidDel="00446296">
          <w:rPr>
            <w:rFonts w:ascii="Poppins" w:hAnsi="Poppins"/>
            <w:sz w:val="20"/>
            <w:szCs w:val="20"/>
            <w:rPrChange w:id="3038" w:author="thuyhuynh" w:date="2023-05-08T11:25:00Z">
              <w:rPr>
                <w:rStyle w:val="Hyperlink"/>
                <w:noProof/>
                <w:snapToGrid w:val="0"/>
                <w:w w:val="0"/>
              </w:rPr>
            </w:rPrChange>
          </w:rPr>
          <w:delText>4.3.2. Sample Certificate</w:delText>
        </w:r>
        <w:r w:rsidRPr="00116AAA" w:rsidDel="00446296">
          <w:rPr>
            <w:rFonts w:ascii="Poppins" w:hAnsi="Poppins"/>
            <w:noProof/>
            <w:webHidden/>
            <w:sz w:val="20"/>
            <w:szCs w:val="20"/>
            <w:rPrChange w:id="3039" w:author="thuyhuynh" w:date="2023-05-08T11:25:00Z">
              <w:rPr>
                <w:noProof/>
                <w:webHidden/>
              </w:rPr>
            </w:rPrChange>
          </w:rPr>
          <w:tab/>
        </w:r>
        <w:r w:rsidR="00197EE7" w:rsidRPr="00116AAA" w:rsidDel="00446296">
          <w:rPr>
            <w:rFonts w:ascii="Poppins" w:hAnsi="Poppins"/>
            <w:noProof/>
            <w:webHidden/>
            <w:sz w:val="20"/>
            <w:szCs w:val="20"/>
            <w:rPrChange w:id="3040" w:author="thuyhuynh" w:date="2023-05-08T11:25:00Z">
              <w:rPr>
                <w:noProof/>
                <w:webHidden/>
              </w:rPr>
            </w:rPrChange>
          </w:rPr>
          <w:delText>70</w:delText>
        </w:r>
      </w:del>
    </w:p>
    <w:p w:rsidR="00161EFD" w:rsidRPr="00116AAA" w:rsidDel="00446296" w:rsidRDefault="00161EFD">
      <w:pPr>
        <w:pStyle w:val="TOC1"/>
        <w:tabs>
          <w:tab w:val="right" w:leader="dot" w:pos="9350"/>
        </w:tabs>
        <w:rPr>
          <w:del w:id="3041" w:author="ptdung" w:date="2023-11-30T18:24:00Z"/>
          <w:rFonts w:ascii="Poppins" w:hAnsi="Poppins" w:cstheme="minorBidi"/>
          <w:noProof/>
          <w:sz w:val="20"/>
          <w:szCs w:val="20"/>
          <w:lang w:eastAsia="ko-KR"/>
          <w:rPrChange w:id="3042" w:author="thuyhuynh" w:date="2023-05-08T11:25:00Z">
            <w:rPr>
              <w:del w:id="3043" w:author="ptdung" w:date="2023-11-30T18:24:00Z"/>
              <w:rFonts w:asciiTheme="minorHAnsi" w:hAnsiTheme="minorHAnsi" w:cstheme="minorBidi"/>
              <w:noProof/>
              <w:lang w:eastAsia="ko-KR"/>
            </w:rPr>
          </w:rPrChange>
        </w:rPr>
      </w:pPr>
      <w:del w:id="3044" w:author="ptdung" w:date="2023-11-30T18:24:00Z">
        <w:r w:rsidRPr="00116AAA" w:rsidDel="00446296">
          <w:rPr>
            <w:rFonts w:ascii="Poppins" w:hAnsi="Poppins"/>
            <w:sz w:val="20"/>
            <w:szCs w:val="20"/>
            <w:rPrChange w:id="3045" w:author="thuyhuynh" w:date="2023-05-08T11:25:00Z">
              <w:rPr>
                <w:rStyle w:val="Hyperlink"/>
                <w:noProof/>
              </w:rPr>
            </w:rPrChange>
          </w:rPr>
          <w:delText>5. Software Warnings and Precautions</w:delText>
        </w:r>
        <w:r w:rsidRPr="00116AAA" w:rsidDel="00446296">
          <w:rPr>
            <w:rFonts w:ascii="Poppins" w:hAnsi="Poppins"/>
            <w:noProof/>
            <w:webHidden/>
            <w:sz w:val="20"/>
            <w:szCs w:val="20"/>
            <w:rPrChange w:id="3046" w:author="thuyhuynh" w:date="2023-05-08T11:25:00Z">
              <w:rPr>
                <w:noProof/>
                <w:webHidden/>
              </w:rPr>
            </w:rPrChange>
          </w:rPr>
          <w:tab/>
        </w:r>
        <w:r w:rsidR="00197EE7" w:rsidRPr="00116AAA" w:rsidDel="00446296">
          <w:rPr>
            <w:rFonts w:ascii="Poppins" w:hAnsi="Poppins"/>
            <w:noProof/>
            <w:webHidden/>
            <w:sz w:val="20"/>
            <w:szCs w:val="20"/>
            <w:rPrChange w:id="3047" w:author="thuyhuynh" w:date="2023-05-08T11:25:00Z">
              <w:rPr>
                <w:noProof/>
                <w:webHidden/>
              </w:rPr>
            </w:rPrChange>
          </w:rPr>
          <w:delText>72</w:delText>
        </w:r>
      </w:del>
    </w:p>
    <w:p w:rsidR="00161EFD" w:rsidRPr="00116AAA" w:rsidDel="00446296" w:rsidRDefault="00161EFD">
      <w:pPr>
        <w:pStyle w:val="TOC2"/>
        <w:tabs>
          <w:tab w:val="right" w:leader="dot" w:pos="9350"/>
        </w:tabs>
        <w:rPr>
          <w:del w:id="3048" w:author="ptdung" w:date="2023-11-30T18:24:00Z"/>
          <w:rFonts w:ascii="Poppins" w:hAnsi="Poppins" w:cstheme="minorBidi"/>
          <w:noProof/>
          <w:sz w:val="20"/>
          <w:szCs w:val="20"/>
          <w:lang w:eastAsia="ko-KR"/>
          <w:rPrChange w:id="3049" w:author="thuyhuynh" w:date="2023-05-08T11:25:00Z">
            <w:rPr>
              <w:del w:id="3050" w:author="ptdung" w:date="2023-11-30T18:24:00Z"/>
              <w:rFonts w:asciiTheme="minorHAnsi" w:hAnsiTheme="minorHAnsi" w:cstheme="minorBidi"/>
              <w:noProof/>
              <w:lang w:eastAsia="ko-KR"/>
            </w:rPr>
          </w:rPrChange>
        </w:rPr>
      </w:pPr>
      <w:del w:id="3051" w:author="ptdung" w:date="2023-11-30T18:24:00Z">
        <w:r w:rsidRPr="00116AAA" w:rsidDel="00446296">
          <w:rPr>
            <w:rFonts w:ascii="Poppins" w:hAnsi="Poppins"/>
            <w:sz w:val="20"/>
            <w:szCs w:val="20"/>
            <w:rPrChange w:id="3052" w:author="thuyhuynh" w:date="2023-05-08T11:25:00Z">
              <w:rPr>
                <w:rStyle w:val="Hyperlink"/>
                <w:noProof/>
              </w:rPr>
            </w:rPrChange>
          </w:rPr>
          <w:delText>5.1. Red-Eye Effect Cautions</w:delText>
        </w:r>
        <w:r w:rsidRPr="00116AAA" w:rsidDel="00446296">
          <w:rPr>
            <w:rFonts w:ascii="Poppins" w:hAnsi="Poppins"/>
            <w:noProof/>
            <w:webHidden/>
            <w:sz w:val="20"/>
            <w:szCs w:val="20"/>
            <w:rPrChange w:id="3053" w:author="thuyhuynh" w:date="2023-05-08T11:25:00Z">
              <w:rPr>
                <w:noProof/>
                <w:webHidden/>
              </w:rPr>
            </w:rPrChange>
          </w:rPr>
          <w:tab/>
        </w:r>
        <w:r w:rsidR="00197EE7" w:rsidRPr="00116AAA" w:rsidDel="00446296">
          <w:rPr>
            <w:rFonts w:ascii="Poppins" w:hAnsi="Poppins"/>
            <w:noProof/>
            <w:webHidden/>
            <w:sz w:val="20"/>
            <w:szCs w:val="20"/>
            <w:rPrChange w:id="3054" w:author="thuyhuynh" w:date="2023-05-08T11:25:00Z">
              <w:rPr>
                <w:noProof/>
                <w:webHidden/>
              </w:rPr>
            </w:rPrChange>
          </w:rPr>
          <w:delText>72</w:delText>
        </w:r>
      </w:del>
    </w:p>
    <w:p w:rsidR="00161EFD" w:rsidRPr="00116AAA" w:rsidDel="00446296" w:rsidRDefault="00161EFD">
      <w:pPr>
        <w:pStyle w:val="TOC2"/>
        <w:tabs>
          <w:tab w:val="right" w:leader="dot" w:pos="9350"/>
        </w:tabs>
        <w:rPr>
          <w:del w:id="3055" w:author="ptdung" w:date="2023-11-30T18:24:00Z"/>
          <w:rFonts w:ascii="Poppins" w:hAnsi="Poppins" w:cstheme="minorBidi"/>
          <w:noProof/>
          <w:sz w:val="20"/>
          <w:szCs w:val="20"/>
          <w:lang w:eastAsia="ko-KR"/>
          <w:rPrChange w:id="3056" w:author="thuyhuynh" w:date="2023-05-08T11:25:00Z">
            <w:rPr>
              <w:del w:id="3057" w:author="ptdung" w:date="2023-11-30T18:24:00Z"/>
              <w:rFonts w:asciiTheme="minorHAnsi" w:hAnsiTheme="minorHAnsi" w:cstheme="minorBidi"/>
              <w:noProof/>
              <w:lang w:eastAsia="ko-KR"/>
            </w:rPr>
          </w:rPrChange>
        </w:rPr>
      </w:pPr>
      <w:del w:id="3058" w:author="ptdung" w:date="2023-11-30T18:24:00Z">
        <w:r w:rsidRPr="00116AAA" w:rsidDel="00446296">
          <w:rPr>
            <w:rFonts w:ascii="Poppins" w:hAnsi="Poppins"/>
            <w:sz w:val="20"/>
            <w:szCs w:val="20"/>
            <w:rPrChange w:id="3059" w:author="thuyhuynh" w:date="2023-05-08T11:25:00Z">
              <w:rPr>
                <w:rStyle w:val="Hyperlink"/>
                <w:noProof/>
              </w:rPr>
            </w:rPrChange>
          </w:rPr>
          <w:delText>5.2. Enhance Matching Accuracy</w:delText>
        </w:r>
        <w:r w:rsidRPr="00116AAA" w:rsidDel="00446296">
          <w:rPr>
            <w:rFonts w:ascii="Poppins" w:hAnsi="Poppins"/>
            <w:noProof/>
            <w:webHidden/>
            <w:sz w:val="20"/>
            <w:szCs w:val="20"/>
            <w:rPrChange w:id="3060" w:author="thuyhuynh" w:date="2023-05-08T11:25:00Z">
              <w:rPr>
                <w:noProof/>
                <w:webHidden/>
              </w:rPr>
            </w:rPrChange>
          </w:rPr>
          <w:tab/>
        </w:r>
        <w:r w:rsidR="00197EE7" w:rsidRPr="00116AAA" w:rsidDel="00446296">
          <w:rPr>
            <w:rFonts w:ascii="Poppins" w:hAnsi="Poppins"/>
            <w:noProof/>
            <w:webHidden/>
            <w:sz w:val="20"/>
            <w:szCs w:val="20"/>
            <w:rPrChange w:id="3061" w:author="thuyhuynh" w:date="2023-05-08T11:25:00Z">
              <w:rPr>
                <w:noProof/>
                <w:webHidden/>
              </w:rPr>
            </w:rPrChange>
          </w:rPr>
          <w:delText>72</w:delText>
        </w:r>
      </w:del>
    </w:p>
    <w:p w:rsidR="00161EFD" w:rsidRPr="00116AAA" w:rsidDel="00446296" w:rsidRDefault="00161EFD" w:rsidP="00161EFD">
      <w:pPr>
        <w:pStyle w:val="TOC3"/>
        <w:tabs>
          <w:tab w:val="right" w:leader="dot" w:pos="9350"/>
        </w:tabs>
        <w:ind w:left="880"/>
        <w:rPr>
          <w:del w:id="3062" w:author="ptdung" w:date="2023-11-30T18:24:00Z"/>
          <w:rFonts w:ascii="Poppins" w:hAnsi="Poppins" w:cstheme="minorBidi"/>
          <w:noProof/>
          <w:sz w:val="20"/>
          <w:szCs w:val="20"/>
          <w:lang w:eastAsia="ko-KR"/>
          <w:rPrChange w:id="3063" w:author="thuyhuynh" w:date="2023-05-08T11:25:00Z">
            <w:rPr>
              <w:del w:id="3064" w:author="ptdung" w:date="2023-11-30T18:24:00Z"/>
              <w:rFonts w:asciiTheme="minorHAnsi" w:hAnsiTheme="minorHAnsi" w:cstheme="minorBidi"/>
              <w:noProof/>
              <w:lang w:eastAsia="ko-KR"/>
            </w:rPr>
          </w:rPrChange>
        </w:rPr>
      </w:pPr>
      <w:del w:id="3065" w:author="ptdung" w:date="2023-11-30T18:24:00Z">
        <w:r w:rsidRPr="00116AAA" w:rsidDel="00446296">
          <w:rPr>
            <w:rFonts w:ascii="Poppins" w:hAnsi="Poppins"/>
            <w:sz w:val="20"/>
            <w:szCs w:val="20"/>
            <w:rPrChange w:id="3066" w:author="thuyhuynh" w:date="2023-05-08T11:25:00Z">
              <w:rPr>
                <w:rStyle w:val="Hyperlink"/>
                <w:noProof/>
                <w:snapToGrid w:val="0"/>
                <w:w w:val="0"/>
                <w:lang w:eastAsia="ko-KR"/>
              </w:rPr>
            </w:rPrChange>
          </w:rPr>
          <w:delText>5.2.1. Enrollment</w:delText>
        </w:r>
        <w:r w:rsidRPr="00116AAA" w:rsidDel="00446296">
          <w:rPr>
            <w:rFonts w:ascii="Poppins" w:hAnsi="Poppins"/>
            <w:noProof/>
            <w:webHidden/>
            <w:sz w:val="20"/>
            <w:szCs w:val="20"/>
            <w:rPrChange w:id="3067" w:author="thuyhuynh" w:date="2023-05-08T11:25:00Z">
              <w:rPr>
                <w:noProof/>
                <w:webHidden/>
              </w:rPr>
            </w:rPrChange>
          </w:rPr>
          <w:tab/>
        </w:r>
        <w:r w:rsidR="00197EE7" w:rsidRPr="00116AAA" w:rsidDel="00446296">
          <w:rPr>
            <w:rFonts w:ascii="Poppins" w:hAnsi="Poppins"/>
            <w:noProof/>
            <w:webHidden/>
            <w:sz w:val="20"/>
            <w:szCs w:val="20"/>
            <w:rPrChange w:id="3068" w:author="thuyhuynh" w:date="2023-05-08T11:25:00Z">
              <w:rPr>
                <w:noProof/>
                <w:webHidden/>
              </w:rPr>
            </w:rPrChange>
          </w:rPr>
          <w:delText>72</w:delText>
        </w:r>
      </w:del>
    </w:p>
    <w:p w:rsidR="00161EFD" w:rsidRPr="00116AAA" w:rsidDel="00446296" w:rsidRDefault="00161EFD" w:rsidP="00161EFD">
      <w:pPr>
        <w:pStyle w:val="TOC3"/>
        <w:tabs>
          <w:tab w:val="right" w:leader="dot" w:pos="9350"/>
        </w:tabs>
        <w:ind w:left="880"/>
        <w:rPr>
          <w:del w:id="3069" w:author="ptdung" w:date="2023-11-30T18:24:00Z"/>
          <w:rFonts w:ascii="Poppins" w:hAnsi="Poppins" w:cstheme="minorBidi"/>
          <w:noProof/>
          <w:sz w:val="20"/>
          <w:szCs w:val="20"/>
          <w:lang w:eastAsia="ko-KR"/>
          <w:rPrChange w:id="3070" w:author="thuyhuynh" w:date="2023-05-08T11:25:00Z">
            <w:rPr>
              <w:del w:id="3071" w:author="ptdung" w:date="2023-11-30T18:24:00Z"/>
              <w:rFonts w:asciiTheme="minorHAnsi" w:hAnsiTheme="minorHAnsi" w:cstheme="minorBidi"/>
              <w:noProof/>
              <w:lang w:eastAsia="ko-KR"/>
            </w:rPr>
          </w:rPrChange>
        </w:rPr>
      </w:pPr>
      <w:del w:id="3072" w:author="ptdung" w:date="2023-11-30T18:24:00Z">
        <w:r w:rsidRPr="00116AAA" w:rsidDel="00446296">
          <w:rPr>
            <w:rFonts w:ascii="Poppins" w:hAnsi="Poppins"/>
            <w:sz w:val="20"/>
            <w:szCs w:val="20"/>
            <w:rPrChange w:id="3073" w:author="thuyhuynh" w:date="2023-05-08T11:25:00Z">
              <w:rPr>
                <w:rStyle w:val="Hyperlink"/>
                <w:noProof/>
                <w:snapToGrid w:val="0"/>
                <w:w w:val="0"/>
              </w:rPr>
            </w:rPrChange>
          </w:rPr>
          <w:delText>5.2.2. Matching</w:delText>
        </w:r>
        <w:r w:rsidRPr="00116AAA" w:rsidDel="00446296">
          <w:rPr>
            <w:rFonts w:ascii="Poppins" w:hAnsi="Poppins"/>
            <w:noProof/>
            <w:webHidden/>
            <w:sz w:val="20"/>
            <w:szCs w:val="20"/>
            <w:rPrChange w:id="3074" w:author="thuyhuynh" w:date="2023-05-08T11:25:00Z">
              <w:rPr>
                <w:noProof/>
                <w:webHidden/>
              </w:rPr>
            </w:rPrChange>
          </w:rPr>
          <w:tab/>
        </w:r>
        <w:r w:rsidR="00197EE7" w:rsidRPr="00116AAA" w:rsidDel="00446296">
          <w:rPr>
            <w:rFonts w:ascii="Poppins" w:hAnsi="Poppins"/>
            <w:noProof/>
            <w:webHidden/>
            <w:sz w:val="20"/>
            <w:szCs w:val="20"/>
            <w:rPrChange w:id="3075" w:author="thuyhuynh" w:date="2023-05-08T11:25:00Z">
              <w:rPr>
                <w:noProof/>
                <w:webHidden/>
              </w:rPr>
            </w:rPrChange>
          </w:rPr>
          <w:delText>73</w:delText>
        </w:r>
      </w:del>
    </w:p>
    <w:p w:rsidR="00161EFD" w:rsidRPr="00116AAA" w:rsidDel="00446296" w:rsidRDefault="00161EFD">
      <w:pPr>
        <w:pStyle w:val="TOC2"/>
        <w:tabs>
          <w:tab w:val="right" w:leader="dot" w:pos="9350"/>
        </w:tabs>
        <w:rPr>
          <w:del w:id="3076" w:author="ptdung" w:date="2023-11-30T18:24:00Z"/>
          <w:rFonts w:ascii="Poppins" w:hAnsi="Poppins" w:cstheme="minorBidi"/>
          <w:noProof/>
          <w:sz w:val="20"/>
          <w:szCs w:val="20"/>
          <w:lang w:eastAsia="ko-KR"/>
          <w:rPrChange w:id="3077" w:author="thuyhuynh" w:date="2023-05-08T11:25:00Z">
            <w:rPr>
              <w:del w:id="3078" w:author="ptdung" w:date="2023-11-30T18:24:00Z"/>
              <w:rFonts w:asciiTheme="minorHAnsi" w:hAnsiTheme="minorHAnsi" w:cstheme="minorBidi"/>
              <w:noProof/>
              <w:lang w:eastAsia="ko-KR"/>
            </w:rPr>
          </w:rPrChange>
        </w:rPr>
      </w:pPr>
      <w:del w:id="3079" w:author="ptdung" w:date="2023-11-30T18:24:00Z">
        <w:r w:rsidRPr="00116AAA" w:rsidDel="00446296">
          <w:rPr>
            <w:rFonts w:ascii="Poppins" w:hAnsi="Poppins"/>
            <w:sz w:val="20"/>
            <w:szCs w:val="20"/>
            <w:rPrChange w:id="3080" w:author="thuyhuynh" w:date="2023-05-08T11:25:00Z">
              <w:rPr>
                <w:rStyle w:val="Hyperlink"/>
                <w:noProof/>
              </w:rPr>
            </w:rPrChange>
          </w:rPr>
          <w:delText>5.3. Device IO Failure Cautions</w:delText>
        </w:r>
        <w:r w:rsidRPr="00116AAA" w:rsidDel="00446296">
          <w:rPr>
            <w:rFonts w:ascii="Poppins" w:hAnsi="Poppins"/>
            <w:noProof/>
            <w:webHidden/>
            <w:sz w:val="20"/>
            <w:szCs w:val="20"/>
            <w:rPrChange w:id="3081" w:author="thuyhuynh" w:date="2023-05-08T11:25:00Z">
              <w:rPr>
                <w:noProof/>
                <w:webHidden/>
              </w:rPr>
            </w:rPrChange>
          </w:rPr>
          <w:tab/>
        </w:r>
        <w:r w:rsidR="00197EE7" w:rsidRPr="00116AAA" w:rsidDel="00446296">
          <w:rPr>
            <w:rFonts w:ascii="Poppins" w:hAnsi="Poppins"/>
            <w:noProof/>
            <w:webHidden/>
            <w:sz w:val="20"/>
            <w:szCs w:val="20"/>
            <w:rPrChange w:id="3082" w:author="thuyhuynh" w:date="2023-05-08T11:25:00Z">
              <w:rPr>
                <w:noProof/>
                <w:webHidden/>
              </w:rPr>
            </w:rPrChange>
          </w:rPr>
          <w:delText>74</w:delText>
        </w:r>
      </w:del>
    </w:p>
    <w:p w:rsidR="00161EFD" w:rsidRPr="00116AAA" w:rsidDel="00446296" w:rsidRDefault="00161EFD" w:rsidP="00161EFD">
      <w:pPr>
        <w:pStyle w:val="TOC3"/>
        <w:tabs>
          <w:tab w:val="right" w:leader="dot" w:pos="9350"/>
        </w:tabs>
        <w:ind w:left="880"/>
        <w:rPr>
          <w:del w:id="3083" w:author="ptdung" w:date="2023-11-30T18:24:00Z"/>
          <w:rFonts w:ascii="Poppins" w:hAnsi="Poppins" w:cstheme="minorBidi"/>
          <w:noProof/>
          <w:sz w:val="20"/>
          <w:szCs w:val="20"/>
          <w:lang w:eastAsia="ko-KR"/>
          <w:rPrChange w:id="3084" w:author="thuyhuynh" w:date="2023-05-08T11:25:00Z">
            <w:rPr>
              <w:del w:id="3085" w:author="ptdung" w:date="2023-11-30T18:24:00Z"/>
              <w:rFonts w:asciiTheme="minorHAnsi" w:hAnsiTheme="minorHAnsi" w:cstheme="minorBidi"/>
              <w:noProof/>
              <w:lang w:eastAsia="ko-KR"/>
            </w:rPr>
          </w:rPrChange>
        </w:rPr>
      </w:pPr>
      <w:del w:id="3086" w:author="ptdung" w:date="2023-11-30T18:24:00Z">
        <w:r w:rsidRPr="00116AAA" w:rsidDel="00446296">
          <w:rPr>
            <w:rFonts w:ascii="Poppins" w:hAnsi="Poppins"/>
            <w:sz w:val="20"/>
            <w:szCs w:val="20"/>
            <w:rPrChange w:id="3087" w:author="thuyhuynh" w:date="2023-05-08T11:25:00Z">
              <w:rPr>
                <w:rStyle w:val="Hyperlink"/>
                <w:noProof/>
                <w:snapToGrid w:val="0"/>
                <w:w w:val="0"/>
              </w:rPr>
            </w:rPrChange>
          </w:rPr>
          <w:delText>5.3.1. Hardware</w:delText>
        </w:r>
        <w:r w:rsidRPr="00116AAA" w:rsidDel="00446296">
          <w:rPr>
            <w:rFonts w:ascii="Poppins" w:hAnsi="Poppins"/>
            <w:noProof/>
            <w:webHidden/>
            <w:sz w:val="20"/>
            <w:szCs w:val="20"/>
            <w:rPrChange w:id="3088" w:author="thuyhuynh" w:date="2023-05-08T11:25:00Z">
              <w:rPr>
                <w:noProof/>
                <w:webHidden/>
              </w:rPr>
            </w:rPrChange>
          </w:rPr>
          <w:tab/>
        </w:r>
        <w:r w:rsidR="00197EE7" w:rsidRPr="00116AAA" w:rsidDel="00446296">
          <w:rPr>
            <w:rFonts w:ascii="Poppins" w:hAnsi="Poppins"/>
            <w:noProof/>
            <w:webHidden/>
            <w:sz w:val="20"/>
            <w:szCs w:val="20"/>
            <w:rPrChange w:id="3089" w:author="thuyhuynh" w:date="2023-05-08T11:25:00Z">
              <w:rPr>
                <w:noProof/>
                <w:webHidden/>
              </w:rPr>
            </w:rPrChange>
          </w:rPr>
          <w:delText>74</w:delText>
        </w:r>
      </w:del>
    </w:p>
    <w:p w:rsidR="00161EFD" w:rsidRPr="00116AAA" w:rsidDel="00446296" w:rsidRDefault="00161EFD" w:rsidP="00161EFD">
      <w:pPr>
        <w:pStyle w:val="TOC3"/>
        <w:tabs>
          <w:tab w:val="right" w:leader="dot" w:pos="9350"/>
        </w:tabs>
        <w:ind w:left="880"/>
        <w:rPr>
          <w:del w:id="3090" w:author="ptdung" w:date="2023-11-30T18:24:00Z"/>
          <w:rFonts w:ascii="Poppins" w:hAnsi="Poppins" w:cstheme="minorBidi"/>
          <w:noProof/>
          <w:sz w:val="20"/>
          <w:szCs w:val="20"/>
          <w:lang w:eastAsia="ko-KR"/>
          <w:rPrChange w:id="3091" w:author="thuyhuynh" w:date="2023-05-08T11:25:00Z">
            <w:rPr>
              <w:del w:id="3092" w:author="ptdung" w:date="2023-11-30T18:24:00Z"/>
              <w:rFonts w:asciiTheme="minorHAnsi" w:hAnsiTheme="minorHAnsi" w:cstheme="minorBidi"/>
              <w:noProof/>
              <w:lang w:eastAsia="ko-KR"/>
            </w:rPr>
          </w:rPrChange>
        </w:rPr>
      </w:pPr>
      <w:del w:id="3093" w:author="ptdung" w:date="2023-11-30T18:24:00Z">
        <w:r w:rsidRPr="00116AAA" w:rsidDel="00446296">
          <w:rPr>
            <w:rFonts w:ascii="Poppins" w:hAnsi="Poppins"/>
            <w:sz w:val="20"/>
            <w:szCs w:val="20"/>
            <w:rPrChange w:id="3094" w:author="thuyhuynh" w:date="2023-05-08T11:25:00Z">
              <w:rPr>
                <w:rStyle w:val="Hyperlink"/>
                <w:noProof/>
                <w:snapToGrid w:val="0"/>
                <w:w w:val="0"/>
              </w:rPr>
            </w:rPrChange>
          </w:rPr>
          <w:delText>5.3.2. Software</w:delText>
        </w:r>
        <w:r w:rsidRPr="00116AAA" w:rsidDel="00446296">
          <w:rPr>
            <w:rFonts w:ascii="Poppins" w:hAnsi="Poppins"/>
            <w:noProof/>
            <w:webHidden/>
            <w:sz w:val="20"/>
            <w:szCs w:val="20"/>
            <w:rPrChange w:id="3095" w:author="thuyhuynh" w:date="2023-05-08T11:25:00Z">
              <w:rPr>
                <w:noProof/>
                <w:webHidden/>
              </w:rPr>
            </w:rPrChange>
          </w:rPr>
          <w:tab/>
        </w:r>
        <w:r w:rsidR="00197EE7" w:rsidRPr="00116AAA" w:rsidDel="00446296">
          <w:rPr>
            <w:rFonts w:ascii="Poppins" w:hAnsi="Poppins"/>
            <w:noProof/>
            <w:webHidden/>
            <w:sz w:val="20"/>
            <w:szCs w:val="20"/>
            <w:rPrChange w:id="3096" w:author="thuyhuynh" w:date="2023-05-08T11:25:00Z">
              <w:rPr>
                <w:noProof/>
                <w:webHidden/>
              </w:rPr>
            </w:rPrChange>
          </w:rPr>
          <w:delText>75</w:delText>
        </w:r>
      </w:del>
    </w:p>
    <w:p w:rsidR="00161EFD" w:rsidRPr="00116AAA" w:rsidDel="00446296" w:rsidRDefault="00161EFD">
      <w:pPr>
        <w:pStyle w:val="TOC1"/>
        <w:tabs>
          <w:tab w:val="right" w:leader="dot" w:pos="9350"/>
        </w:tabs>
        <w:rPr>
          <w:del w:id="3097" w:author="ptdung" w:date="2023-11-30T18:24:00Z"/>
          <w:rFonts w:ascii="Poppins" w:hAnsi="Poppins" w:cstheme="minorBidi"/>
          <w:noProof/>
          <w:sz w:val="20"/>
          <w:szCs w:val="20"/>
          <w:lang w:eastAsia="ko-KR"/>
          <w:rPrChange w:id="3098" w:author="thuyhuynh" w:date="2023-05-08T11:25:00Z">
            <w:rPr>
              <w:del w:id="3099" w:author="ptdung" w:date="2023-11-30T18:24:00Z"/>
              <w:rFonts w:asciiTheme="minorHAnsi" w:hAnsiTheme="minorHAnsi" w:cstheme="minorBidi"/>
              <w:noProof/>
              <w:lang w:eastAsia="ko-KR"/>
            </w:rPr>
          </w:rPrChange>
        </w:rPr>
      </w:pPr>
      <w:del w:id="3100" w:author="ptdung" w:date="2023-11-30T18:24:00Z">
        <w:r w:rsidRPr="00116AAA" w:rsidDel="00446296">
          <w:rPr>
            <w:rFonts w:ascii="Poppins" w:hAnsi="Poppins"/>
            <w:sz w:val="20"/>
            <w:szCs w:val="20"/>
            <w:rPrChange w:id="3101" w:author="thuyhuynh" w:date="2023-05-08T11:25:00Z">
              <w:rPr>
                <w:rStyle w:val="Hyperlink"/>
                <w:noProof/>
              </w:rPr>
            </w:rPrChange>
          </w:rPr>
          <w:delText>6. Troubleshooting and FAQ</w:delText>
        </w:r>
        <w:r w:rsidRPr="00116AAA" w:rsidDel="00446296">
          <w:rPr>
            <w:rFonts w:ascii="Poppins" w:hAnsi="Poppins"/>
            <w:noProof/>
            <w:webHidden/>
            <w:sz w:val="20"/>
            <w:szCs w:val="20"/>
            <w:rPrChange w:id="3102" w:author="thuyhuynh" w:date="2023-05-08T11:25:00Z">
              <w:rPr>
                <w:noProof/>
                <w:webHidden/>
              </w:rPr>
            </w:rPrChange>
          </w:rPr>
          <w:tab/>
        </w:r>
        <w:r w:rsidR="00197EE7" w:rsidRPr="00116AAA" w:rsidDel="00446296">
          <w:rPr>
            <w:rFonts w:ascii="Poppins" w:hAnsi="Poppins"/>
            <w:noProof/>
            <w:webHidden/>
            <w:sz w:val="20"/>
            <w:szCs w:val="20"/>
            <w:rPrChange w:id="3103" w:author="thuyhuynh" w:date="2023-05-08T11:25:00Z">
              <w:rPr>
                <w:noProof/>
                <w:webHidden/>
              </w:rPr>
            </w:rPrChange>
          </w:rPr>
          <w:delText>77</w:delText>
        </w:r>
      </w:del>
    </w:p>
    <w:p w:rsidR="00161EFD" w:rsidRPr="00116AAA" w:rsidDel="00446296" w:rsidRDefault="00161EFD">
      <w:pPr>
        <w:pStyle w:val="TOC1"/>
        <w:tabs>
          <w:tab w:val="right" w:leader="dot" w:pos="9350"/>
        </w:tabs>
        <w:rPr>
          <w:del w:id="3104" w:author="ptdung" w:date="2023-11-30T18:24:00Z"/>
          <w:rFonts w:ascii="Poppins" w:hAnsi="Poppins" w:cstheme="minorBidi"/>
          <w:noProof/>
          <w:sz w:val="20"/>
          <w:szCs w:val="20"/>
          <w:lang w:eastAsia="ko-KR"/>
          <w:rPrChange w:id="3105" w:author="thuyhuynh" w:date="2023-05-08T11:25:00Z">
            <w:rPr>
              <w:del w:id="3106" w:author="ptdung" w:date="2023-11-30T18:24:00Z"/>
              <w:rFonts w:asciiTheme="minorHAnsi" w:hAnsiTheme="minorHAnsi" w:cstheme="minorBidi"/>
              <w:noProof/>
              <w:lang w:eastAsia="ko-KR"/>
            </w:rPr>
          </w:rPrChange>
        </w:rPr>
      </w:pPr>
      <w:del w:id="3107" w:author="ptdung" w:date="2023-11-30T18:24:00Z">
        <w:r w:rsidRPr="00116AAA" w:rsidDel="00446296">
          <w:rPr>
            <w:rFonts w:ascii="Poppins" w:hAnsi="Poppins"/>
            <w:sz w:val="20"/>
            <w:szCs w:val="20"/>
            <w:rPrChange w:id="3108" w:author="thuyhuynh" w:date="2023-05-08T11:25:00Z">
              <w:rPr>
                <w:rStyle w:val="Hyperlink"/>
                <w:noProof/>
                <w:lang w:eastAsia="ko-KR"/>
              </w:rPr>
            </w:rPrChange>
          </w:rPr>
          <w:delText>7. Legal Notice</w:delText>
        </w:r>
        <w:r w:rsidRPr="00116AAA" w:rsidDel="00446296">
          <w:rPr>
            <w:rFonts w:ascii="Poppins" w:hAnsi="Poppins"/>
            <w:noProof/>
            <w:webHidden/>
            <w:sz w:val="20"/>
            <w:szCs w:val="20"/>
            <w:rPrChange w:id="3109" w:author="thuyhuynh" w:date="2023-05-08T11:25:00Z">
              <w:rPr>
                <w:noProof/>
                <w:webHidden/>
              </w:rPr>
            </w:rPrChange>
          </w:rPr>
          <w:tab/>
        </w:r>
        <w:r w:rsidR="00197EE7" w:rsidRPr="00116AAA" w:rsidDel="00446296">
          <w:rPr>
            <w:rFonts w:ascii="Poppins" w:hAnsi="Poppins"/>
            <w:noProof/>
            <w:webHidden/>
            <w:sz w:val="20"/>
            <w:szCs w:val="20"/>
            <w:rPrChange w:id="3110" w:author="thuyhuynh" w:date="2023-05-08T11:25:00Z">
              <w:rPr>
                <w:noProof/>
                <w:webHidden/>
              </w:rPr>
            </w:rPrChange>
          </w:rPr>
          <w:delText>80</w:delText>
        </w:r>
      </w:del>
    </w:p>
    <w:p w:rsidR="00161EFD" w:rsidRPr="00116AAA" w:rsidDel="00446296" w:rsidRDefault="00161EFD">
      <w:pPr>
        <w:pStyle w:val="TOC2"/>
        <w:tabs>
          <w:tab w:val="right" w:leader="dot" w:pos="9350"/>
        </w:tabs>
        <w:rPr>
          <w:del w:id="3111" w:author="ptdung" w:date="2023-11-30T18:24:00Z"/>
          <w:rFonts w:ascii="Poppins" w:hAnsi="Poppins" w:cstheme="minorBidi"/>
          <w:noProof/>
          <w:sz w:val="20"/>
          <w:szCs w:val="20"/>
          <w:lang w:eastAsia="ko-KR"/>
          <w:rPrChange w:id="3112" w:author="thuyhuynh" w:date="2023-05-08T11:25:00Z">
            <w:rPr>
              <w:del w:id="3113" w:author="ptdung" w:date="2023-11-30T18:24:00Z"/>
              <w:rFonts w:asciiTheme="minorHAnsi" w:hAnsiTheme="minorHAnsi" w:cstheme="minorBidi"/>
              <w:noProof/>
              <w:lang w:eastAsia="ko-KR"/>
            </w:rPr>
          </w:rPrChange>
        </w:rPr>
      </w:pPr>
      <w:del w:id="3114" w:author="ptdung" w:date="2023-11-30T18:24:00Z">
        <w:r w:rsidRPr="00116AAA" w:rsidDel="00446296">
          <w:rPr>
            <w:rFonts w:ascii="Poppins" w:hAnsi="Poppins"/>
            <w:sz w:val="20"/>
            <w:szCs w:val="20"/>
            <w:rPrChange w:id="3115" w:author="thuyhuynh" w:date="2023-05-08T11:25:00Z">
              <w:rPr>
                <w:rStyle w:val="Hyperlink"/>
                <w:noProof/>
              </w:rPr>
            </w:rPrChange>
          </w:rPr>
          <w:delText>7.1. Warranty Agreement</w:delText>
        </w:r>
        <w:r w:rsidRPr="00116AAA" w:rsidDel="00446296">
          <w:rPr>
            <w:rFonts w:ascii="Poppins" w:hAnsi="Poppins"/>
            <w:noProof/>
            <w:webHidden/>
            <w:sz w:val="20"/>
            <w:szCs w:val="20"/>
            <w:rPrChange w:id="3116" w:author="thuyhuynh" w:date="2023-05-08T11:25:00Z">
              <w:rPr>
                <w:noProof/>
                <w:webHidden/>
              </w:rPr>
            </w:rPrChange>
          </w:rPr>
          <w:tab/>
        </w:r>
        <w:r w:rsidR="00197EE7" w:rsidRPr="00116AAA" w:rsidDel="00446296">
          <w:rPr>
            <w:rFonts w:ascii="Poppins" w:hAnsi="Poppins"/>
            <w:noProof/>
            <w:webHidden/>
            <w:sz w:val="20"/>
            <w:szCs w:val="20"/>
            <w:rPrChange w:id="3117" w:author="thuyhuynh" w:date="2023-05-08T11:25:00Z">
              <w:rPr>
                <w:noProof/>
                <w:webHidden/>
              </w:rPr>
            </w:rPrChange>
          </w:rPr>
          <w:delText>80</w:delText>
        </w:r>
      </w:del>
    </w:p>
    <w:p w:rsidR="00161EFD" w:rsidRPr="00116AAA" w:rsidDel="00446296" w:rsidRDefault="00161EFD">
      <w:pPr>
        <w:pStyle w:val="TOC2"/>
        <w:tabs>
          <w:tab w:val="right" w:leader="dot" w:pos="9350"/>
        </w:tabs>
        <w:rPr>
          <w:del w:id="3118" w:author="ptdung" w:date="2023-11-30T18:24:00Z"/>
          <w:rFonts w:ascii="Poppins" w:hAnsi="Poppins" w:cstheme="minorBidi"/>
          <w:noProof/>
          <w:sz w:val="20"/>
          <w:szCs w:val="20"/>
          <w:lang w:eastAsia="ko-KR"/>
          <w:rPrChange w:id="3119" w:author="thuyhuynh" w:date="2023-05-08T11:25:00Z">
            <w:rPr>
              <w:del w:id="3120" w:author="ptdung" w:date="2023-11-30T18:24:00Z"/>
              <w:rFonts w:asciiTheme="minorHAnsi" w:hAnsiTheme="minorHAnsi" w:cstheme="minorBidi"/>
              <w:noProof/>
              <w:lang w:eastAsia="ko-KR"/>
            </w:rPr>
          </w:rPrChange>
        </w:rPr>
      </w:pPr>
      <w:del w:id="3121" w:author="ptdung" w:date="2023-11-30T18:24:00Z">
        <w:r w:rsidRPr="00116AAA" w:rsidDel="00446296">
          <w:rPr>
            <w:rFonts w:ascii="Poppins" w:hAnsi="Poppins"/>
            <w:sz w:val="20"/>
            <w:szCs w:val="20"/>
            <w:rPrChange w:id="3122" w:author="thuyhuynh" w:date="2023-05-08T11:25:00Z">
              <w:rPr>
                <w:rStyle w:val="Hyperlink"/>
                <w:noProof/>
              </w:rPr>
            </w:rPrChange>
          </w:rPr>
          <w:delText>7.2. End-User License Agreement</w:delText>
        </w:r>
        <w:r w:rsidRPr="00116AAA" w:rsidDel="00446296">
          <w:rPr>
            <w:rFonts w:ascii="Poppins" w:hAnsi="Poppins"/>
            <w:noProof/>
            <w:webHidden/>
            <w:sz w:val="20"/>
            <w:szCs w:val="20"/>
            <w:rPrChange w:id="3123" w:author="thuyhuynh" w:date="2023-05-08T11:25:00Z">
              <w:rPr>
                <w:noProof/>
                <w:webHidden/>
              </w:rPr>
            </w:rPrChange>
          </w:rPr>
          <w:tab/>
        </w:r>
        <w:r w:rsidR="00197EE7" w:rsidRPr="00116AAA" w:rsidDel="00446296">
          <w:rPr>
            <w:rFonts w:ascii="Poppins" w:hAnsi="Poppins"/>
            <w:noProof/>
            <w:webHidden/>
            <w:sz w:val="20"/>
            <w:szCs w:val="20"/>
            <w:rPrChange w:id="3124" w:author="thuyhuynh" w:date="2023-05-08T11:25:00Z">
              <w:rPr>
                <w:noProof/>
                <w:webHidden/>
              </w:rPr>
            </w:rPrChange>
          </w:rPr>
          <w:delText>84</w:delText>
        </w:r>
      </w:del>
    </w:p>
    <w:p w:rsidR="00D67995" w:rsidRPr="00116AAA" w:rsidRDefault="00D67F27" w:rsidP="00D04379">
      <w:pPr>
        <w:rPr>
          <w:rFonts w:ascii="Poppins" w:hAnsi="Poppins"/>
          <w:sz w:val="20"/>
          <w:szCs w:val="20"/>
          <w:lang w:eastAsia="ko-KR"/>
          <w:rPrChange w:id="3125" w:author="thuyhuynh" w:date="2023-05-08T11:25:00Z">
            <w:rPr>
              <w:lang w:eastAsia="ko-KR"/>
            </w:rPr>
          </w:rPrChange>
        </w:rPr>
      </w:pPr>
      <w:r w:rsidRPr="00116AAA">
        <w:rPr>
          <w:rFonts w:ascii="Poppins" w:hAnsi="Poppins"/>
          <w:sz w:val="20"/>
          <w:szCs w:val="20"/>
          <w:rPrChange w:id="3126" w:author="thuyhuynh" w:date="2023-05-08T11:25:00Z">
            <w:rPr/>
          </w:rPrChange>
        </w:rPr>
        <w:fldChar w:fldCharType="end"/>
      </w:r>
    </w:p>
    <w:p w:rsidR="0041264C" w:rsidRPr="00116AAA" w:rsidRDefault="0041264C">
      <w:pPr>
        <w:rPr>
          <w:rFonts w:ascii="Poppins" w:hAnsi="Poppins"/>
          <w:sz w:val="20"/>
          <w:szCs w:val="20"/>
          <w:rPrChange w:id="3127" w:author="thuyhuynh" w:date="2023-05-08T11:25:00Z">
            <w:rPr/>
          </w:rPrChange>
        </w:rPr>
      </w:pPr>
      <w:bookmarkStart w:id="3128" w:name="_Toc330934419"/>
      <w:r w:rsidRPr="00116AAA">
        <w:rPr>
          <w:rFonts w:ascii="Poppins" w:hAnsi="Poppins"/>
          <w:sz w:val="20"/>
          <w:szCs w:val="20"/>
          <w:rPrChange w:id="3129" w:author="thuyhuynh" w:date="2023-05-08T11:25:00Z">
            <w:rPr/>
          </w:rPrChange>
        </w:rPr>
        <w:br w:type="page"/>
      </w:r>
    </w:p>
    <w:p w:rsidR="00730826" w:rsidRPr="004671A0" w:rsidRDefault="00D67995" w:rsidP="00691939">
      <w:pPr>
        <w:pStyle w:val="Heading1"/>
        <w:rPr>
          <w:rFonts w:ascii="Poppins" w:hAnsi="Poppins"/>
          <w:b w:val="0"/>
          <w:color w:val="000000" w:themeColor="text1"/>
          <w:szCs w:val="36"/>
          <w:rPrChange w:id="3130" w:author="thuyhuynh" w:date="2023-05-08T11:52:00Z">
            <w:rPr/>
          </w:rPrChange>
        </w:rPr>
      </w:pPr>
      <w:bookmarkStart w:id="3131" w:name="_Toc155348542"/>
      <w:r w:rsidRPr="004671A0">
        <w:rPr>
          <w:rFonts w:ascii="Poppins" w:hAnsi="Poppins"/>
          <w:b w:val="0"/>
          <w:color w:val="000000" w:themeColor="text1"/>
          <w:szCs w:val="36"/>
          <w:rPrChange w:id="3132" w:author="thuyhuynh" w:date="2023-05-08T11:52:00Z">
            <w:rPr/>
          </w:rPrChange>
        </w:rPr>
        <w:lastRenderedPageBreak/>
        <w:t>Introduction</w:t>
      </w:r>
      <w:bookmarkEnd w:id="3128"/>
      <w:bookmarkEnd w:id="3131"/>
    </w:p>
    <w:p w:rsidR="006414F6" w:rsidRPr="00116AAA" w:rsidRDefault="006414F6" w:rsidP="00D04379">
      <w:pPr>
        <w:rPr>
          <w:rFonts w:ascii="Poppins" w:hAnsi="Poppins"/>
          <w:sz w:val="20"/>
          <w:szCs w:val="20"/>
          <w:rPrChange w:id="3133" w:author="thuyhuynh" w:date="2023-05-08T11:25:00Z">
            <w:rPr/>
          </w:rPrChange>
        </w:rPr>
      </w:pPr>
    </w:p>
    <w:p w:rsidR="00944C3A" w:rsidRPr="00E04B07" w:rsidRDefault="00944C3A" w:rsidP="00944C3A">
      <w:pPr>
        <w:pStyle w:val="Heading2"/>
        <w:rPr>
          <w:rFonts w:ascii="Poppins" w:hAnsi="Poppins"/>
          <w:b w:val="0"/>
          <w:i w:val="0"/>
          <w:sz w:val="24"/>
          <w:szCs w:val="24"/>
          <w:rPrChange w:id="3134" w:author="thuyhuynh" w:date="2023-05-08T11:59:00Z">
            <w:rPr/>
          </w:rPrChange>
        </w:rPr>
      </w:pPr>
      <w:bookmarkStart w:id="3135" w:name="_Toc330934420"/>
      <w:bookmarkStart w:id="3136" w:name="_Toc155348543"/>
      <w:r w:rsidRPr="00E04B07">
        <w:rPr>
          <w:rFonts w:ascii="Poppins" w:hAnsi="Poppins"/>
          <w:b w:val="0"/>
          <w:i w:val="0"/>
          <w:sz w:val="24"/>
          <w:szCs w:val="24"/>
          <w:rPrChange w:id="3137" w:author="thuyhuynh" w:date="2023-05-08T11:59:00Z">
            <w:rPr/>
          </w:rPrChange>
        </w:rPr>
        <w:t>Manual Overview</w:t>
      </w:r>
      <w:bookmarkEnd w:id="3135"/>
      <w:bookmarkEnd w:id="3136"/>
    </w:p>
    <w:p w:rsidR="00944C3A" w:rsidRPr="00116AAA" w:rsidRDefault="00944C3A" w:rsidP="00944C3A">
      <w:pPr>
        <w:rPr>
          <w:rFonts w:ascii="Poppins" w:hAnsi="Poppins"/>
          <w:sz w:val="20"/>
          <w:szCs w:val="20"/>
          <w:lang w:eastAsia="ko-KR"/>
          <w:rPrChange w:id="3138" w:author="thuyhuynh" w:date="2023-05-08T11:25:00Z">
            <w:rPr>
              <w:lang w:eastAsia="ko-KR"/>
            </w:rPr>
          </w:rPrChange>
        </w:rPr>
      </w:pPr>
    </w:p>
    <w:p w:rsidR="00944C3A" w:rsidRPr="00116AAA" w:rsidRDefault="00944C3A" w:rsidP="00944C3A">
      <w:pPr>
        <w:jc w:val="both"/>
        <w:rPr>
          <w:rFonts w:ascii="Poppins" w:hAnsi="Poppins"/>
          <w:sz w:val="20"/>
          <w:szCs w:val="20"/>
          <w:rPrChange w:id="3139" w:author="thuyhuynh" w:date="2023-05-08T11:25:00Z">
            <w:rPr/>
          </w:rPrChange>
        </w:rPr>
      </w:pPr>
      <w:r w:rsidRPr="00116AAA">
        <w:rPr>
          <w:rFonts w:ascii="Poppins" w:hAnsi="Poppins"/>
          <w:sz w:val="20"/>
          <w:szCs w:val="20"/>
          <w:rPrChange w:id="3140" w:author="thuyhuynh" w:date="2023-05-08T11:25:00Z">
            <w:rPr/>
          </w:rPrChange>
        </w:rPr>
        <w:t xml:space="preserve">The purpose of this </w:t>
      </w:r>
      <w:r w:rsidRPr="00116AAA">
        <w:rPr>
          <w:rFonts w:ascii="Poppins" w:hAnsi="Poppins"/>
          <w:sz w:val="20"/>
          <w:szCs w:val="20"/>
          <w:lang w:eastAsia="ko-KR"/>
          <w:rPrChange w:id="3141" w:author="thuyhuynh" w:date="2023-05-08T11:25:00Z">
            <w:rPr>
              <w:lang w:eastAsia="ko-KR"/>
            </w:rPr>
          </w:rPrChange>
        </w:rPr>
        <w:t>m</w:t>
      </w:r>
      <w:r w:rsidRPr="00116AAA">
        <w:rPr>
          <w:rFonts w:ascii="Poppins" w:hAnsi="Poppins"/>
          <w:sz w:val="20"/>
          <w:szCs w:val="20"/>
          <w:rPrChange w:id="3142" w:author="thuyhuynh" w:date="2023-05-08T11:25:00Z">
            <w:rPr/>
          </w:rPrChange>
        </w:rPr>
        <w:t xml:space="preserve">anual is to provide useful information </w:t>
      </w:r>
      <w:r w:rsidR="00834AD2" w:rsidRPr="00116AAA">
        <w:rPr>
          <w:rFonts w:ascii="Poppins" w:hAnsi="Poppins"/>
          <w:sz w:val="20"/>
          <w:szCs w:val="20"/>
          <w:lang w:eastAsia="ko-KR"/>
          <w:rPrChange w:id="3143" w:author="thuyhuynh" w:date="2023-05-08T11:25:00Z">
            <w:rPr>
              <w:lang w:eastAsia="ko-KR"/>
            </w:rPr>
          </w:rPrChange>
        </w:rPr>
        <w:t>on</w:t>
      </w:r>
      <w:r w:rsidRPr="00116AAA">
        <w:rPr>
          <w:rFonts w:ascii="Poppins" w:hAnsi="Poppins"/>
          <w:sz w:val="20"/>
          <w:szCs w:val="20"/>
          <w:rPrChange w:id="3144" w:author="thuyhuynh" w:date="2023-05-08T11:25:00Z">
            <w:rPr/>
          </w:rPrChange>
        </w:rPr>
        <w:t xml:space="preserve"> </w:t>
      </w:r>
      <w:proofErr w:type="spellStart"/>
      <w:r w:rsidRPr="00116AAA">
        <w:rPr>
          <w:rFonts w:ascii="Poppins" w:hAnsi="Poppins"/>
          <w:sz w:val="20"/>
          <w:szCs w:val="20"/>
          <w:rPrChange w:id="3145" w:author="thuyhuynh" w:date="2023-05-08T11:25:00Z">
            <w:rPr/>
          </w:rPrChange>
        </w:rPr>
        <w:t>IriTech’s</w:t>
      </w:r>
      <w:proofErr w:type="spellEnd"/>
      <w:r w:rsidRPr="00116AAA">
        <w:rPr>
          <w:rFonts w:ascii="Poppins" w:hAnsi="Poppins"/>
          <w:sz w:val="20"/>
          <w:szCs w:val="20"/>
          <w:rPrChange w:id="3146" w:author="thuyhuynh" w:date="2023-05-08T11:25:00Z">
            <w:rPr/>
          </w:rPrChange>
        </w:rPr>
        <w:t xml:space="preserve"> family of embedded camera systems. It includes </w:t>
      </w:r>
      <w:r w:rsidR="006D7FF0" w:rsidRPr="00116AAA">
        <w:rPr>
          <w:rFonts w:ascii="Poppins" w:hAnsi="Poppins"/>
          <w:sz w:val="20"/>
          <w:szCs w:val="20"/>
          <w:rPrChange w:id="3147" w:author="thuyhuynh" w:date="2023-05-08T11:25:00Z">
            <w:rPr/>
          </w:rPrChange>
        </w:rPr>
        <w:t>an</w:t>
      </w:r>
      <w:r w:rsidRPr="00116AAA">
        <w:rPr>
          <w:rFonts w:ascii="Poppins" w:hAnsi="Poppins"/>
          <w:sz w:val="20"/>
          <w:szCs w:val="20"/>
          <w:rPrChange w:id="3148" w:author="thuyhuynh" w:date="2023-05-08T11:25:00Z">
            <w:rPr/>
          </w:rPrChange>
        </w:rPr>
        <w:t xml:space="preserve"> overview </w:t>
      </w:r>
      <w:r w:rsidR="006D7FF0" w:rsidRPr="00116AAA">
        <w:rPr>
          <w:rFonts w:ascii="Poppins" w:hAnsi="Poppins"/>
          <w:sz w:val="20"/>
          <w:szCs w:val="20"/>
          <w:rPrChange w:id="3149" w:author="thuyhuynh" w:date="2023-05-08T11:25:00Z">
            <w:rPr/>
          </w:rPrChange>
        </w:rPr>
        <w:t>of</w:t>
      </w:r>
      <w:r w:rsidRPr="00116AAA">
        <w:rPr>
          <w:rFonts w:ascii="Poppins" w:hAnsi="Poppins"/>
          <w:sz w:val="20"/>
          <w:szCs w:val="20"/>
          <w:rPrChange w:id="3150" w:author="thuyhuynh" w:date="2023-05-08T11:25:00Z">
            <w:rPr/>
          </w:rPrChange>
        </w:rPr>
        <w:t xml:space="preserve"> the software development kit, its functionality, component terminology, and useful tips on how to begin programming your own application.</w:t>
      </w:r>
      <w:r w:rsidR="00834AD2" w:rsidRPr="00116AAA">
        <w:rPr>
          <w:rFonts w:ascii="Poppins" w:hAnsi="Poppins"/>
          <w:sz w:val="20"/>
          <w:szCs w:val="20"/>
          <w:rPrChange w:id="3151" w:author="thuyhuynh" w:date="2023-05-08T11:25:00Z">
            <w:rPr/>
          </w:rPrChange>
        </w:rPr>
        <w:t xml:space="preserve"> For</w:t>
      </w:r>
      <w:r w:rsidRPr="00116AAA">
        <w:rPr>
          <w:rFonts w:ascii="Poppins" w:hAnsi="Poppins"/>
          <w:sz w:val="20"/>
          <w:szCs w:val="20"/>
          <w:rPrChange w:id="3152" w:author="thuyhuynh" w:date="2023-05-08T11:25:00Z">
            <w:rPr/>
          </w:rPrChange>
        </w:rPr>
        <w:t xml:space="preserve"> detail</w:t>
      </w:r>
      <w:r w:rsidR="006D7FF0" w:rsidRPr="00116AAA">
        <w:rPr>
          <w:rFonts w:ascii="Poppins" w:hAnsi="Poppins"/>
          <w:sz w:val="20"/>
          <w:szCs w:val="20"/>
          <w:rPrChange w:id="3153" w:author="thuyhuynh" w:date="2023-05-08T11:25:00Z">
            <w:rPr/>
          </w:rPrChange>
        </w:rPr>
        <w:t>s</w:t>
      </w:r>
      <w:r w:rsidRPr="00116AAA">
        <w:rPr>
          <w:rFonts w:ascii="Poppins" w:hAnsi="Poppins"/>
          <w:sz w:val="20"/>
          <w:szCs w:val="20"/>
          <w:rPrChange w:id="3154" w:author="thuyhuynh" w:date="2023-05-08T11:25:00Z">
            <w:rPr/>
          </w:rPrChange>
        </w:rPr>
        <w:t xml:space="preserve"> of application programming interfaces, please see the corresponding API Reference Manual. </w:t>
      </w:r>
      <w:r w:rsidR="003E4BA2" w:rsidRPr="00116AAA">
        <w:rPr>
          <w:rFonts w:ascii="Poppins" w:hAnsi="Poppins"/>
          <w:sz w:val="20"/>
          <w:szCs w:val="20"/>
          <w:rPrChange w:id="3155" w:author="thuyhuynh" w:date="2023-05-08T11:25:00Z">
            <w:rPr/>
          </w:rPrChange>
        </w:rPr>
        <w:t>I</w:t>
      </w:r>
      <w:r w:rsidRPr="00116AAA">
        <w:rPr>
          <w:rFonts w:ascii="Poppins" w:hAnsi="Poppins"/>
          <w:sz w:val="20"/>
          <w:szCs w:val="20"/>
          <w:rPrChange w:id="3156" w:author="thuyhuynh" w:date="2023-05-08T11:25:00Z">
            <w:rPr/>
          </w:rPrChange>
        </w:rPr>
        <w:t xml:space="preserve">nformation about hardware specifications can be </w:t>
      </w:r>
      <w:r w:rsidR="006D7FF0" w:rsidRPr="00116AAA">
        <w:rPr>
          <w:rFonts w:ascii="Poppins" w:hAnsi="Poppins"/>
          <w:sz w:val="20"/>
          <w:szCs w:val="20"/>
          <w:rPrChange w:id="3157" w:author="thuyhuynh" w:date="2023-05-08T11:25:00Z">
            <w:rPr/>
          </w:rPrChange>
        </w:rPr>
        <w:t xml:space="preserve">found in </w:t>
      </w:r>
      <w:r w:rsidRPr="00116AAA">
        <w:rPr>
          <w:rFonts w:ascii="Poppins" w:hAnsi="Poppins"/>
          <w:sz w:val="20"/>
          <w:szCs w:val="20"/>
          <w:rPrChange w:id="3158" w:author="thuyhuynh" w:date="2023-05-08T11:25:00Z">
            <w:rPr/>
          </w:rPrChange>
        </w:rPr>
        <w:t>the Hardware Developer’s Manual</w:t>
      </w:r>
      <w:r w:rsidR="00DF3677" w:rsidRPr="00116AAA">
        <w:rPr>
          <w:rFonts w:ascii="Poppins" w:hAnsi="Poppins"/>
          <w:sz w:val="20"/>
          <w:szCs w:val="20"/>
          <w:rPrChange w:id="3159" w:author="thuyhuynh" w:date="2023-05-08T11:25:00Z">
            <w:rPr/>
          </w:rPrChange>
        </w:rPr>
        <w:t>s</w:t>
      </w:r>
      <w:r w:rsidRPr="00116AAA">
        <w:rPr>
          <w:rFonts w:ascii="Poppins" w:hAnsi="Poppins"/>
          <w:sz w:val="20"/>
          <w:szCs w:val="20"/>
          <w:rPrChange w:id="3160" w:author="thuyhuynh" w:date="2023-05-08T11:25:00Z">
            <w:rPr/>
          </w:rPrChange>
        </w:rPr>
        <w:t xml:space="preserve"> for </w:t>
      </w:r>
      <w:r w:rsidR="003E4BA2" w:rsidRPr="00116AAA">
        <w:rPr>
          <w:rFonts w:ascii="Poppins" w:hAnsi="Poppins"/>
          <w:sz w:val="20"/>
          <w:szCs w:val="20"/>
          <w:rPrChange w:id="3161" w:author="thuyhuynh" w:date="2023-05-08T11:25:00Z">
            <w:rPr/>
          </w:rPrChange>
        </w:rPr>
        <w:t>a</w:t>
      </w:r>
      <w:r w:rsidR="006D7FF0" w:rsidRPr="00116AAA">
        <w:rPr>
          <w:rFonts w:ascii="Poppins" w:hAnsi="Poppins"/>
          <w:sz w:val="20"/>
          <w:szCs w:val="20"/>
          <w:rPrChange w:id="3162" w:author="thuyhuynh" w:date="2023-05-08T11:25:00Z">
            <w:rPr/>
          </w:rPrChange>
        </w:rPr>
        <w:t xml:space="preserve"> </w:t>
      </w:r>
      <w:r w:rsidR="00834AD2" w:rsidRPr="00116AAA">
        <w:rPr>
          <w:rFonts w:ascii="Poppins" w:hAnsi="Poppins"/>
          <w:sz w:val="20"/>
          <w:szCs w:val="20"/>
          <w:lang w:eastAsia="ko-KR"/>
          <w:rPrChange w:id="3163" w:author="thuyhuynh" w:date="2023-05-08T11:25:00Z">
            <w:rPr>
              <w:lang w:eastAsia="ko-KR"/>
            </w:rPr>
          </w:rPrChange>
        </w:rPr>
        <w:t>specific</w:t>
      </w:r>
      <w:r w:rsidRPr="00116AAA">
        <w:rPr>
          <w:rFonts w:ascii="Poppins" w:hAnsi="Poppins"/>
          <w:sz w:val="20"/>
          <w:szCs w:val="20"/>
          <w:rPrChange w:id="3164" w:author="thuyhuynh" w:date="2023-05-08T11:25:00Z">
            <w:rPr/>
          </w:rPrChange>
        </w:rPr>
        <w:t xml:space="preserve"> device.</w:t>
      </w:r>
    </w:p>
    <w:p w:rsidR="00944C3A" w:rsidRPr="00116AAA" w:rsidRDefault="00944C3A" w:rsidP="00CE4345">
      <w:pPr>
        <w:rPr>
          <w:rFonts w:ascii="Poppins" w:hAnsi="Poppins"/>
          <w:sz w:val="20"/>
          <w:szCs w:val="20"/>
          <w:rPrChange w:id="3165" w:author="thuyhuynh" w:date="2023-05-08T11:25:00Z">
            <w:rPr/>
          </w:rPrChange>
        </w:rPr>
      </w:pPr>
    </w:p>
    <w:p w:rsidR="006414F6" w:rsidRPr="00E04B07" w:rsidRDefault="000E69CF" w:rsidP="00C877AD">
      <w:pPr>
        <w:pStyle w:val="Heading2"/>
        <w:rPr>
          <w:rFonts w:ascii="Poppins" w:hAnsi="Poppins"/>
          <w:b w:val="0"/>
          <w:i w:val="0"/>
          <w:sz w:val="24"/>
          <w:szCs w:val="24"/>
          <w:rPrChange w:id="3166" w:author="thuyhuynh" w:date="2023-05-08T11:59:00Z">
            <w:rPr/>
          </w:rPrChange>
        </w:rPr>
      </w:pPr>
      <w:bookmarkStart w:id="3167" w:name="_Toc330934421"/>
      <w:del w:id="3168" w:author="thuyhuynh" w:date="2022-03-30T11:09:00Z">
        <w:r w:rsidRPr="00E04B07" w:rsidDel="00E37F22">
          <w:rPr>
            <w:rFonts w:ascii="Poppins" w:hAnsi="Poppins"/>
            <w:b w:val="0"/>
            <w:i w:val="0"/>
            <w:sz w:val="24"/>
            <w:szCs w:val="24"/>
            <w:rPrChange w:id="3169" w:author="thuyhuynh" w:date="2023-05-08T11:59:00Z">
              <w:rPr/>
            </w:rPrChange>
          </w:rPr>
          <w:delText>Iri</w:delText>
        </w:r>
        <w:r w:rsidR="00CE362E" w:rsidRPr="00E04B07" w:rsidDel="00E37F22">
          <w:rPr>
            <w:rFonts w:ascii="Poppins" w:hAnsi="Poppins"/>
            <w:b w:val="0"/>
            <w:i w:val="0"/>
            <w:sz w:val="24"/>
            <w:szCs w:val="24"/>
            <w:rPrChange w:id="3170" w:author="thuyhuynh" w:date="2023-05-08T11:59:00Z">
              <w:rPr/>
            </w:rPrChange>
          </w:rPr>
          <w:delText>Shield</w:delText>
        </w:r>
      </w:del>
      <w:bookmarkStart w:id="3171" w:name="_Toc155348544"/>
      <w:proofErr w:type="spellStart"/>
      <w:ins w:id="3172" w:author="thuyhuynh" w:date="2024-01-05T11:02:00Z">
        <w:r w:rsidR="00C63B7A">
          <w:rPr>
            <w:rFonts w:ascii="Poppins" w:hAnsi="Poppins"/>
            <w:b w:val="0"/>
            <w:i w:val="0"/>
            <w:sz w:val="24"/>
            <w:szCs w:val="24"/>
          </w:rPr>
          <w:t>IriEnvoy</w:t>
        </w:r>
        <w:proofErr w:type="spellEnd"/>
        <w:r w:rsidR="00C63B7A">
          <w:rPr>
            <w:rFonts w:ascii="Poppins" w:hAnsi="Poppins"/>
            <w:b w:val="0"/>
            <w:i w:val="0"/>
            <w:sz w:val="24"/>
            <w:szCs w:val="24"/>
          </w:rPr>
          <w:t>-MK</w:t>
        </w:r>
      </w:ins>
      <w:r w:rsidR="00DB4D32" w:rsidRPr="00E04B07">
        <w:rPr>
          <w:rFonts w:ascii="Poppins" w:hAnsi="Poppins"/>
          <w:b w:val="0"/>
          <w:i w:val="0"/>
          <w:sz w:val="24"/>
          <w:szCs w:val="24"/>
          <w:rPrChange w:id="3173" w:author="thuyhuynh" w:date="2023-05-08T11:59:00Z">
            <w:rPr/>
          </w:rPrChange>
        </w:rPr>
        <w:t xml:space="preserve"> </w:t>
      </w:r>
      <w:r w:rsidRPr="00E04B07">
        <w:rPr>
          <w:rFonts w:ascii="Poppins" w:hAnsi="Poppins"/>
          <w:b w:val="0"/>
          <w:i w:val="0"/>
          <w:sz w:val="24"/>
          <w:szCs w:val="24"/>
          <w:rPrChange w:id="3174" w:author="thuyhuynh" w:date="2023-05-08T11:59:00Z">
            <w:rPr/>
          </w:rPrChange>
        </w:rPr>
        <w:t>Overview</w:t>
      </w:r>
      <w:bookmarkEnd w:id="3167"/>
      <w:bookmarkEnd w:id="3171"/>
    </w:p>
    <w:p w:rsidR="006414F6" w:rsidRPr="00116AAA" w:rsidRDefault="006414F6" w:rsidP="006414F6">
      <w:pPr>
        <w:rPr>
          <w:rFonts w:ascii="Poppins" w:hAnsi="Poppins"/>
          <w:sz w:val="20"/>
          <w:szCs w:val="20"/>
          <w:lang w:eastAsia="ko-KR"/>
          <w:rPrChange w:id="3175" w:author="thuyhuynh" w:date="2023-05-08T11:25:00Z">
            <w:rPr>
              <w:lang w:eastAsia="ko-KR"/>
            </w:rPr>
          </w:rPrChange>
        </w:rPr>
      </w:pPr>
    </w:p>
    <w:sdt>
      <w:sdtPr>
        <w:rPr>
          <w:rFonts w:ascii="Poppins" w:hAnsi="Poppins"/>
          <w:sz w:val="20"/>
          <w:szCs w:val="20"/>
          <w:lang w:eastAsia="ko-KR"/>
        </w:rPr>
        <w:id w:val="7344050"/>
        <w:docPartObj>
          <w:docPartGallery w:val="Cover Pages"/>
          <w:docPartUnique/>
        </w:docPartObj>
      </w:sdtPr>
      <w:sdtEndPr>
        <w:rPr>
          <w:lang w:eastAsia="en-US"/>
        </w:rPr>
      </w:sdtEndPr>
      <w:sdtContent>
        <w:p w:rsidR="000E69CF" w:rsidRPr="00116AAA" w:rsidRDefault="0090334D" w:rsidP="000E69CF">
          <w:pPr>
            <w:jc w:val="both"/>
            <w:rPr>
              <w:rFonts w:ascii="Poppins" w:hAnsi="Poppins"/>
              <w:sz w:val="20"/>
              <w:szCs w:val="20"/>
              <w:rPrChange w:id="3176" w:author="thuyhuynh" w:date="2023-05-08T11:25:00Z">
                <w:rPr/>
              </w:rPrChange>
            </w:rPr>
          </w:pPr>
          <w:del w:id="3177" w:author="thuyhuynh" w:date="2022-03-30T11:09:00Z">
            <w:r w:rsidRPr="00116AAA" w:rsidDel="00E37F22">
              <w:rPr>
                <w:rFonts w:ascii="Poppins" w:hAnsi="Poppins"/>
                <w:sz w:val="20"/>
                <w:szCs w:val="20"/>
                <w:rPrChange w:id="3178" w:author="thuyhuynh" w:date="2023-05-08T11:25:00Z">
                  <w:rPr/>
                </w:rPrChange>
              </w:rPr>
              <w:delText>IriShield</w:delText>
            </w:r>
          </w:del>
          <w:proofErr w:type="spellStart"/>
          <w:ins w:id="3179"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DB4D32" w:rsidRPr="00116AAA">
            <w:rPr>
              <w:rFonts w:ascii="Poppins" w:hAnsi="Poppins"/>
              <w:sz w:val="20"/>
              <w:szCs w:val="20"/>
              <w:rPrChange w:id="3180" w:author="thuyhuynh" w:date="2023-05-08T11:25:00Z">
                <w:rPr/>
              </w:rPrChange>
            </w:rPr>
            <w:t xml:space="preserve"> </w:t>
          </w:r>
          <w:r w:rsidR="00977D9D" w:rsidRPr="00116AAA">
            <w:rPr>
              <w:rFonts w:ascii="Poppins" w:eastAsia="Batang" w:hAnsi="Poppins"/>
              <w:sz w:val="20"/>
              <w:szCs w:val="20"/>
              <w:lang w:eastAsia="ko-KR"/>
              <w:rPrChange w:id="3181" w:author="thuyhuynh" w:date="2023-05-08T11:25:00Z">
                <w:rPr>
                  <w:rFonts w:eastAsia="Batang"/>
                  <w:lang w:eastAsia="ko-KR"/>
                </w:rPr>
              </w:rPrChange>
            </w:rPr>
            <w:t xml:space="preserve">is </w:t>
          </w:r>
          <w:r w:rsidR="004867E7" w:rsidRPr="00116AAA">
            <w:rPr>
              <w:rFonts w:ascii="Poppins" w:eastAsia="Batang" w:hAnsi="Poppins"/>
              <w:sz w:val="20"/>
              <w:szCs w:val="20"/>
              <w:lang w:eastAsia="ko-KR"/>
              <w:rPrChange w:id="3182" w:author="thuyhuynh" w:date="2023-05-08T11:25:00Z">
                <w:rPr>
                  <w:rFonts w:eastAsia="Batang"/>
                  <w:lang w:eastAsia="ko-KR"/>
                </w:rPr>
              </w:rPrChange>
            </w:rPr>
            <w:t xml:space="preserve">an iris </w:t>
          </w:r>
          <w:r w:rsidR="00977D9D" w:rsidRPr="00116AAA">
            <w:rPr>
              <w:rFonts w:ascii="Poppins" w:hAnsi="Poppins"/>
              <w:sz w:val="20"/>
              <w:szCs w:val="20"/>
              <w:rPrChange w:id="3183" w:author="thuyhuynh" w:date="2023-05-08T11:25:00Z">
                <w:rPr/>
              </w:rPrChange>
            </w:rPr>
            <w:t>biometric</w:t>
          </w:r>
          <w:r w:rsidR="004867E7" w:rsidRPr="00116AAA">
            <w:rPr>
              <w:rFonts w:ascii="Poppins" w:hAnsi="Poppins"/>
              <w:sz w:val="20"/>
              <w:szCs w:val="20"/>
              <w:lang w:eastAsia="ko-KR"/>
              <w:rPrChange w:id="3184" w:author="thuyhuynh" w:date="2023-05-08T11:25:00Z">
                <w:rPr>
                  <w:lang w:eastAsia="ko-KR"/>
                </w:rPr>
              </w:rPrChange>
            </w:rPr>
            <w:t>s</w:t>
          </w:r>
          <w:r w:rsidR="00DB4D32" w:rsidRPr="00116AAA">
            <w:rPr>
              <w:rFonts w:ascii="Poppins" w:hAnsi="Poppins"/>
              <w:sz w:val="20"/>
              <w:szCs w:val="20"/>
              <w:rPrChange w:id="3185" w:author="thuyhuynh" w:date="2023-05-08T11:25:00Z">
                <w:rPr/>
              </w:rPrChange>
            </w:rPr>
            <w:t xml:space="preserve"> </w:t>
          </w:r>
          <w:r w:rsidR="00753740" w:rsidRPr="00116AAA">
            <w:rPr>
              <w:rFonts w:ascii="Poppins" w:hAnsi="Poppins"/>
              <w:sz w:val="20"/>
              <w:szCs w:val="20"/>
              <w:rPrChange w:id="3186" w:author="thuyhuynh" w:date="2023-05-08T11:25:00Z">
                <w:rPr/>
              </w:rPrChange>
            </w:rPr>
            <w:t>device</w:t>
          </w:r>
          <w:r w:rsidR="00DB4D32" w:rsidRPr="00116AAA">
            <w:rPr>
              <w:rFonts w:ascii="Poppins" w:hAnsi="Poppins"/>
              <w:sz w:val="20"/>
              <w:szCs w:val="20"/>
              <w:rPrChange w:id="3187" w:author="thuyhuynh" w:date="2023-05-08T11:25:00Z">
                <w:rPr/>
              </w:rPrChange>
            </w:rPr>
            <w:t xml:space="preserve"> </w:t>
          </w:r>
          <w:r w:rsidR="005C5D63" w:rsidRPr="00116AAA">
            <w:rPr>
              <w:rFonts w:ascii="Poppins" w:hAnsi="Poppins"/>
              <w:sz w:val="20"/>
              <w:szCs w:val="20"/>
              <w:rPrChange w:id="3188" w:author="thuyhuynh" w:date="2023-05-08T11:25:00Z">
                <w:rPr/>
              </w:rPrChange>
            </w:rPr>
            <w:t>that ha</w:t>
          </w:r>
          <w:r w:rsidR="00977D9D" w:rsidRPr="00116AAA">
            <w:rPr>
              <w:rFonts w:ascii="Poppins" w:hAnsi="Poppins"/>
              <w:sz w:val="20"/>
              <w:szCs w:val="20"/>
              <w:rPrChange w:id="3189" w:author="thuyhuynh" w:date="2023-05-08T11:25:00Z">
                <w:rPr/>
              </w:rPrChange>
            </w:rPr>
            <w:t>s</w:t>
          </w:r>
          <w:r w:rsidR="00DB4D32" w:rsidRPr="00116AAA">
            <w:rPr>
              <w:rFonts w:ascii="Poppins" w:hAnsi="Poppins"/>
              <w:sz w:val="20"/>
              <w:szCs w:val="20"/>
              <w:rPrChange w:id="3190" w:author="thuyhuynh" w:date="2023-05-08T11:25:00Z">
                <w:rPr/>
              </w:rPrChange>
            </w:rPr>
            <w:t xml:space="preserve"> </w:t>
          </w:r>
          <w:r w:rsidR="00977D9D" w:rsidRPr="00116AAA">
            <w:rPr>
              <w:rFonts w:ascii="Poppins" w:hAnsi="Poppins"/>
              <w:sz w:val="20"/>
              <w:szCs w:val="20"/>
              <w:rPrChange w:id="3191" w:author="thuyhuynh" w:date="2023-05-08T11:25:00Z">
                <w:rPr/>
              </w:rPrChange>
            </w:rPr>
            <w:t>its</w:t>
          </w:r>
          <w:r w:rsidR="00DB4D32" w:rsidRPr="00116AAA">
            <w:rPr>
              <w:rFonts w:ascii="Poppins" w:hAnsi="Poppins"/>
              <w:sz w:val="20"/>
              <w:szCs w:val="20"/>
              <w:rPrChange w:id="3192" w:author="thuyhuynh" w:date="2023-05-08T11:25:00Z">
                <w:rPr/>
              </w:rPrChange>
            </w:rPr>
            <w:t xml:space="preserve"> </w:t>
          </w:r>
          <w:r w:rsidR="005C5D63" w:rsidRPr="00116AAA">
            <w:rPr>
              <w:rFonts w:ascii="Poppins" w:hAnsi="Poppins"/>
              <w:sz w:val="20"/>
              <w:szCs w:val="20"/>
              <w:rPrChange w:id="3193" w:author="thuyhuynh" w:date="2023-05-08T11:25:00Z">
                <w:rPr/>
              </w:rPrChange>
            </w:rPr>
            <w:t>own computation power, memory, storage</w:t>
          </w:r>
          <w:r w:rsidR="004867E7" w:rsidRPr="00116AAA">
            <w:rPr>
              <w:rFonts w:ascii="Poppins" w:hAnsi="Poppins"/>
              <w:sz w:val="20"/>
              <w:szCs w:val="20"/>
              <w:lang w:eastAsia="ko-KR"/>
              <w:rPrChange w:id="3194" w:author="thuyhuynh" w:date="2023-05-08T11:25:00Z">
                <w:rPr>
                  <w:lang w:eastAsia="ko-KR"/>
                </w:rPr>
              </w:rPrChange>
            </w:rPr>
            <w:t>,</w:t>
          </w:r>
          <w:r w:rsidR="005C5D63" w:rsidRPr="00116AAA">
            <w:rPr>
              <w:rFonts w:ascii="Poppins" w:hAnsi="Poppins"/>
              <w:sz w:val="20"/>
              <w:szCs w:val="20"/>
              <w:rPrChange w:id="3195" w:author="thuyhuynh" w:date="2023-05-08T11:25:00Z">
                <w:rPr/>
              </w:rPrChange>
            </w:rPr>
            <w:t xml:space="preserve"> and peripherals </w:t>
          </w:r>
          <w:r w:rsidR="00763D23" w:rsidRPr="00116AAA">
            <w:rPr>
              <w:rFonts w:ascii="Poppins" w:hAnsi="Poppins"/>
              <w:sz w:val="20"/>
              <w:szCs w:val="20"/>
              <w:rPrChange w:id="3196" w:author="thuyhuynh" w:date="2023-05-08T11:25:00Z">
                <w:rPr/>
              </w:rPrChange>
            </w:rPr>
            <w:t>to perform</w:t>
          </w:r>
          <w:r w:rsidR="005C5D63" w:rsidRPr="00116AAA">
            <w:rPr>
              <w:rFonts w:ascii="Poppins" w:hAnsi="Poppins"/>
              <w:sz w:val="20"/>
              <w:szCs w:val="20"/>
              <w:rPrChange w:id="3197" w:author="thuyhuynh" w:date="2023-05-08T11:25:00Z">
                <w:rPr/>
              </w:rPrChange>
            </w:rPr>
            <w:t xml:space="preserve"> iris </w:t>
          </w:r>
          <w:r w:rsidR="004867E7" w:rsidRPr="00116AAA">
            <w:rPr>
              <w:rFonts w:ascii="Poppins" w:hAnsi="Poppins"/>
              <w:sz w:val="20"/>
              <w:szCs w:val="20"/>
              <w:lang w:eastAsia="ko-KR"/>
              <w:rPrChange w:id="3198" w:author="thuyhuynh" w:date="2023-05-08T11:25:00Z">
                <w:rPr>
                  <w:lang w:eastAsia="ko-KR"/>
                </w:rPr>
              </w:rPrChange>
            </w:rPr>
            <w:t>image acquisition</w:t>
          </w:r>
          <w:del w:id="3199" w:author="thuyhuynh" w:date="2022-03-30T11:11:00Z">
            <w:r w:rsidR="00763D23" w:rsidRPr="00116AAA" w:rsidDel="00E37F22">
              <w:rPr>
                <w:rFonts w:ascii="Poppins" w:hAnsi="Poppins"/>
                <w:sz w:val="20"/>
                <w:szCs w:val="20"/>
                <w:rPrChange w:id="3200" w:author="thuyhuynh" w:date="2023-05-08T11:25:00Z">
                  <w:rPr/>
                </w:rPrChange>
              </w:rPr>
              <w:delText>, template generation, and matching</w:delText>
            </w:r>
          </w:del>
          <w:r w:rsidR="005C5D63" w:rsidRPr="00116AAA">
            <w:rPr>
              <w:rFonts w:ascii="Poppins" w:hAnsi="Poppins"/>
              <w:sz w:val="20"/>
              <w:szCs w:val="20"/>
              <w:rPrChange w:id="3201" w:author="thuyhuynh" w:date="2023-05-08T11:25:00Z">
                <w:rPr/>
              </w:rPrChange>
            </w:rPr>
            <w:t xml:space="preserve">. </w:t>
          </w:r>
          <w:del w:id="3202" w:author="thuyhuynh" w:date="2022-03-30T11:12:00Z">
            <w:r w:rsidR="005C5D63" w:rsidRPr="00116AAA" w:rsidDel="00E37F22">
              <w:rPr>
                <w:rFonts w:ascii="Poppins" w:hAnsi="Poppins"/>
                <w:sz w:val="20"/>
                <w:szCs w:val="20"/>
                <w:rPrChange w:id="3203" w:author="thuyhuynh" w:date="2023-05-08T11:25:00Z">
                  <w:rPr/>
                </w:rPrChange>
              </w:rPr>
              <w:delText xml:space="preserve">Furthermore, </w:delText>
            </w:r>
            <w:r w:rsidR="004867E7" w:rsidRPr="00116AAA" w:rsidDel="00E37F22">
              <w:rPr>
                <w:rFonts w:ascii="Poppins" w:hAnsi="Poppins"/>
                <w:sz w:val="20"/>
                <w:szCs w:val="20"/>
                <w:lang w:eastAsia="ko-KR"/>
                <w:rPrChange w:id="3204" w:author="thuyhuynh" w:date="2023-05-08T11:25:00Z">
                  <w:rPr>
                    <w:lang w:eastAsia="ko-KR"/>
                  </w:rPr>
                </w:rPrChange>
              </w:rPr>
              <w:delText>it</w:delText>
            </w:r>
            <w:r w:rsidR="00DB4D32" w:rsidRPr="00116AAA" w:rsidDel="00E37F22">
              <w:rPr>
                <w:rFonts w:ascii="Poppins" w:hAnsi="Poppins"/>
                <w:sz w:val="20"/>
                <w:szCs w:val="20"/>
                <w:rPrChange w:id="3205" w:author="thuyhuynh" w:date="2023-05-08T11:25:00Z">
                  <w:rPr/>
                </w:rPrChange>
              </w:rPr>
              <w:delText xml:space="preserve"> </w:delText>
            </w:r>
            <w:r w:rsidR="006D7FF0" w:rsidRPr="00116AAA" w:rsidDel="00E37F22">
              <w:rPr>
                <w:rFonts w:ascii="Poppins" w:hAnsi="Poppins"/>
                <w:sz w:val="20"/>
                <w:szCs w:val="20"/>
                <w:rPrChange w:id="3206" w:author="thuyhuynh" w:date="2023-05-08T11:25:00Z">
                  <w:rPr/>
                </w:rPrChange>
              </w:rPr>
              <w:delText>include</w:delText>
            </w:r>
            <w:r w:rsidR="004867E7" w:rsidRPr="00116AAA" w:rsidDel="00E37F22">
              <w:rPr>
                <w:rFonts w:ascii="Poppins" w:hAnsi="Poppins"/>
                <w:sz w:val="20"/>
                <w:szCs w:val="20"/>
                <w:lang w:eastAsia="ko-KR"/>
                <w:rPrChange w:id="3207" w:author="thuyhuynh" w:date="2023-05-08T11:25:00Z">
                  <w:rPr>
                    <w:lang w:eastAsia="ko-KR"/>
                  </w:rPr>
                </w:rPrChange>
              </w:rPr>
              <w:delText>s</w:delText>
            </w:r>
            <w:r w:rsidR="006D7FF0" w:rsidRPr="00116AAA" w:rsidDel="00E37F22">
              <w:rPr>
                <w:rFonts w:ascii="Poppins" w:hAnsi="Poppins"/>
                <w:sz w:val="20"/>
                <w:szCs w:val="20"/>
                <w:rPrChange w:id="3208" w:author="thuyhuynh" w:date="2023-05-08T11:25:00Z">
                  <w:rPr/>
                </w:rPrChange>
              </w:rPr>
              <w:delText xml:space="preserve"> an </w:delText>
            </w:r>
            <w:r w:rsidR="005C5D63" w:rsidRPr="00116AAA" w:rsidDel="00E37F22">
              <w:rPr>
                <w:rFonts w:ascii="Poppins" w:hAnsi="Poppins"/>
                <w:sz w:val="20"/>
                <w:szCs w:val="20"/>
                <w:rPrChange w:id="3209" w:author="thuyhuynh" w:date="2023-05-08T11:25:00Z">
                  <w:rPr/>
                </w:rPrChange>
              </w:rPr>
              <w:delText>embed</w:delText>
            </w:r>
            <w:r w:rsidR="006D7FF0" w:rsidRPr="00116AAA" w:rsidDel="00E37F22">
              <w:rPr>
                <w:rFonts w:ascii="Poppins" w:hAnsi="Poppins"/>
                <w:sz w:val="20"/>
                <w:szCs w:val="20"/>
                <w:rPrChange w:id="3210" w:author="thuyhuynh" w:date="2023-05-08T11:25:00Z">
                  <w:rPr/>
                </w:rPrChange>
              </w:rPr>
              <w:delText>ded security i</w:delText>
            </w:r>
            <w:r w:rsidR="005C5D63" w:rsidRPr="00116AAA" w:rsidDel="00E37F22">
              <w:rPr>
                <w:rFonts w:ascii="Poppins" w:hAnsi="Poppins"/>
                <w:sz w:val="20"/>
                <w:szCs w:val="20"/>
                <w:rPrChange w:id="3211" w:author="thuyhuynh" w:date="2023-05-08T11:25:00Z">
                  <w:rPr/>
                </w:rPrChange>
              </w:rPr>
              <w:delText xml:space="preserve">nfrastructure that </w:delText>
            </w:r>
            <w:r w:rsidR="006D7FF0" w:rsidRPr="00116AAA" w:rsidDel="00E37F22">
              <w:rPr>
                <w:rFonts w:ascii="Poppins" w:hAnsi="Poppins"/>
                <w:sz w:val="20"/>
                <w:szCs w:val="20"/>
                <w:rPrChange w:id="3212" w:author="thuyhuynh" w:date="2023-05-08T11:25:00Z">
                  <w:rPr/>
                </w:rPrChange>
              </w:rPr>
              <w:delText>utilizes</w:delText>
            </w:r>
            <w:r w:rsidR="005C5D63" w:rsidRPr="00116AAA" w:rsidDel="00E37F22">
              <w:rPr>
                <w:rFonts w:ascii="Poppins" w:hAnsi="Poppins"/>
                <w:sz w:val="20"/>
                <w:szCs w:val="20"/>
                <w:rPrChange w:id="3213" w:author="thuyhuynh" w:date="2023-05-08T11:25:00Z">
                  <w:rPr/>
                </w:rPrChange>
              </w:rPr>
              <w:delText xml:space="preserve"> the most popular and strongest cryptography algorithms to enable data security, integrity</w:delText>
            </w:r>
            <w:r w:rsidR="006D7FF0" w:rsidRPr="00116AAA" w:rsidDel="00E37F22">
              <w:rPr>
                <w:rFonts w:ascii="Poppins" w:hAnsi="Poppins"/>
                <w:sz w:val="20"/>
                <w:szCs w:val="20"/>
                <w:rPrChange w:id="3214" w:author="thuyhuynh" w:date="2023-05-08T11:25:00Z">
                  <w:rPr/>
                </w:rPrChange>
              </w:rPr>
              <w:delText>,</w:delText>
            </w:r>
            <w:r w:rsidR="005C5D63" w:rsidRPr="00116AAA" w:rsidDel="00E37F22">
              <w:rPr>
                <w:rFonts w:ascii="Poppins" w:hAnsi="Poppins"/>
                <w:sz w:val="20"/>
                <w:szCs w:val="20"/>
                <w:rPrChange w:id="3215" w:author="thuyhuynh" w:date="2023-05-08T11:25:00Z">
                  <w:rPr/>
                </w:rPrChange>
              </w:rPr>
              <w:delText xml:space="preserve"> and authenticity during transmission</w:delText>
            </w:r>
            <w:r w:rsidR="00046B6E" w:rsidRPr="00116AAA" w:rsidDel="00E37F22">
              <w:rPr>
                <w:rFonts w:ascii="Poppins" w:hAnsi="Poppins"/>
                <w:sz w:val="20"/>
                <w:szCs w:val="20"/>
                <w:rPrChange w:id="3216" w:author="thuyhuynh" w:date="2023-05-08T11:25:00Z">
                  <w:rPr/>
                </w:rPrChange>
              </w:rPr>
              <w:delText>.</w:delText>
            </w:r>
          </w:del>
        </w:p>
        <w:p w:rsidR="008979AF" w:rsidRPr="00FD3993" w:rsidRDefault="00813803">
          <w:pPr>
            <w:pStyle w:val="Heading3"/>
          </w:pPr>
          <w:bookmarkStart w:id="3217" w:name="_Toc330934422"/>
          <w:del w:id="3218" w:author="thuyhuynh" w:date="2022-03-30T11:09:00Z">
            <w:r w:rsidRPr="00FD3993" w:rsidDel="00E37F22">
              <w:delText>IriShield</w:delText>
            </w:r>
          </w:del>
          <w:bookmarkStart w:id="3219" w:name="_Toc155348545"/>
          <w:bookmarkEnd w:id="3217"/>
          <w:proofErr w:type="spellStart"/>
          <w:ins w:id="3220" w:author="thuyhuynh" w:date="2024-01-05T11:02:00Z">
            <w:r w:rsidR="00C63B7A">
              <w:t>IriEnvoy</w:t>
            </w:r>
            <w:proofErr w:type="spellEnd"/>
            <w:r w:rsidR="00C63B7A">
              <w:t>-MK</w:t>
            </w:r>
          </w:ins>
          <w:r w:rsidR="00753740" w:rsidRPr="00FD3993">
            <w:t xml:space="preserve"> Models</w:t>
          </w:r>
          <w:bookmarkEnd w:id="3219"/>
        </w:p>
        <w:p w:rsidR="001011E6" w:rsidRDefault="006B4C3B" w:rsidP="000E69CF">
          <w:pPr>
            <w:jc w:val="both"/>
            <w:rPr>
              <w:ins w:id="3221" w:author="ptdung" w:date="2023-11-28T17:53:00Z"/>
              <w:rFonts w:ascii="Poppins" w:hAnsi="Poppins" w:hint="eastAsia"/>
              <w:sz w:val="20"/>
              <w:szCs w:val="20"/>
            </w:rPr>
          </w:pPr>
          <w:del w:id="3222" w:author="thuyhuynh" w:date="2022-03-30T11:09:00Z">
            <w:r w:rsidRPr="00116AAA" w:rsidDel="00E37F22">
              <w:rPr>
                <w:rFonts w:ascii="Poppins" w:hAnsi="Poppins"/>
                <w:sz w:val="20"/>
                <w:szCs w:val="20"/>
                <w:rPrChange w:id="3223" w:author="thuyhuynh" w:date="2023-05-08T11:25:00Z">
                  <w:rPr/>
                </w:rPrChange>
              </w:rPr>
              <w:delText>IriShield</w:delText>
            </w:r>
          </w:del>
          <w:proofErr w:type="spellStart"/>
          <w:ins w:id="3224"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Pr="00116AAA">
            <w:rPr>
              <w:rFonts w:ascii="Poppins" w:hAnsi="Poppins"/>
              <w:sz w:val="20"/>
              <w:szCs w:val="20"/>
              <w:rPrChange w:id="3225" w:author="thuyhuynh" w:date="2023-05-08T11:25:00Z">
                <w:rPr/>
              </w:rPrChange>
            </w:rPr>
            <w:t xml:space="preserve"> </w:t>
          </w:r>
          <w:r w:rsidR="00F65194" w:rsidRPr="00116AAA">
            <w:rPr>
              <w:rFonts w:ascii="Poppins" w:hAnsi="Poppins"/>
              <w:sz w:val="20"/>
              <w:szCs w:val="20"/>
              <w:rPrChange w:id="3226" w:author="thuyhuynh" w:date="2023-05-08T11:25:00Z">
                <w:rPr/>
              </w:rPrChange>
            </w:rPr>
            <w:t xml:space="preserve">device </w:t>
          </w:r>
          <w:del w:id="3227" w:author="ptdung" w:date="2023-11-28T17:51:00Z">
            <w:r w:rsidR="00834AD2" w:rsidRPr="00116AAA" w:rsidDel="001011E6">
              <w:rPr>
                <w:rFonts w:ascii="Poppins" w:hAnsi="Poppins"/>
                <w:sz w:val="20"/>
                <w:szCs w:val="20"/>
                <w:lang w:eastAsia="ko-KR"/>
                <w:rPrChange w:id="3228" w:author="thuyhuynh" w:date="2023-05-08T11:25:00Z">
                  <w:rPr>
                    <w:lang w:eastAsia="ko-KR"/>
                  </w:rPr>
                </w:rPrChange>
              </w:rPr>
              <w:delText>comes in</w:delText>
            </w:r>
            <w:r w:rsidR="00534D8B" w:rsidRPr="00116AAA" w:rsidDel="001011E6">
              <w:rPr>
                <w:rFonts w:ascii="Poppins" w:hAnsi="Poppins"/>
                <w:sz w:val="20"/>
                <w:szCs w:val="20"/>
                <w:rPrChange w:id="3229" w:author="thuyhuynh" w:date="2023-05-08T11:25:00Z">
                  <w:rPr/>
                </w:rPrChange>
              </w:rPr>
              <w:delText xml:space="preserve"> three models </w:delText>
            </w:r>
            <w:r w:rsidR="004867E7" w:rsidRPr="00116AAA" w:rsidDel="001011E6">
              <w:rPr>
                <w:rFonts w:ascii="Poppins" w:hAnsi="Poppins"/>
                <w:sz w:val="20"/>
                <w:szCs w:val="20"/>
                <w:lang w:eastAsia="ko-KR"/>
                <w:rPrChange w:id="3230" w:author="thuyhuynh" w:date="2023-05-08T11:25:00Z">
                  <w:rPr>
                    <w:lang w:eastAsia="ko-KR"/>
                  </w:rPr>
                </w:rPrChange>
              </w:rPr>
              <w:delText>with three different</w:delText>
            </w:r>
          </w:del>
          <w:ins w:id="3231" w:author="ptdung" w:date="2023-11-28T17:51:00Z">
            <w:r w:rsidR="001011E6">
              <w:rPr>
                <w:rFonts w:ascii="Poppins" w:hAnsi="Poppins"/>
                <w:sz w:val="20"/>
                <w:szCs w:val="20"/>
                <w:lang w:eastAsia="ko-KR"/>
              </w:rPr>
              <w:t>support</w:t>
            </w:r>
          </w:ins>
          <w:ins w:id="3232" w:author="ptdung" w:date="2023-11-28T17:52:00Z">
            <w:r w:rsidR="001011E6">
              <w:rPr>
                <w:rFonts w:ascii="Poppins" w:hAnsi="Poppins"/>
                <w:sz w:val="20"/>
                <w:szCs w:val="20"/>
                <w:lang w:eastAsia="ko-KR"/>
              </w:rPr>
              <w:t>s</w:t>
            </w:r>
          </w:ins>
          <w:r w:rsidR="004867E7" w:rsidRPr="00116AAA">
            <w:rPr>
              <w:rFonts w:ascii="Poppins" w:hAnsi="Poppins"/>
              <w:sz w:val="20"/>
              <w:szCs w:val="20"/>
              <w:lang w:eastAsia="ko-KR"/>
              <w:rPrChange w:id="3233" w:author="thuyhuynh" w:date="2023-05-08T11:25:00Z">
                <w:rPr>
                  <w:lang w:eastAsia="ko-KR"/>
                </w:rPr>
              </w:rPrChange>
            </w:rPr>
            <w:t xml:space="preserve"> </w:t>
          </w:r>
          <w:ins w:id="3234" w:author="ptdung" w:date="2023-11-28T17:51:00Z">
            <w:r w:rsidR="001011E6">
              <w:rPr>
                <w:rFonts w:ascii="Poppins" w:hAnsi="Poppins"/>
                <w:sz w:val="20"/>
                <w:szCs w:val="20"/>
                <w:lang w:eastAsia="ko-KR"/>
              </w:rPr>
              <w:t xml:space="preserve">USB </w:t>
            </w:r>
          </w:ins>
          <w:del w:id="3235" w:author="ptdung" w:date="2023-11-28T17:51:00Z">
            <w:r w:rsidR="004867E7" w:rsidRPr="00116AAA" w:rsidDel="001011E6">
              <w:rPr>
                <w:rFonts w:ascii="Poppins" w:hAnsi="Poppins"/>
                <w:sz w:val="20"/>
                <w:szCs w:val="20"/>
                <w:lang w:eastAsia="ko-KR"/>
                <w:rPrChange w:id="3236" w:author="thuyhuynh" w:date="2023-05-08T11:25:00Z">
                  <w:rPr>
                    <w:lang w:eastAsia="ko-KR"/>
                  </w:rPr>
                </w:rPrChange>
              </w:rPr>
              <w:delText xml:space="preserve">communication </w:delText>
            </w:r>
          </w:del>
          <w:ins w:id="3237" w:author="ptdung" w:date="2023-11-28T17:51:00Z">
            <w:r w:rsidR="001011E6">
              <w:rPr>
                <w:rFonts w:ascii="Poppins" w:hAnsi="Poppins"/>
                <w:sz w:val="20"/>
                <w:szCs w:val="20"/>
                <w:lang w:eastAsia="ko-KR"/>
              </w:rPr>
              <w:t>connection</w:t>
            </w:r>
            <w:r w:rsidR="001011E6" w:rsidRPr="00116AAA">
              <w:rPr>
                <w:rFonts w:ascii="Poppins" w:hAnsi="Poppins"/>
                <w:sz w:val="20"/>
                <w:szCs w:val="20"/>
                <w:lang w:eastAsia="ko-KR"/>
                <w:rPrChange w:id="3238" w:author="thuyhuynh" w:date="2023-05-08T11:25:00Z">
                  <w:rPr>
                    <w:lang w:eastAsia="ko-KR"/>
                  </w:rPr>
                </w:rPrChange>
              </w:rPr>
              <w:t xml:space="preserve"> </w:t>
            </w:r>
          </w:ins>
          <w:del w:id="3239" w:author="ptdung" w:date="2023-11-28T17:51:00Z">
            <w:r w:rsidR="004867E7" w:rsidRPr="00116AAA" w:rsidDel="001011E6">
              <w:rPr>
                <w:rFonts w:ascii="Poppins" w:hAnsi="Poppins"/>
                <w:sz w:val="20"/>
                <w:szCs w:val="20"/>
                <w:lang w:eastAsia="ko-KR"/>
                <w:rPrChange w:id="3240" w:author="thuyhuynh" w:date="2023-05-08T11:25:00Z">
                  <w:rPr>
                    <w:lang w:eastAsia="ko-KR"/>
                  </w:rPr>
                </w:rPrChange>
              </w:rPr>
              <w:delText>protocols</w:delText>
            </w:r>
            <w:r w:rsidR="004467A8" w:rsidRPr="00116AAA" w:rsidDel="001011E6">
              <w:rPr>
                <w:rFonts w:ascii="Poppins" w:hAnsi="Poppins"/>
                <w:sz w:val="20"/>
                <w:szCs w:val="20"/>
                <w:lang w:eastAsia="ko-KR"/>
                <w:rPrChange w:id="3241" w:author="thuyhuynh" w:date="2023-05-08T11:25:00Z">
                  <w:rPr>
                    <w:lang w:eastAsia="ko-KR"/>
                  </w:rPr>
                </w:rPrChange>
              </w:rPr>
              <w:delText xml:space="preserve"> including</w:delText>
            </w:r>
            <w:r w:rsidR="004467A8" w:rsidRPr="00116AAA" w:rsidDel="001011E6">
              <w:rPr>
                <w:rFonts w:ascii="Poppins" w:hAnsi="Poppins"/>
                <w:sz w:val="20"/>
                <w:szCs w:val="20"/>
                <w:rPrChange w:id="3242" w:author="thuyhuynh" w:date="2023-05-08T11:25:00Z">
                  <w:rPr/>
                </w:rPrChange>
              </w:rPr>
              <w:delText xml:space="preserve"> </w:delText>
            </w:r>
            <w:r w:rsidR="00D43424" w:rsidRPr="00116AAA" w:rsidDel="001011E6">
              <w:rPr>
                <w:rFonts w:ascii="Poppins" w:hAnsi="Poppins"/>
                <w:sz w:val="20"/>
                <w:szCs w:val="20"/>
                <w:rPrChange w:id="3243" w:author="thuyhuynh" w:date="2023-05-08T11:25:00Z">
                  <w:rPr/>
                </w:rPrChange>
              </w:rPr>
              <w:delText>USB, UART</w:delText>
            </w:r>
            <w:r w:rsidR="004867E7" w:rsidRPr="00116AAA" w:rsidDel="001011E6">
              <w:rPr>
                <w:rFonts w:ascii="Poppins" w:hAnsi="Poppins"/>
                <w:sz w:val="20"/>
                <w:szCs w:val="20"/>
                <w:lang w:eastAsia="ko-KR"/>
                <w:rPrChange w:id="3244" w:author="thuyhuynh" w:date="2023-05-08T11:25:00Z">
                  <w:rPr>
                    <w:lang w:eastAsia="ko-KR"/>
                  </w:rPr>
                </w:rPrChange>
              </w:rPr>
              <w:delText>,</w:delText>
            </w:r>
            <w:r w:rsidR="00D43424" w:rsidRPr="00116AAA" w:rsidDel="001011E6">
              <w:rPr>
                <w:rFonts w:ascii="Poppins" w:hAnsi="Poppins"/>
                <w:sz w:val="20"/>
                <w:szCs w:val="20"/>
                <w:rPrChange w:id="3245" w:author="thuyhuynh" w:date="2023-05-08T11:25:00Z">
                  <w:rPr/>
                </w:rPrChange>
              </w:rPr>
              <w:delText xml:space="preserve"> </w:delText>
            </w:r>
            <w:r w:rsidR="004867E7" w:rsidRPr="00116AAA" w:rsidDel="001011E6">
              <w:rPr>
                <w:rFonts w:ascii="Poppins" w:hAnsi="Poppins"/>
                <w:sz w:val="20"/>
                <w:szCs w:val="20"/>
                <w:lang w:eastAsia="ko-KR"/>
                <w:rPrChange w:id="3246" w:author="thuyhuynh" w:date="2023-05-08T11:25:00Z">
                  <w:rPr>
                    <w:lang w:eastAsia="ko-KR"/>
                  </w:rPr>
                </w:rPrChange>
              </w:rPr>
              <w:delText>and</w:delText>
            </w:r>
            <w:r w:rsidR="004867E7" w:rsidRPr="00116AAA" w:rsidDel="001011E6">
              <w:rPr>
                <w:rFonts w:ascii="Poppins" w:hAnsi="Poppins"/>
                <w:sz w:val="20"/>
                <w:szCs w:val="20"/>
                <w:rPrChange w:id="3247" w:author="thuyhuynh" w:date="2023-05-08T11:25:00Z">
                  <w:rPr/>
                </w:rPrChange>
              </w:rPr>
              <w:delText xml:space="preserve"> </w:delText>
            </w:r>
            <w:r w:rsidR="00D43424" w:rsidRPr="00116AAA" w:rsidDel="001011E6">
              <w:rPr>
                <w:rFonts w:ascii="Poppins" w:hAnsi="Poppins"/>
                <w:sz w:val="20"/>
                <w:szCs w:val="20"/>
                <w:rPrChange w:id="3248" w:author="thuyhuynh" w:date="2023-05-08T11:25:00Z">
                  <w:rPr/>
                </w:rPrChange>
              </w:rPr>
              <w:delText>IP</w:delText>
            </w:r>
            <w:r w:rsidR="00A51C24" w:rsidRPr="00116AAA" w:rsidDel="001011E6">
              <w:rPr>
                <w:rFonts w:ascii="Poppins" w:hAnsi="Poppins"/>
                <w:sz w:val="20"/>
                <w:szCs w:val="20"/>
                <w:rPrChange w:id="3249" w:author="thuyhuynh" w:date="2023-05-08T11:25:00Z">
                  <w:rPr/>
                </w:rPrChange>
              </w:rPr>
              <w:delText>.</w:delText>
            </w:r>
            <w:r w:rsidR="00DB4D32" w:rsidRPr="00116AAA" w:rsidDel="001011E6">
              <w:rPr>
                <w:rFonts w:ascii="Poppins" w:hAnsi="Poppins"/>
                <w:sz w:val="20"/>
                <w:szCs w:val="20"/>
                <w:rPrChange w:id="3250" w:author="thuyhuynh" w:date="2023-05-08T11:25:00Z">
                  <w:rPr/>
                </w:rPrChange>
              </w:rPr>
              <w:delText xml:space="preserve"> </w:delText>
            </w:r>
            <w:r w:rsidR="004867E7" w:rsidRPr="00116AAA" w:rsidDel="001011E6">
              <w:rPr>
                <w:rFonts w:ascii="Poppins" w:hAnsi="Poppins"/>
                <w:sz w:val="20"/>
                <w:szCs w:val="20"/>
                <w:rPrChange w:id="3251" w:author="thuyhuynh" w:date="2023-05-08T11:25:00Z">
                  <w:rPr/>
                </w:rPrChange>
              </w:rPr>
              <w:delText>IriShield</w:delText>
            </w:r>
          </w:del>
          <w:ins w:id="3252" w:author="thuyhuynh" w:date="2022-03-30T11:09:00Z">
            <w:del w:id="3253" w:author="ptdung" w:date="2023-11-28T17:51:00Z">
              <w:r w:rsidR="00E37F22" w:rsidRPr="00116AAA" w:rsidDel="001011E6">
                <w:rPr>
                  <w:rFonts w:ascii="Poppins" w:hAnsi="Poppins"/>
                  <w:sz w:val="20"/>
                  <w:szCs w:val="20"/>
                  <w:rPrChange w:id="3254" w:author="thuyhuynh" w:date="2023-05-08T11:25:00Z">
                    <w:rPr/>
                  </w:rPrChange>
                </w:rPr>
                <w:delText>IriSentinel</w:delText>
              </w:r>
            </w:del>
          </w:ins>
          <w:del w:id="3255" w:author="ptdung" w:date="2023-11-28T17:51:00Z">
            <w:r w:rsidR="004867E7" w:rsidRPr="00116AAA" w:rsidDel="001011E6">
              <w:rPr>
                <w:rFonts w:ascii="Poppins" w:hAnsi="Poppins"/>
                <w:sz w:val="20"/>
                <w:szCs w:val="20"/>
                <w:vertAlign w:val="superscript"/>
                <w:rPrChange w:id="3256" w:author="thuyhuynh" w:date="2023-05-08T11:25:00Z">
                  <w:rPr>
                    <w:vertAlign w:val="superscript"/>
                  </w:rPr>
                </w:rPrChange>
              </w:rPr>
              <w:delText>TM</w:delText>
            </w:r>
            <w:r w:rsidR="004867E7" w:rsidRPr="00116AAA" w:rsidDel="001011E6">
              <w:rPr>
                <w:rFonts w:ascii="Poppins" w:hAnsi="Poppins"/>
                <w:sz w:val="20"/>
                <w:szCs w:val="20"/>
                <w:rPrChange w:id="3257" w:author="thuyhuynh" w:date="2023-05-08T11:25:00Z">
                  <w:rPr/>
                </w:rPrChange>
              </w:rPr>
              <w:delText xml:space="preserve">-USB, </w:delText>
            </w:r>
          </w:del>
          <w:r w:rsidR="004867E7" w:rsidRPr="00116AAA">
            <w:rPr>
              <w:rFonts w:ascii="Poppins" w:hAnsi="Poppins"/>
              <w:sz w:val="20"/>
              <w:szCs w:val="20"/>
              <w:rPrChange w:id="3258" w:author="thuyhuynh" w:date="2023-05-08T11:25:00Z">
                <w:rPr/>
              </w:rPrChange>
            </w:rPr>
            <w:t>where both data communication and power supply are done via a single USB cable</w:t>
          </w:r>
          <w:del w:id="3259" w:author="ptdung" w:date="2023-11-28T17:52:00Z">
            <w:r w:rsidR="004867E7" w:rsidRPr="00116AAA" w:rsidDel="001011E6">
              <w:rPr>
                <w:rFonts w:ascii="Poppins" w:hAnsi="Poppins"/>
                <w:sz w:val="20"/>
                <w:szCs w:val="20"/>
                <w:rPrChange w:id="3260" w:author="thuyhuynh" w:date="2023-05-08T11:25:00Z">
                  <w:rPr/>
                </w:rPrChange>
              </w:rPr>
              <w:delText>,</w:delText>
            </w:r>
          </w:del>
          <w:ins w:id="3261" w:author="ptdung" w:date="2023-11-28T17:52:00Z">
            <w:r w:rsidR="001011E6">
              <w:rPr>
                <w:rFonts w:ascii="Poppins" w:hAnsi="Poppins"/>
                <w:sz w:val="20"/>
                <w:szCs w:val="20"/>
              </w:rPr>
              <w:t>. It</w:t>
            </w:r>
          </w:ins>
          <w:r w:rsidR="004867E7" w:rsidRPr="00116AAA">
            <w:rPr>
              <w:rFonts w:ascii="Poppins" w:hAnsi="Poppins"/>
              <w:sz w:val="20"/>
              <w:szCs w:val="20"/>
              <w:rPrChange w:id="3262" w:author="thuyhuynh" w:date="2023-05-08T11:25:00Z">
                <w:rPr/>
              </w:rPrChange>
            </w:rPr>
            <w:t xml:space="preserve"> is supposed to work with a host PC with any OS.</w:t>
          </w:r>
        </w:p>
        <w:p w:rsidR="00046B6E" w:rsidRPr="00116AAA" w:rsidDel="001011E6" w:rsidRDefault="004867E7" w:rsidP="000E69CF">
          <w:pPr>
            <w:jc w:val="both"/>
            <w:rPr>
              <w:del w:id="3263" w:author="ptdung" w:date="2023-11-28T17:53:00Z"/>
              <w:rFonts w:ascii="Poppins" w:hAnsi="Poppins"/>
              <w:sz w:val="20"/>
              <w:szCs w:val="20"/>
              <w:rPrChange w:id="3264" w:author="thuyhuynh" w:date="2023-05-08T11:25:00Z">
                <w:rPr>
                  <w:del w:id="3265" w:author="ptdung" w:date="2023-11-28T17:53:00Z"/>
                </w:rPr>
              </w:rPrChange>
            </w:rPr>
          </w:pPr>
          <w:del w:id="3266" w:author="ptdung" w:date="2023-11-28T17:53:00Z">
            <w:r w:rsidRPr="00116AAA" w:rsidDel="001011E6">
              <w:rPr>
                <w:rFonts w:ascii="Poppins" w:hAnsi="Poppins"/>
                <w:sz w:val="20"/>
                <w:szCs w:val="20"/>
                <w:rPrChange w:id="3267" w:author="thuyhuynh" w:date="2023-05-08T11:25:00Z">
                  <w:rPr/>
                </w:rPrChange>
              </w:rPr>
              <w:delText xml:space="preserve"> IriShield</w:delText>
            </w:r>
          </w:del>
          <w:ins w:id="3268" w:author="thuyhuynh" w:date="2022-03-30T11:09:00Z">
            <w:del w:id="3269" w:author="ptdung" w:date="2023-11-28T17:53:00Z">
              <w:r w:rsidR="00E37F22" w:rsidRPr="00116AAA" w:rsidDel="001011E6">
                <w:rPr>
                  <w:rFonts w:ascii="Poppins" w:hAnsi="Poppins"/>
                  <w:sz w:val="20"/>
                  <w:szCs w:val="20"/>
                  <w:rPrChange w:id="3270" w:author="thuyhuynh" w:date="2023-05-08T11:25:00Z">
                    <w:rPr/>
                  </w:rPrChange>
                </w:rPr>
                <w:delText>IriSentinel</w:delText>
              </w:r>
            </w:del>
          </w:ins>
          <w:del w:id="3271" w:author="ptdung" w:date="2023-11-28T17:53:00Z">
            <w:r w:rsidRPr="00116AAA" w:rsidDel="001011E6">
              <w:rPr>
                <w:rFonts w:ascii="Poppins" w:hAnsi="Poppins"/>
                <w:sz w:val="20"/>
                <w:szCs w:val="20"/>
                <w:vertAlign w:val="superscript"/>
                <w:rPrChange w:id="3272" w:author="thuyhuynh" w:date="2023-05-08T11:25:00Z">
                  <w:rPr>
                    <w:vertAlign w:val="superscript"/>
                  </w:rPr>
                </w:rPrChange>
              </w:rPr>
              <w:delText>TM</w:delText>
            </w:r>
            <w:r w:rsidRPr="00116AAA" w:rsidDel="001011E6">
              <w:rPr>
                <w:rFonts w:ascii="Poppins" w:hAnsi="Poppins"/>
                <w:sz w:val="20"/>
                <w:szCs w:val="20"/>
                <w:rPrChange w:id="3273" w:author="thuyhuynh" w:date="2023-05-08T11:25:00Z">
                  <w:rPr/>
                </w:rPrChange>
              </w:rPr>
              <w:delText>-UART is intended to work with embedded systems with</w:delText>
            </w:r>
            <w:r w:rsidRPr="00116AAA" w:rsidDel="001011E6">
              <w:rPr>
                <w:rFonts w:ascii="Poppins" w:hAnsi="Poppins"/>
                <w:sz w:val="20"/>
                <w:szCs w:val="20"/>
                <w:lang w:eastAsia="ko-KR"/>
                <w:rPrChange w:id="3274" w:author="thuyhuynh" w:date="2023-05-08T11:25:00Z">
                  <w:rPr>
                    <w:lang w:eastAsia="ko-KR"/>
                  </w:rPr>
                </w:rPrChange>
              </w:rPr>
              <w:delText>/without</w:delText>
            </w:r>
            <w:r w:rsidRPr="00116AAA" w:rsidDel="001011E6">
              <w:rPr>
                <w:rFonts w:ascii="Poppins" w:hAnsi="Poppins"/>
                <w:sz w:val="20"/>
                <w:szCs w:val="20"/>
                <w:rPrChange w:id="3275" w:author="thuyhuynh" w:date="2023-05-08T11:25:00Z">
                  <w:rPr/>
                </w:rPrChange>
              </w:rPr>
              <w:delText xml:space="preserve"> </w:delText>
            </w:r>
            <w:r w:rsidRPr="00116AAA" w:rsidDel="001011E6">
              <w:rPr>
                <w:rFonts w:ascii="Poppins" w:hAnsi="Poppins"/>
                <w:sz w:val="20"/>
                <w:szCs w:val="20"/>
                <w:lang w:eastAsia="ko-KR"/>
                <w:rPrChange w:id="3276" w:author="thuyhuynh" w:date="2023-05-08T11:25:00Z">
                  <w:rPr>
                    <w:lang w:eastAsia="ko-KR"/>
                  </w:rPr>
                </w:rPrChange>
              </w:rPr>
              <w:delText>any</w:delText>
            </w:r>
            <w:r w:rsidRPr="00116AAA" w:rsidDel="001011E6">
              <w:rPr>
                <w:rFonts w:ascii="Poppins" w:hAnsi="Poppins"/>
                <w:sz w:val="20"/>
                <w:szCs w:val="20"/>
                <w:rPrChange w:id="3277" w:author="thuyhuynh" w:date="2023-05-08T11:25:00Z">
                  <w:rPr/>
                </w:rPrChange>
              </w:rPr>
              <w:delText xml:space="preserve"> OS. For IriShield</w:delText>
            </w:r>
          </w:del>
          <w:ins w:id="3278" w:author="thuyhuynh" w:date="2022-03-30T11:09:00Z">
            <w:del w:id="3279" w:author="ptdung" w:date="2023-11-28T17:53:00Z">
              <w:r w:rsidR="00E37F22" w:rsidRPr="00116AAA" w:rsidDel="001011E6">
                <w:rPr>
                  <w:rFonts w:ascii="Poppins" w:hAnsi="Poppins"/>
                  <w:sz w:val="20"/>
                  <w:szCs w:val="20"/>
                  <w:rPrChange w:id="3280" w:author="thuyhuynh" w:date="2023-05-08T11:25:00Z">
                    <w:rPr/>
                  </w:rPrChange>
                </w:rPr>
                <w:delText>IriSentinel</w:delText>
              </w:r>
            </w:del>
          </w:ins>
          <w:del w:id="3281" w:author="ptdung" w:date="2023-11-28T17:53:00Z">
            <w:r w:rsidRPr="00116AAA" w:rsidDel="001011E6">
              <w:rPr>
                <w:rFonts w:ascii="Poppins" w:hAnsi="Poppins"/>
                <w:sz w:val="20"/>
                <w:szCs w:val="20"/>
                <w:vertAlign w:val="superscript"/>
                <w:rPrChange w:id="3282" w:author="thuyhuynh" w:date="2023-05-08T11:25:00Z">
                  <w:rPr>
                    <w:vertAlign w:val="superscript"/>
                  </w:rPr>
                </w:rPrChange>
              </w:rPr>
              <w:delText>TM</w:delText>
            </w:r>
            <w:r w:rsidRPr="00116AAA" w:rsidDel="001011E6">
              <w:rPr>
                <w:rFonts w:ascii="Poppins" w:hAnsi="Poppins"/>
                <w:sz w:val="20"/>
                <w:szCs w:val="20"/>
                <w:rPrChange w:id="3283" w:author="thuyhuynh" w:date="2023-05-08T11:25:00Z">
                  <w:rPr/>
                </w:rPrChange>
              </w:rPr>
              <w:delText xml:space="preserve">-IP, no host device is needed; data will be sent directly from the camera to a server using IP protocol (Ethernet interface). </w:delText>
            </w:r>
            <w:r w:rsidR="008D0823" w:rsidRPr="00116AAA" w:rsidDel="001011E6">
              <w:rPr>
                <w:rFonts w:ascii="Poppins" w:hAnsi="Poppins"/>
                <w:sz w:val="20"/>
                <w:szCs w:val="20"/>
                <w:rPrChange w:id="3284" w:author="thuyhuynh" w:date="2023-05-08T11:25:00Z">
                  <w:rPr/>
                </w:rPrChange>
              </w:rPr>
              <w:delText xml:space="preserve">As a matter of fact, </w:delText>
            </w:r>
            <w:r w:rsidR="00DE20EB" w:rsidRPr="00116AAA" w:rsidDel="001011E6">
              <w:rPr>
                <w:rFonts w:ascii="Poppins" w:hAnsi="Poppins"/>
                <w:sz w:val="20"/>
                <w:szCs w:val="20"/>
                <w:lang w:eastAsia="ko-KR"/>
                <w:rPrChange w:id="3285" w:author="thuyhuynh" w:date="2023-05-08T11:25:00Z">
                  <w:rPr>
                    <w:lang w:eastAsia="ko-KR"/>
                  </w:rPr>
                </w:rPrChange>
              </w:rPr>
              <w:delText xml:space="preserve">since </w:delText>
            </w:r>
            <w:r w:rsidR="008D0823" w:rsidRPr="00116AAA" w:rsidDel="001011E6">
              <w:rPr>
                <w:rFonts w:ascii="Poppins" w:hAnsi="Poppins"/>
                <w:sz w:val="20"/>
                <w:szCs w:val="20"/>
                <w:rPrChange w:id="3286" w:author="thuyhuynh" w:date="2023-05-08T11:25:00Z">
                  <w:rPr/>
                </w:rPrChange>
              </w:rPr>
              <w:delText>UART affords a much slower speed than USB</w:delText>
            </w:r>
            <w:r w:rsidR="00284B32" w:rsidRPr="00116AAA" w:rsidDel="001011E6">
              <w:rPr>
                <w:rFonts w:ascii="Poppins" w:hAnsi="Poppins"/>
                <w:sz w:val="20"/>
                <w:szCs w:val="20"/>
                <w:lang w:eastAsia="ko-KR"/>
                <w:rPrChange w:id="3287" w:author="thuyhuynh" w:date="2023-05-08T11:25:00Z">
                  <w:rPr>
                    <w:lang w:eastAsia="ko-KR"/>
                  </w:rPr>
                </w:rPrChange>
              </w:rPr>
              <w:delText xml:space="preserve"> does, </w:delText>
            </w:r>
            <w:r w:rsidR="00284B32" w:rsidRPr="00116AAA" w:rsidDel="001011E6">
              <w:rPr>
                <w:rFonts w:ascii="Poppins" w:hAnsi="Poppins"/>
                <w:sz w:val="20"/>
                <w:szCs w:val="20"/>
                <w:rPrChange w:id="3288" w:author="thuyhuynh" w:date="2023-05-08T11:25:00Z">
                  <w:rPr/>
                </w:rPrChange>
              </w:rPr>
              <w:delText>IriShield</w:delText>
            </w:r>
          </w:del>
          <w:ins w:id="3289" w:author="thuyhuynh" w:date="2022-03-30T11:09:00Z">
            <w:del w:id="3290" w:author="ptdung" w:date="2023-11-28T17:53:00Z">
              <w:r w:rsidR="00E37F22" w:rsidRPr="00116AAA" w:rsidDel="001011E6">
                <w:rPr>
                  <w:rFonts w:ascii="Poppins" w:hAnsi="Poppins"/>
                  <w:sz w:val="20"/>
                  <w:szCs w:val="20"/>
                  <w:rPrChange w:id="3291" w:author="thuyhuynh" w:date="2023-05-08T11:25:00Z">
                    <w:rPr/>
                  </w:rPrChange>
                </w:rPr>
                <w:delText>IriSentinel</w:delText>
              </w:r>
            </w:del>
          </w:ins>
          <w:del w:id="3292" w:author="ptdung" w:date="2023-11-28T17:53:00Z">
            <w:r w:rsidR="00284B32" w:rsidRPr="00116AAA" w:rsidDel="001011E6">
              <w:rPr>
                <w:rFonts w:ascii="Poppins" w:hAnsi="Poppins"/>
                <w:sz w:val="20"/>
                <w:szCs w:val="20"/>
                <w:vertAlign w:val="superscript"/>
                <w:rPrChange w:id="3293" w:author="thuyhuynh" w:date="2023-05-08T11:25:00Z">
                  <w:rPr>
                    <w:vertAlign w:val="superscript"/>
                  </w:rPr>
                </w:rPrChange>
              </w:rPr>
              <w:delText>TM</w:delText>
            </w:r>
            <w:r w:rsidR="00284B32" w:rsidRPr="00116AAA" w:rsidDel="001011E6">
              <w:rPr>
                <w:rFonts w:ascii="Poppins" w:hAnsi="Poppins"/>
                <w:sz w:val="20"/>
                <w:szCs w:val="20"/>
                <w:rPrChange w:id="3294" w:author="thuyhuynh" w:date="2023-05-08T11:25:00Z">
                  <w:rPr/>
                </w:rPrChange>
              </w:rPr>
              <w:delText>-UART</w:delText>
            </w:r>
            <w:r w:rsidR="00284B32" w:rsidRPr="00116AAA" w:rsidDel="001011E6">
              <w:rPr>
                <w:rFonts w:ascii="Poppins" w:hAnsi="Poppins"/>
                <w:sz w:val="20"/>
                <w:szCs w:val="20"/>
                <w:lang w:eastAsia="ko-KR"/>
                <w:rPrChange w:id="3295" w:author="thuyhuynh" w:date="2023-05-08T11:25:00Z">
                  <w:rPr>
                    <w:lang w:eastAsia="ko-KR"/>
                  </w:rPr>
                </w:rPrChange>
              </w:rPr>
              <w:delText xml:space="preserve"> </w:delText>
            </w:r>
            <w:r w:rsidR="00834AD2" w:rsidRPr="00116AAA" w:rsidDel="001011E6">
              <w:rPr>
                <w:rFonts w:ascii="Poppins" w:hAnsi="Poppins"/>
                <w:sz w:val="20"/>
                <w:szCs w:val="20"/>
                <w:lang w:eastAsia="ko-KR"/>
                <w:rPrChange w:id="3296" w:author="thuyhuynh" w:date="2023-05-08T11:25:00Z">
                  <w:rPr>
                    <w:lang w:eastAsia="ko-KR"/>
                  </w:rPr>
                </w:rPrChange>
              </w:rPr>
              <w:delText>is not recommended</w:delText>
            </w:r>
            <w:r w:rsidR="008D0823" w:rsidRPr="00116AAA" w:rsidDel="001011E6">
              <w:rPr>
                <w:rFonts w:ascii="Poppins" w:hAnsi="Poppins"/>
                <w:sz w:val="20"/>
                <w:szCs w:val="20"/>
                <w:rPrChange w:id="3297" w:author="thuyhuynh" w:date="2023-05-08T11:25:00Z">
                  <w:rPr/>
                </w:rPrChange>
              </w:rPr>
              <w:delText xml:space="preserve"> </w:delText>
            </w:r>
            <w:r w:rsidR="00DE20EB" w:rsidRPr="00116AAA" w:rsidDel="001011E6">
              <w:rPr>
                <w:rFonts w:ascii="Poppins" w:hAnsi="Poppins"/>
                <w:sz w:val="20"/>
                <w:szCs w:val="20"/>
                <w:lang w:eastAsia="ko-KR"/>
                <w:rPrChange w:id="3298" w:author="thuyhuynh" w:date="2023-05-08T11:25:00Z">
                  <w:rPr>
                    <w:lang w:eastAsia="ko-KR"/>
                  </w:rPr>
                </w:rPrChange>
              </w:rPr>
              <w:delText>for applications where</w:delText>
            </w:r>
            <w:r w:rsidR="00DE20EB" w:rsidRPr="00116AAA" w:rsidDel="001011E6">
              <w:rPr>
                <w:rFonts w:ascii="Poppins" w:hAnsi="Poppins"/>
                <w:sz w:val="20"/>
                <w:szCs w:val="20"/>
                <w:rPrChange w:id="3299" w:author="thuyhuynh" w:date="2023-05-08T11:25:00Z">
                  <w:rPr/>
                </w:rPrChange>
              </w:rPr>
              <w:delText xml:space="preserve"> </w:delText>
            </w:r>
            <w:r w:rsidR="008D0823" w:rsidRPr="00116AAA" w:rsidDel="001011E6">
              <w:rPr>
                <w:rFonts w:ascii="Poppins" w:hAnsi="Poppins"/>
                <w:sz w:val="20"/>
                <w:szCs w:val="20"/>
                <w:rPrChange w:id="3300" w:author="thuyhuynh" w:date="2023-05-08T11:25:00Z">
                  <w:rPr/>
                </w:rPrChange>
              </w:rPr>
              <w:delText>smooth strea</w:delText>
            </w:r>
            <w:r w:rsidR="00284B32" w:rsidRPr="00116AAA" w:rsidDel="001011E6">
              <w:rPr>
                <w:rFonts w:ascii="Poppins" w:hAnsi="Poppins"/>
                <w:sz w:val="20"/>
                <w:szCs w:val="20"/>
                <w:rPrChange w:id="3301" w:author="thuyhuynh" w:date="2023-05-08T11:25:00Z">
                  <w:rPr/>
                </w:rPrChange>
              </w:rPr>
              <w:delText xml:space="preserve">ming is critical. However, it </w:delText>
            </w:r>
            <w:r w:rsidR="00284B32" w:rsidRPr="00116AAA" w:rsidDel="001011E6">
              <w:rPr>
                <w:rFonts w:ascii="Poppins" w:hAnsi="Poppins"/>
                <w:sz w:val="20"/>
                <w:szCs w:val="20"/>
                <w:lang w:eastAsia="ko-KR"/>
                <w:rPrChange w:id="3302" w:author="thuyhuynh" w:date="2023-05-08T11:25:00Z">
                  <w:rPr>
                    <w:lang w:eastAsia="ko-KR"/>
                  </w:rPr>
                </w:rPrChange>
              </w:rPr>
              <w:delText>w</w:delText>
            </w:r>
            <w:r w:rsidR="008D0823" w:rsidRPr="00116AAA" w:rsidDel="001011E6">
              <w:rPr>
                <w:rFonts w:ascii="Poppins" w:hAnsi="Poppins"/>
                <w:sz w:val="20"/>
                <w:szCs w:val="20"/>
                <w:rPrChange w:id="3303" w:author="thuyhuynh" w:date="2023-05-08T11:25:00Z">
                  <w:rPr/>
                </w:rPrChange>
              </w:rPr>
              <w:delText xml:space="preserve">ould be an excellent option when </w:delText>
            </w:r>
            <w:r w:rsidR="00284B32" w:rsidRPr="00116AAA" w:rsidDel="001011E6">
              <w:rPr>
                <w:rFonts w:ascii="Poppins" w:hAnsi="Poppins"/>
                <w:sz w:val="20"/>
                <w:szCs w:val="20"/>
                <w:lang w:eastAsia="ko-KR"/>
                <w:rPrChange w:id="3304" w:author="thuyhuynh" w:date="2023-05-08T11:25:00Z">
                  <w:rPr>
                    <w:lang w:eastAsia="ko-KR"/>
                  </w:rPr>
                </w:rPrChange>
              </w:rPr>
              <w:delText xml:space="preserve">the embedded host system does not support </w:delText>
            </w:r>
            <w:r w:rsidR="00902685" w:rsidRPr="00116AAA" w:rsidDel="001011E6">
              <w:rPr>
                <w:rFonts w:ascii="Poppins" w:hAnsi="Poppins"/>
                <w:sz w:val="20"/>
                <w:szCs w:val="20"/>
                <w:lang w:eastAsia="ko-KR"/>
                <w:rPrChange w:id="3305" w:author="thuyhuynh" w:date="2023-05-08T11:25:00Z">
                  <w:rPr>
                    <w:lang w:eastAsia="ko-KR"/>
                  </w:rPr>
                </w:rPrChange>
              </w:rPr>
              <w:delText xml:space="preserve">a USB port or </w:delText>
            </w:r>
            <w:r w:rsidR="00075338" w:rsidRPr="00116AAA" w:rsidDel="001011E6">
              <w:rPr>
                <w:rFonts w:ascii="Poppins" w:hAnsi="Poppins"/>
                <w:sz w:val="20"/>
                <w:szCs w:val="20"/>
                <w:lang w:eastAsia="ko-KR"/>
                <w:rPrChange w:id="3306" w:author="thuyhuynh" w:date="2023-05-08T11:25:00Z">
                  <w:rPr>
                    <w:lang w:eastAsia="ko-KR"/>
                  </w:rPr>
                </w:rPrChange>
              </w:rPr>
              <w:delText>is affected in a hazardous way</w:delText>
            </w:r>
            <w:r w:rsidR="00902685" w:rsidRPr="00116AAA" w:rsidDel="001011E6">
              <w:rPr>
                <w:rFonts w:ascii="Poppins" w:hAnsi="Poppins"/>
                <w:sz w:val="20"/>
                <w:szCs w:val="20"/>
                <w:lang w:eastAsia="ko-KR"/>
                <w:rPrChange w:id="3307" w:author="thuyhuynh" w:date="2023-05-08T11:25:00Z">
                  <w:rPr>
                    <w:lang w:eastAsia="ko-KR"/>
                  </w:rPr>
                </w:rPrChange>
              </w:rPr>
              <w:delText xml:space="preserve"> by supporting a USB port</w:delText>
            </w:r>
            <w:r w:rsidR="00075338" w:rsidRPr="00116AAA" w:rsidDel="001011E6">
              <w:rPr>
                <w:rFonts w:ascii="Poppins" w:hAnsi="Poppins"/>
                <w:sz w:val="20"/>
                <w:szCs w:val="20"/>
                <w:lang w:eastAsia="ko-KR"/>
                <w:rPrChange w:id="3308" w:author="thuyhuynh" w:date="2023-05-08T11:25:00Z">
                  <w:rPr>
                    <w:lang w:eastAsia="ko-KR"/>
                  </w:rPr>
                </w:rPrChange>
              </w:rPr>
              <w:delText>,</w:delText>
            </w:r>
            <w:r w:rsidR="00902685" w:rsidRPr="00116AAA" w:rsidDel="001011E6">
              <w:rPr>
                <w:rFonts w:ascii="Poppins" w:hAnsi="Poppins"/>
                <w:sz w:val="20"/>
                <w:szCs w:val="20"/>
                <w:lang w:eastAsia="ko-KR"/>
                <w:rPrChange w:id="3309" w:author="thuyhuynh" w:date="2023-05-08T11:25:00Z">
                  <w:rPr>
                    <w:lang w:eastAsia="ko-KR"/>
                  </w:rPr>
                </w:rPrChange>
              </w:rPr>
              <w:delText xml:space="preserve"> </w:delText>
            </w:r>
            <w:r w:rsidR="00DB2F8E" w:rsidRPr="00116AAA" w:rsidDel="001011E6">
              <w:rPr>
                <w:rFonts w:ascii="Poppins" w:hAnsi="Poppins"/>
                <w:sz w:val="20"/>
                <w:szCs w:val="20"/>
                <w:rPrChange w:id="3310" w:author="thuyhuynh" w:date="2023-05-08T11:25:00Z">
                  <w:rPr/>
                </w:rPrChange>
              </w:rPr>
              <w:delText>or when display</w:delText>
            </w:r>
            <w:r w:rsidR="00A069AC" w:rsidRPr="00116AAA" w:rsidDel="001011E6">
              <w:rPr>
                <w:rFonts w:ascii="Poppins" w:hAnsi="Poppins"/>
                <w:sz w:val="20"/>
                <w:szCs w:val="20"/>
                <w:rPrChange w:id="3311" w:author="thuyhuynh" w:date="2023-05-08T11:25:00Z">
                  <w:rPr/>
                </w:rPrChange>
              </w:rPr>
              <w:delText>ing</w:delText>
            </w:r>
            <w:r w:rsidR="00DB2F8E" w:rsidRPr="00116AAA" w:rsidDel="001011E6">
              <w:rPr>
                <w:rFonts w:ascii="Poppins" w:hAnsi="Poppins"/>
                <w:sz w:val="20"/>
                <w:szCs w:val="20"/>
                <w:rPrChange w:id="3312" w:author="thuyhuynh" w:date="2023-05-08T11:25:00Z">
                  <w:rPr/>
                </w:rPrChange>
              </w:rPr>
              <w:delText xml:space="preserve"> streaming iris images is not required</w:delText>
            </w:r>
            <w:r w:rsidR="00902685" w:rsidRPr="00116AAA" w:rsidDel="001011E6">
              <w:rPr>
                <w:rFonts w:ascii="Poppins" w:hAnsi="Poppins"/>
                <w:sz w:val="20"/>
                <w:szCs w:val="20"/>
                <w:lang w:eastAsia="ko-KR"/>
                <w:rPrChange w:id="3313" w:author="thuyhuynh" w:date="2023-05-08T11:25:00Z">
                  <w:rPr>
                    <w:lang w:eastAsia="ko-KR"/>
                  </w:rPr>
                </w:rPrChange>
              </w:rPr>
              <w:delText xml:space="preserve"> during capturing</w:delText>
            </w:r>
            <w:r w:rsidR="008D0823" w:rsidRPr="00116AAA" w:rsidDel="001011E6">
              <w:rPr>
                <w:rFonts w:ascii="Poppins" w:hAnsi="Poppins"/>
                <w:sz w:val="20"/>
                <w:szCs w:val="20"/>
                <w:rPrChange w:id="3314" w:author="thuyhuynh" w:date="2023-05-08T11:25:00Z">
                  <w:rPr/>
                </w:rPrChange>
              </w:rPr>
              <w:delText>.</w:delText>
            </w:r>
          </w:del>
        </w:p>
        <w:p w:rsidR="008D0823" w:rsidRPr="00116AAA" w:rsidRDefault="008D0823" w:rsidP="000E69CF">
          <w:pPr>
            <w:jc w:val="both"/>
            <w:rPr>
              <w:rFonts w:ascii="Poppins" w:hAnsi="Poppins"/>
              <w:sz w:val="20"/>
              <w:szCs w:val="20"/>
              <w:rPrChange w:id="3315" w:author="thuyhuynh" w:date="2023-05-08T11:25:00Z">
                <w:rPr/>
              </w:rPrChange>
            </w:rPr>
          </w:pPr>
        </w:p>
        <w:p w:rsidR="008D0823" w:rsidRPr="00116AAA" w:rsidRDefault="00810409" w:rsidP="000E69CF">
          <w:pPr>
            <w:jc w:val="both"/>
            <w:rPr>
              <w:rFonts w:ascii="Poppins" w:hAnsi="Poppins"/>
              <w:sz w:val="20"/>
              <w:szCs w:val="20"/>
              <w:rPrChange w:id="3316" w:author="thuyhuynh" w:date="2023-05-08T11:25:00Z">
                <w:rPr/>
              </w:rPrChange>
            </w:rPr>
          </w:pPr>
          <w:r w:rsidRPr="00116AAA">
            <w:rPr>
              <w:rFonts w:ascii="Poppins" w:hAnsi="Poppins"/>
              <w:sz w:val="20"/>
              <w:szCs w:val="20"/>
              <w:rPrChange w:id="3317" w:author="thuyhuynh" w:date="2023-05-08T11:25:00Z">
                <w:rPr/>
              </w:rPrChange>
            </w:rPr>
            <w:t xml:space="preserve">Noticeably, </w:t>
          </w:r>
          <w:del w:id="3318" w:author="thuyhuynh" w:date="2022-03-30T11:09:00Z">
            <w:r w:rsidR="00785BA2" w:rsidRPr="00116AAA" w:rsidDel="00E37F22">
              <w:rPr>
                <w:rFonts w:ascii="Poppins" w:hAnsi="Poppins"/>
                <w:sz w:val="20"/>
                <w:szCs w:val="20"/>
                <w:rPrChange w:id="3319" w:author="thuyhuynh" w:date="2023-05-08T11:25:00Z">
                  <w:rPr/>
                </w:rPrChange>
              </w:rPr>
              <w:delText>IriShield</w:delText>
            </w:r>
          </w:del>
          <w:proofErr w:type="spellStart"/>
          <w:ins w:id="3320"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Pr="00116AAA">
            <w:rPr>
              <w:rFonts w:ascii="Poppins" w:hAnsi="Poppins"/>
              <w:sz w:val="20"/>
              <w:szCs w:val="20"/>
              <w:rPrChange w:id="3321" w:author="thuyhuynh" w:date="2023-05-08T11:25:00Z">
                <w:rPr/>
              </w:rPrChange>
            </w:rPr>
            <w:t xml:space="preserve"> employs</w:t>
          </w:r>
          <w:r w:rsidR="00DB4D32" w:rsidRPr="00116AAA">
            <w:rPr>
              <w:rFonts w:ascii="Poppins" w:hAnsi="Poppins"/>
              <w:sz w:val="20"/>
              <w:szCs w:val="20"/>
              <w:rPrChange w:id="3322" w:author="thuyhuynh" w:date="2023-05-08T11:25:00Z">
                <w:rPr/>
              </w:rPrChange>
            </w:rPr>
            <w:t xml:space="preserve"> </w:t>
          </w:r>
          <w:proofErr w:type="spellStart"/>
          <w:r w:rsidR="00236DFA" w:rsidRPr="00116AAA">
            <w:rPr>
              <w:rFonts w:ascii="Poppins" w:hAnsi="Poppins"/>
              <w:sz w:val="20"/>
              <w:szCs w:val="20"/>
              <w:rPrChange w:id="3323" w:author="thuyhuynh" w:date="2023-05-08T11:25:00Z">
                <w:rPr/>
              </w:rPrChange>
            </w:rPr>
            <w:t>IriTech’s</w:t>
          </w:r>
          <w:proofErr w:type="spellEnd"/>
          <w:r w:rsidR="00DB4D32" w:rsidRPr="00116AAA">
            <w:rPr>
              <w:rFonts w:ascii="Poppins" w:hAnsi="Poppins"/>
              <w:sz w:val="20"/>
              <w:szCs w:val="20"/>
              <w:rPrChange w:id="3324" w:author="thuyhuynh" w:date="2023-05-08T11:25:00Z">
                <w:rPr/>
              </w:rPrChange>
            </w:rPr>
            <w:t xml:space="preserve"> </w:t>
          </w:r>
          <w:r w:rsidR="00A069AC" w:rsidRPr="00116AAA">
            <w:rPr>
              <w:rFonts w:ascii="Poppins" w:hAnsi="Poppins"/>
              <w:sz w:val="20"/>
              <w:szCs w:val="20"/>
              <w:rPrChange w:id="3325" w:author="thuyhuynh" w:date="2023-05-08T11:25:00Z">
                <w:rPr/>
              </w:rPrChange>
            </w:rPr>
            <w:t xml:space="preserve">top-performing </w:t>
          </w:r>
          <w:r w:rsidR="00236DFA" w:rsidRPr="00116AAA">
            <w:rPr>
              <w:rFonts w:ascii="Poppins" w:hAnsi="Poppins"/>
              <w:sz w:val="20"/>
              <w:szCs w:val="20"/>
              <w:rPrChange w:id="3326" w:author="thuyhuynh" w:date="2023-05-08T11:25:00Z">
                <w:rPr/>
              </w:rPrChange>
            </w:rPr>
            <w:t xml:space="preserve">iris </w:t>
          </w:r>
          <w:r w:rsidR="00DE20EB" w:rsidRPr="00116AAA">
            <w:rPr>
              <w:rFonts w:ascii="Poppins" w:hAnsi="Poppins"/>
              <w:sz w:val="20"/>
              <w:szCs w:val="20"/>
              <w:lang w:eastAsia="ko-KR"/>
              <w:rPrChange w:id="3327" w:author="thuyhuynh" w:date="2023-05-08T11:25:00Z">
                <w:rPr>
                  <w:lang w:eastAsia="ko-KR"/>
                </w:rPr>
              </w:rPrChange>
            </w:rPr>
            <w:t>image quality assessment</w:t>
          </w:r>
          <w:r w:rsidR="00DE20EB" w:rsidRPr="00116AAA">
            <w:rPr>
              <w:rFonts w:ascii="Poppins" w:hAnsi="Poppins"/>
              <w:sz w:val="20"/>
              <w:szCs w:val="20"/>
              <w:rPrChange w:id="3328" w:author="thuyhuynh" w:date="2023-05-08T11:25:00Z">
                <w:rPr/>
              </w:rPrChange>
            </w:rPr>
            <w:t xml:space="preserve"> </w:t>
          </w:r>
          <w:r w:rsidR="00DB2F8E" w:rsidRPr="00116AAA">
            <w:rPr>
              <w:rFonts w:ascii="Poppins" w:hAnsi="Poppins"/>
              <w:sz w:val="20"/>
              <w:szCs w:val="20"/>
              <w:rPrChange w:id="3329" w:author="thuyhuynh" w:date="2023-05-08T11:25:00Z">
                <w:rPr/>
              </w:rPrChange>
            </w:rPr>
            <w:t xml:space="preserve">and iris </w:t>
          </w:r>
          <w:r w:rsidR="00236DFA" w:rsidRPr="00116AAA">
            <w:rPr>
              <w:rFonts w:ascii="Poppins" w:hAnsi="Poppins"/>
              <w:sz w:val="20"/>
              <w:szCs w:val="20"/>
              <w:rPrChange w:id="3330" w:author="thuyhuynh" w:date="2023-05-08T11:25:00Z">
                <w:rPr/>
              </w:rPrChange>
            </w:rPr>
            <w:t>recognition algorithms</w:t>
          </w:r>
          <w:r w:rsidR="00A069AC" w:rsidRPr="00116AAA">
            <w:rPr>
              <w:rFonts w:ascii="Poppins" w:hAnsi="Poppins"/>
              <w:sz w:val="20"/>
              <w:szCs w:val="20"/>
              <w:rPrChange w:id="3331" w:author="thuyhuynh" w:date="2023-05-08T11:25:00Z">
                <w:rPr/>
              </w:rPrChange>
            </w:rPr>
            <w:t>,</w:t>
          </w:r>
          <w:r w:rsidR="00DB4D32" w:rsidRPr="00116AAA">
            <w:rPr>
              <w:rFonts w:ascii="Poppins" w:hAnsi="Poppins"/>
              <w:sz w:val="20"/>
              <w:szCs w:val="20"/>
              <w:rPrChange w:id="3332" w:author="thuyhuynh" w:date="2023-05-08T11:25:00Z">
                <w:rPr/>
              </w:rPrChange>
            </w:rPr>
            <w:t xml:space="preserve"> </w:t>
          </w:r>
          <w:r w:rsidR="00851AAF" w:rsidRPr="00116AAA">
            <w:rPr>
              <w:rFonts w:ascii="Poppins" w:hAnsi="Poppins"/>
              <w:sz w:val="20"/>
              <w:szCs w:val="20"/>
              <w:rPrChange w:id="3333" w:author="thuyhuynh" w:date="2023-05-08T11:25:00Z">
                <w:rPr/>
              </w:rPrChange>
            </w:rPr>
            <w:t xml:space="preserve">which </w:t>
          </w:r>
          <w:r w:rsidR="00DE20EB" w:rsidRPr="00116AAA">
            <w:rPr>
              <w:rFonts w:ascii="Poppins" w:hAnsi="Poppins"/>
              <w:sz w:val="20"/>
              <w:szCs w:val="20"/>
              <w:lang w:eastAsia="ko-KR"/>
              <w:rPrChange w:id="3334" w:author="thuyhuynh" w:date="2023-05-08T11:25:00Z">
                <w:rPr>
                  <w:lang w:eastAsia="ko-KR"/>
                </w:rPr>
              </w:rPrChange>
            </w:rPr>
            <w:t>were proven in extensive NIST’s IREX tests</w:t>
          </w:r>
          <w:r w:rsidR="00851AAF" w:rsidRPr="00116AAA">
            <w:rPr>
              <w:rFonts w:ascii="Poppins" w:hAnsi="Poppins"/>
              <w:sz w:val="20"/>
              <w:szCs w:val="20"/>
              <w:rPrChange w:id="3335" w:author="thuyhuynh" w:date="2023-05-08T11:25:00Z">
                <w:rPr/>
              </w:rPrChange>
            </w:rPr>
            <w:t>.</w:t>
          </w:r>
          <w:del w:id="3336" w:author="thuyhuynh" w:date="2022-03-30T11:15:00Z">
            <w:r w:rsidR="00851AAF" w:rsidRPr="00116AAA" w:rsidDel="00275A56">
              <w:rPr>
                <w:rFonts w:ascii="Poppins" w:hAnsi="Poppins"/>
                <w:sz w:val="20"/>
                <w:szCs w:val="20"/>
                <w:rPrChange w:id="3337" w:author="thuyhuynh" w:date="2023-05-08T11:25:00Z">
                  <w:rPr/>
                </w:rPrChange>
              </w:rPr>
              <w:delText xml:space="preserve"> </w:delText>
            </w:r>
            <w:r w:rsidR="002A2C7F" w:rsidRPr="00116AAA" w:rsidDel="00275A56">
              <w:rPr>
                <w:rFonts w:ascii="Poppins" w:hAnsi="Poppins"/>
                <w:sz w:val="20"/>
                <w:szCs w:val="20"/>
                <w:rPrChange w:id="3338" w:author="thuyhuynh" w:date="2023-05-08T11:25:00Z">
                  <w:rPr/>
                </w:rPrChange>
              </w:rPr>
              <w:delText xml:space="preserve">It </w:delText>
            </w:r>
            <w:r w:rsidR="00DE20EB" w:rsidRPr="00116AAA" w:rsidDel="00275A56">
              <w:rPr>
                <w:rFonts w:ascii="Poppins" w:hAnsi="Poppins"/>
                <w:sz w:val="20"/>
                <w:szCs w:val="20"/>
                <w:lang w:eastAsia="ko-KR"/>
                <w:rPrChange w:id="3339" w:author="thuyhuynh" w:date="2023-05-08T11:25:00Z">
                  <w:rPr>
                    <w:lang w:eastAsia="ko-KR"/>
                  </w:rPr>
                </w:rPrChange>
              </w:rPr>
              <w:delText>supports</w:delText>
            </w:r>
            <w:r w:rsidR="00DE20EB" w:rsidRPr="00116AAA" w:rsidDel="00275A56">
              <w:rPr>
                <w:rFonts w:ascii="Poppins" w:hAnsi="Poppins"/>
                <w:sz w:val="20"/>
                <w:szCs w:val="20"/>
                <w:rPrChange w:id="3340" w:author="thuyhuynh" w:date="2023-05-08T11:25:00Z">
                  <w:rPr/>
                </w:rPrChange>
              </w:rPr>
              <w:delText xml:space="preserve"> </w:delText>
            </w:r>
            <w:r w:rsidR="00A014D8" w:rsidRPr="00116AAA" w:rsidDel="00275A56">
              <w:rPr>
                <w:rFonts w:ascii="Poppins" w:hAnsi="Poppins"/>
                <w:sz w:val="20"/>
                <w:szCs w:val="20"/>
                <w:rPrChange w:id="3341" w:author="thuyhuynh" w:date="2023-05-08T11:25:00Z">
                  <w:rPr/>
                </w:rPrChange>
              </w:rPr>
              <w:delText xml:space="preserve">a </w:delText>
            </w:r>
            <w:r w:rsidR="002A2C7F" w:rsidRPr="00116AAA" w:rsidDel="00275A56">
              <w:rPr>
                <w:rFonts w:ascii="Poppins" w:hAnsi="Poppins"/>
                <w:sz w:val="20"/>
                <w:szCs w:val="20"/>
                <w:rPrChange w:id="3342" w:author="thuyhuynh" w:date="2023-05-08T11:25:00Z">
                  <w:rPr/>
                </w:rPrChange>
              </w:rPr>
              <w:delText xml:space="preserve">new </w:delText>
            </w:r>
            <w:r w:rsidR="00934974" w:rsidRPr="00116AAA" w:rsidDel="00275A56">
              <w:rPr>
                <w:rFonts w:ascii="Poppins" w:hAnsi="Poppins"/>
                <w:sz w:val="20"/>
                <w:szCs w:val="20"/>
                <w:rPrChange w:id="3343" w:author="thuyhuynh" w:date="2023-05-08T11:25:00Z">
                  <w:rPr/>
                </w:rPrChange>
              </w:rPr>
              <w:delText>compact</w:delText>
            </w:r>
            <w:r w:rsidR="002A2C7F" w:rsidRPr="00116AAA" w:rsidDel="00275A56">
              <w:rPr>
                <w:rFonts w:ascii="Poppins" w:hAnsi="Poppins"/>
                <w:sz w:val="20"/>
                <w:szCs w:val="20"/>
                <w:rPrChange w:id="3344" w:author="thuyhuynh" w:date="2023-05-08T11:25:00Z">
                  <w:rPr/>
                </w:rPrChange>
              </w:rPr>
              <w:delText xml:space="preserve"> iris encoding scheme </w:delText>
            </w:r>
            <w:r w:rsidR="00934974" w:rsidRPr="00116AAA" w:rsidDel="00275A56">
              <w:rPr>
                <w:rFonts w:ascii="Poppins" w:hAnsi="Poppins"/>
                <w:sz w:val="20"/>
                <w:szCs w:val="20"/>
                <w:rPrChange w:id="3345" w:author="thuyhuynh" w:date="2023-05-08T11:25:00Z">
                  <w:rPr/>
                </w:rPrChange>
              </w:rPr>
              <w:delText xml:space="preserve">(iris </w:delText>
            </w:r>
            <w:r w:rsidR="00DB2F8E" w:rsidRPr="00116AAA" w:rsidDel="00275A56">
              <w:rPr>
                <w:rFonts w:ascii="Poppins" w:hAnsi="Poppins"/>
                <w:sz w:val="20"/>
                <w:szCs w:val="20"/>
                <w:rPrChange w:id="3346" w:author="thuyhuynh" w:date="2023-05-08T11:25:00Z">
                  <w:rPr/>
                </w:rPrChange>
              </w:rPr>
              <w:delText>N-</w:delText>
            </w:r>
            <w:r w:rsidR="00934974" w:rsidRPr="00116AAA" w:rsidDel="00275A56">
              <w:rPr>
                <w:rFonts w:ascii="Poppins" w:hAnsi="Poppins"/>
                <w:sz w:val="20"/>
                <w:szCs w:val="20"/>
                <w:rPrChange w:id="3347" w:author="thuyhuynh" w:date="2023-05-08T11:25:00Z">
                  <w:rPr/>
                </w:rPrChange>
              </w:rPr>
              <w:delText xml:space="preserve">template) </w:delText>
            </w:r>
            <w:r w:rsidR="002A2C7F" w:rsidRPr="00116AAA" w:rsidDel="00275A56">
              <w:rPr>
                <w:rFonts w:ascii="Poppins" w:hAnsi="Poppins"/>
                <w:sz w:val="20"/>
                <w:szCs w:val="20"/>
                <w:rPrChange w:id="3348" w:author="thuyhuynh" w:date="2023-05-08T11:25:00Z">
                  <w:rPr/>
                </w:rPrChange>
              </w:rPr>
              <w:delText xml:space="preserve">and </w:delText>
            </w:r>
            <w:r w:rsidR="00934974" w:rsidRPr="00116AAA" w:rsidDel="00275A56">
              <w:rPr>
                <w:rFonts w:ascii="Poppins" w:hAnsi="Poppins"/>
                <w:sz w:val="20"/>
                <w:szCs w:val="20"/>
                <w:rPrChange w:id="3349" w:author="thuyhuynh" w:date="2023-05-08T11:25:00Z">
                  <w:rPr/>
                </w:rPrChange>
              </w:rPr>
              <w:delText xml:space="preserve">efficient </w:delText>
            </w:r>
            <w:r w:rsidR="002A2C7F" w:rsidRPr="00116AAA" w:rsidDel="00275A56">
              <w:rPr>
                <w:rFonts w:ascii="Poppins" w:hAnsi="Poppins"/>
                <w:sz w:val="20"/>
                <w:szCs w:val="20"/>
                <w:rPrChange w:id="3350" w:author="thuyhuynh" w:date="2023-05-08T11:25:00Z">
                  <w:rPr/>
                </w:rPrChange>
              </w:rPr>
              <w:delText>matching algorithm</w:delText>
            </w:r>
            <w:r w:rsidR="00934974" w:rsidRPr="00116AAA" w:rsidDel="00275A56">
              <w:rPr>
                <w:rFonts w:ascii="Poppins" w:hAnsi="Poppins"/>
                <w:sz w:val="20"/>
                <w:szCs w:val="20"/>
                <w:rPrChange w:id="3351" w:author="thuyhuynh" w:date="2023-05-08T11:25:00Z">
                  <w:rPr/>
                </w:rPrChange>
              </w:rPr>
              <w:delText>s</w:delText>
            </w:r>
            <w:r w:rsidR="00A014D8" w:rsidRPr="00116AAA" w:rsidDel="00275A56">
              <w:rPr>
                <w:rFonts w:ascii="Poppins" w:hAnsi="Poppins"/>
                <w:sz w:val="20"/>
                <w:szCs w:val="20"/>
                <w:rPrChange w:id="3352" w:author="thuyhuynh" w:date="2023-05-08T11:25:00Z">
                  <w:rPr/>
                </w:rPrChange>
              </w:rPr>
              <w:delText>,</w:delText>
            </w:r>
            <w:r w:rsidR="00934974" w:rsidRPr="00116AAA" w:rsidDel="00275A56">
              <w:rPr>
                <w:rFonts w:ascii="Poppins" w:hAnsi="Poppins"/>
                <w:sz w:val="20"/>
                <w:szCs w:val="20"/>
                <w:rPrChange w:id="3353" w:author="thuyhuynh" w:date="2023-05-08T11:25:00Z">
                  <w:rPr/>
                </w:rPrChange>
              </w:rPr>
              <w:delText xml:space="preserve"> which </w:delText>
            </w:r>
            <w:r w:rsidR="00A014D8" w:rsidRPr="00116AAA" w:rsidDel="00275A56">
              <w:rPr>
                <w:rFonts w:ascii="Poppins" w:hAnsi="Poppins"/>
                <w:sz w:val="20"/>
                <w:szCs w:val="20"/>
                <w:rPrChange w:id="3354" w:author="thuyhuynh" w:date="2023-05-08T11:25:00Z">
                  <w:rPr/>
                </w:rPrChange>
              </w:rPr>
              <w:delText>not only optimize template management but also produce</w:delText>
            </w:r>
            <w:r w:rsidR="00934974" w:rsidRPr="00116AAA" w:rsidDel="00275A56">
              <w:rPr>
                <w:rFonts w:ascii="Poppins" w:hAnsi="Poppins"/>
                <w:sz w:val="20"/>
                <w:szCs w:val="20"/>
                <w:rPrChange w:id="3355" w:author="thuyhuynh" w:date="2023-05-08T11:25:00Z">
                  <w:rPr/>
                </w:rPrChange>
              </w:rPr>
              <w:delText xml:space="preserve"> very high matching accuracy.</w:delText>
            </w:r>
            <w:r w:rsidR="00DB4D32" w:rsidRPr="00116AAA" w:rsidDel="00275A56">
              <w:rPr>
                <w:rFonts w:ascii="Poppins" w:hAnsi="Poppins"/>
                <w:sz w:val="20"/>
                <w:szCs w:val="20"/>
                <w:rPrChange w:id="3356" w:author="thuyhuynh" w:date="2023-05-08T11:25:00Z">
                  <w:rPr/>
                </w:rPrChange>
              </w:rPr>
              <w:delText xml:space="preserve"> </w:delText>
            </w:r>
            <w:r w:rsidR="00A014D8" w:rsidRPr="00116AAA" w:rsidDel="00275A56">
              <w:rPr>
                <w:rFonts w:ascii="Poppins" w:hAnsi="Poppins"/>
                <w:sz w:val="20"/>
                <w:szCs w:val="20"/>
                <w:rPrChange w:id="3357" w:author="thuyhuynh" w:date="2023-05-08T11:25:00Z">
                  <w:rPr/>
                </w:rPrChange>
              </w:rPr>
              <w:delText>This</w:delText>
            </w:r>
            <w:r w:rsidR="00C7462F" w:rsidRPr="00116AAA" w:rsidDel="00275A56">
              <w:rPr>
                <w:rFonts w:ascii="Poppins" w:hAnsi="Poppins"/>
                <w:sz w:val="20"/>
                <w:szCs w:val="20"/>
                <w:rPrChange w:id="3358" w:author="thuyhuynh" w:date="2023-05-08T11:25:00Z">
                  <w:rPr/>
                </w:rPrChange>
              </w:rPr>
              <w:delText xml:space="preserve"> makes </w:delText>
            </w:r>
          </w:del>
          <w:del w:id="3359" w:author="thuyhuynh" w:date="2022-03-30T11:09:00Z">
            <w:r w:rsidR="00785BA2" w:rsidRPr="00116AAA" w:rsidDel="00E37F22">
              <w:rPr>
                <w:rFonts w:ascii="Poppins" w:hAnsi="Poppins"/>
                <w:sz w:val="20"/>
                <w:szCs w:val="20"/>
                <w:rPrChange w:id="3360" w:author="thuyhuynh" w:date="2023-05-08T11:25:00Z">
                  <w:rPr/>
                </w:rPrChange>
              </w:rPr>
              <w:delText>IriShield</w:delText>
            </w:r>
          </w:del>
          <w:del w:id="3361" w:author="thuyhuynh" w:date="2022-03-30T11:15:00Z">
            <w:r w:rsidR="00DF3677" w:rsidRPr="00116AAA" w:rsidDel="00275A56">
              <w:rPr>
                <w:rFonts w:ascii="Poppins" w:hAnsi="Poppins"/>
                <w:sz w:val="20"/>
                <w:szCs w:val="20"/>
                <w:vertAlign w:val="superscript"/>
                <w:rPrChange w:id="3362" w:author="thuyhuynh" w:date="2023-05-08T11:25:00Z">
                  <w:rPr>
                    <w:vertAlign w:val="superscript"/>
                  </w:rPr>
                </w:rPrChange>
              </w:rPr>
              <w:delText>TM</w:delText>
            </w:r>
            <w:r w:rsidR="00C7462F" w:rsidRPr="00116AAA" w:rsidDel="00275A56">
              <w:rPr>
                <w:rFonts w:ascii="Poppins" w:hAnsi="Poppins"/>
                <w:sz w:val="20"/>
                <w:szCs w:val="20"/>
                <w:rPrChange w:id="3363" w:author="thuyhuynh" w:date="2023-05-08T11:25:00Z">
                  <w:rPr/>
                </w:rPrChange>
              </w:rPr>
              <w:delText xml:space="preserve"> </w:delText>
            </w:r>
            <w:r w:rsidR="00DF3677" w:rsidRPr="00116AAA" w:rsidDel="00275A56">
              <w:rPr>
                <w:rFonts w:ascii="Poppins" w:hAnsi="Poppins"/>
                <w:sz w:val="20"/>
                <w:szCs w:val="20"/>
                <w:rPrChange w:id="3364" w:author="thuyhuynh" w:date="2023-05-08T11:25:00Z">
                  <w:rPr/>
                </w:rPrChange>
              </w:rPr>
              <w:delText xml:space="preserve">devices </w:delText>
            </w:r>
            <w:r w:rsidR="00EA5CB8" w:rsidRPr="00116AAA" w:rsidDel="00275A56">
              <w:rPr>
                <w:rFonts w:ascii="Poppins" w:hAnsi="Poppins"/>
                <w:sz w:val="20"/>
                <w:szCs w:val="20"/>
                <w:lang w:eastAsia="ko-KR"/>
                <w:rPrChange w:id="3365" w:author="thuyhuynh" w:date="2023-05-08T11:25:00Z">
                  <w:rPr>
                    <w:lang w:eastAsia="ko-KR"/>
                  </w:rPr>
                </w:rPrChange>
              </w:rPr>
              <w:delText>completely</w:delText>
            </w:r>
            <w:r w:rsidR="00C7462F" w:rsidRPr="00116AAA" w:rsidDel="00275A56">
              <w:rPr>
                <w:rFonts w:ascii="Poppins" w:hAnsi="Poppins"/>
                <w:sz w:val="20"/>
                <w:szCs w:val="20"/>
                <w:rPrChange w:id="3366" w:author="thuyhuynh" w:date="2023-05-08T11:25:00Z">
                  <w:rPr/>
                </w:rPrChange>
              </w:rPr>
              <w:delText xml:space="preserve"> compatible with IriTech’s enterprise solutions</w:delText>
            </w:r>
            <w:r w:rsidR="00A014D8" w:rsidRPr="00116AAA" w:rsidDel="00275A56">
              <w:rPr>
                <w:rFonts w:ascii="Poppins" w:hAnsi="Poppins"/>
                <w:sz w:val="20"/>
                <w:szCs w:val="20"/>
                <w:rPrChange w:id="3367" w:author="thuyhuynh" w:date="2023-05-08T11:25:00Z">
                  <w:rPr/>
                </w:rPrChange>
              </w:rPr>
              <w:delText>,</w:delText>
            </w:r>
            <w:r w:rsidR="00C7462F" w:rsidRPr="00116AAA" w:rsidDel="00275A56">
              <w:rPr>
                <w:rFonts w:ascii="Poppins" w:hAnsi="Poppins"/>
                <w:sz w:val="20"/>
                <w:szCs w:val="20"/>
                <w:rPrChange w:id="3368" w:author="thuyhuynh" w:date="2023-05-08T11:25:00Z">
                  <w:rPr/>
                </w:rPrChange>
              </w:rPr>
              <w:delText xml:space="preserve"> such as IriMaster.</w:delText>
            </w:r>
          </w:del>
        </w:p>
        <w:p w:rsidR="00F202E0" w:rsidRPr="00116AAA" w:rsidRDefault="00F202E0">
          <w:pPr>
            <w:pStyle w:val="Heading3"/>
          </w:pPr>
          <w:bookmarkStart w:id="3369" w:name="_Toc330934423"/>
          <w:bookmarkStart w:id="3370" w:name="_Toc155348546"/>
          <w:bookmarkStart w:id="3371" w:name="_Toc263100520"/>
          <w:bookmarkStart w:id="3372" w:name="_Toc263673293"/>
          <w:bookmarkStart w:id="3373" w:name="_Toc274753220"/>
          <w:r w:rsidRPr="00116AAA">
            <w:t>Device Features</w:t>
          </w:r>
          <w:bookmarkEnd w:id="3369"/>
          <w:bookmarkEnd w:id="3370"/>
        </w:p>
        <w:p w:rsidR="001B30E8" w:rsidRPr="00116AAA" w:rsidRDefault="005453F3" w:rsidP="00161EFD">
          <w:pPr>
            <w:jc w:val="both"/>
            <w:rPr>
              <w:rFonts w:ascii="Poppins" w:hAnsi="Poppins"/>
              <w:sz w:val="20"/>
              <w:szCs w:val="20"/>
              <w:rPrChange w:id="3374" w:author="thuyhuynh" w:date="2023-05-08T11:25:00Z">
                <w:rPr/>
              </w:rPrChange>
            </w:rPr>
          </w:pPr>
          <w:r w:rsidRPr="00116AAA">
            <w:rPr>
              <w:rFonts w:ascii="Poppins" w:hAnsi="Poppins"/>
              <w:sz w:val="20"/>
              <w:szCs w:val="20"/>
              <w:rPrChange w:id="3375" w:author="thuyhuynh" w:date="2023-05-08T11:25:00Z">
                <w:rPr/>
              </w:rPrChange>
            </w:rPr>
            <w:t xml:space="preserve">Every </w:t>
          </w:r>
          <w:del w:id="3376" w:author="thuyhuynh" w:date="2022-03-30T11:09:00Z">
            <w:r w:rsidR="0090334D" w:rsidRPr="00116AAA" w:rsidDel="00E37F22">
              <w:rPr>
                <w:rFonts w:ascii="Poppins" w:hAnsi="Poppins"/>
                <w:sz w:val="20"/>
                <w:szCs w:val="20"/>
                <w:rPrChange w:id="3377" w:author="thuyhuynh" w:date="2023-05-08T11:25:00Z">
                  <w:rPr/>
                </w:rPrChange>
              </w:rPr>
              <w:delText>IriShield</w:delText>
            </w:r>
          </w:del>
          <w:proofErr w:type="spellStart"/>
          <w:ins w:id="3378" w:author="thuyhuynh" w:date="2024-01-05T11:02:00Z">
            <w:r w:rsidR="00C63B7A">
              <w:rPr>
                <w:rFonts w:ascii="Poppins" w:hAnsi="Poppins"/>
                <w:sz w:val="20"/>
                <w:szCs w:val="20"/>
              </w:rPr>
              <w:t>IriEnvoy</w:t>
            </w:r>
            <w:proofErr w:type="spellEnd"/>
            <w:r w:rsidR="00C63B7A">
              <w:rPr>
                <w:rFonts w:ascii="Poppins" w:hAnsi="Poppins"/>
                <w:sz w:val="20"/>
                <w:szCs w:val="20"/>
              </w:rPr>
              <w:t>-MK</w:t>
            </w:r>
          </w:ins>
          <w:del w:id="3379" w:author="thuyhuynh" w:date="2024-01-05T11:09:00Z">
            <w:r w:rsidR="00DF3677" w:rsidRPr="00116AAA" w:rsidDel="003E7815">
              <w:rPr>
                <w:rFonts w:ascii="Poppins" w:hAnsi="Poppins"/>
                <w:sz w:val="20"/>
                <w:szCs w:val="20"/>
                <w:vertAlign w:val="superscript"/>
                <w:rPrChange w:id="3380" w:author="thuyhuynh" w:date="2023-05-08T11:25:00Z">
                  <w:rPr>
                    <w:vertAlign w:val="superscript"/>
                  </w:rPr>
                </w:rPrChange>
              </w:rPr>
              <w:delText>TM</w:delText>
            </w:r>
          </w:del>
          <w:r w:rsidRPr="00116AAA">
            <w:rPr>
              <w:rFonts w:ascii="Poppins" w:hAnsi="Poppins"/>
              <w:sz w:val="20"/>
              <w:szCs w:val="20"/>
              <w:rPrChange w:id="3381" w:author="thuyhuynh" w:date="2023-05-08T11:25:00Z">
                <w:rPr/>
              </w:rPrChange>
            </w:rPr>
            <w:t xml:space="preserve"> device </w:t>
          </w:r>
          <w:r w:rsidR="004062EA" w:rsidRPr="00116AAA">
            <w:rPr>
              <w:rFonts w:ascii="Poppins" w:hAnsi="Poppins"/>
              <w:sz w:val="20"/>
              <w:szCs w:val="20"/>
              <w:rPrChange w:id="3382" w:author="thuyhuynh" w:date="2023-05-08T11:25:00Z">
                <w:rPr/>
              </w:rPrChange>
            </w:rPr>
            <w:t xml:space="preserve">has </w:t>
          </w:r>
          <w:r w:rsidR="00A014D8" w:rsidRPr="00116AAA">
            <w:rPr>
              <w:rFonts w:ascii="Poppins" w:hAnsi="Poppins"/>
              <w:sz w:val="20"/>
              <w:szCs w:val="20"/>
              <w:rPrChange w:id="3383" w:author="thuyhuynh" w:date="2023-05-08T11:25:00Z">
                <w:rPr/>
              </w:rPrChange>
            </w:rPr>
            <w:t>embedded</w:t>
          </w:r>
          <w:r w:rsidR="004062EA" w:rsidRPr="00116AAA">
            <w:rPr>
              <w:rFonts w:ascii="Poppins" w:hAnsi="Poppins"/>
              <w:sz w:val="20"/>
              <w:szCs w:val="20"/>
              <w:rPrChange w:id="3384" w:author="thuyhuynh" w:date="2023-05-08T11:25:00Z">
                <w:rPr/>
              </w:rPrChange>
            </w:rPr>
            <w:t xml:space="preserve"> automated iris</w:t>
          </w:r>
          <w:del w:id="3385" w:author="thuyhuynh" w:date="2022-03-30T11:17:00Z">
            <w:r w:rsidR="004062EA" w:rsidRPr="00116AAA" w:rsidDel="009A21BF">
              <w:rPr>
                <w:rFonts w:ascii="Poppins" w:hAnsi="Poppins"/>
                <w:sz w:val="20"/>
                <w:szCs w:val="20"/>
                <w:rPrChange w:id="3386" w:author="thuyhuynh" w:date="2023-05-08T11:25:00Z">
                  <w:rPr/>
                </w:rPrChange>
              </w:rPr>
              <w:delText xml:space="preserve"> capture </w:delText>
            </w:r>
            <w:r w:rsidR="0090334D" w:rsidRPr="00116AAA" w:rsidDel="009A21BF">
              <w:rPr>
                <w:rFonts w:ascii="Poppins" w:hAnsi="Poppins"/>
                <w:sz w:val="20"/>
                <w:szCs w:val="20"/>
                <w:rPrChange w:id="3387" w:author="thuyhuynh" w:date="2023-05-08T11:25:00Z">
                  <w:rPr/>
                </w:rPrChange>
              </w:rPr>
              <w:delText xml:space="preserve">and </w:delText>
            </w:r>
            <w:r w:rsidR="006152F7" w:rsidRPr="00116AAA" w:rsidDel="009A21BF">
              <w:rPr>
                <w:rFonts w:ascii="Poppins" w:hAnsi="Poppins"/>
                <w:sz w:val="20"/>
                <w:szCs w:val="20"/>
                <w:rPrChange w:id="3388" w:author="thuyhuynh" w:date="2023-05-08T11:25:00Z">
                  <w:rPr/>
                </w:rPrChange>
              </w:rPr>
              <w:delText xml:space="preserve">security </w:delText>
            </w:r>
            <w:r w:rsidR="00785BA2" w:rsidRPr="00116AAA" w:rsidDel="009A21BF">
              <w:rPr>
                <w:rFonts w:ascii="Poppins" w:hAnsi="Poppins"/>
                <w:sz w:val="20"/>
                <w:szCs w:val="20"/>
                <w:rPrChange w:id="3389" w:author="thuyhuynh" w:date="2023-05-08T11:25:00Z">
                  <w:rPr/>
                </w:rPrChange>
              </w:rPr>
              <w:delText>i</w:delText>
            </w:r>
            <w:r w:rsidR="006152F7" w:rsidRPr="00116AAA" w:rsidDel="009A21BF">
              <w:rPr>
                <w:rFonts w:ascii="Poppins" w:hAnsi="Poppins"/>
                <w:sz w:val="20"/>
                <w:szCs w:val="20"/>
                <w:rPrChange w:id="3390" w:author="thuyhuynh" w:date="2023-05-08T11:25:00Z">
                  <w:rPr/>
                </w:rPrChange>
              </w:rPr>
              <w:delText xml:space="preserve">nfrastructure </w:delText>
            </w:r>
            <w:r w:rsidR="004062EA" w:rsidRPr="00116AAA" w:rsidDel="009A21BF">
              <w:rPr>
                <w:rFonts w:ascii="Poppins" w:hAnsi="Poppins"/>
                <w:sz w:val="20"/>
                <w:szCs w:val="20"/>
                <w:rPrChange w:id="3391" w:author="thuyhuynh" w:date="2023-05-08T11:25:00Z">
                  <w:rPr/>
                </w:rPrChange>
              </w:rPr>
              <w:delText>functionality</w:delText>
            </w:r>
            <w:r w:rsidR="00A014D8" w:rsidRPr="00116AAA" w:rsidDel="009A21BF">
              <w:rPr>
                <w:rFonts w:ascii="Poppins" w:hAnsi="Poppins"/>
                <w:sz w:val="20"/>
                <w:szCs w:val="20"/>
                <w:rPrChange w:id="3392" w:author="thuyhuynh" w:date="2023-05-08T11:25:00Z">
                  <w:rPr/>
                </w:rPrChange>
              </w:rPr>
              <w:delText xml:space="preserve"> by default</w:delText>
            </w:r>
            <w:r w:rsidR="004062EA" w:rsidRPr="00116AAA" w:rsidDel="009A21BF">
              <w:rPr>
                <w:rFonts w:ascii="Poppins" w:hAnsi="Poppins"/>
                <w:sz w:val="20"/>
                <w:szCs w:val="20"/>
                <w:rPrChange w:id="3393" w:author="thuyhuynh" w:date="2023-05-08T11:25:00Z">
                  <w:rPr/>
                </w:rPrChange>
              </w:rPr>
              <w:delText xml:space="preserve">. </w:delText>
            </w:r>
            <w:r w:rsidR="003351D9" w:rsidRPr="00116AAA" w:rsidDel="009A21BF">
              <w:rPr>
                <w:rFonts w:ascii="Poppins" w:hAnsi="Poppins"/>
                <w:sz w:val="20"/>
                <w:szCs w:val="20"/>
                <w:rPrChange w:id="3394" w:author="thuyhuynh" w:date="2023-05-08T11:25:00Z">
                  <w:rPr/>
                </w:rPrChange>
              </w:rPr>
              <w:delText>O</w:delText>
            </w:r>
            <w:r w:rsidR="00E73C72" w:rsidRPr="00116AAA" w:rsidDel="009A21BF">
              <w:rPr>
                <w:rFonts w:ascii="Poppins" w:hAnsi="Poppins"/>
                <w:sz w:val="20"/>
                <w:szCs w:val="20"/>
                <w:rPrChange w:id="3395" w:author="thuyhuynh" w:date="2023-05-08T11:25:00Z">
                  <w:rPr/>
                </w:rPrChange>
              </w:rPr>
              <w:delText xml:space="preserve">ther </w:delText>
            </w:r>
            <w:r w:rsidR="00A014D8" w:rsidRPr="00116AAA" w:rsidDel="009A21BF">
              <w:rPr>
                <w:rFonts w:ascii="Poppins" w:hAnsi="Poppins"/>
                <w:sz w:val="20"/>
                <w:szCs w:val="20"/>
                <w:rPrChange w:id="3396" w:author="thuyhuynh" w:date="2023-05-08T11:25:00Z">
                  <w:rPr/>
                </w:rPrChange>
              </w:rPr>
              <w:delText>features—</w:delText>
            </w:r>
            <w:r w:rsidR="00E73C72" w:rsidRPr="00116AAA" w:rsidDel="009A21BF">
              <w:rPr>
                <w:rFonts w:ascii="Poppins" w:hAnsi="Poppins"/>
                <w:sz w:val="20"/>
                <w:szCs w:val="20"/>
                <w:rPrChange w:id="3397" w:author="thuyhuynh" w:date="2023-05-08T11:25:00Z">
                  <w:rPr/>
                </w:rPrChange>
              </w:rPr>
              <w:delText>such as</w:delText>
            </w:r>
            <w:r w:rsidR="00B52732" w:rsidRPr="00116AAA" w:rsidDel="009A21BF">
              <w:rPr>
                <w:rFonts w:ascii="Poppins" w:hAnsi="Poppins"/>
                <w:sz w:val="20"/>
                <w:szCs w:val="20"/>
                <w:rPrChange w:id="3398" w:author="thuyhuynh" w:date="2023-05-08T11:25:00Z">
                  <w:rPr/>
                </w:rPrChange>
              </w:rPr>
              <w:delText xml:space="preserve"> t</w:delText>
            </w:r>
            <w:r w:rsidR="006152F7" w:rsidRPr="00116AAA" w:rsidDel="009A21BF">
              <w:rPr>
                <w:rFonts w:ascii="Poppins" w:hAnsi="Poppins"/>
                <w:sz w:val="20"/>
                <w:szCs w:val="20"/>
                <w:rPrChange w:id="3399" w:author="thuyhuynh" w:date="2023-05-08T11:25:00Z">
                  <w:rPr/>
                </w:rPrChange>
              </w:rPr>
              <w:delText>emplate comparison</w:delText>
            </w:r>
            <w:r w:rsidR="00B52732" w:rsidRPr="00116AAA" w:rsidDel="009A21BF">
              <w:rPr>
                <w:rFonts w:ascii="Poppins" w:hAnsi="Poppins"/>
                <w:sz w:val="20"/>
                <w:szCs w:val="20"/>
                <w:rPrChange w:id="3400" w:author="thuyhuynh" w:date="2023-05-08T11:25:00Z">
                  <w:rPr/>
                </w:rPrChange>
              </w:rPr>
              <w:delText xml:space="preserve"> and t</w:delText>
            </w:r>
            <w:r w:rsidR="006152F7" w:rsidRPr="00116AAA" w:rsidDel="009A21BF">
              <w:rPr>
                <w:rFonts w:ascii="Poppins" w:hAnsi="Poppins"/>
                <w:sz w:val="20"/>
                <w:szCs w:val="20"/>
                <w:rPrChange w:id="3401" w:author="thuyhuynh" w:date="2023-05-08T11:25:00Z">
                  <w:rPr/>
                </w:rPrChange>
              </w:rPr>
              <w:delText>emplate</w:delText>
            </w:r>
            <w:r w:rsidR="00DB4D32" w:rsidRPr="00116AAA" w:rsidDel="009A21BF">
              <w:rPr>
                <w:rFonts w:ascii="Poppins" w:hAnsi="Poppins"/>
                <w:sz w:val="20"/>
                <w:szCs w:val="20"/>
                <w:rPrChange w:id="3402" w:author="thuyhuynh" w:date="2023-05-08T11:25:00Z">
                  <w:rPr/>
                </w:rPrChange>
              </w:rPr>
              <w:delText xml:space="preserve"> </w:delText>
            </w:r>
            <w:r w:rsidR="006152F7" w:rsidRPr="00116AAA" w:rsidDel="009A21BF">
              <w:rPr>
                <w:rFonts w:ascii="Poppins" w:hAnsi="Poppins"/>
                <w:sz w:val="20"/>
                <w:szCs w:val="20"/>
                <w:rPrChange w:id="3403" w:author="thuyhuynh" w:date="2023-05-08T11:25:00Z">
                  <w:rPr/>
                </w:rPrChange>
              </w:rPr>
              <w:delText>generation</w:delText>
            </w:r>
            <w:r w:rsidR="00A014D8" w:rsidRPr="00116AAA" w:rsidDel="009A21BF">
              <w:rPr>
                <w:rFonts w:ascii="Poppins" w:hAnsi="Poppins"/>
                <w:sz w:val="20"/>
                <w:szCs w:val="20"/>
                <w:rPrChange w:id="3404" w:author="thuyhuynh" w:date="2023-05-08T11:25:00Z">
                  <w:rPr/>
                </w:rPrChange>
              </w:rPr>
              <w:delText>—</w:delText>
            </w:r>
            <w:r w:rsidR="00D93B85" w:rsidRPr="00116AAA" w:rsidDel="009A21BF">
              <w:rPr>
                <w:rFonts w:ascii="Poppins" w:hAnsi="Poppins"/>
                <w:sz w:val="20"/>
                <w:szCs w:val="20"/>
                <w:rPrChange w:id="3405" w:author="thuyhuynh" w:date="2023-05-08T11:25:00Z">
                  <w:rPr/>
                </w:rPrChange>
              </w:rPr>
              <w:delText>are dynamically integrated into the device depending on each customer’s requirement.</w:delText>
            </w:r>
            <w:r w:rsidR="00DB4D32" w:rsidRPr="00116AAA" w:rsidDel="009A21BF">
              <w:rPr>
                <w:rFonts w:ascii="Poppins" w:hAnsi="Poppins"/>
                <w:sz w:val="20"/>
                <w:szCs w:val="20"/>
                <w:rPrChange w:id="3406" w:author="thuyhuynh" w:date="2023-05-08T11:25:00Z">
                  <w:rPr/>
                </w:rPrChange>
              </w:rPr>
              <w:delText xml:space="preserve"> </w:delText>
            </w:r>
            <w:r w:rsidR="00AA26D3" w:rsidRPr="00116AAA" w:rsidDel="009A21BF">
              <w:rPr>
                <w:rFonts w:ascii="Poppins" w:hAnsi="Poppins"/>
                <w:sz w:val="20"/>
                <w:szCs w:val="20"/>
                <w:rPrChange w:id="3407" w:author="thuyhuynh" w:date="2023-05-08T11:25:00Z">
                  <w:rPr/>
                </w:rPrChange>
              </w:rPr>
              <w:delText xml:space="preserve">For example, a customer may have a server to do the template matching, so template comparison is not desired on the device. </w:delText>
            </w:r>
          </w:del>
          <w:del w:id="3408" w:author="thuyhuynh" w:date="2022-03-30T11:09:00Z">
            <w:r w:rsidR="00AA26D3" w:rsidRPr="00116AAA" w:rsidDel="00E37F22">
              <w:rPr>
                <w:rFonts w:ascii="Poppins" w:hAnsi="Poppins"/>
                <w:sz w:val="20"/>
                <w:szCs w:val="20"/>
                <w:rPrChange w:id="3409" w:author="thuyhuynh" w:date="2023-05-08T11:25:00Z">
                  <w:rPr/>
                </w:rPrChange>
              </w:rPr>
              <w:delText>IriShield</w:delText>
            </w:r>
          </w:del>
          <w:del w:id="3410" w:author="thuyhuynh" w:date="2022-03-30T11:17:00Z">
            <w:r w:rsidR="00AA26D3" w:rsidRPr="00116AAA" w:rsidDel="009A21BF">
              <w:rPr>
                <w:rFonts w:ascii="Poppins" w:hAnsi="Poppins"/>
                <w:sz w:val="20"/>
                <w:szCs w:val="20"/>
                <w:rPrChange w:id="3411" w:author="thuyhuynh" w:date="2023-05-08T11:25:00Z">
                  <w:rPr/>
                </w:rPrChange>
              </w:rPr>
              <w:delText xml:space="preserve"> can be customized to include template generation only </w:delText>
            </w:r>
            <w:r w:rsidR="000677F1" w:rsidRPr="00116AAA" w:rsidDel="009A21BF">
              <w:rPr>
                <w:rFonts w:ascii="Poppins" w:hAnsi="Poppins"/>
                <w:sz w:val="20"/>
                <w:szCs w:val="20"/>
                <w:lang w:eastAsia="ko-KR"/>
                <w:rPrChange w:id="3412" w:author="thuyhuynh" w:date="2023-05-08T11:25:00Z">
                  <w:rPr>
                    <w:lang w:eastAsia="ko-KR"/>
                  </w:rPr>
                </w:rPrChange>
              </w:rPr>
              <w:delText>in addition to</w:delText>
            </w:r>
            <w:r w:rsidR="00AA26D3" w:rsidRPr="00116AAA" w:rsidDel="009A21BF">
              <w:rPr>
                <w:rFonts w:ascii="Poppins" w:hAnsi="Poppins"/>
                <w:sz w:val="20"/>
                <w:szCs w:val="20"/>
                <w:rPrChange w:id="3413" w:author="thuyhuynh" w:date="2023-05-08T11:25:00Z">
                  <w:rPr/>
                </w:rPrChange>
              </w:rPr>
              <w:delText xml:space="preserve"> the </w:delText>
            </w:r>
            <w:r w:rsidR="000677F1" w:rsidRPr="00116AAA" w:rsidDel="009A21BF">
              <w:rPr>
                <w:rFonts w:ascii="Poppins" w:hAnsi="Poppins"/>
                <w:sz w:val="20"/>
                <w:szCs w:val="20"/>
                <w:lang w:eastAsia="ko-KR"/>
                <w:rPrChange w:id="3414" w:author="thuyhuynh" w:date="2023-05-08T11:25:00Z">
                  <w:rPr>
                    <w:lang w:eastAsia="ko-KR"/>
                  </w:rPr>
                </w:rPrChange>
              </w:rPr>
              <w:delText xml:space="preserve">featured </w:delText>
            </w:r>
            <w:r w:rsidR="00AA26D3" w:rsidRPr="00116AAA" w:rsidDel="009A21BF">
              <w:rPr>
                <w:rFonts w:ascii="Poppins" w:hAnsi="Poppins"/>
                <w:sz w:val="20"/>
                <w:szCs w:val="20"/>
                <w:rPrChange w:id="3415" w:author="thuyhuynh" w:date="2023-05-08T11:25:00Z">
                  <w:rPr/>
                </w:rPrChange>
              </w:rPr>
              <w:delText>defaults</w:delText>
            </w:r>
          </w:del>
          <w:r w:rsidR="00AA26D3" w:rsidRPr="00116AAA">
            <w:rPr>
              <w:rFonts w:ascii="Poppins" w:hAnsi="Poppins"/>
              <w:sz w:val="20"/>
              <w:szCs w:val="20"/>
              <w:rPrChange w:id="3416" w:author="thuyhuynh" w:date="2023-05-08T11:25:00Z">
                <w:rPr/>
              </w:rPrChange>
            </w:rPr>
            <w:t>.</w:t>
          </w:r>
        </w:p>
        <w:p w:rsidR="008D0823" w:rsidRPr="00116AAA" w:rsidRDefault="000E69CF">
          <w:pPr>
            <w:pStyle w:val="Heading3"/>
          </w:pPr>
          <w:bookmarkStart w:id="3417" w:name="_Toc330934424"/>
          <w:bookmarkStart w:id="3418" w:name="_Toc155348547"/>
          <w:r w:rsidRPr="00116AAA">
            <w:t xml:space="preserve">Onboard Iris </w:t>
          </w:r>
          <w:r w:rsidR="00AE754C" w:rsidRPr="00116AAA">
            <w:rPr>
              <w:lang w:eastAsia="ko-KR"/>
            </w:rPr>
            <w:t xml:space="preserve">Image </w:t>
          </w:r>
          <w:r w:rsidRPr="00116AAA">
            <w:t>Acquisition</w:t>
          </w:r>
          <w:bookmarkEnd w:id="3371"/>
          <w:bookmarkEnd w:id="3372"/>
          <w:bookmarkEnd w:id="3373"/>
          <w:bookmarkEnd w:id="3417"/>
          <w:bookmarkEnd w:id="3418"/>
        </w:p>
        <w:p w:rsidR="000E69CF" w:rsidRPr="00116AAA" w:rsidRDefault="000E69CF" w:rsidP="000E69CF">
          <w:pPr>
            <w:jc w:val="both"/>
            <w:rPr>
              <w:rFonts w:ascii="Poppins" w:hAnsi="Poppins"/>
              <w:sz w:val="20"/>
              <w:szCs w:val="20"/>
              <w:rPrChange w:id="3419" w:author="thuyhuynh" w:date="2023-05-08T11:25:00Z">
                <w:rPr/>
              </w:rPrChange>
            </w:rPr>
          </w:pPr>
          <w:r w:rsidRPr="00116AAA">
            <w:rPr>
              <w:rFonts w:ascii="Poppins" w:hAnsi="Poppins"/>
              <w:sz w:val="20"/>
              <w:szCs w:val="20"/>
              <w:rPrChange w:id="3420" w:author="thuyhuynh" w:date="2023-05-08T11:25:00Z">
                <w:rPr/>
              </w:rPrChange>
            </w:rPr>
            <w:t xml:space="preserve">The </w:t>
          </w:r>
          <w:del w:id="3421" w:author="thuyhuynh" w:date="2022-03-30T11:09:00Z">
            <w:r w:rsidR="00785BA2" w:rsidRPr="00116AAA" w:rsidDel="00E37F22">
              <w:rPr>
                <w:rFonts w:ascii="Poppins" w:hAnsi="Poppins"/>
                <w:sz w:val="20"/>
                <w:szCs w:val="20"/>
                <w:rPrChange w:id="3422" w:author="thuyhuynh" w:date="2023-05-08T11:25:00Z">
                  <w:rPr/>
                </w:rPrChange>
              </w:rPr>
              <w:delText>IriShield</w:delText>
            </w:r>
          </w:del>
          <w:proofErr w:type="spellStart"/>
          <w:ins w:id="3423"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505DC4" w:rsidRPr="00116AAA">
            <w:rPr>
              <w:rFonts w:ascii="Poppins" w:hAnsi="Poppins"/>
              <w:sz w:val="20"/>
              <w:szCs w:val="20"/>
              <w:rPrChange w:id="3424" w:author="thuyhuynh" w:date="2023-05-08T11:25:00Z">
                <w:rPr/>
              </w:rPrChange>
            </w:rPr>
            <w:t xml:space="preserve"> </w:t>
          </w:r>
          <w:r w:rsidRPr="00116AAA">
            <w:rPr>
              <w:rFonts w:ascii="Poppins" w:hAnsi="Poppins"/>
              <w:sz w:val="20"/>
              <w:szCs w:val="20"/>
              <w:rPrChange w:id="3425" w:author="thuyhuynh" w:date="2023-05-08T11:25:00Z">
                <w:rPr/>
              </w:rPrChange>
            </w:rPr>
            <w:t>device contains a</w:t>
          </w:r>
          <w:r w:rsidR="007C1B64" w:rsidRPr="00116AAA">
            <w:rPr>
              <w:rFonts w:ascii="Poppins" w:hAnsi="Poppins"/>
              <w:sz w:val="20"/>
              <w:szCs w:val="20"/>
              <w:rPrChange w:id="3426" w:author="thuyhuynh" w:date="2023-05-08T11:25:00Z">
                <w:rPr/>
              </w:rPrChange>
            </w:rPr>
            <w:t xml:space="preserve"> </w:t>
          </w:r>
          <w:r w:rsidRPr="00116AAA">
            <w:rPr>
              <w:rFonts w:ascii="Poppins" w:hAnsi="Poppins"/>
              <w:sz w:val="20"/>
              <w:szCs w:val="20"/>
              <w:rPrChange w:id="3427" w:author="thuyhuynh" w:date="2023-05-08T11:25:00Z">
                <w:rPr/>
              </w:rPrChange>
            </w:rPr>
            <w:t>compa</w:t>
          </w:r>
          <w:r w:rsidR="006B4C3B" w:rsidRPr="00116AAA">
            <w:rPr>
              <w:rFonts w:ascii="Poppins" w:hAnsi="Poppins"/>
              <w:sz w:val="20"/>
              <w:szCs w:val="20"/>
              <w:rPrChange w:id="3428" w:author="thuyhuynh" w:date="2023-05-08T11:25:00Z">
                <w:rPr/>
              </w:rPrChange>
            </w:rPr>
            <w:t xml:space="preserve">ct iris camera that consists of </w:t>
          </w:r>
          <w:r w:rsidR="00505DC4" w:rsidRPr="00116AAA">
            <w:rPr>
              <w:rFonts w:ascii="Poppins" w:hAnsi="Poppins"/>
              <w:sz w:val="20"/>
              <w:szCs w:val="20"/>
              <w:rPrChange w:id="3429" w:author="thuyhuynh" w:date="2023-05-08T11:25:00Z">
                <w:rPr/>
              </w:rPrChange>
            </w:rPr>
            <w:t xml:space="preserve">one (monocular device) or </w:t>
          </w:r>
          <w:r w:rsidR="006B4C3B" w:rsidRPr="00116AAA">
            <w:rPr>
              <w:rFonts w:ascii="Poppins" w:hAnsi="Poppins"/>
              <w:sz w:val="20"/>
              <w:szCs w:val="20"/>
              <w:rPrChange w:id="3430" w:author="thuyhuynh" w:date="2023-05-08T11:25:00Z">
                <w:rPr/>
              </w:rPrChange>
            </w:rPr>
            <w:t>two</w:t>
          </w:r>
          <w:r w:rsidRPr="00116AAA">
            <w:rPr>
              <w:rFonts w:ascii="Poppins" w:hAnsi="Poppins"/>
              <w:sz w:val="20"/>
              <w:szCs w:val="20"/>
              <w:rPrChange w:id="3431" w:author="thuyhuynh" w:date="2023-05-08T11:25:00Z">
                <w:rPr/>
              </w:rPrChange>
            </w:rPr>
            <w:t xml:space="preserve"> image sensor</w:t>
          </w:r>
          <w:r w:rsidR="006B4C3B" w:rsidRPr="00116AAA">
            <w:rPr>
              <w:rFonts w:ascii="Poppins" w:hAnsi="Poppins"/>
              <w:sz w:val="20"/>
              <w:szCs w:val="20"/>
              <w:rPrChange w:id="3432" w:author="thuyhuynh" w:date="2023-05-08T11:25:00Z">
                <w:rPr/>
              </w:rPrChange>
            </w:rPr>
            <w:t>s</w:t>
          </w:r>
          <w:r w:rsidRPr="00116AAA">
            <w:rPr>
              <w:rFonts w:ascii="Poppins" w:hAnsi="Poppins"/>
              <w:sz w:val="20"/>
              <w:szCs w:val="20"/>
              <w:rPrChange w:id="3433" w:author="thuyhuynh" w:date="2023-05-08T11:25:00Z">
                <w:rPr/>
              </w:rPrChange>
            </w:rPr>
            <w:t xml:space="preserve"> </w:t>
          </w:r>
          <w:r w:rsidR="00505DC4" w:rsidRPr="00116AAA">
            <w:rPr>
              <w:rFonts w:ascii="Poppins" w:hAnsi="Poppins"/>
              <w:sz w:val="20"/>
              <w:szCs w:val="20"/>
              <w:rPrChange w:id="3434" w:author="thuyhuynh" w:date="2023-05-08T11:25:00Z">
                <w:rPr/>
              </w:rPrChange>
            </w:rPr>
            <w:t>(</w:t>
          </w:r>
          <w:r w:rsidR="006B4C3B" w:rsidRPr="00116AAA">
            <w:rPr>
              <w:rFonts w:ascii="Poppins" w:eastAsia="Batang" w:hAnsi="Poppins"/>
              <w:sz w:val="20"/>
              <w:szCs w:val="20"/>
              <w:lang w:eastAsia="ko-KR"/>
              <w:rPrChange w:id="3435" w:author="thuyhuynh" w:date="2023-05-08T11:25:00Z">
                <w:rPr>
                  <w:rFonts w:eastAsia="Batang"/>
                  <w:lang w:eastAsia="ko-KR"/>
                </w:rPr>
              </w:rPrChange>
            </w:rPr>
            <w:t>binocular</w:t>
          </w:r>
          <w:r w:rsidR="00505DC4" w:rsidRPr="00116AAA">
            <w:rPr>
              <w:rFonts w:ascii="Poppins" w:eastAsia="Batang" w:hAnsi="Poppins"/>
              <w:sz w:val="20"/>
              <w:szCs w:val="20"/>
              <w:lang w:eastAsia="ko-KR"/>
              <w:rPrChange w:id="3436" w:author="thuyhuynh" w:date="2023-05-08T11:25:00Z">
                <w:rPr>
                  <w:rFonts w:eastAsia="Batang"/>
                  <w:lang w:eastAsia="ko-KR"/>
                </w:rPr>
              </w:rPrChange>
            </w:rPr>
            <w:t xml:space="preserve"> device) for</w:t>
          </w:r>
          <w:r w:rsidRPr="00116AAA">
            <w:rPr>
              <w:rFonts w:ascii="Poppins" w:hAnsi="Poppins"/>
              <w:sz w:val="20"/>
              <w:szCs w:val="20"/>
              <w:rPrChange w:id="3437" w:author="thuyhuynh" w:date="2023-05-08T11:25:00Z">
                <w:rPr/>
              </w:rPrChange>
            </w:rPr>
            <w:t xml:space="preserve"> image acquisition. During operation, </w:t>
          </w:r>
          <w:r w:rsidR="001342A6" w:rsidRPr="00116AAA">
            <w:rPr>
              <w:rFonts w:ascii="Poppins" w:hAnsi="Poppins"/>
              <w:sz w:val="20"/>
              <w:szCs w:val="20"/>
              <w:rPrChange w:id="3438" w:author="thuyhuynh" w:date="2023-05-08T11:25:00Z">
                <w:rPr/>
              </w:rPrChange>
            </w:rPr>
            <w:t xml:space="preserve">an </w:t>
          </w:r>
          <w:r w:rsidRPr="00116AAA">
            <w:rPr>
              <w:rFonts w:ascii="Poppins" w:hAnsi="Poppins"/>
              <w:sz w:val="20"/>
              <w:szCs w:val="20"/>
              <w:rPrChange w:id="3439" w:author="thuyhuynh" w:date="2023-05-08T11:25:00Z">
                <w:rPr/>
              </w:rPrChange>
            </w:rPr>
            <w:t>independent infrared LED flexibly illuminate</w:t>
          </w:r>
          <w:r w:rsidR="001342A6" w:rsidRPr="00116AAA">
            <w:rPr>
              <w:rFonts w:ascii="Poppins" w:hAnsi="Poppins"/>
              <w:sz w:val="20"/>
              <w:szCs w:val="20"/>
              <w:rPrChange w:id="3440" w:author="thuyhuynh" w:date="2023-05-08T11:25:00Z">
                <w:rPr/>
              </w:rPrChange>
            </w:rPr>
            <w:t>s</w:t>
          </w:r>
          <w:r w:rsidRPr="00116AAA">
            <w:rPr>
              <w:rFonts w:ascii="Poppins" w:hAnsi="Poppins"/>
              <w:sz w:val="20"/>
              <w:szCs w:val="20"/>
              <w:rPrChange w:id="3441" w:author="thuyhuynh" w:date="2023-05-08T11:25:00Z">
                <w:rPr/>
              </w:rPrChange>
            </w:rPr>
            <w:t xml:space="preserve"> the details inside</w:t>
          </w:r>
          <w:r w:rsidR="007C1B64" w:rsidRPr="00116AAA">
            <w:rPr>
              <w:rFonts w:ascii="Poppins" w:hAnsi="Poppins"/>
              <w:sz w:val="20"/>
              <w:szCs w:val="20"/>
              <w:rPrChange w:id="3442" w:author="thuyhuynh" w:date="2023-05-08T11:25:00Z">
                <w:rPr/>
              </w:rPrChange>
            </w:rPr>
            <w:t xml:space="preserve"> </w:t>
          </w:r>
          <w:r w:rsidR="001342A6" w:rsidRPr="00116AAA">
            <w:rPr>
              <w:rFonts w:ascii="Poppins" w:hAnsi="Poppins"/>
              <w:sz w:val="20"/>
              <w:szCs w:val="20"/>
              <w:rPrChange w:id="3443" w:author="thuyhuynh" w:date="2023-05-08T11:25:00Z">
                <w:rPr/>
              </w:rPrChange>
            </w:rPr>
            <w:t xml:space="preserve">the </w:t>
          </w:r>
          <w:r w:rsidRPr="00116AAA">
            <w:rPr>
              <w:rFonts w:ascii="Poppins" w:hAnsi="Poppins"/>
              <w:sz w:val="20"/>
              <w:szCs w:val="20"/>
              <w:rPrChange w:id="3444" w:author="thuyhuynh" w:date="2023-05-08T11:25:00Z">
                <w:rPr/>
              </w:rPrChange>
            </w:rPr>
            <w:t>iri</w:t>
          </w:r>
          <w:r w:rsidRPr="00116AAA">
            <w:rPr>
              <w:rFonts w:ascii="Poppins" w:hAnsi="Poppins"/>
              <w:sz w:val="20"/>
              <w:szCs w:val="20"/>
              <w:lang w:eastAsia="ko-KR"/>
              <w:rPrChange w:id="3445" w:author="thuyhuynh" w:date="2023-05-08T11:25:00Z">
                <w:rPr>
                  <w:lang w:eastAsia="ko-KR"/>
                </w:rPr>
              </w:rPrChange>
            </w:rPr>
            <w:t>s</w:t>
          </w:r>
          <w:r w:rsidRPr="00116AAA">
            <w:rPr>
              <w:rFonts w:ascii="Poppins" w:hAnsi="Poppins"/>
              <w:sz w:val="20"/>
              <w:szCs w:val="20"/>
              <w:rPrChange w:id="3446" w:author="thuyhuynh" w:date="2023-05-08T11:25:00Z">
                <w:rPr/>
              </w:rPrChange>
            </w:rPr>
            <w:t xml:space="preserve">. Images from the </w:t>
          </w:r>
          <w:r w:rsidR="00294045" w:rsidRPr="00116AAA">
            <w:rPr>
              <w:rFonts w:ascii="Poppins" w:hAnsi="Poppins"/>
              <w:sz w:val="20"/>
              <w:szCs w:val="20"/>
              <w:rPrChange w:id="3447" w:author="thuyhuynh" w:date="2023-05-08T11:25:00Z">
                <w:rPr/>
              </w:rPrChange>
            </w:rPr>
            <w:t>sensor</w:t>
          </w:r>
          <w:r w:rsidR="006B4C3B" w:rsidRPr="00116AAA">
            <w:rPr>
              <w:rFonts w:ascii="Poppins" w:hAnsi="Poppins"/>
              <w:sz w:val="20"/>
              <w:szCs w:val="20"/>
              <w:rPrChange w:id="3448" w:author="thuyhuynh" w:date="2023-05-08T11:25:00Z">
                <w:rPr/>
              </w:rPrChange>
            </w:rPr>
            <w:t>s</w:t>
          </w:r>
          <w:r w:rsidRPr="00116AAA">
            <w:rPr>
              <w:rFonts w:ascii="Poppins" w:hAnsi="Poppins"/>
              <w:sz w:val="20"/>
              <w:szCs w:val="20"/>
              <w:rPrChange w:id="3449" w:author="thuyhuynh" w:date="2023-05-08T11:25:00Z">
                <w:rPr/>
              </w:rPrChange>
            </w:rPr>
            <w:t xml:space="preserve"> are streamed through a Quality Measurement module (QM) </w:t>
          </w:r>
          <w:r w:rsidR="00294045" w:rsidRPr="00116AAA">
            <w:rPr>
              <w:rFonts w:ascii="Poppins" w:hAnsi="Poppins"/>
              <w:sz w:val="20"/>
              <w:szCs w:val="20"/>
              <w:rPrChange w:id="3450" w:author="thuyhuynh" w:date="2023-05-08T11:25:00Z">
                <w:rPr/>
              </w:rPrChange>
            </w:rPr>
            <w:t xml:space="preserve">inside the device </w:t>
          </w:r>
          <w:r w:rsidRPr="00116AAA">
            <w:rPr>
              <w:rFonts w:ascii="Poppins" w:hAnsi="Poppins"/>
              <w:sz w:val="20"/>
              <w:szCs w:val="20"/>
              <w:rPrChange w:id="3451" w:author="thuyhuynh" w:date="2023-05-08T11:25:00Z">
                <w:rPr/>
              </w:rPrChange>
            </w:rPr>
            <w:t xml:space="preserve">for real-time evaluation to </w:t>
          </w:r>
          <w:r w:rsidR="001342A6" w:rsidRPr="00116AAA">
            <w:rPr>
              <w:rFonts w:ascii="Poppins" w:hAnsi="Poppins"/>
              <w:sz w:val="20"/>
              <w:szCs w:val="20"/>
              <w:rPrChange w:id="3452" w:author="thuyhuynh" w:date="2023-05-08T11:25:00Z">
                <w:rPr/>
              </w:rPrChange>
            </w:rPr>
            <w:t xml:space="preserve">filter out </w:t>
          </w:r>
          <w:r w:rsidRPr="00116AAA">
            <w:rPr>
              <w:rFonts w:ascii="Poppins" w:hAnsi="Poppins"/>
              <w:sz w:val="20"/>
              <w:szCs w:val="20"/>
              <w:rPrChange w:id="3453" w:author="thuyhuynh" w:date="2023-05-08T11:25:00Z">
                <w:rPr/>
              </w:rPrChange>
            </w:rPr>
            <w:t xml:space="preserve">non-eye or unqualified eye images. Many quality factors are taken into account in QM to make sure that the </w:t>
          </w:r>
          <w:r w:rsidR="00B1517B" w:rsidRPr="00116AAA">
            <w:rPr>
              <w:rFonts w:ascii="Poppins" w:hAnsi="Poppins"/>
              <w:sz w:val="20"/>
              <w:szCs w:val="20"/>
              <w:rPrChange w:id="3454" w:author="thuyhuynh" w:date="2023-05-08T11:25:00Z">
                <w:rPr/>
              </w:rPrChange>
            </w:rPr>
            <w:t xml:space="preserve">selected </w:t>
          </w:r>
          <w:r w:rsidRPr="00116AAA">
            <w:rPr>
              <w:rFonts w:ascii="Poppins" w:hAnsi="Poppins"/>
              <w:sz w:val="20"/>
              <w:szCs w:val="20"/>
              <w:rPrChange w:id="3455" w:author="thuyhuynh" w:date="2023-05-08T11:25:00Z">
                <w:rPr/>
              </w:rPrChange>
            </w:rPr>
            <w:t xml:space="preserve">qualified images contain detailed iris </w:t>
          </w:r>
          <w:r w:rsidR="001342A6" w:rsidRPr="00116AAA">
            <w:rPr>
              <w:rFonts w:ascii="Poppins" w:hAnsi="Poppins"/>
              <w:sz w:val="20"/>
              <w:szCs w:val="20"/>
              <w:rPrChange w:id="3456" w:author="thuyhuynh" w:date="2023-05-08T11:25:00Z">
                <w:rPr/>
              </w:rPrChange>
            </w:rPr>
            <w:t xml:space="preserve">textures </w:t>
          </w:r>
          <w:r w:rsidRPr="00116AAA">
            <w:rPr>
              <w:rFonts w:ascii="Poppins" w:hAnsi="Poppins"/>
              <w:sz w:val="20"/>
              <w:szCs w:val="20"/>
              <w:rPrChange w:id="3457" w:author="thuyhuynh" w:date="2023-05-08T11:25:00Z">
                <w:rPr/>
              </w:rPrChange>
            </w:rPr>
            <w:t xml:space="preserve">with </w:t>
          </w:r>
          <w:r w:rsidR="00AE754C" w:rsidRPr="00116AAA">
            <w:rPr>
              <w:rFonts w:ascii="Poppins" w:hAnsi="Poppins"/>
              <w:sz w:val="20"/>
              <w:szCs w:val="20"/>
              <w:lang w:eastAsia="ko-KR"/>
              <w:rPrChange w:id="3458" w:author="thuyhuynh" w:date="2023-05-08T11:25:00Z">
                <w:rPr>
                  <w:lang w:eastAsia="ko-KR"/>
                </w:rPr>
              </w:rPrChange>
            </w:rPr>
            <w:t>sufficient</w:t>
          </w:r>
          <w:r w:rsidR="00AE754C" w:rsidRPr="00116AAA">
            <w:rPr>
              <w:rFonts w:ascii="Poppins" w:hAnsi="Poppins"/>
              <w:sz w:val="20"/>
              <w:szCs w:val="20"/>
              <w:rPrChange w:id="3459" w:author="thuyhuynh" w:date="2023-05-08T11:25:00Z">
                <w:rPr/>
              </w:rPrChange>
            </w:rPr>
            <w:t xml:space="preserve"> </w:t>
          </w:r>
          <w:r w:rsidRPr="00116AAA">
            <w:rPr>
              <w:rFonts w:ascii="Poppins" w:hAnsi="Poppins"/>
              <w:sz w:val="20"/>
              <w:szCs w:val="20"/>
              <w:rPrChange w:id="3460" w:author="thuyhuynh" w:date="2023-05-08T11:25:00Z">
                <w:rPr/>
              </w:rPrChange>
            </w:rPr>
            <w:t>sharpness. This quality analyzing mechanism is so effective and fast that the best qualified</w:t>
          </w:r>
          <w:r w:rsidR="00D21B09" w:rsidRPr="00116AAA">
            <w:rPr>
              <w:rFonts w:ascii="Poppins" w:hAnsi="Poppins"/>
              <w:sz w:val="20"/>
              <w:szCs w:val="20"/>
              <w:rPrChange w:id="3461" w:author="thuyhuynh" w:date="2023-05-08T11:25:00Z">
                <w:rPr/>
              </w:rPrChange>
            </w:rPr>
            <w:t xml:space="preserve"> </w:t>
          </w:r>
          <w:r w:rsidR="005164FB" w:rsidRPr="00116AAA">
            <w:rPr>
              <w:rFonts w:ascii="Poppins" w:hAnsi="Poppins"/>
              <w:sz w:val="20"/>
              <w:szCs w:val="20"/>
              <w:rPrChange w:id="3462" w:author="thuyhuynh" w:date="2023-05-08T11:25:00Z">
                <w:rPr/>
              </w:rPrChange>
            </w:rPr>
            <w:t xml:space="preserve">iris </w:t>
          </w:r>
          <w:r w:rsidRPr="00116AAA">
            <w:rPr>
              <w:rFonts w:ascii="Poppins" w:hAnsi="Poppins"/>
              <w:sz w:val="20"/>
              <w:szCs w:val="20"/>
              <w:rPrChange w:id="3463" w:author="thuyhuynh" w:date="2023-05-08T11:25:00Z">
                <w:rPr/>
              </w:rPrChange>
            </w:rPr>
            <w:t>image is detected and captured</w:t>
          </w:r>
          <w:r w:rsidR="00D21B09" w:rsidRPr="00116AAA">
            <w:rPr>
              <w:rFonts w:ascii="Poppins" w:hAnsi="Poppins"/>
              <w:sz w:val="20"/>
              <w:szCs w:val="20"/>
              <w:rPrChange w:id="3464" w:author="thuyhuynh" w:date="2023-05-08T11:25:00Z">
                <w:rPr/>
              </w:rPrChange>
            </w:rPr>
            <w:t xml:space="preserve"> </w:t>
          </w:r>
          <w:r w:rsidRPr="00116AAA">
            <w:rPr>
              <w:rFonts w:ascii="Poppins" w:hAnsi="Poppins"/>
              <w:sz w:val="20"/>
              <w:szCs w:val="20"/>
              <w:rPrChange w:id="3465" w:author="thuyhuynh" w:date="2023-05-08T11:25:00Z">
                <w:rPr/>
              </w:rPrChange>
            </w:rPr>
            <w:t xml:space="preserve">immediately right after </w:t>
          </w:r>
          <w:r w:rsidR="005164FB" w:rsidRPr="00116AAA">
            <w:rPr>
              <w:rFonts w:ascii="Poppins" w:hAnsi="Poppins"/>
              <w:sz w:val="20"/>
              <w:szCs w:val="20"/>
              <w:rPrChange w:id="3466" w:author="thuyhuynh" w:date="2023-05-08T11:25:00Z">
                <w:rPr/>
              </w:rPrChange>
            </w:rPr>
            <w:t>a</w:t>
          </w:r>
          <w:r w:rsidRPr="00116AAA">
            <w:rPr>
              <w:rFonts w:ascii="Poppins" w:hAnsi="Poppins"/>
              <w:sz w:val="20"/>
              <w:szCs w:val="20"/>
              <w:rPrChange w:id="3467" w:author="thuyhuynh" w:date="2023-05-08T11:25:00Z">
                <w:rPr/>
              </w:rPrChange>
            </w:rPr>
            <w:t xml:space="preserve"> person’s eye enter</w:t>
          </w:r>
          <w:r w:rsidR="001342A6" w:rsidRPr="00116AAA">
            <w:rPr>
              <w:rFonts w:ascii="Poppins" w:hAnsi="Poppins"/>
              <w:sz w:val="20"/>
              <w:szCs w:val="20"/>
              <w:rPrChange w:id="3468" w:author="thuyhuynh" w:date="2023-05-08T11:25:00Z">
                <w:rPr/>
              </w:rPrChange>
            </w:rPr>
            <w:t>s</w:t>
          </w:r>
          <w:r w:rsidR="00D21B09" w:rsidRPr="00116AAA">
            <w:rPr>
              <w:rFonts w:ascii="Poppins" w:hAnsi="Poppins"/>
              <w:sz w:val="20"/>
              <w:szCs w:val="20"/>
              <w:rPrChange w:id="3469" w:author="thuyhuynh" w:date="2023-05-08T11:25:00Z">
                <w:rPr/>
              </w:rPrChange>
            </w:rPr>
            <w:t xml:space="preserve"> </w:t>
          </w:r>
          <w:r w:rsidR="00CA7F47" w:rsidRPr="00116AAA">
            <w:rPr>
              <w:rFonts w:ascii="Poppins" w:hAnsi="Poppins"/>
              <w:sz w:val="20"/>
              <w:szCs w:val="20"/>
              <w:rPrChange w:id="3470" w:author="thuyhuynh" w:date="2023-05-08T11:25:00Z">
                <w:rPr/>
              </w:rPrChange>
            </w:rPr>
            <w:t xml:space="preserve">the </w:t>
          </w:r>
          <w:r w:rsidRPr="00116AAA">
            <w:rPr>
              <w:rFonts w:ascii="Poppins" w:hAnsi="Poppins"/>
              <w:sz w:val="20"/>
              <w:szCs w:val="20"/>
              <w:rPrChange w:id="3471" w:author="thuyhuynh" w:date="2023-05-08T11:25:00Z">
                <w:rPr/>
              </w:rPrChange>
            </w:rPr>
            <w:t xml:space="preserve">focus </w:t>
          </w:r>
          <w:r w:rsidR="00AE754C" w:rsidRPr="00116AAA">
            <w:rPr>
              <w:rFonts w:ascii="Poppins" w:hAnsi="Poppins"/>
              <w:sz w:val="20"/>
              <w:szCs w:val="20"/>
              <w:lang w:eastAsia="ko-KR"/>
              <w:rPrChange w:id="3472" w:author="thuyhuynh" w:date="2023-05-08T11:25:00Z">
                <w:rPr>
                  <w:lang w:eastAsia="ko-KR"/>
                </w:rPr>
              </w:rPrChange>
            </w:rPr>
            <w:t>range of the camera</w:t>
          </w:r>
          <w:r w:rsidRPr="00116AAA">
            <w:rPr>
              <w:rFonts w:ascii="Poppins" w:hAnsi="Poppins"/>
              <w:sz w:val="20"/>
              <w:szCs w:val="20"/>
              <w:rPrChange w:id="3473" w:author="thuyhuynh" w:date="2023-05-08T11:25:00Z">
                <w:rPr/>
              </w:rPrChange>
            </w:rPr>
            <w:t>. The whole process</w:t>
          </w:r>
          <w:r w:rsidR="009F4B2F" w:rsidRPr="00116AAA">
            <w:rPr>
              <w:rFonts w:ascii="Poppins" w:hAnsi="Poppins"/>
              <w:sz w:val="20"/>
              <w:szCs w:val="20"/>
              <w:rPrChange w:id="3474" w:author="thuyhuynh" w:date="2023-05-08T11:25:00Z">
                <w:rPr/>
              </w:rPrChange>
            </w:rPr>
            <w:t xml:space="preserve"> above</w:t>
          </w:r>
          <w:r w:rsidRPr="00116AAA">
            <w:rPr>
              <w:rFonts w:ascii="Poppins" w:hAnsi="Poppins"/>
              <w:sz w:val="20"/>
              <w:szCs w:val="20"/>
              <w:rPrChange w:id="3475" w:author="thuyhuynh" w:date="2023-05-08T11:25:00Z">
                <w:rPr/>
              </w:rPrChange>
            </w:rPr>
            <w:t xml:space="preserve"> is called </w:t>
          </w:r>
          <w:r w:rsidR="00CA7F47" w:rsidRPr="00116AAA">
            <w:rPr>
              <w:rFonts w:ascii="Poppins" w:hAnsi="Poppins"/>
              <w:sz w:val="20"/>
              <w:szCs w:val="20"/>
              <w:rPrChange w:id="3476" w:author="thuyhuynh" w:date="2023-05-08T11:25:00Z">
                <w:rPr/>
              </w:rPrChange>
            </w:rPr>
            <w:t xml:space="preserve">the </w:t>
          </w:r>
          <w:r w:rsidRPr="00116AAA">
            <w:rPr>
              <w:rFonts w:ascii="Poppins" w:hAnsi="Poppins"/>
              <w:sz w:val="20"/>
              <w:szCs w:val="20"/>
              <w:rPrChange w:id="3477" w:author="thuyhuynh" w:date="2023-05-08T11:25:00Z">
                <w:rPr/>
              </w:rPrChange>
            </w:rPr>
            <w:t>capturing process</w:t>
          </w:r>
          <w:r w:rsidR="00C37775" w:rsidRPr="00116AAA">
            <w:rPr>
              <w:rFonts w:ascii="Poppins" w:hAnsi="Poppins"/>
              <w:sz w:val="20"/>
              <w:szCs w:val="20"/>
              <w:rPrChange w:id="3478" w:author="thuyhuynh" w:date="2023-05-08T11:25:00Z">
                <w:rPr/>
              </w:rPrChange>
            </w:rPr>
            <w:t>, and</w:t>
          </w:r>
          <w:r w:rsidR="009F4B2F" w:rsidRPr="00116AAA">
            <w:rPr>
              <w:rFonts w:ascii="Poppins" w:hAnsi="Poppins"/>
              <w:sz w:val="20"/>
              <w:szCs w:val="20"/>
              <w:rPrChange w:id="3479" w:author="thuyhuynh" w:date="2023-05-08T11:25:00Z">
                <w:rPr/>
              </w:rPrChange>
            </w:rPr>
            <w:t xml:space="preserve"> </w:t>
          </w:r>
          <w:r w:rsidRPr="00116AAA">
            <w:rPr>
              <w:rFonts w:ascii="Poppins" w:hAnsi="Poppins"/>
              <w:sz w:val="20"/>
              <w:szCs w:val="20"/>
              <w:rPrChange w:id="3480" w:author="thuyhuynh" w:date="2023-05-08T11:25:00Z">
                <w:rPr/>
              </w:rPrChange>
            </w:rPr>
            <w:t>can be customized with different operation modes, capturing modes</w:t>
          </w:r>
          <w:r w:rsidR="00CA7F47" w:rsidRPr="00116AAA">
            <w:rPr>
              <w:rFonts w:ascii="Poppins" w:hAnsi="Poppins"/>
              <w:sz w:val="20"/>
              <w:szCs w:val="20"/>
              <w:rPrChange w:id="3481" w:author="thuyhuynh" w:date="2023-05-08T11:25:00Z">
                <w:rPr/>
              </w:rPrChange>
            </w:rPr>
            <w:t>,</w:t>
          </w:r>
          <w:r w:rsidRPr="00116AAA">
            <w:rPr>
              <w:rFonts w:ascii="Poppins" w:hAnsi="Poppins"/>
              <w:sz w:val="20"/>
              <w:szCs w:val="20"/>
              <w:rPrChange w:id="3482" w:author="thuyhuynh" w:date="2023-05-08T11:25:00Z">
                <w:rPr/>
              </w:rPrChange>
            </w:rPr>
            <w:t xml:space="preserve"> and quality alternatives.</w:t>
          </w:r>
        </w:p>
        <w:p w:rsidR="000E69CF" w:rsidRPr="00116AAA" w:rsidRDefault="000E69CF" w:rsidP="000E69CF">
          <w:pPr>
            <w:jc w:val="both"/>
            <w:rPr>
              <w:rFonts w:ascii="Poppins" w:hAnsi="Poppins"/>
              <w:sz w:val="20"/>
              <w:szCs w:val="20"/>
              <w:rPrChange w:id="3483" w:author="thuyhuynh" w:date="2023-05-08T11:25:00Z">
                <w:rPr/>
              </w:rPrChange>
            </w:rPr>
          </w:pPr>
        </w:p>
        <w:p w:rsidR="000E69CF" w:rsidRPr="00116AAA" w:rsidRDefault="000E69CF" w:rsidP="000E69CF">
          <w:pPr>
            <w:jc w:val="both"/>
            <w:rPr>
              <w:rFonts w:ascii="Poppins" w:hAnsi="Poppins"/>
              <w:sz w:val="20"/>
              <w:szCs w:val="20"/>
              <w:rPrChange w:id="3484" w:author="thuyhuynh" w:date="2023-05-08T11:25:00Z">
                <w:rPr/>
              </w:rPrChange>
            </w:rPr>
          </w:pPr>
          <w:r w:rsidRPr="00116AAA">
            <w:rPr>
              <w:rFonts w:ascii="Poppins" w:hAnsi="Poppins"/>
              <w:sz w:val="20"/>
              <w:szCs w:val="20"/>
              <w:rPrChange w:id="3485" w:author="thuyhuynh" w:date="2023-05-08T11:25:00Z">
                <w:rPr/>
              </w:rPrChange>
            </w:rPr>
            <w:t xml:space="preserve">Every </w:t>
          </w:r>
          <w:del w:id="3486" w:author="thuyhuynh" w:date="2022-03-30T11:09:00Z">
            <w:r w:rsidR="00785BA2" w:rsidRPr="00116AAA" w:rsidDel="00E37F22">
              <w:rPr>
                <w:rFonts w:ascii="Poppins" w:hAnsi="Poppins"/>
                <w:sz w:val="20"/>
                <w:szCs w:val="20"/>
                <w:rPrChange w:id="3487" w:author="thuyhuynh" w:date="2023-05-08T11:25:00Z">
                  <w:rPr/>
                </w:rPrChange>
              </w:rPr>
              <w:delText>IriShield</w:delText>
            </w:r>
          </w:del>
          <w:proofErr w:type="spellStart"/>
          <w:ins w:id="3488"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DA749F" w:rsidRPr="00116AAA">
            <w:rPr>
              <w:rFonts w:ascii="Poppins" w:hAnsi="Poppins"/>
              <w:sz w:val="20"/>
              <w:szCs w:val="20"/>
              <w:rPrChange w:id="3489" w:author="thuyhuynh" w:date="2023-05-08T11:25:00Z">
                <w:rPr/>
              </w:rPrChange>
            </w:rPr>
            <w:t xml:space="preserve"> d</w:t>
          </w:r>
          <w:r w:rsidRPr="00116AAA">
            <w:rPr>
              <w:rFonts w:ascii="Poppins" w:hAnsi="Poppins"/>
              <w:sz w:val="20"/>
              <w:szCs w:val="20"/>
              <w:rPrChange w:id="3490" w:author="thuyhuynh" w:date="2023-05-08T11:25:00Z">
                <w:rPr/>
              </w:rPrChange>
            </w:rPr>
            <w:t>evice supports</w:t>
          </w:r>
          <w:r w:rsidR="00D21B09" w:rsidRPr="00116AAA">
            <w:rPr>
              <w:rFonts w:ascii="Poppins" w:hAnsi="Poppins"/>
              <w:sz w:val="20"/>
              <w:szCs w:val="20"/>
              <w:rPrChange w:id="3491" w:author="thuyhuynh" w:date="2023-05-08T11:25:00Z">
                <w:rPr/>
              </w:rPrChange>
            </w:rPr>
            <w:t xml:space="preserve"> </w:t>
          </w:r>
          <w:r w:rsidR="00CA7F47" w:rsidRPr="00116AAA">
            <w:rPr>
              <w:rFonts w:ascii="Poppins" w:hAnsi="Poppins"/>
              <w:sz w:val="20"/>
              <w:szCs w:val="20"/>
              <w:rPrChange w:id="3492" w:author="thuyhuynh" w:date="2023-05-08T11:25:00Z">
                <w:rPr/>
              </w:rPrChange>
            </w:rPr>
            <w:t xml:space="preserve">an </w:t>
          </w:r>
          <w:r w:rsidRPr="00116AAA">
            <w:rPr>
              <w:rFonts w:ascii="Poppins" w:hAnsi="Poppins"/>
              <w:sz w:val="20"/>
              <w:szCs w:val="20"/>
              <w:rPrChange w:id="3493" w:author="thuyhuynh" w:date="2023-05-08T11:25:00Z">
                <w:rPr/>
              </w:rPrChange>
            </w:rPr>
            <w:t xml:space="preserve">automated capturing process in which </w:t>
          </w:r>
          <w:r w:rsidR="0018228F" w:rsidRPr="00116AAA">
            <w:rPr>
              <w:rFonts w:ascii="Poppins" w:hAnsi="Poppins"/>
              <w:sz w:val="20"/>
              <w:szCs w:val="20"/>
              <w:rPrChange w:id="3494" w:author="thuyhuynh" w:date="2023-05-08T11:25:00Z">
                <w:rPr/>
              </w:rPrChange>
            </w:rPr>
            <w:t xml:space="preserve">the </w:t>
          </w:r>
          <w:r w:rsidRPr="00116AAA">
            <w:rPr>
              <w:rFonts w:ascii="Poppins" w:hAnsi="Poppins"/>
              <w:sz w:val="20"/>
              <w:szCs w:val="20"/>
              <w:rPrChange w:id="3495" w:author="thuyhuynh" w:date="2023-05-08T11:25:00Z">
                <w:rPr/>
              </w:rPrChange>
            </w:rPr>
            <w:t>device controls its peripherals to get images, evaluate every image</w:t>
          </w:r>
          <w:r w:rsidR="00CA7F47" w:rsidRPr="00116AAA">
            <w:rPr>
              <w:rFonts w:ascii="Poppins" w:hAnsi="Poppins"/>
              <w:sz w:val="20"/>
              <w:szCs w:val="20"/>
              <w:rPrChange w:id="3496" w:author="thuyhuynh" w:date="2023-05-08T11:25:00Z">
                <w:rPr/>
              </w:rPrChange>
            </w:rPr>
            <w:t>,</w:t>
          </w:r>
          <w:r w:rsidRPr="00116AAA">
            <w:rPr>
              <w:rFonts w:ascii="Poppins" w:hAnsi="Poppins"/>
              <w:sz w:val="20"/>
              <w:szCs w:val="20"/>
              <w:rPrChange w:id="3497" w:author="thuyhuynh" w:date="2023-05-08T11:25:00Z">
                <w:rPr/>
              </w:rPrChange>
            </w:rPr>
            <w:t xml:space="preserve"> and make every qualifying decision by itself without </w:t>
          </w:r>
          <w:r w:rsidR="001342A6" w:rsidRPr="00116AAA">
            <w:rPr>
              <w:rFonts w:ascii="Poppins" w:hAnsi="Poppins"/>
              <w:sz w:val="20"/>
              <w:szCs w:val="20"/>
              <w:rPrChange w:id="3498" w:author="thuyhuynh" w:date="2023-05-08T11:25:00Z">
                <w:rPr/>
              </w:rPrChange>
            </w:rPr>
            <w:t xml:space="preserve">any </w:t>
          </w:r>
          <w:r w:rsidRPr="00116AAA">
            <w:rPr>
              <w:rFonts w:ascii="Poppins" w:hAnsi="Poppins"/>
              <w:sz w:val="20"/>
              <w:szCs w:val="20"/>
              <w:rPrChange w:id="3499" w:author="thuyhuynh" w:date="2023-05-08T11:25:00Z">
                <w:rPr/>
              </w:rPrChange>
            </w:rPr>
            <w:t>external support. Users</w:t>
          </w:r>
          <w:r w:rsidR="001342A6" w:rsidRPr="00116AAA">
            <w:rPr>
              <w:rFonts w:ascii="Poppins" w:hAnsi="Poppins"/>
              <w:sz w:val="20"/>
              <w:szCs w:val="20"/>
              <w:rPrChange w:id="3500" w:author="thuyhuynh" w:date="2023-05-08T11:25:00Z">
                <w:rPr/>
              </w:rPrChange>
            </w:rPr>
            <w:t>, however,</w:t>
          </w:r>
          <w:r w:rsidR="00CA7F47" w:rsidRPr="00116AAA">
            <w:rPr>
              <w:rFonts w:ascii="Poppins" w:hAnsi="Poppins"/>
              <w:sz w:val="20"/>
              <w:szCs w:val="20"/>
              <w:rPrChange w:id="3501" w:author="thuyhuynh" w:date="2023-05-08T11:25:00Z">
                <w:rPr/>
              </w:rPrChange>
            </w:rPr>
            <w:t xml:space="preserve"> should know how to </w:t>
          </w:r>
          <w:r w:rsidRPr="00116AAA">
            <w:rPr>
              <w:rFonts w:ascii="Poppins" w:hAnsi="Poppins"/>
              <w:sz w:val="20"/>
              <w:szCs w:val="20"/>
              <w:rPrChange w:id="3502" w:author="thuyhuynh" w:date="2023-05-08T11:25:00Z">
                <w:rPr/>
              </w:rPrChange>
            </w:rPr>
            <w:t xml:space="preserve">operate the device to make this automation produce desirable </w:t>
          </w:r>
          <w:r w:rsidR="0018228F" w:rsidRPr="00116AAA">
            <w:rPr>
              <w:rFonts w:ascii="Poppins" w:hAnsi="Poppins"/>
              <w:sz w:val="20"/>
              <w:szCs w:val="20"/>
              <w:rPrChange w:id="3503" w:author="thuyhuynh" w:date="2023-05-08T11:25:00Z">
                <w:rPr/>
              </w:rPrChange>
            </w:rPr>
            <w:t>quality image</w:t>
          </w:r>
          <w:r w:rsidR="00CA7F47" w:rsidRPr="00116AAA">
            <w:rPr>
              <w:rFonts w:ascii="Poppins" w:hAnsi="Poppins"/>
              <w:sz w:val="20"/>
              <w:szCs w:val="20"/>
              <w:rPrChange w:id="3504" w:author="thuyhuynh" w:date="2023-05-08T11:25:00Z">
                <w:rPr/>
              </w:rPrChange>
            </w:rPr>
            <w:t>s</w:t>
          </w:r>
          <w:r w:rsidRPr="00116AAA">
            <w:rPr>
              <w:rFonts w:ascii="Poppins" w:hAnsi="Poppins"/>
              <w:sz w:val="20"/>
              <w:szCs w:val="20"/>
              <w:rPrChange w:id="3505" w:author="thuyhuynh" w:date="2023-05-08T11:25:00Z">
                <w:rPr/>
              </w:rPrChange>
            </w:rPr>
            <w:t>.</w:t>
          </w:r>
        </w:p>
        <w:p w:rsidR="003F6187" w:rsidRPr="00116AAA" w:rsidRDefault="003F6187">
          <w:pPr>
            <w:jc w:val="both"/>
            <w:rPr>
              <w:rFonts w:ascii="Poppins" w:hAnsi="Poppins"/>
              <w:sz w:val="20"/>
              <w:szCs w:val="20"/>
              <w:rPrChange w:id="3506" w:author="thuyhuynh" w:date="2023-05-08T11:25:00Z">
                <w:rPr/>
              </w:rPrChange>
            </w:rPr>
          </w:pPr>
        </w:p>
        <w:p w:rsidR="003F6187" w:rsidRPr="00116AAA" w:rsidRDefault="00FF22EF">
          <w:pPr>
            <w:jc w:val="both"/>
            <w:rPr>
              <w:rFonts w:ascii="Poppins" w:hAnsi="Poppins"/>
              <w:sz w:val="20"/>
              <w:szCs w:val="20"/>
              <w:lang w:eastAsia="ko-KR"/>
              <w:rPrChange w:id="3507" w:author="thuyhuynh" w:date="2023-05-08T11:25:00Z">
                <w:rPr>
                  <w:lang w:eastAsia="ko-KR"/>
                </w:rPr>
              </w:rPrChange>
            </w:rPr>
          </w:pPr>
          <w:r w:rsidRPr="00116AAA">
            <w:rPr>
              <w:rFonts w:ascii="Poppins" w:hAnsi="Poppins"/>
              <w:sz w:val="20"/>
              <w:szCs w:val="20"/>
              <w:rPrChange w:id="3508" w:author="thuyhuynh" w:date="2023-05-08T11:25:00Z">
                <w:rPr/>
              </w:rPrChange>
            </w:rPr>
            <w:t>C</w:t>
          </w:r>
          <w:r w:rsidR="003F6187" w:rsidRPr="00116AAA">
            <w:rPr>
              <w:rFonts w:ascii="Poppins" w:hAnsi="Poppins"/>
              <w:sz w:val="20"/>
              <w:szCs w:val="20"/>
              <w:rPrChange w:id="3509" w:author="thuyhuynh" w:date="2023-05-08T11:25:00Z">
                <w:rPr/>
              </w:rPrChange>
            </w:rPr>
            <w:t xml:space="preserve">apturing process in </w:t>
          </w:r>
          <w:del w:id="3510" w:author="thuyhuynh" w:date="2022-03-30T11:09:00Z">
            <w:r w:rsidR="00553198" w:rsidRPr="00116AAA" w:rsidDel="00E37F22">
              <w:rPr>
                <w:rFonts w:ascii="Poppins" w:hAnsi="Poppins"/>
                <w:sz w:val="20"/>
                <w:szCs w:val="20"/>
                <w:rPrChange w:id="3511" w:author="thuyhuynh" w:date="2023-05-08T11:25:00Z">
                  <w:rPr/>
                </w:rPrChange>
              </w:rPr>
              <w:delText>IriShield</w:delText>
            </w:r>
          </w:del>
          <w:proofErr w:type="spellStart"/>
          <w:ins w:id="3512"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553198" w:rsidRPr="00116AAA">
            <w:rPr>
              <w:rFonts w:ascii="Poppins" w:hAnsi="Poppins"/>
              <w:sz w:val="20"/>
              <w:szCs w:val="20"/>
              <w:rPrChange w:id="3513" w:author="thuyhuynh" w:date="2023-05-08T11:25:00Z">
                <w:rPr/>
              </w:rPrChange>
            </w:rPr>
            <w:t xml:space="preserve"> </w:t>
          </w:r>
          <w:r w:rsidR="003F6187" w:rsidRPr="00116AAA">
            <w:rPr>
              <w:rFonts w:ascii="Poppins" w:hAnsi="Poppins"/>
              <w:sz w:val="20"/>
              <w:szCs w:val="20"/>
              <w:rPrChange w:id="3514" w:author="thuyhuynh" w:date="2023-05-08T11:25:00Z">
                <w:rPr/>
              </w:rPrChange>
            </w:rPr>
            <w:t>can be customized as a callback</w:t>
          </w:r>
          <w:r w:rsidR="005C1538" w:rsidRPr="00116AAA">
            <w:rPr>
              <w:rFonts w:ascii="Poppins" w:hAnsi="Poppins"/>
              <w:sz w:val="20"/>
              <w:szCs w:val="20"/>
              <w:rPrChange w:id="3515" w:author="thuyhuynh" w:date="2023-05-08T11:25:00Z">
                <w:rPr/>
              </w:rPrChange>
            </w:rPr>
            <w:t xml:space="preserve"> function</w:t>
          </w:r>
          <w:r w:rsidR="003F6187" w:rsidRPr="00116AAA">
            <w:rPr>
              <w:rFonts w:ascii="Poppins" w:hAnsi="Poppins"/>
              <w:sz w:val="20"/>
              <w:szCs w:val="20"/>
              <w:rPrChange w:id="3516" w:author="thuyhuynh" w:date="2023-05-08T11:25:00Z">
                <w:rPr/>
              </w:rPrChange>
            </w:rPr>
            <w:t xml:space="preserve"> which is invoked only when </w:t>
          </w:r>
          <w:r w:rsidR="0018228F" w:rsidRPr="00116AAA">
            <w:rPr>
              <w:rFonts w:ascii="Poppins" w:hAnsi="Poppins"/>
              <w:sz w:val="20"/>
              <w:szCs w:val="20"/>
              <w:rPrChange w:id="3517" w:author="thuyhuynh" w:date="2023-05-08T11:25:00Z">
                <w:rPr/>
              </w:rPrChange>
            </w:rPr>
            <w:t xml:space="preserve">there </w:t>
          </w:r>
          <w:r w:rsidR="00C37775" w:rsidRPr="00116AAA">
            <w:rPr>
              <w:rFonts w:ascii="Poppins" w:hAnsi="Poppins"/>
              <w:sz w:val="20"/>
              <w:szCs w:val="20"/>
              <w:lang w:eastAsia="ko-KR"/>
              <w:rPrChange w:id="3518" w:author="thuyhuynh" w:date="2023-05-08T11:25:00Z">
                <w:rPr>
                  <w:lang w:eastAsia="ko-KR"/>
                </w:rPr>
              </w:rPrChange>
            </w:rPr>
            <w:t>i</w:t>
          </w:r>
          <w:r w:rsidR="00872693" w:rsidRPr="00116AAA">
            <w:rPr>
              <w:rFonts w:ascii="Poppins" w:hAnsi="Poppins"/>
              <w:sz w:val="20"/>
              <w:szCs w:val="20"/>
              <w:lang w:eastAsia="ko-KR"/>
              <w:rPrChange w:id="3519" w:author="thuyhuynh" w:date="2023-05-08T11:25:00Z">
                <w:rPr>
                  <w:lang w:eastAsia="ko-KR"/>
                </w:rPr>
              </w:rPrChange>
            </w:rPr>
            <w:t>s</w:t>
          </w:r>
          <w:r w:rsidR="00872693" w:rsidRPr="00116AAA">
            <w:rPr>
              <w:rFonts w:ascii="Poppins" w:hAnsi="Poppins"/>
              <w:sz w:val="20"/>
              <w:szCs w:val="20"/>
              <w:rPrChange w:id="3520" w:author="thuyhuynh" w:date="2023-05-08T11:25:00Z">
                <w:rPr/>
              </w:rPrChange>
            </w:rPr>
            <w:t xml:space="preserve"> </w:t>
          </w:r>
          <w:r w:rsidR="0018228F" w:rsidRPr="00116AAA">
            <w:rPr>
              <w:rFonts w:ascii="Poppins" w:hAnsi="Poppins"/>
              <w:sz w:val="20"/>
              <w:szCs w:val="20"/>
              <w:rPrChange w:id="3521" w:author="thuyhuynh" w:date="2023-05-08T11:25:00Z">
                <w:rPr/>
              </w:rPrChange>
            </w:rPr>
            <w:t xml:space="preserve">a </w:t>
          </w:r>
          <w:r w:rsidR="00454826" w:rsidRPr="00116AAA">
            <w:rPr>
              <w:rFonts w:ascii="Poppins" w:hAnsi="Poppins"/>
              <w:sz w:val="20"/>
              <w:szCs w:val="20"/>
              <w:rPrChange w:id="3522" w:author="thuyhuynh" w:date="2023-05-08T11:25:00Z">
                <w:rPr/>
              </w:rPrChange>
            </w:rPr>
            <w:t>new</w:t>
          </w:r>
          <w:r w:rsidR="003F6187" w:rsidRPr="00116AAA">
            <w:rPr>
              <w:rFonts w:ascii="Poppins" w:hAnsi="Poppins"/>
              <w:sz w:val="20"/>
              <w:szCs w:val="20"/>
              <w:rPrChange w:id="3523" w:author="thuyhuynh" w:date="2023-05-08T11:25:00Z">
                <w:rPr/>
              </w:rPrChange>
            </w:rPr>
            <w:t xml:space="preserve"> frame</w:t>
          </w:r>
          <w:r w:rsidR="0054039B" w:rsidRPr="00116AAA">
            <w:rPr>
              <w:rFonts w:ascii="Poppins" w:hAnsi="Poppins"/>
              <w:sz w:val="20"/>
              <w:szCs w:val="20"/>
              <w:rPrChange w:id="3524" w:author="thuyhuynh" w:date="2023-05-08T11:25:00Z">
                <w:rPr/>
              </w:rPrChange>
            </w:rPr>
            <w:t xml:space="preserve"> </w:t>
          </w:r>
          <w:r w:rsidR="00872693" w:rsidRPr="00116AAA">
            <w:rPr>
              <w:rFonts w:ascii="Poppins" w:hAnsi="Poppins"/>
              <w:sz w:val="20"/>
              <w:szCs w:val="20"/>
              <w:lang w:eastAsia="ko-KR"/>
              <w:rPrChange w:id="3525" w:author="thuyhuynh" w:date="2023-05-08T11:25:00Z">
                <w:rPr>
                  <w:lang w:eastAsia="ko-KR"/>
                </w:rPr>
              </w:rPrChange>
            </w:rPr>
            <w:t>or</w:t>
          </w:r>
          <w:r w:rsidR="00872693" w:rsidRPr="00116AAA">
            <w:rPr>
              <w:rFonts w:ascii="Poppins" w:hAnsi="Poppins"/>
              <w:sz w:val="20"/>
              <w:szCs w:val="20"/>
              <w:rPrChange w:id="3526" w:author="thuyhuynh" w:date="2023-05-08T11:25:00Z">
                <w:rPr/>
              </w:rPrChange>
            </w:rPr>
            <w:t xml:space="preserve"> </w:t>
          </w:r>
          <w:r w:rsidR="00454826" w:rsidRPr="00116AAA">
            <w:rPr>
              <w:rFonts w:ascii="Poppins" w:hAnsi="Poppins"/>
              <w:sz w:val="20"/>
              <w:szCs w:val="20"/>
              <w:rPrChange w:id="3527" w:author="thuyhuynh" w:date="2023-05-08T11:25:00Z">
                <w:rPr/>
              </w:rPrChange>
            </w:rPr>
            <w:t xml:space="preserve">new </w:t>
          </w:r>
          <w:r w:rsidR="003F6187" w:rsidRPr="00116AAA">
            <w:rPr>
              <w:rFonts w:ascii="Poppins" w:hAnsi="Poppins"/>
              <w:sz w:val="20"/>
              <w:szCs w:val="20"/>
              <w:rPrChange w:id="3528" w:author="thuyhuynh" w:date="2023-05-08T11:25:00Z">
                <w:rPr/>
              </w:rPrChange>
            </w:rPr>
            <w:t>capturing status or errors</w:t>
          </w:r>
          <w:r w:rsidR="001342A6" w:rsidRPr="00116AAA">
            <w:rPr>
              <w:rFonts w:ascii="Poppins" w:hAnsi="Poppins"/>
              <w:sz w:val="20"/>
              <w:szCs w:val="20"/>
              <w:rPrChange w:id="3529" w:author="thuyhuynh" w:date="2023-05-08T11:25:00Z">
                <w:rPr/>
              </w:rPrChange>
            </w:rPr>
            <w:t xml:space="preserve"> so that developers can easily handle what to do next</w:t>
          </w:r>
          <w:r w:rsidR="0018228F" w:rsidRPr="00116AAA">
            <w:rPr>
              <w:rFonts w:ascii="Poppins" w:hAnsi="Poppins"/>
              <w:sz w:val="20"/>
              <w:szCs w:val="20"/>
              <w:rPrChange w:id="3530" w:author="thuyhuynh" w:date="2023-05-08T11:25:00Z">
                <w:rPr/>
              </w:rPrChange>
            </w:rPr>
            <w:t>.</w:t>
          </w:r>
        </w:p>
        <w:p w:rsidR="0002712C" w:rsidRPr="00116AAA" w:rsidRDefault="0002712C">
          <w:pPr>
            <w:pStyle w:val="Heading3"/>
          </w:pPr>
          <w:bookmarkStart w:id="3531" w:name="_Toc330934425"/>
          <w:bookmarkStart w:id="3532" w:name="_Toc155348548"/>
          <w:bookmarkStart w:id="3533" w:name="_Toc263100521"/>
          <w:bookmarkStart w:id="3534" w:name="_Toc263673294"/>
          <w:bookmarkStart w:id="3535" w:name="_Toc274753221"/>
          <w:r w:rsidRPr="00116AAA">
            <w:lastRenderedPageBreak/>
            <w:t>On</w:t>
          </w:r>
          <w:r w:rsidR="00CD571D" w:rsidRPr="00116AAA">
            <w:t>-</w:t>
          </w:r>
          <w:r w:rsidRPr="00116AAA">
            <w:t xml:space="preserve">board Iris </w:t>
          </w:r>
          <w:r w:rsidR="00872693" w:rsidRPr="00116AAA">
            <w:rPr>
              <w:lang w:eastAsia="ko-KR"/>
            </w:rPr>
            <w:t xml:space="preserve">Image </w:t>
          </w:r>
          <w:r w:rsidRPr="00116AAA">
            <w:t>Quality Assessment</w:t>
          </w:r>
          <w:bookmarkEnd w:id="3531"/>
          <w:bookmarkEnd w:id="3532"/>
        </w:p>
        <w:p w:rsidR="007B65AB" w:rsidRPr="00116AAA" w:rsidRDefault="005D0677" w:rsidP="00161EFD">
          <w:pPr>
            <w:jc w:val="both"/>
            <w:rPr>
              <w:rFonts w:ascii="Poppins" w:hAnsi="Poppins"/>
              <w:sz w:val="20"/>
              <w:szCs w:val="20"/>
              <w:rPrChange w:id="3536" w:author="thuyhuynh" w:date="2023-05-08T11:25:00Z">
                <w:rPr/>
              </w:rPrChange>
            </w:rPr>
          </w:pPr>
          <w:del w:id="3537" w:author="thuyhuynh" w:date="2022-03-30T11:09:00Z">
            <w:r w:rsidRPr="00116AAA" w:rsidDel="00E37F22">
              <w:rPr>
                <w:rFonts w:ascii="Poppins" w:hAnsi="Poppins"/>
                <w:sz w:val="20"/>
                <w:szCs w:val="20"/>
                <w:rPrChange w:id="3538" w:author="thuyhuynh" w:date="2023-05-08T11:25:00Z">
                  <w:rPr/>
                </w:rPrChange>
              </w:rPr>
              <w:delText>IriShield</w:delText>
            </w:r>
          </w:del>
          <w:proofErr w:type="spellStart"/>
          <w:ins w:id="3539"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Pr="00116AAA">
            <w:rPr>
              <w:rFonts w:ascii="Poppins" w:hAnsi="Poppins"/>
              <w:sz w:val="20"/>
              <w:szCs w:val="20"/>
              <w:rPrChange w:id="3540" w:author="thuyhuynh" w:date="2023-05-08T11:25:00Z">
                <w:rPr/>
              </w:rPrChange>
            </w:rPr>
            <w:t xml:space="preserve"> is equipped with </w:t>
          </w:r>
          <w:proofErr w:type="spellStart"/>
          <w:r w:rsidR="003334DE" w:rsidRPr="00116AAA">
            <w:rPr>
              <w:rFonts w:ascii="Poppins" w:hAnsi="Poppins"/>
              <w:sz w:val="20"/>
              <w:szCs w:val="20"/>
              <w:rPrChange w:id="3541" w:author="thuyhuynh" w:date="2023-05-08T11:25:00Z">
                <w:rPr/>
              </w:rPrChange>
            </w:rPr>
            <w:t>IriTech’s</w:t>
          </w:r>
          <w:proofErr w:type="spellEnd"/>
          <w:r w:rsidR="003334DE" w:rsidRPr="00116AAA">
            <w:rPr>
              <w:rFonts w:ascii="Poppins" w:hAnsi="Poppins"/>
              <w:sz w:val="20"/>
              <w:szCs w:val="20"/>
              <w:rPrChange w:id="3542" w:author="thuyhuynh" w:date="2023-05-08T11:25:00Z">
                <w:rPr/>
              </w:rPrChange>
            </w:rPr>
            <w:t xml:space="preserve"> winning </w:t>
          </w:r>
          <w:r w:rsidR="00872693" w:rsidRPr="00116AAA">
            <w:rPr>
              <w:rFonts w:ascii="Poppins" w:hAnsi="Poppins"/>
              <w:sz w:val="20"/>
              <w:szCs w:val="20"/>
              <w:lang w:eastAsia="ko-KR"/>
              <w:rPrChange w:id="3543" w:author="thuyhuynh" w:date="2023-05-08T11:25:00Z">
                <w:rPr>
                  <w:lang w:eastAsia="ko-KR"/>
                </w:rPr>
              </w:rPrChange>
            </w:rPr>
            <w:t xml:space="preserve">iris image quality assessment </w:t>
          </w:r>
          <w:r w:rsidR="003334DE" w:rsidRPr="00116AAA">
            <w:rPr>
              <w:rFonts w:ascii="Poppins" w:hAnsi="Poppins"/>
              <w:sz w:val="20"/>
              <w:szCs w:val="20"/>
              <w:rPrChange w:id="3544" w:author="thuyhuynh" w:date="2023-05-08T11:25:00Z">
                <w:rPr/>
              </w:rPrChange>
            </w:rPr>
            <w:t>algorithm</w:t>
          </w:r>
          <w:r w:rsidRPr="00116AAA">
            <w:rPr>
              <w:rFonts w:ascii="Poppins" w:hAnsi="Poppins"/>
              <w:sz w:val="20"/>
              <w:szCs w:val="20"/>
              <w:rPrChange w:id="3545" w:author="thuyhuynh" w:date="2023-05-08T11:25:00Z">
                <w:rPr/>
              </w:rPrChange>
            </w:rPr>
            <w:t>s</w:t>
          </w:r>
          <w:r w:rsidR="00D21B09" w:rsidRPr="00116AAA">
            <w:rPr>
              <w:rFonts w:ascii="Poppins" w:hAnsi="Poppins"/>
              <w:sz w:val="20"/>
              <w:szCs w:val="20"/>
              <w:rPrChange w:id="3546" w:author="thuyhuynh" w:date="2023-05-08T11:25:00Z">
                <w:rPr/>
              </w:rPrChange>
            </w:rPr>
            <w:t xml:space="preserve"> </w:t>
          </w:r>
          <w:r w:rsidRPr="00116AAA">
            <w:rPr>
              <w:rFonts w:ascii="Poppins" w:hAnsi="Poppins"/>
              <w:sz w:val="20"/>
              <w:szCs w:val="20"/>
              <w:rPrChange w:id="3547" w:author="thuyhuynh" w:date="2023-05-08T11:25:00Z">
                <w:rPr/>
              </w:rPrChange>
            </w:rPr>
            <w:t>(</w:t>
          </w:r>
          <w:r w:rsidR="003334DE" w:rsidRPr="00116AAA">
            <w:rPr>
              <w:rFonts w:ascii="Poppins" w:hAnsi="Poppins"/>
              <w:sz w:val="20"/>
              <w:szCs w:val="20"/>
              <w:rPrChange w:id="3548" w:author="thuyhuynh" w:date="2023-05-08T11:25:00Z">
                <w:rPr/>
              </w:rPrChange>
            </w:rPr>
            <w:t>NIST IREX II</w:t>
          </w:r>
          <w:r w:rsidRPr="00116AAA">
            <w:rPr>
              <w:rFonts w:ascii="Poppins" w:hAnsi="Poppins"/>
              <w:sz w:val="20"/>
              <w:szCs w:val="20"/>
              <w:rPrChange w:id="3549" w:author="thuyhuynh" w:date="2023-05-08T11:25:00Z">
                <w:rPr/>
              </w:rPrChange>
            </w:rPr>
            <w:t xml:space="preserve">) to aggressively </w:t>
          </w:r>
          <w:r w:rsidR="00872693" w:rsidRPr="00116AAA">
            <w:rPr>
              <w:rFonts w:ascii="Poppins" w:hAnsi="Poppins"/>
              <w:sz w:val="20"/>
              <w:szCs w:val="20"/>
              <w:lang w:eastAsia="ko-KR"/>
              <w:rPrChange w:id="3550" w:author="thuyhuynh" w:date="2023-05-08T11:25:00Z">
                <w:rPr>
                  <w:lang w:eastAsia="ko-KR"/>
                </w:rPr>
              </w:rPrChange>
            </w:rPr>
            <w:t>evaluate</w:t>
          </w:r>
          <w:r w:rsidR="00872693" w:rsidRPr="00116AAA">
            <w:rPr>
              <w:rFonts w:ascii="Poppins" w:hAnsi="Poppins"/>
              <w:sz w:val="20"/>
              <w:szCs w:val="20"/>
              <w:rPrChange w:id="3551" w:author="thuyhuynh" w:date="2023-05-08T11:25:00Z">
                <w:rPr/>
              </w:rPrChange>
            </w:rPr>
            <w:t xml:space="preserve"> </w:t>
          </w:r>
          <w:r w:rsidRPr="00116AAA">
            <w:rPr>
              <w:rFonts w:ascii="Poppins" w:hAnsi="Poppins"/>
              <w:sz w:val="20"/>
              <w:szCs w:val="20"/>
              <w:rPrChange w:id="3552" w:author="thuyhuynh" w:date="2023-05-08T11:25:00Z">
                <w:rPr/>
              </w:rPrChange>
            </w:rPr>
            <w:t>the captured image at the end of each capture to produce its t</w:t>
          </w:r>
          <w:r w:rsidR="003334DE" w:rsidRPr="00116AAA">
            <w:rPr>
              <w:rFonts w:ascii="Poppins" w:hAnsi="Poppins"/>
              <w:sz w:val="20"/>
              <w:szCs w:val="20"/>
              <w:rPrChange w:id="3553" w:author="thuyhuynh" w:date="2023-05-08T11:25:00Z">
                <w:rPr/>
              </w:rPrChange>
            </w:rPr>
            <w:t xml:space="preserve">otal </w:t>
          </w:r>
          <w:r w:rsidRPr="00116AAA">
            <w:rPr>
              <w:rFonts w:ascii="Poppins" w:hAnsi="Poppins"/>
              <w:sz w:val="20"/>
              <w:szCs w:val="20"/>
              <w:rPrChange w:id="3554" w:author="thuyhuynh" w:date="2023-05-08T11:25:00Z">
                <w:rPr/>
              </w:rPrChange>
            </w:rPr>
            <w:t xml:space="preserve">quality </w:t>
          </w:r>
          <w:r w:rsidR="003334DE" w:rsidRPr="00116AAA">
            <w:rPr>
              <w:rFonts w:ascii="Poppins" w:hAnsi="Poppins"/>
              <w:sz w:val="20"/>
              <w:szCs w:val="20"/>
              <w:rPrChange w:id="3555" w:author="thuyhuynh" w:date="2023-05-08T11:25:00Z">
                <w:rPr/>
              </w:rPrChange>
            </w:rPr>
            <w:t>score and occlusion information</w:t>
          </w:r>
          <w:r w:rsidRPr="00116AAA">
            <w:rPr>
              <w:rFonts w:ascii="Poppins" w:hAnsi="Poppins"/>
              <w:sz w:val="20"/>
              <w:szCs w:val="20"/>
              <w:rPrChange w:id="3556" w:author="thuyhuynh" w:date="2023-05-08T11:25:00Z">
                <w:rPr/>
              </w:rPrChange>
            </w:rPr>
            <w:t>. These quality metrics make it easier for developer</w:t>
          </w:r>
          <w:r w:rsidR="0010684D" w:rsidRPr="00116AAA">
            <w:rPr>
              <w:rFonts w:ascii="Poppins" w:hAnsi="Poppins"/>
              <w:sz w:val="20"/>
              <w:szCs w:val="20"/>
              <w:rPrChange w:id="3557" w:author="thuyhuynh" w:date="2023-05-08T11:25:00Z">
                <w:rPr/>
              </w:rPrChange>
            </w:rPr>
            <w:t>s</w:t>
          </w:r>
          <w:r w:rsidRPr="00116AAA">
            <w:rPr>
              <w:rFonts w:ascii="Poppins" w:hAnsi="Poppins"/>
              <w:sz w:val="20"/>
              <w:szCs w:val="20"/>
              <w:rPrChange w:id="3558" w:author="thuyhuynh" w:date="2023-05-08T11:25:00Z">
                <w:rPr/>
              </w:rPrChange>
            </w:rPr>
            <w:t xml:space="preserve"> to set different quality standards for enrollment and matching.</w:t>
          </w:r>
        </w:p>
        <w:p w:rsidR="008D0823" w:rsidRPr="00116AAA" w:rsidDel="00BB5520" w:rsidRDefault="000E69CF">
          <w:pPr>
            <w:pStyle w:val="Heading3"/>
            <w:rPr>
              <w:del w:id="3559" w:author="thuyhuynh" w:date="2022-03-30T11:18:00Z"/>
              <w:sz w:val="20"/>
              <w:szCs w:val="20"/>
              <w:rPrChange w:id="3560" w:author="thuyhuynh" w:date="2023-05-08T11:25:00Z">
                <w:rPr>
                  <w:del w:id="3561" w:author="thuyhuynh" w:date="2022-03-30T11:18:00Z"/>
                </w:rPr>
              </w:rPrChange>
            </w:rPr>
          </w:pPr>
          <w:bookmarkStart w:id="3562" w:name="_Toc330934426"/>
          <w:del w:id="3563" w:author="thuyhuynh" w:date="2022-03-30T11:18:00Z">
            <w:r w:rsidRPr="00116AAA" w:rsidDel="00BB5520">
              <w:rPr>
                <w:sz w:val="20"/>
                <w:szCs w:val="20"/>
                <w:rPrChange w:id="3564" w:author="thuyhuynh" w:date="2023-05-08T11:25:00Z">
                  <w:rPr>
                    <w:rFonts w:ascii="Poppins" w:hAnsi="Poppins"/>
                    <w:sz w:val="24"/>
                    <w:szCs w:val="24"/>
                  </w:rPr>
                </w:rPrChange>
              </w:rPr>
              <w:delText>On</w:delText>
            </w:r>
            <w:r w:rsidR="00CD571D" w:rsidRPr="00116AAA" w:rsidDel="00BB5520">
              <w:rPr>
                <w:sz w:val="20"/>
                <w:szCs w:val="20"/>
                <w:rPrChange w:id="3565" w:author="thuyhuynh" w:date="2023-05-08T11:25:00Z">
                  <w:rPr>
                    <w:rFonts w:ascii="Poppins" w:hAnsi="Poppins"/>
                    <w:sz w:val="24"/>
                    <w:szCs w:val="24"/>
                  </w:rPr>
                </w:rPrChange>
              </w:rPr>
              <w:delText>-</w:delText>
            </w:r>
            <w:r w:rsidRPr="00116AAA" w:rsidDel="00BB5520">
              <w:rPr>
                <w:sz w:val="20"/>
                <w:szCs w:val="20"/>
                <w:rPrChange w:id="3566" w:author="thuyhuynh" w:date="2023-05-08T11:25:00Z">
                  <w:rPr>
                    <w:rFonts w:ascii="Poppins" w:hAnsi="Poppins"/>
                    <w:sz w:val="24"/>
                    <w:szCs w:val="24"/>
                  </w:rPr>
                </w:rPrChange>
              </w:rPr>
              <w:delText>board Iris Recognition</w:delText>
            </w:r>
            <w:bookmarkEnd w:id="3533"/>
            <w:bookmarkEnd w:id="3534"/>
            <w:bookmarkEnd w:id="3535"/>
            <w:bookmarkEnd w:id="3562"/>
          </w:del>
        </w:p>
        <w:p w:rsidR="008D0823" w:rsidRPr="00116AAA" w:rsidDel="00BB5520" w:rsidRDefault="000E69CF" w:rsidP="002A336B">
          <w:pPr>
            <w:pStyle w:val="Heading4"/>
            <w:rPr>
              <w:del w:id="3567" w:author="thuyhuynh" w:date="2022-03-30T11:18:00Z"/>
              <w:rFonts w:ascii="Poppins" w:hAnsi="Poppins"/>
              <w:sz w:val="20"/>
              <w:szCs w:val="20"/>
              <w:rPrChange w:id="3568" w:author="thuyhuynh" w:date="2023-05-08T11:25:00Z">
                <w:rPr>
                  <w:del w:id="3569" w:author="thuyhuynh" w:date="2022-03-30T11:18:00Z"/>
                </w:rPr>
              </w:rPrChange>
            </w:rPr>
          </w:pPr>
          <w:bookmarkStart w:id="3570" w:name="_Toc263100522"/>
          <w:bookmarkStart w:id="3571" w:name="_Toc263673295"/>
          <w:bookmarkStart w:id="3572" w:name="_Toc274753222"/>
          <w:bookmarkStart w:id="3573" w:name="_Toc330934427"/>
          <w:del w:id="3574" w:author="thuyhuynh" w:date="2022-03-30T11:18:00Z">
            <w:r w:rsidRPr="00116AAA" w:rsidDel="00BB5520">
              <w:rPr>
                <w:rFonts w:ascii="Poppins" w:hAnsi="Poppins"/>
                <w:b w:val="0"/>
                <w:bCs w:val="0"/>
                <w:i w:val="0"/>
                <w:iCs w:val="0"/>
                <w:sz w:val="20"/>
                <w:szCs w:val="20"/>
                <w:rPrChange w:id="3575" w:author="thuyhuynh" w:date="2023-05-08T11:25:00Z">
                  <w:rPr>
                    <w:b w:val="0"/>
                    <w:bCs w:val="0"/>
                    <w:i w:val="0"/>
                    <w:iCs w:val="0"/>
                  </w:rPr>
                </w:rPrChange>
              </w:rPr>
              <w:delText>Template Generation</w:delText>
            </w:r>
            <w:bookmarkEnd w:id="3570"/>
            <w:bookmarkEnd w:id="3571"/>
            <w:bookmarkEnd w:id="3572"/>
            <w:bookmarkEnd w:id="3573"/>
          </w:del>
        </w:p>
        <w:p w:rsidR="000E69CF" w:rsidRPr="00116AAA" w:rsidDel="00BB5520" w:rsidRDefault="000E69CF" w:rsidP="000E69CF">
          <w:pPr>
            <w:jc w:val="both"/>
            <w:rPr>
              <w:del w:id="3576" w:author="thuyhuynh" w:date="2022-03-30T11:18:00Z"/>
              <w:rFonts w:ascii="Poppins" w:hAnsi="Poppins"/>
              <w:sz w:val="20"/>
              <w:szCs w:val="20"/>
              <w:rPrChange w:id="3577" w:author="thuyhuynh" w:date="2023-05-08T11:25:00Z">
                <w:rPr>
                  <w:del w:id="3578" w:author="thuyhuynh" w:date="2022-03-30T11:18:00Z"/>
                </w:rPr>
              </w:rPrChange>
            </w:rPr>
          </w:pPr>
          <w:del w:id="3579" w:author="thuyhuynh" w:date="2022-03-30T11:18:00Z">
            <w:r w:rsidRPr="00116AAA" w:rsidDel="00BB5520">
              <w:rPr>
                <w:rFonts w:ascii="Poppins" w:hAnsi="Poppins"/>
                <w:sz w:val="20"/>
                <w:szCs w:val="20"/>
                <w:rPrChange w:id="3580" w:author="thuyhuynh" w:date="2023-05-08T11:25:00Z">
                  <w:rPr/>
                </w:rPrChange>
              </w:rPr>
              <w:delText xml:space="preserve">The captured image is </w:delText>
            </w:r>
            <w:r w:rsidR="00F42467" w:rsidRPr="00116AAA" w:rsidDel="00BB5520">
              <w:rPr>
                <w:rFonts w:ascii="Poppins" w:hAnsi="Poppins"/>
                <w:sz w:val="20"/>
                <w:szCs w:val="20"/>
                <w:rPrChange w:id="3581" w:author="thuyhuynh" w:date="2023-05-08T11:25:00Z">
                  <w:rPr/>
                </w:rPrChange>
              </w:rPr>
              <w:delText xml:space="preserve">a VGA image which is </w:delText>
            </w:r>
            <w:r w:rsidRPr="00116AAA" w:rsidDel="00BB5520">
              <w:rPr>
                <w:rFonts w:ascii="Poppins" w:hAnsi="Poppins"/>
                <w:sz w:val="20"/>
                <w:szCs w:val="20"/>
                <w:rPrChange w:id="3582" w:author="thuyhuynh" w:date="2023-05-08T11:25:00Z">
                  <w:rPr/>
                </w:rPrChange>
              </w:rPr>
              <w:delText xml:space="preserve">640x480 pixels </w:delText>
            </w:r>
            <w:r w:rsidR="0010684D" w:rsidRPr="00116AAA" w:rsidDel="00BB5520">
              <w:rPr>
                <w:rFonts w:ascii="Poppins" w:hAnsi="Poppins"/>
                <w:sz w:val="20"/>
                <w:szCs w:val="20"/>
                <w:rPrChange w:id="3583" w:author="thuyhuynh" w:date="2023-05-08T11:25:00Z">
                  <w:rPr/>
                </w:rPrChange>
              </w:rPr>
              <w:delText>and includes</w:delText>
            </w:r>
            <w:r w:rsidR="007C1B64" w:rsidRPr="00116AAA" w:rsidDel="00BB5520">
              <w:rPr>
                <w:rFonts w:ascii="Poppins" w:hAnsi="Poppins"/>
                <w:sz w:val="20"/>
                <w:szCs w:val="20"/>
                <w:rPrChange w:id="3584" w:author="thuyhuynh" w:date="2023-05-08T11:25:00Z">
                  <w:rPr/>
                </w:rPrChange>
              </w:rPr>
              <w:delText xml:space="preserve"> </w:delText>
            </w:r>
            <w:r w:rsidRPr="00116AAA" w:rsidDel="00BB5520">
              <w:rPr>
                <w:rFonts w:ascii="Poppins" w:hAnsi="Poppins"/>
                <w:sz w:val="20"/>
                <w:szCs w:val="20"/>
                <w:rPrChange w:id="3585" w:author="thuyhuynh" w:date="2023-05-08T11:25:00Z">
                  <w:rPr/>
                </w:rPrChange>
              </w:rPr>
              <w:delText>non-iris parts. Due to the large size of raw images, subsequent image processing, transmission, and storage can be burdensome. IriTech addresses this matter by utilizing much smaller data structures</w:delText>
            </w:r>
            <w:r w:rsidR="0068365E" w:rsidRPr="00116AAA" w:rsidDel="00BB5520">
              <w:rPr>
                <w:rFonts w:ascii="Poppins" w:hAnsi="Poppins"/>
                <w:sz w:val="20"/>
                <w:szCs w:val="20"/>
                <w:rPrChange w:id="3586" w:author="thuyhuynh" w:date="2023-05-08T11:25:00Z">
                  <w:rPr/>
                </w:rPrChange>
              </w:rPr>
              <w:delText xml:space="preserve"> to store iris features</w:delText>
            </w:r>
            <w:r w:rsidRPr="00116AAA" w:rsidDel="00BB5520">
              <w:rPr>
                <w:rFonts w:ascii="Poppins" w:hAnsi="Poppins"/>
                <w:sz w:val="20"/>
                <w:szCs w:val="20"/>
                <w:rPrChange w:id="3587" w:author="thuyhuynh" w:date="2023-05-08T11:25:00Z">
                  <w:rPr/>
                </w:rPrChange>
              </w:rPr>
              <w:delText>, called templates.</w:delText>
            </w:r>
          </w:del>
        </w:p>
        <w:p w:rsidR="000E69CF" w:rsidRPr="00116AAA" w:rsidDel="00BB5520" w:rsidRDefault="000E69CF" w:rsidP="000E69CF">
          <w:pPr>
            <w:jc w:val="both"/>
            <w:rPr>
              <w:del w:id="3588" w:author="thuyhuynh" w:date="2022-03-30T11:18:00Z"/>
              <w:rFonts w:ascii="Poppins" w:hAnsi="Poppins"/>
              <w:sz w:val="20"/>
              <w:szCs w:val="20"/>
              <w:rPrChange w:id="3589" w:author="thuyhuynh" w:date="2023-05-08T11:25:00Z">
                <w:rPr>
                  <w:del w:id="3590" w:author="thuyhuynh" w:date="2022-03-30T11:18:00Z"/>
                </w:rPr>
              </w:rPrChange>
            </w:rPr>
          </w:pPr>
        </w:p>
        <w:p w:rsidR="000E69CF" w:rsidRPr="00116AAA" w:rsidDel="00BB5520" w:rsidRDefault="00F662A4" w:rsidP="000E69CF">
          <w:pPr>
            <w:jc w:val="both"/>
            <w:rPr>
              <w:del w:id="3591" w:author="thuyhuynh" w:date="2022-03-30T11:18:00Z"/>
              <w:rFonts w:ascii="Poppins" w:hAnsi="Poppins"/>
              <w:sz w:val="20"/>
              <w:szCs w:val="20"/>
              <w:rPrChange w:id="3592" w:author="thuyhuynh" w:date="2023-05-08T11:25:00Z">
                <w:rPr>
                  <w:del w:id="3593" w:author="thuyhuynh" w:date="2022-03-30T11:18:00Z"/>
                </w:rPr>
              </w:rPrChange>
            </w:rPr>
          </w:pPr>
          <w:del w:id="3594" w:author="thuyhuynh" w:date="2022-03-30T11:18:00Z">
            <w:r w:rsidRPr="00116AAA" w:rsidDel="00BB5520">
              <w:rPr>
                <w:rFonts w:ascii="Poppins" w:hAnsi="Poppins"/>
                <w:sz w:val="20"/>
                <w:szCs w:val="20"/>
                <w:lang w:eastAsia="ko-KR"/>
                <w:rPrChange w:id="3595" w:author="thuyhuynh" w:date="2023-05-08T11:25:00Z">
                  <w:rPr>
                    <w:lang w:eastAsia="ko-KR"/>
                  </w:rPr>
                </w:rPrChange>
              </w:rPr>
              <w:delText>An iris t</w:delText>
            </w:r>
            <w:r w:rsidR="000E69CF" w:rsidRPr="00116AAA" w:rsidDel="00BB5520">
              <w:rPr>
                <w:rFonts w:ascii="Poppins" w:hAnsi="Poppins"/>
                <w:sz w:val="20"/>
                <w:szCs w:val="20"/>
                <w:rPrChange w:id="3596" w:author="thuyhuynh" w:date="2023-05-08T11:25:00Z">
                  <w:rPr/>
                </w:rPrChange>
              </w:rPr>
              <w:delText xml:space="preserve">emplate is a specialized binary data structure that contains the valuable features extracted from </w:delText>
            </w:r>
            <w:r w:rsidRPr="00116AAA" w:rsidDel="00BB5520">
              <w:rPr>
                <w:rFonts w:ascii="Poppins" w:hAnsi="Poppins"/>
                <w:sz w:val="20"/>
                <w:szCs w:val="20"/>
                <w:lang w:eastAsia="ko-KR"/>
                <w:rPrChange w:id="3597" w:author="thuyhuynh" w:date="2023-05-08T11:25:00Z">
                  <w:rPr>
                    <w:lang w:eastAsia="ko-KR"/>
                  </w:rPr>
                </w:rPrChange>
              </w:rPr>
              <w:delText xml:space="preserve">the </w:delText>
            </w:r>
            <w:r w:rsidR="000E69CF" w:rsidRPr="00116AAA" w:rsidDel="00BB5520">
              <w:rPr>
                <w:rFonts w:ascii="Poppins" w:hAnsi="Poppins"/>
                <w:sz w:val="20"/>
                <w:szCs w:val="20"/>
                <w:rPrChange w:id="3598" w:author="thuyhuynh" w:date="2023-05-08T11:25:00Z">
                  <w:rPr/>
                </w:rPrChange>
              </w:rPr>
              <w:delText xml:space="preserve">raw eye image. </w:delText>
            </w:r>
            <w:r w:rsidR="00AA26D3" w:rsidRPr="00116AAA" w:rsidDel="00BB5520">
              <w:rPr>
                <w:rFonts w:ascii="Poppins" w:hAnsi="Poppins"/>
                <w:sz w:val="20"/>
                <w:szCs w:val="20"/>
                <w:rPrChange w:id="3599" w:author="thuyhuynh" w:date="2023-05-08T11:25:00Z">
                  <w:rPr/>
                </w:rPrChange>
              </w:rPr>
              <w:delText>These features are compressed and encoded into a compact size which accelerates the matching process and makes it efficient in transmission, storage</w:delText>
            </w:r>
            <w:r w:rsidRPr="00116AAA" w:rsidDel="00BB5520">
              <w:rPr>
                <w:rFonts w:ascii="Poppins" w:hAnsi="Poppins"/>
                <w:sz w:val="20"/>
                <w:szCs w:val="20"/>
                <w:lang w:eastAsia="ko-KR"/>
                <w:rPrChange w:id="3600" w:author="thuyhuynh" w:date="2023-05-08T11:25:00Z">
                  <w:rPr>
                    <w:lang w:eastAsia="ko-KR"/>
                  </w:rPr>
                </w:rPrChange>
              </w:rPr>
              <w:delText>,</w:delText>
            </w:r>
            <w:r w:rsidR="00AA26D3" w:rsidRPr="00116AAA" w:rsidDel="00BB5520">
              <w:rPr>
                <w:rFonts w:ascii="Poppins" w:hAnsi="Poppins"/>
                <w:sz w:val="20"/>
                <w:szCs w:val="20"/>
                <w:rPrChange w:id="3601" w:author="thuyhuynh" w:date="2023-05-08T11:25:00Z">
                  <w:rPr/>
                </w:rPrChange>
              </w:rPr>
              <w:delText xml:space="preserve"> and processing. </w:delText>
            </w:r>
            <w:r w:rsidR="006F6C90" w:rsidRPr="00116AAA" w:rsidDel="00BB5520">
              <w:rPr>
                <w:rFonts w:ascii="Poppins" w:hAnsi="Poppins"/>
                <w:sz w:val="20"/>
                <w:szCs w:val="20"/>
                <w:rPrChange w:id="3602" w:author="thuyhuynh" w:date="2023-05-08T11:25:00Z">
                  <w:rPr/>
                </w:rPrChange>
              </w:rPr>
              <w:delText>Template is the very informative material to iris recognition and helps</w:delText>
            </w:r>
            <w:r w:rsidR="000E69CF" w:rsidRPr="00116AAA" w:rsidDel="00BB5520">
              <w:rPr>
                <w:rFonts w:ascii="Poppins" w:hAnsi="Poppins"/>
                <w:sz w:val="20"/>
                <w:szCs w:val="20"/>
                <w:rPrChange w:id="3603" w:author="thuyhuynh" w:date="2023-05-08T11:25:00Z">
                  <w:rPr/>
                </w:rPrChange>
              </w:rPr>
              <w:delText xml:space="preserve"> </w:delText>
            </w:r>
            <w:r w:rsidR="00A01C48" w:rsidRPr="00116AAA" w:rsidDel="00BB5520">
              <w:rPr>
                <w:rFonts w:ascii="Poppins" w:hAnsi="Poppins"/>
                <w:sz w:val="20"/>
                <w:szCs w:val="20"/>
                <w:lang w:eastAsia="ko-KR"/>
                <w:rPrChange w:id="3604" w:author="thuyhuynh" w:date="2023-05-08T11:25:00Z">
                  <w:rPr>
                    <w:lang w:eastAsia="ko-KR"/>
                  </w:rPr>
                </w:rPrChange>
              </w:rPr>
              <w:delText xml:space="preserve">to </w:delText>
            </w:r>
            <w:r w:rsidR="000E69CF" w:rsidRPr="00116AAA" w:rsidDel="00BB5520">
              <w:rPr>
                <w:rFonts w:ascii="Poppins" w:hAnsi="Poppins"/>
                <w:sz w:val="20"/>
                <w:szCs w:val="20"/>
                <w:rPrChange w:id="3605" w:author="thuyhuynh" w:date="2023-05-08T11:25:00Z">
                  <w:rPr/>
                </w:rPrChange>
              </w:rPr>
              <w:delText>produc</w:delText>
            </w:r>
            <w:r w:rsidR="00A01C48" w:rsidRPr="00116AAA" w:rsidDel="00BB5520">
              <w:rPr>
                <w:rFonts w:ascii="Poppins" w:hAnsi="Poppins"/>
                <w:sz w:val="20"/>
                <w:szCs w:val="20"/>
                <w:lang w:eastAsia="ko-KR"/>
                <w:rPrChange w:id="3606" w:author="thuyhuynh" w:date="2023-05-08T11:25:00Z">
                  <w:rPr>
                    <w:lang w:eastAsia="ko-KR"/>
                  </w:rPr>
                </w:rPrChange>
              </w:rPr>
              <w:delText>e</w:delText>
            </w:r>
            <w:r w:rsidR="000E69CF" w:rsidRPr="00116AAA" w:rsidDel="00BB5520">
              <w:rPr>
                <w:rFonts w:ascii="Poppins" w:hAnsi="Poppins"/>
                <w:sz w:val="20"/>
                <w:szCs w:val="20"/>
                <w:rPrChange w:id="3607" w:author="thuyhuynh" w:date="2023-05-08T11:25:00Z">
                  <w:rPr/>
                </w:rPrChange>
              </w:rPr>
              <w:delText xml:space="preserve"> highly accurate results during matching process. </w:delText>
            </w:r>
            <w:r w:rsidR="006F6C90" w:rsidRPr="00116AAA" w:rsidDel="00BB5520">
              <w:rPr>
                <w:rFonts w:ascii="Poppins" w:hAnsi="Poppins"/>
                <w:sz w:val="20"/>
                <w:szCs w:val="20"/>
                <w:rPrChange w:id="3608" w:author="thuyhuynh" w:date="2023-05-08T11:25:00Z">
                  <w:rPr/>
                </w:rPrChange>
              </w:rPr>
              <w:delText>All of i</w:delText>
            </w:r>
            <w:r w:rsidR="00357587" w:rsidRPr="00116AAA" w:rsidDel="00BB5520">
              <w:rPr>
                <w:rFonts w:ascii="Poppins" w:hAnsi="Poppins"/>
                <w:sz w:val="20"/>
                <w:szCs w:val="20"/>
                <w:rPrChange w:id="3609" w:author="thuyhuynh" w:date="2023-05-08T11:25:00Z">
                  <w:rPr/>
                </w:rPrChange>
              </w:rPr>
              <w:delText>ris r</w:delText>
            </w:r>
            <w:r w:rsidR="000E69CF" w:rsidRPr="00116AAA" w:rsidDel="00BB5520">
              <w:rPr>
                <w:rFonts w:ascii="Poppins" w:hAnsi="Poppins"/>
                <w:sz w:val="20"/>
                <w:szCs w:val="20"/>
                <w:rPrChange w:id="3610" w:author="thuyhuynh" w:date="2023-05-08T11:25:00Z">
                  <w:rPr/>
                </w:rPrChange>
              </w:rPr>
              <w:delText>ecognition functionalities of the device are performed based on templates.</w:delText>
            </w:r>
          </w:del>
        </w:p>
        <w:p w:rsidR="003511DE" w:rsidRPr="00116AAA" w:rsidDel="00BB5520" w:rsidRDefault="003511DE" w:rsidP="000E69CF">
          <w:pPr>
            <w:jc w:val="both"/>
            <w:rPr>
              <w:del w:id="3611" w:author="thuyhuynh" w:date="2022-03-30T11:18:00Z"/>
              <w:rFonts w:ascii="Poppins" w:hAnsi="Poppins"/>
              <w:sz w:val="20"/>
              <w:szCs w:val="20"/>
              <w:rPrChange w:id="3612" w:author="thuyhuynh" w:date="2023-05-08T11:25:00Z">
                <w:rPr>
                  <w:del w:id="3613" w:author="thuyhuynh" w:date="2022-03-30T11:18:00Z"/>
                </w:rPr>
              </w:rPrChange>
            </w:rPr>
          </w:pPr>
        </w:p>
        <w:p w:rsidR="00CC0CF0" w:rsidRPr="00116AAA" w:rsidDel="00BB5520" w:rsidRDefault="00DE1335" w:rsidP="00CC0CF0">
          <w:pPr>
            <w:jc w:val="both"/>
            <w:rPr>
              <w:del w:id="3614" w:author="thuyhuynh" w:date="2022-03-30T11:18:00Z"/>
              <w:rFonts w:ascii="Poppins" w:hAnsi="Poppins"/>
              <w:sz w:val="20"/>
              <w:szCs w:val="20"/>
              <w:rPrChange w:id="3615" w:author="thuyhuynh" w:date="2023-05-08T11:25:00Z">
                <w:rPr>
                  <w:del w:id="3616" w:author="thuyhuynh" w:date="2022-03-30T11:18:00Z"/>
                </w:rPr>
              </w:rPrChange>
            </w:rPr>
          </w:pPr>
          <w:del w:id="3617" w:author="thuyhuynh" w:date="2022-03-30T11:09:00Z">
            <w:r w:rsidRPr="00116AAA" w:rsidDel="00E37F22">
              <w:rPr>
                <w:rFonts w:ascii="Poppins" w:hAnsi="Poppins"/>
                <w:sz w:val="20"/>
                <w:szCs w:val="20"/>
                <w:rPrChange w:id="3618" w:author="thuyhuynh" w:date="2023-05-08T11:25:00Z">
                  <w:rPr/>
                </w:rPrChange>
              </w:rPr>
              <w:delText>IriShield</w:delText>
            </w:r>
          </w:del>
          <w:del w:id="3619" w:author="thuyhuynh" w:date="2022-03-30T11:18:00Z">
            <w:r w:rsidRPr="00116AAA" w:rsidDel="00BB5520">
              <w:rPr>
                <w:rFonts w:ascii="Poppins" w:hAnsi="Poppins"/>
                <w:sz w:val="20"/>
                <w:szCs w:val="20"/>
                <w:rPrChange w:id="3620" w:author="thuyhuynh" w:date="2023-05-08T11:25:00Z">
                  <w:rPr/>
                </w:rPrChange>
              </w:rPr>
              <w:delText xml:space="preserve"> </w:delText>
            </w:r>
            <w:r w:rsidR="0010684D" w:rsidRPr="00116AAA" w:rsidDel="00BB5520">
              <w:rPr>
                <w:rFonts w:ascii="Poppins" w:hAnsi="Poppins"/>
                <w:sz w:val="20"/>
                <w:szCs w:val="20"/>
                <w:rPrChange w:id="3621" w:author="thuyhuynh" w:date="2023-05-08T11:25:00Z">
                  <w:rPr/>
                </w:rPrChange>
              </w:rPr>
              <w:delText>has</w:delText>
            </w:r>
            <w:r w:rsidR="00CC0CF0" w:rsidRPr="00116AAA" w:rsidDel="00BB5520">
              <w:rPr>
                <w:rFonts w:ascii="Poppins" w:hAnsi="Poppins"/>
                <w:sz w:val="20"/>
                <w:szCs w:val="20"/>
                <w:rPrChange w:id="3622" w:author="thuyhuynh" w:date="2023-05-08T11:25:00Z">
                  <w:rPr/>
                </w:rPrChange>
              </w:rPr>
              <w:delText xml:space="preserve"> employ</w:delText>
            </w:r>
            <w:r w:rsidR="00357587" w:rsidRPr="00116AAA" w:rsidDel="00BB5520">
              <w:rPr>
                <w:rFonts w:ascii="Poppins" w:hAnsi="Poppins"/>
                <w:sz w:val="20"/>
                <w:szCs w:val="20"/>
                <w:rPrChange w:id="3623" w:author="thuyhuynh" w:date="2023-05-08T11:25:00Z">
                  <w:rPr/>
                </w:rPrChange>
              </w:rPr>
              <w:delText>ed</w:delText>
            </w:r>
            <w:r w:rsidR="00CC0CF0" w:rsidRPr="00116AAA" w:rsidDel="00BB5520">
              <w:rPr>
                <w:rFonts w:ascii="Poppins" w:hAnsi="Poppins"/>
                <w:sz w:val="20"/>
                <w:szCs w:val="20"/>
                <w:rPrChange w:id="3624" w:author="thuyhuynh" w:date="2023-05-08T11:25:00Z">
                  <w:rPr/>
                </w:rPrChange>
              </w:rPr>
              <w:delText xml:space="preserve"> a new uniform template structure, called N-template for both storing and matching. </w:delText>
            </w:r>
            <w:r w:rsidR="00276797" w:rsidRPr="00116AAA" w:rsidDel="00BB5520">
              <w:rPr>
                <w:rFonts w:ascii="Poppins" w:hAnsi="Poppins"/>
                <w:sz w:val="20"/>
                <w:szCs w:val="20"/>
                <w:rPrChange w:id="3625" w:author="thuyhuynh" w:date="2023-05-08T11:25:00Z">
                  <w:rPr/>
                </w:rPrChange>
              </w:rPr>
              <w:delText>E</w:delText>
            </w:r>
            <w:r w:rsidR="00CC0CF0" w:rsidRPr="00116AAA" w:rsidDel="00BB5520">
              <w:rPr>
                <w:rFonts w:ascii="Poppins" w:hAnsi="Poppins"/>
                <w:sz w:val="20"/>
                <w:szCs w:val="20"/>
                <w:rPrChange w:id="3626" w:author="thuyhuynh" w:date="2023-05-08T11:25:00Z">
                  <w:rPr/>
                </w:rPrChange>
              </w:rPr>
              <w:delText xml:space="preserve">ach N-template is compact and able to encode multiple irises (recommended from the same person) from different eyes. It </w:delText>
            </w:r>
            <w:r w:rsidR="00F662A4" w:rsidRPr="00116AAA" w:rsidDel="00BB5520">
              <w:rPr>
                <w:rFonts w:ascii="Poppins" w:hAnsi="Poppins"/>
                <w:sz w:val="20"/>
                <w:szCs w:val="20"/>
                <w:lang w:eastAsia="ko-KR"/>
                <w:rPrChange w:id="3627" w:author="thuyhuynh" w:date="2023-05-08T11:25:00Z">
                  <w:rPr>
                    <w:lang w:eastAsia="ko-KR"/>
                  </w:rPr>
                </w:rPrChange>
              </w:rPr>
              <w:delText xml:space="preserve">eliminates </w:delText>
            </w:r>
            <w:r w:rsidR="00CC0CF0" w:rsidRPr="00116AAA" w:rsidDel="00BB5520">
              <w:rPr>
                <w:rFonts w:ascii="Poppins" w:hAnsi="Poppins"/>
                <w:sz w:val="20"/>
                <w:szCs w:val="20"/>
                <w:rPrChange w:id="3628" w:author="thuyhuynh" w:date="2023-05-08T11:25:00Z">
                  <w:rPr/>
                </w:rPrChange>
              </w:rPr>
              <w:delText xml:space="preserve">the </w:delText>
            </w:r>
            <w:r w:rsidR="00A01C48" w:rsidRPr="00116AAA" w:rsidDel="00BB5520">
              <w:rPr>
                <w:rFonts w:ascii="Poppins" w:hAnsi="Poppins"/>
                <w:sz w:val="20"/>
                <w:szCs w:val="20"/>
                <w:lang w:eastAsia="ko-KR"/>
                <w:rPrChange w:id="3629" w:author="thuyhuynh" w:date="2023-05-08T11:25:00Z">
                  <w:rPr>
                    <w:lang w:eastAsia="ko-KR"/>
                  </w:rPr>
                </w:rPrChange>
              </w:rPr>
              <w:delText>trouble</w:delText>
            </w:r>
            <w:r w:rsidR="00CC0CF0" w:rsidRPr="00116AAA" w:rsidDel="00BB5520">
              <w:rPr>
                <w:rFonts w:ascii="Poppins" w:hAnsi="Poppins"/>
                <w:sz w:val="20"/>
                <w:szCs w:val="20"/>
                <w:rPrChange w:id="3630" w:author="thuyhuynh" w:date="2023-05-08T11:25:00Z">
                  <w:rPr/>
                </w:rPrChange>
              </w:rPr>
              <w:delText xml:space="preserve"> of managing different kinds of templates of different eyes from different pe</w:delText>
            </w:r>
            <w:r w:rsidR="00A01C48" w:rsidRPr="00116AAA" w:rsidDel="00BB5520">
              <w:rPr>
                <w:rFonts w:ascii="Poppins" w:hAnsi="Poppins"/>
                <w:sz w:val="20"/>
                <w:szCs w:val="20"/>
                <w:lang w:eastAsia="ko-KR"/>
                <w:rPrChange w:id="3631" w:author="thuyhuynh" w:date="2023-05-08T11:25:00Z">
                  <w:rPr>
                    <w:lang w:eastAsia="ko-KR"/>
                  </w:rPr>
                </w:rPrChange>
              </w:rPr>
              <w:delText>rsons</w:delText>
            </w:r>
            <w:r w:rsidR="00CC0CF0" w:rsidRPr="00116AAA" w:rsidDel="00BB5520">
              <w:rPr>
                <w:rFonts w:ascii="Poppins" w:hAnsi="Poppins"/>
                <w:sz w:val="20"/>
                <w:szCs w:val="20"/>
                <w:rPrChange w:id="3632" w:author="thuyhuynh" w:date="2023-05-08T11:25:00Z">
                  <w:rPr/>
                </w:rPrChange>
              </w:rPr>
              <w:delText xml:space="preserve"> at </w:delText>
            </w:r>
            <w:r w:rsidR="0010684D" w:rsidRPr="00116AAA" w:rsidDel="00BB5520">
              <w:rPr>
                <w:rFonts w:ascii="Poppins" w:hAnsi="Poppins"/>
                <w:sz w:val="20"/>
                <w:szCs w:val="20"/>
                <w:rPrChange w:id="3633" w:author="thuyhuynh" w:date="2023-05-08T11:25:00Z">
                  <w:rPr/>
                </w:rPrChange>
              </w:rPr>
              <w:delText xml:space="preserve">a </w:delText>
            </w:r>
            <w:r w:rsidR="00CC0CF0" w:rsidRPr="00116AAA" w:rsidDel="00BB5520">
              <w:rPr>
                <w:rFonts w:ascii="Poppins" w:hAnsi="Poppins"/>
                <w:sz w:val="20"/>
                <w:szCs w:val="20"/>
                <w:rPrChange w:id="3634" w:author="thuyhuynh" w:date="2023-05-08T11:25:00Z">
                  <w:rPr/>
                </w:rPrChange>
              </w:rPr>
              <w:delText>customer repository</w:delText>
            </w:r>
            <w:r w:rsidR="0010684D" w:rsidRPr="00116AAA" w:rsidDel="00BB5520">
              <w:rPr>
                <w:rFonts w:ascii="Poppins" w:hAnsi="Poppins"/>
                <w:sz w:val="20"/>
                <w:szCs w:val="20"/>
                <w:rPrChange w:id="3635" w:author="thuyhuynh" w:date="2023-05-08T11:25:00Z">
                  <w:rPr/>
                </w:rPrChange>
              </w:rPr>
              <w:delText>,</w:delText>
            </w:r>
            <w:r w:rsidR="00CC0CF0" w:rsidRPr="00116AAA" w:rsidDel="00BB5520">
              <w:rPr>
                <w:rFonts w:ascii="Poppins" w:hAnsi="Poppins"/>
                <w:sz w:val="20"/>
                <w:szCs w:val="20"/>
                <w:rPrChange w:id="3636" w:author="thuyhuynh" w:date="2023-05-08T11:25:00Z">
                  <w:rPr/>
                </w:rPrChange>
              </w:rPr>
              <w:delText xml:space="preserve"> and</w:delText>
            </w:r>
            <w:r w:rsidR="0010684D" w:rsidRPr="00116AAA" w:rsidDel="00BB5520">
              <w:rPr>
                <w:rFonts w:ascii="Poppins" w:hAnsi="Poppins"/>
                <w:sz w:val="20"/>
                <w:szCs w:val="20"/>
                <w:rPrChange w:id="3637" w:author="thuyhuynh" w:date="2023-05-08T11:25:00Z">
                  <w:rPr/>
                </w:rPrChange>
              </w:rPr>
              <w:delText xml:space="preserve"> facilitates template exchange</w:delText>
            </w:r>
            <w:r w:rsidR="00CC0CF0" w:rsidRPr="00116AAA" w:rsidDel="00BB5520">
              <w:rPr>
                <w:rFonts w:ascii="Poppins" w:hAnsi="Poppins"/>
                <w:sz w:val="20"/>
                <w:szCs w:val="20"/>
                <w:rPrChange w:id="3638" w:author="thuyhuynh" w:date="2023-05-08T11:25:00Z">
                  <w:rPr/>
                </w:rPrChange>
              </w:rPr>
              <w:delText xml:space="preserve"> in biometric network</w:delText>
            </w:r>
            <w:r w:rsidR="0010684D" w:rsidRPr="00116AAA" w:rsidDel="00BB5520">
              <w:rPr>
                <w:rFonts w:ascii="Poppins" w:hAnsi="Poppins"/>
                <w:sz w:val="20"/>
                <w:szCs w:val="20"/>
                <w:rPrChange w:id="3639" w:author="thuyhuynh" w:date="2023-05-08T11:25:00Z">
                  <w:rPr/>
                </w:rPrChange>
              </w:rPr>
              <w:delText>s</w:delText>
            </w:r>
            <w:r w:rsidR="00CC0CF0" w:rsidRPr="00116AAA" w:rsidDel="00BB5520">
              <w:rPr>
                <w:rFonts w:ascii="Poppins" w:hAnsi="Poppins"/>
                <w:sz w:val="20"/>
                <w:szCs w:val="20"/>
                <w:rPrChange w:id="3640" w:author="thuyhuynh" w:date="2023-05-08T11:25:00Z">
                  <w:rPr/>
                </w:rPrChange>
              </w:rPr>
              <w:delText>. Moreover, N-template is generated by the most up-to-date algorithms w</w:delText>
            </w:r>
            <w:r w:rsidR="00A01C48" w:rsidRPr="00116AAA" w:rsidDel="00BB5520">
              <w:rPr>
                <w:rFonts w:ascii="Poppins" w:hAnsi="Poppins"/>
                <w:sz w:val="20"/>
                <w:szCs w:val="20"/>
                <w:rPrChange w:id="3641" w:author="thuyhuynh" w:date="2023-05-08T11:25:00Z">
                  <w:rPr/>
                </w:rPrChange>
              </w:rPr>
              <w:delText xml:space="preserve">hich make it more informative </w:delText>
            </w:r>
            <w:r w:rsidR="00A01C48" w:rsidRPr="00116AAA" w:rsidDel="00BB5520">
              <w:rPr>
                <w:rFonts w:ascii="Poppins" w:hAnsi="Poppins"/>
                <w:sz w:val="20"/>
                <w:szCs w:val="20"/>
                <w:lang w:eastAsia="ko-KR"/>
                <w:rPrChange w:id="3642" w:author="thuyhuynh" w:date="2023-05-08T11:25:00Z">
                  <w:rPr>
                    <w:lang w:eastAsia="ko-KR"/>
                  </w:rPr>
                </w:rPrChange>
              </w:rPr>
              <w:delText>in</w:delText>
            </w:r>
            <w:r w:rsidR="00A01C48" w:rsidRPr="00116AAA" w:rsidDel="00BB5520">
              <w:rPr>
                <w:rFonts w:ascii="Poppins" w:hAnsi="Poppins"/>
                <w:sz w:val="20"/>
                <w:szCs w:val="20"/>
                <w:rPrChange w:id="3643" w:author="thuyhuynh" w:date="2023-05-08T11:25:00Z">
                  <w:rPr/>
                </w:rPrChange>
              </w:rPr>
              <w:delText xml:space="preserve"> produc</w:delText>
            </w:r>
            <w:r w:rsidR="00A01C48" w:rsidRPr="00116AAA" w:rsidDel="00BB5520">
              <w:rPr>
                <w:rFonts w:ascii="Poppins" w:hAnsi="Poppins"/>
                <w:sz w:val="20"/>
                <w:szCs w:val="20"/>
                <w:lang w:eastAsia="ko-KR"/>
                <w:rPrChange w:id="3644" w:author="thuyhuynh" w:date="2023-05-08T11:25:00Z">
                  <w:rPr>
                    <w:lang w:eastAsia="ko-KR"/>
                  </w:rPr>
                </w:rPrChange>
              </w:rPr>
              <w:delText>ing</w:delText>
            </w:r>
            <w:r w:rsidR="00CC0CF0" w:rsidRPr="00116AAA" w:rsidDel="00BB5520">
              <w:rPr>
                <w:rFonts w:ascii="Poppins" w:hAnsi="Poppins"/>
                <w:sz w:val="20"/>
                <w:szCs w:val="20"/>
                <w:rPrChange w:id="3645" w:author="thuyhuynh" w:date="2023-05-08T11:25:00Z">
                  <w:rPr/>
                </w:rPrChange>
              </w:rPr>
              <w:delText xml:space="preserve"> higher matching accuracy.</w:delText>
            </w:r>
          </w:del>
        </w:p>
        <w:p w:rsidR="00CC0CF0" w:rsidRPr="00116AAA" w:rsidDel="00BB5520" w:rsidRDefault="00CC0CF0" w:rsidP="002A336B">
          <w:pPr>
            <w:pStyle w:val="Heading4"/>
            <w:rPr>
              <w:del w:id="3646" w:author="thuyhuynh" w:date="2022-03-30T11:18:00Z"/>
              <w:rFonts w:ascii="Poppins" w:hAnsi="Poppins"/>
              <w:sz w:val="20"/>
              <w:szCs w:val="20"/>
              <w:rPrChange w:id="3647" w:author="thuyhuynh" w:date="2023-05-08T11:25:00Z">
                <w:rPr>
                  <w:del w:id="3648" w:author="thuyhuynh" w:date="2022-03-30T11:18:00Z"/>
                </w:rPr>
              </w:rPrChange>
            </w:rPr>
          </w:pPr>
          <w:bookmarkStart w:id="3649" w:name="_Toc263100523"/>
          <w:bookmarkStart w:id="3650" w:name="_Toc263673296"/>
          <w:bookmarkStart w:id="3651" w:name="_Toc274753223"/>
          <w:bookmarkStart w:id="3652" w:name="_Toc290639878"/>
          <w:bookmarkStart w:id="3653" w:name="_Toc330934428"/>
          <w:del w:id="3654" w:author="thuyhuynh" w:date="2022-03-30T11:18:00Z">
            <w:r w:rsidRPr="00116AAA" w:rsidDel="00BB5520">
              <w:rPr>
                <w:rFonts w:ascii="Poppins" w:hAnsi="Poppins"/>
                <w:b w:val="0"/>
                <w:bCs w:val="0"/>
                <w:i w:val="0"/>
                <w:iCs w:val="0"/>
                <w:sz w:val="20"/>
                <w:szCs w:val="20"/>
                <w:rPrChange w:id="3655" w:author="thuyhuynh" w:date="2023-05-08T11:25:00Z">
                  <w:rPr>
                    <w:b w:val="0"/>
                    <w:bCs w:val="0"/>
                    <w:i w:val="0"/>
                    <w:iCs w:val="0"/>
                  </w:rPr>
                </w:rPrChange>
              </w:rPr>
              <w:delText>Iris Recognition</w:delText>
            </w:r>
            <w:bookmarkEnd w:id="3649"/>
            <w:bookmarkEnd w:id="3650"/>
            <w:bookmarkEnd w:id="3651"/>
            <w:bookmarkEnd w:id="3652"/>
            <w:bookmarkEnd w:id="3653"/>
          </w:del>
        </w:p>
        <w:p w:rsidR="000E69CF" w:rsidRPr="00116AAA" w:rsidDel="00BB5520" w:rsidRDefault="00CC0CF0" w:rsidP="00CC0CF0">
          <w:pPr>
            <w:autoSpaceDE w:val="0"/>
            <w:autoSpaceDN w:val="0"/>
            <w:adjustRightInd w:val="0"/>
            <w:jc w:val="both"/>
            <w:rPr>
              <w:del w:id="3656" w:author="thuyhuynh" w:date="2022-03-30T11:18:00Z"/>
              <w:rFonts w:ascii="Poppins" w:hAnsi="Poppins"/>
              <w:sz w:val="20"/>
              <w:szCs w:val="20"/>
              <w:rPrChange w:id="3657" w:author="thuyhuynh" w:date="2023-05-08T11:25:00Z">
                <w:rPr>
                  <w:del w:id="3658" w:author="thuyhuynh" w:date="2022-03-30T11:18:00Z"/>
                </w:rPr>
              </w:rPrChange>
            </w:rPr>
          </w:pPr>
          <w:del w:id="3659" w:author="thuyhuynh" w:date="2022-03-30T11:18:00Z">
            <w:r w:rsidRPr="00116AAA" w:rsidDel="00BB5520">
              <w:rPr>
                <w:rFonts w:ascii="Poppins" w:hAnsi="Poppins"/>
                <w:sz w:val="20"/>
                <w:szCs w:val="20"/>
                <w:rPrChange w:id="3660" w:author="thuyhuynh" w:date="2023-05-08T11:25:00Z">
                  <w:rPr/>
                </w:rPrChange>
              </w:rPr>
              <w:delText xml:space="preserve">The </w:delText>
            </w:r>
          </w:del>
          <w:del w:id="3661" w:author="thuyhuynh" w:date="2022-03-30T11:09:00Z">
            <w:r w:rsidR="003A6B3A" w:rsidRPr="00116AAA" w:rsidDel="00E37F22">
              <w:rPr>
                <w:rFonts w:ascii="Poppins" w:hAnsi="Poppins"/>
                <w:sz w:val="20"/>
                <w:szCs w:val="20"/>
                <w:rPrChange w:id="3662" w:author="thuyhuynh" w:date="2023-05-08T11:25:00Z">
                  <w:rPr/>
                </w:rPrChange>
              </w:rPr>
              <w:delText>IriShield</w:delText>
            </w:r>
          </w:del>
          <w:del w:id="3663" w:author="thuyhuynh" w:date="2022-03-30T11:18:00Z">
            <w:r w:rsidR="003A6B3A" w:rsidRPr="00116AAA" w:rsidDel="00BB5520">
              <w:rPr>
                <w:rFonts w:ascii="Poppins" w:hAnsi="Poppins"/>
                <w:sz w:val="20"/>
                <w:szCs w:val="20"/>
                <w:rPrChange w:id="3664" w:author="thuyhuynh" w:date="2023-05-08T11:25:00Z">
                  <w:rPr/>
                </w:rPrChange>
              </w:rPr>
              <w:delText xml:space="preserve"> d</w:delText>
            </w:r>
            <w:r w:rsidRPr="00116AAA" w:rsidDel="00BB5520">
              <w:rPr>
                <w:rFonts w:ascii="Poppins" w:hAnsi="Poppins"/>
                <w:sz w:val="20"/>
                <w:szCs w:val="20"/>
                <w:rPrChange w:id="3665" w:author="thuyhuynh" w:date="2023-05-08T11:25:00Z">
                  <w:rPr/>
                </w:rPrChange>
              </w:rPr>
              <w:delText>evice has sufficient memory to afford an in-memory template gallery of</w:delText>
            </w:r>
            <w:r w:rsidR="00045B40" w:rsidRPr="00116AAA" w:rsidDel="00BB5520">
              <w:rPr>
                <w:rFonts w:ascii="Poppins" w:hAnsi="Poppins"/>
                <w:sz w:val="20"/>
                <w:szCs w:val="20"/>
                <w:rPrChange w:id="3666" w:author="thuyhuynh" w:date="2023-05-08T11:25:00Z">
                  <w:rPr/>
                </w:rPrChange>
              </w:rPr>
              <w:delText xml:space="preserve"> thousands of iris slots</w:delText>
            </w:r>
            <w:r w:rsidRPr="00116AAA" w:rsidDel="00BB5520">
              <w:rPr>
                <w:rFonts w:ascii="Poppins" w:hAnsi="Poppins"/>
                <w:sz w:val="20"/>
                <w:szCs w:val="20"/>
                <w:rPrChange w:id="3667" w:author="thuyhuynh" w:date="2023-05-08T11:25:00Z">
                  <w:rPr/>
                </w:rPrChange>
              </w:rPr>
              <w:delText xml:space="preserve"> to serve for </w:delText>
            </w:r>
            <w:r w:rsidR="005351C6" w:rsidRPr="00116AAA" w:rsidDel="00BB5520">
              <w:rPr>
                <w:rFonts w:ascii="Poppins" w:hAnsi="Poppins"/>
                <w:sz w:val="20"/>
                <w:szCs w:val="20"/>
                <w:rPrChange w:id="3668" w:author="thuyhuynh" w:date="2023-05-08T11:25:00Z">
                  <w:rPr/>
                </w:rPrChange>
              </w:rPr>
              <w:delText>1:1 and 1:N</w:delText>
            </w:r>
            <w:r w:rsidR="007C1B64" w:rsidRPr="00116AAA" w:rsidDel="00BB5520">
              <w:rPr>
                <w:rFonts w:ascii="Poppins" w:hAnsi="Poppins"/>
                <w:sz w:val="20"/>
                <w:szCs w:val="20"/>
                <w:rPrChange w:id="3669" w:author="thuyhuynh" w:date="2023-05-08T11:25:00Z">
                  <w:rPr/>
                </w:rPrChange>
              </w:rPr>
              <w:delText xml:space="preserve"> </w:delText>
            </w:r>
            <w:r w:rsidR="005351C6" w:rsidRPr="00116AAA" w:rsidDel="00BB5520">
              <w:rPr>
                <w:rFonts w:ascii="Poppins" w:hAnsi="Poppins"/>
                <w:sz w:val="20"/>
                <w:szCs w:val="20"/>
                <w:rPrChange w:id="3670" w:author="thuyhuynh" w:date="2023-05-08T11:25:00Z">
                  <w:rPr/>
                </w:rPrChange>
              </w:rPr>
              <w:delText>matching</w:delText>
            </w:r>
            <w:r w:rsidRPr="00116AAA" w:rsidDel="00BB5520">
              <w:rPr>
                <w:rFonts w:ascii="Poppins" w:hAnsi="Poppins"/>
                <w:sz w:val="20"/>
                <w:szCs w:val="20"/>
                <w:rPrChange w:id="3671" w:author="thuyhuynh" w:date="2023-05-08T11:25:00Z">
                  <w:rPr/>
                </w:rPrChange>
              </w:rPr>
              <w:delText>. Moreover, the non-volatile flash memory assures that this</w:delText>
            </w:r>
            <w:r w:rsidR="00C87323" w:rsidRPr="00116AAA" w:rsidDel="00BB5520">
              <w:rPr>
                <w:rFonts w:ascii="Poppins" w:hAnsi="Poppins"/>
                <w:sz w:val="20"/>
                <w:szCs w:val="20"/>
                <w:rPrChange w:id="3672" w:author="thuyhuynh" w:date="2023-05-08T11:25:00Z">
                  <w:rPr/>
                </w:rPrChange>
              </w:rPr>
              <w:delText xml:space="preserve"> database maintains persistent</w:delText>
            </w:r>
            <w:r w:rsidRPr="00116AAA" w:rsidDel="00BB5520">
              <w:rPr>
                <w:rFonts w:ascii="Poppins" w:hAnsi="Poppins"/>
                <w:sz w:val="20"/>
                <w:szCs w:val="20"/>
                <w:rPrChange w:id="3673" w:author="thuyhuynh" w:date="2023-05-08T11:25:00Z">
                  <w:rPr/>
                </w:rPrChange>
              </w:rPr>
              <w:delText xml:space="preserve"> even after the</w:delText>
            </w:r>
            <w:r w:rsidR="007C1B64" w:rsidRPr="00116AAA" w:rsidDel="00BB5520">
              <w:rPr>
                <w:rFonts w:ascii="Poppins" w:hAnsi="Poppins"/>
                <w:sz w:val="20"/>
                <w:szCs w:val="20"/>
                <w:rPrChange w:id="3674" w:author="thuyhuynh" w:date="2023-05-08T11:25:00Z">
                  <w:rPr/>
                </w:rPrChange>
              </w:rPr>
              <w:delText xml:space="preserve"> </w:delText>
            </w:r>
            <w:r w:rsidRPr="00116AAA" w:rsidDel="00BB5520">
              <w:rPr>
                <w:rFonts w:ascii="Poppins" w:hAnsi="Poppins"/>
                <w:sz w:val="20"/>
                <w:szCs w:val="20"/>
                <w:rPrChange w:id="3675" w:author="thuyhuynh" w:date="2023-05-08T11:25:00Z">
                  <w:rPr/>
                </w:rPrChange>
              </w:rPr>
              <w:delText>device</w:delText>
            </w:r>
            <w:r w:rsidR="0010684D" w:rsidRPr="00116AAA" w:rsidDel="00BB5520">
              <w:rPr>
                <w:rFonts w:ascii="Poppins" w:hAnsi="Poppins"/>
                <w:sz w:val="20"/>
                <w:szCs w:val="20"/>
                <w:rPrChange w:id="3676" w:author="thuyhuynh" w:date="2023-05-08T11:25:00Z">
                  <w:rPr/>
                </w:rPrChange>
              </w:rPr>
              <w:delText xml:space="preserve"> is powered off.</w:delText>
            </w:r>
            <w:r w:rsidRPr="00116AAA" w:rsidDel="00BB5520">
              <w:rPr>
                <w:rFonts w:ascii="Poppins" w:hAnsi="Poppins"/>
                <w:sz w:val="20"/>
                <w:szCs w:val="20"/>
                <w:rPrChange w:id="3677" w:author="thuyhuynh" w:date="2023-05-08T11:25:00Z">
                  <w:rPr/>
                </w:rPrChange>
              </w:rPr>
              <w:delText xml:space="preserve"> The gallery is structured as a simple database where customers can easily manage many templates by their own IDs. Each ID can have at least one iris</w:delText>
            </w:r>
            <w:r w:rsidR="007C1B64" w:rsidRPr="00116AAA" w:rsidDel="00BB5520">
              <w:rPr>
                <w:rFonts w:ascii="Poppins" w:hAnsi="Poppins"/>
                <w:sz w:val="20"/>
                <w:szCs w:val="20"/>
                <w:rPrChange w:id="3678" w:author="thuyhuynh" w:date="2023-05-08T11:25:00Z">
                  <w:rPr/>
                </w:rPrChange>
              </w:rPr>
              <w:delText xml:space="preserve"> </w:delText>
            </w:r>
            <w:r w:rsidRPr="00116AAA" w:rsidDel="00BB5520">
              <w:rPr>
                <w:rFonts w:ascii="Poppins" w:hAnsi="Poppins"/>
                <w:sz w:val="20"/>
                <w:szCs w:val="20"/>
                <w:rPrChange w:id="3679" w:author="thuyhuynh" w:date="2023-05-08T11:25:00Z">
                  <w:rPr/>
                </w:rPrChange>
              </w:rPr>
              <w:delText>(one iris slot) and at most 8 irises (8 iris slots) of both left and right eyes.</w:delText>
            </w:r>
          </w:del>
        </w:p>
        <w:p w:rsidR="00220D9B" w:rsidRPr="00116AAA" w:rsidDel="00BB5520" w:rsidRDefault="00220D9B" w:rsidP="000E69CF">
          <w:pPr>
            <w:autoSpaceDE w:val="0"/>
            <w:autoSpaceDN w:val="0"/>
            <w:adjustRightInd w:val="0"/>
            <w:jc w:val="both"/>
            <w:rPr>
              <w:del w:id="3680" w:author="thuyhuynh" w:date="2022-03-30T11:18:00Z"/>
              <w:rFonts w:ascii="Poppins" w:hAnsi="Poppins"/>
              <w:sz w:val="20"/>
              <w:szCs w:val="20"/>
              <w:rPrChange w:id="3681" w:author="thuyhuynh" w:date="2023-05-08T11:25:00Z">
                <w:rPr>
                  <w:del w:id="3682" w:author="thuyhuynh" w:date="2022-03-30T11:18:00Z"/>
                </w:rPr>
              </w:rPrChange>
            </w:rPr>
          </w:pPr>
        </w:p>
        <w:p w:rsidR="0005501F" w:rsidRPr="00116AAA" w:rsidDel="00BB5520" w:rsidRDefault="00AA26D3" w:rsidP="000E69CF">
          <w:pPr>
            <w:autoSpaceDE w:val="0"/>
            <w:autoSpaceDN w:val="0"/>
            <w:adjustRightInd w:val="0"/>
            <w:jc w:val="both"/>
            <w:rPr>
              <w:del w:id="3683" w:author="thuyhuynh" w:date="2022-03-30T11:18:00Z"/>
              <w:rFonts w:ascii="Poppins" w:hAnsi="Poppins"/>
              <w:sz w:val="20"/>
              <w:szCs w:val="20"/>
              <w:rPrChange w:id="3684" w:author="thuyhuynh" w:date="2023-05-08T11:25:00Z">
                <w:rPr>
                  <w:del w:id="3685" w:author="thuyhuynh" w:date="2022-03-30T11:18:00Z"/>
                </w:rPr>
              </w:rPrChange>
            </w:rPr>
          </w:pPr>
          <w:del w:id="3686" w:author="thuyhuynh" w:date="2022-03-30T11:18:00Z">
            <w:r w:rsidRPr="00116AAA" w:rsidDel="00BB5520">
              <w:rPr>
                <w:rFonts w:ascii="Poppins" w:hAnsi="Poppins"/>
                <w:sz w:val="20"/>
                <w:szCs w:val="20"/>
                <w:rPrChange w:id="3687" w:author="thuyhuynh" w:date="2023-05-08T11:25:00Z">
                  <w:rPr/>
                </w:rPrChange>
              </w:rPr>
              <w:delText>Matching is executed using templates instead of the</w:delText>
            </w:r>
            <w:r w:rsidR="00C87323" w:rsidRPr="00116AAA" w:rsidDel="00BB5520">
              <w:rPr>
                <w:rFonts w:ascii="Poppins" w:hAnsi="Poppins"/>
                <w:sz w:val="20"/>
                <w:szCs w:val="20"/>
                <w:rPrChange w:id="3688" w:author="thuyhuynh" w:date="2023-05-08T11:25:00Z">
                  <w:rPr/>
                </w:rPrChange>
              </w:rPr>
              <w:delText xml:space="preserve"> original images. Matching ma</w:delText>
            </w:r>
            <w:r w:rsidR="00C87323" w:rsidRPr="00116AAA" w:rsidDel="00BB5520">
              <w:rPr>
                <w:rFonts w:ascii="Poppins" w:hAnsi="Poppins"/>
                <w:sz w:val="20"/>
                <w:szCs w:val="20"/>
                <w:lang w:eastAsia="ko-KR"/>
                <w:rPrChange w:id="3689" w:author="thuyhuynh" w:date="2023-05-08T11:25:00Z">
                  <w:rPr>
                    <w:lang w:eastAsia="ko-KR"/>
                  </w:rPr>
                </w:rPrChange>
              </w:rPr>
              <w:delText>in</w:delText>
            </w:r>
            <w:r w:rsidRPr="00116AAA" w:rsidDel="00BB5520">
              <w:rPr>
                <w:rFonts w:ascii="Poppins" w:hAnsi="Poppins"/>
                <w:sz w:val="20"/>
                <w:szCs w:val="20"/>
                <w:rPrChange w:id="3690" w:author="thuyhuynh" w:date="2023-05-08T11:25:00Z">
                  <w:rPr/>
                </w:rPrChange>
              </w:rPr>
              <w:delText xml:space="preserve">ly occurs between the template(s) from the captured image(s) and </w:delText>
            </w:r>
            <w:r w:rsidR="00F662A4" w:rsidRPr="00116AAA" w:rsidDel="00BB5520">
              <w:rPr>
                <w:rFonts w:ascii="Poppins" w:hAnsi="Poppins"/>
                <w:sz w:val="20"/>
                <w:szCs w:val="20"/>
                <w:lang w:eastAsia="ko-KR"/>
                <w:rPrChange w:id="3691" w:author="thuyhuynh" w:date="2023-05-08T11:25:00Z">
                  <w:rPr>
                    <w:lang w:eastAsia="ko-KR"/>
                  </w:rPr>
                </w:rPrChange>
              </w:rPr>
              <w:delText xml:space="preserve">those from </w:delText>
            </w:r>
            <w:r w:rsidRPr="00116AAA" w:rsidDel="00BB5520">
              <w:rPr>
                <w:rFonts w:ascii="Poppins" w:hAnsi="Poppins"/>
                <w:sz w:val="20"/>
                <w:szCs w:val="20"/>
                <w:rPrChange w:id="3692" w:author="thuyhuynh" w:date="2023-05-08T11:25:00Z">
                  <w:rPr/>
                </w:rPrChange>
              </w:rPr>
              <w:delText xml:space="preserve">the gallery. </w:delText>
            </w:r>
          </w:del>
          <w:del w:id="3693" w:author="thuyhuynh" w:date="2022-03-30T11:09:00Z">
            <w:r w:rsidR="00F662A4" w:rsidRPr="00116AAA" w:rsidDel="00E37F22">
              <w:rPr>
                <w:rFonts w:ascii="Poppins" w:hAnsi="Poppins"/>
                <w:sz w:val="20"/>
                <w:szCs w:val="20"/>
                <w:lang w:eastAsia="ko-KR"/>
                <w:rPrChange w:id="3694" w:author="thuyhuynh" w:date="2023-05-08T11:25:00Z">
                  <w:rPr>
                    <w:lang w:eastAsia="ko-KR"/>
                  </w:rPr>
                </w:rPrChange>
              </w:rPr>
              <w:delText>IriShield</w:delText>
            </w:r>
          </w:del>
          <w:del w:id="3695" w:author="thuyhuynh" w:date="2022-03-30T11:18:00Z">
            <w:r w:rsidR="00F662A4" w:rsidRPr="00116AAA" w:rsidDel="00BB5520">
              <w:rPr>
                <w:rFonts w:ascii="Poppins" w:hAnsi="Poppins"/>
                <w:sz w:val="20"/>
                <w:szCs w:val="20"/>
                <w:lang w:eastAsia="ko-KR"/>
                <w:rPrChange w:id="3696" w:author="thuyhuynh" w:date="2023-05-08T11:25:00Z">
                  <w:rPr>
                    <w:lang w:eastAsia="ko-KR"/>
                  </w:rPr>
                </w:rPrChange>
              </w:rPr>
              <w:delText xml:space="preserve"> d</w:delText>
            </w:r>
            <w:r w:rsidR="00F662A4" w:rsidRPr="00116AAA" w:rsidDel="00BB5520">
              <w:rPr>
                <w:rFonts w:ascii="Poppins" w:hAnsi="Poppins"/>
                <w:sz w:val="20"/>
                <w:szCs w:val="20"/>
                <w:rPrChange w:id="3697" w:author="thuyhuynh" w:date="2023-05-08T11:25:00Z">
                  <w:rPr/>
                </w:rPrChange>
              </w:rPr>
              <w:delText xml:space="preserve">evice </w:delText>
            </w:r>
            <w:r w:rsidRPr="00116AAA" w:rsidDel="00BB5520">
              <w:rPr>
                <w:rFonts w:ascii="Poppins" w:hAnsi="Poppins"/>
                <w:sz w:val="20"/>
                <w:szCs w:val="20"/>
                <w:rPrChange w:id="3698" w:author="thuyhuynh" w:date="2023-05-08T11:25:00Z">
                  <w:rPr/>
                </w:rPrChange>
              </w:rPr>
              <w:delText>also supports the comparison between the template(s) form the captured image(s) and user-input template(s).</w:delText>
            </w:r>
          </w:del>
        </w:p>
        <w:p w:rsidR="008D0823" w:rsidRPr="00116AAA" w:rsidDel="00BB5520" w:rsidRDefault="000E69CF">
          <w:pPr>
            <w:pStyle w:val="Heading3"/>
            <w:rPr>
              <w:del w:id="3699" w:author="thuyhuynh" w:date="2022-03-30T11:18:00Z"/>
              <w:sz w:val="20"/>
              <w:szCs w:val="20"/>
              <w:rPrChange w:id="3700" w:author="thuyhuynh" w:date="2023-05-08T11:25:00Z">
                <w:rPr>
                  <w:del w:id="3701" w:author="thuyhuynh" w:date="2022-03-30T11:18:00Z"/>
                </w:rPr>
              </w:rPrChange>
            </w:rPr>
          </w:pPr>
          <w:bookmarkStart w:id="3702" w:name="_Toc359416819"/>
          <w:bookmarkStart w:id="3703" w:name="_Toc359421910"/>
          <w:bookmarkStart w:id="3704" w:name="_Toc359422021"/>
          <w:bookmarkStart w:id="3705" w:name="_Toc359934719"/>
          <w:bookmarkStart w:id="3706" w:name="_Toc359941120"/>
          <w:bookmarkStart w:id="3707" w:name="_Toc359942031"/>
          <w:bookmarkStart w:id="3708" w:name="_Toc359942209"/>
          <w:bookmarkStart w:id="3709" w:name="_Toc359416820"/>
          <w:bookmarkStart w:id="3710" w:name="_Toc359421911"/>
          <w:bookmarkStart w:id="3711" w:name="_Toc359422022"/>
          <w:bookmarkStart w:id="3712" w:name="_Toc359934720"/>
          <w:bookmarkStart w:id="3713" w:name="_Toc359941121"/>
          <w:bookmarkStart w:id="3714" w:name="_Toc359942032"/>
          <w:bookmarkStart w:id="3715" w:name="_Toc359942210"/>
          <w:bookmarkStart w:id="3716" w:name="_Toc263100524"/>
          <w:bookmarkStart w:id="3717" w:name="_Toc263673297"/>
          <w:bookmarkStart w:id="3718" w:name="_Toc274753224"/>
          <w:bookmarkStart w:id="3719" w:name="_Toc330934429"/>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del w:id="3720" w:author="thuyhuynh" w:date="2022-03-30T11:18:00Z">
            <w:r w:rsidRPr="00116AAA" w:rsidDel="00BB5520">
              <w:rPr>
                <w:sz w:val="20"/>
                <w:szCs w:val="20"/>
                <w:rPrChange w:id="3721" w:author="thuyhuynh" w:date="2023-05-08T11:25:00Z">
                  <w:rPr>
                    <w:rFonts w:ascii="Poppins" w:hAnsi="Poppins"/>
                    <w:sz w:val="24"/>
                    <w:szCs w:val="24"/>
                  </w:rPr>
                </w:rPrChange>
              </w:rPr>
              <w:delText>IriTech</w:delText>
            </w:r>
            <w:r w:rsidRPr="00116AAA" w:rsidDel="00BB5520">
              <w:rPr>
                <w:rFonts w:hint="eastAsia"/>
                <w:sz w:val="20"/>
                <w:szCs w:val="20"/>
                <w:rPrChange w:id="3722" w:author="thuyhuynh" w:date="2023-05-08T11:25:00Z">
                  <w:rPr>
                    <w:rFonts w:ascii="Poppins" w:hAnsi="Poppins" w:hint="eastAsia"/>
                    <w:sz w:val="24"/>
                    <w:szCs w:val="24"/>
                  </w:rPr>
                </w:rPrChange>
              </w:rPr>
              <w:delText>’</w:delText>
            </w:r>
            <w:r w:rsidRPr="00116AAA" w:rsidDel="00BB5520">
              <w:rPr>
                <w:sz w:val="20"/>
                <w:szCs w:val="20"/>
                <w:rPrChange w:id="3723" w:author="thuyhuynh" w:date="2023-05-08T11:25:00Z">
                  <w:rPr>
                    <w:rFonts w:ascii="Poppins" w:hAnsi="Poppins"/>
                    <w:sz w:val="24"/>
                    <w:szCs w:val="24"/>
                  </w:rPr>
                </w:rPrChange>
              </w:rPr>
              <w:delText>s onboard Security Infrastructure</w:delText>
            </w:r>
            <w:bookmarkEnd w:id="3716"/>
            <w:bookmarkEnd w:id="3717"/>
            <w:bookmarkEnd w:id="3718"/>
            <w:bookmarkEnd w:id="3719"/>
          </w:del>
        </w:p>
        <w:p w:rsidR="000E69CF" w:rsidRPr="00116AAA" w:rsidDel="00BB5520" w:rsidRDefault="000E69CF" w:rsidP="000E69CF">
          <w:pPr>
            <w:jc w:val="both"/>
            <w:rPr>
              <w:del w:id="3724" w:author="thuyhuynh" w:date="2022-03-30T11:18:00Z"/>
              <w:rFonts w:ascii="Poppins" w:hAnsi="Poppins"/>
              <w:sz w:val="20"/>
              <w:szCs w:val="20"/>
              <w:rPrChange w:id="3725" w:author="thuyhuynh" w:date="2023-05-08T11:25:00Z">
                <w:rPr>
                  <w:del w:id="3726" w:author="thuyhuynh" w:date="2022-03-30T11:18:00Z"/>
                </w:rPr>
              </w:rPrChange>
            </w:rPr>
          </w:pPr>
          <w:del w:id="3727" w:author="thuyhuynh" w:date="2022-03-30T11:18:00Z">
            <w:r w:rsidRPr="00116AAA" w:rsidDel="00BB5520">
              <w:rPr>
                <w:rFonts w:ascii="Poppins" w:hAnsi="Poppins"/>
                <w:sz w:val="20"/>
                <w:szCs w:val="20"/>
                <w:rPrChange w:id="3728" w:author="thuyhuynh" w:date="2023-05-08T11:25:00Z">
                  <w:rPr/>
                </w:rPrChange>
              </w:rPr>
              <w:delText xml:space="preserve">To support users with secure communication between </w:delText>
            </w:r>
          </w:del>
          <w:del w:id="3729" w:author="thuyhuynh" w:date="2022-03-30T11:09:00Z">
            <w:r w:rsidR="00553198" w:rsidRPr="00116AAA" w:rsidDel="00E37F22">
              <w:rPr>
                <w:rFonts w:ascii="Poppins" w:hAnsi="Poppins"/>
                <w:sz w:val="20"/>
                <w:szCs w:val="20"/>
                <w:rPrChange w:id="3730" w:author="thuyhuynh" w:date="2023-05-08T11:25:00Z">
                  <w:rPr/>
                </w:rPrChange>
              </w:rPr>
              <w:delText>IriShield</w:delText>
            </w:r>
          </w:del>
          <w:del w:id="3731" w:author="thuyhuynh" w:date="2022-03-30T11:18:00Z">
            <w:r w:rsidR="00553198" w:rsidRPr="00116AAA" w:rsidDel="00BB5520">
              <w:rPr>
                <w:rFonts w:ascii="Poppins" w:hAnsi="Poppins"/>
                <w:sz w:val="20"/>
                <w:szCs w:val="20"/>
                <w:rPrChange w:id="3732" w:author="thuyhuynh" w:date="2023-05-08T11:25:00Z">
                  <w:rPr/>
                </w:rPrChange>
              </w:rPr>
              <w:delText xml:space="preserve"> </w:delText>
            </w:r>
            <w:r w:rsidRPr="00116AAA" w:rsidDel="00BB5520">
              <w:rPr>
                <w:rFonts w:ascii="Poppins" w:hAnsi="Poppins"/>
                <w:sz w:val="20"/>
                <w:szCs w:val="20"/>
                <w:rPrChange w:id="3733" w:author="thuyhuynh" w:date="2023-05-08T11:25:00Z">
                  <w:rPr/>
                </w:rPrChange>
              </w:rPr>
              <w:delText xml:space="preserve">and </w:delText>
            </w:r>
            <w:r w:rsidR="00607C7E" w:rsidRPr="00116AAA" w:rsidDel="00BB5520">
              <w:rPr>
                <w:rFonts w:ascii="Poppins" w:hAnsi="Poppins"/>
                <w:sz w:val="20"/>
                <w:szCs w:val="20"/>
                <w:lang w:eastAsia="ko-KR"/>
                <w:rPrChange w:id="3734" w:author="thuyhuynh" w:date="2023-05-08T11:25:00Z">
                  <w:rPr>
                    <w:lang w:eastAsia="ko-KR"/>
                  </w:rPr>
                </w:rPrChange>
              </w:rPr>
              <w:delText xml:space="preserve">a </w:delText>
            </w:r>
            <w:r w:rsidRPr="00116AAA" w:rsidDel="00BB5520">
              <w:rPr>
                <w:rFonts w:ascii="Poppins" w:hAnsi="Poppins"/>
                <w:sz w:val="20"/>
                <w:szCs w:val="20"/>
                <w:rPrChange w:id="3735" w:author="thuyhuynh" w:date="2023-05-08T11:25:00Z">
                  <w:rPr/>
                </w:rPrChange>
              </w:rPr>
              <w:delText>host</w:delText>
            </w:r>
            <w:r w:rsidR="007B76B9" w:rsidRPr="00116AAA" w:rsidDel="00BB5520">
              <w:rPr>
                <w:rFonts w:ascii="Poppins" w:hAnsi="Poppins"/>
                <w:sz w:val="20"/>
                <w:szCs w:val="20"/>
                <w:rPrChange w:id="3736" w:author="thuyhuynh" w:date="2023-05-08T11:25:00Z">
                  <w:rPr/>
                </w:rPrChange>
              </w:rPr>
              <w:delText>/server</w:delText>
            </w:r>
            <w:r w:rsidRPr="00116AAA" w:rsidDel="00BB5520">
              <w:rPr>
                <w:rFonts w:ascii="Poppins" w:hAnsi="Poppins"/>
                <w:sz w:val="20"/>
                <w:szCs w:val="20"/>
                <w:rPrChange w:id="3737" w:author="thuyhuynh" w:date="2023-05-08T11:25:00Z">
                  <w:rPr/>
                </w:rPrChange>
              </w:rPr>
              <w:delText xml:space="preserve">, IriTech provides a Security Infrastructure within </w:delText>
            </w:r>
            <w:r w:rsidR="00252380" w:rsidRPr="00116AAA" w:rsidDel="00BB5520">
              <w:rPr>
                <w:rFonts w:ascii="Poppins" w:hAnsi="Poppins"/>
                <w:sz w:val="20"/>
                <w:szCs w:val="20"/>
                <w:rPrChange w:id="3738" w:author="thuyhuynh" w:date="2023-05-08T11:25:00Z">
                  <w:rPr/>
                </w:rPrChange>
              </w:rPr>
              <w:delText xml:space="preserve">the </w:delText>
            </w:r>
            <w:r w:rsidRPr="00116AAA" w:rsidDel="00BB5520">
              <w:rPr>
                <w:rFonts w:ascii="Poppins" w:hAnsi="Poppins"/>
                <w:sz w:val="20"/>
                <w:szCs w:val="20"/>
                <w:rPrChange w:id="3739" w:author="thuyhuynh" w:date="2023-05-08T11:25:00Z">
                  <w:rPr/>
                </w:rPrChange>
              </w:rPr>
              <w:delText xml:space="preserve">device. This </w:delText>
            </w:r>
            <w:r w:rsidR="00607C7E" w:rsidRPr="00116AAA" w:rsidDel="00BB5520">
              <w:rPr>
                <w:rFonts w:ascii="Poppins" w:hAnsi="Poppins"/>
                <w:sz w:val="20"/>
                <w:szCs w:val="20"/>
                <w:rPrChange w:id="3740" w:author="thuyhuynh" w:date="2023-05-08T11:25:00Z">
                  <w:rPr/>
                </w:rPrChange>
              </w:rPr>
              <w:delText>Public Key Infrastructure (PKI)</w:delText>
            </w:r>
            <w:r w:rsidRPr="00116AAA" w:rsidDel="00BB5520">
              <w:rPr>
                <w:rFonts w:ascii="Poppins" w:hAnsi="Poppins"/>
                <w:sz w:val="20"/>
                <w:szCs w:val="20"/>
                <w:rPrChange w:id="3741" w:author="thuyhuynh" w:date="2023-05-08T11:25:00Z">
                  <w:rPr/>
                </w:rPrChange>
              </w:rPr>
              <w:delText xml:space="preserve">-based </w:delText>
            </w:r>
            <w:r w:rsidR="00607C7E" w:rsidRPr="00116AAA" w:rsidDel="00BB5520">
              <w:rPr>
                <w:rFonts w:ascii="Poppins" w:hAnsi="Poppins"/>
                <w:sz w:val="20"/>
                <w:szCs w:val="20"/>
                <w:lang w:eastAsia="ko-KR"/>
                <w:rPrChange w:id="3742" w:author="thuyhuynh" w:date="2023-05-08T11:25:00Z">
                  <w:rPr>
                    <w:lang w:eastAsia="ko-KR"/>
                  </w:rPr>
                </w:rPrChange>
              </w:rPr>
              <w:delText xml:space="preserve">security </w:delText>
            </w:r>
            <w:r w:rsidR="00345387" w:rsidRPr="00116AAA" w:rsidDel="00BB5520">
              <w:rPr>
                <w:rFonts w:ascii="Poppins" w:hAnsi="Poppins"/>
                <w:sz w:val="20"/>
                <w:szCs w:val="20"/>
                <w:rPrChange w:id="3743" w:author="thuyhuynh" w:date="2023-05-08T11:25:00Z">
                  <w:rPr/>
                </w:rPrChange>
              </w:rPr>
              <w:delText>infra</w:delText>
            </w:r>
            <w:r w:rsidRPr="00116AAA" w:rsidDel="00BB5520">
              <w:rPr>
                <w:rFonts w:ascii="Poppins" w:hAnsi="Poppins"/>
                <w:sz w:val="20"/>
                <w:szCs w:val="20"/>
                <w:rPrChange w:id="3744" w:author="thuyhuynh" w:date="2023-05-08T11:25:00Z">
                  <w:rPr/>
                </w:rPrChange>
              </w:rPr>
              <w:delText>structure ta</w:delText>
            </w:r>
            <w:r w:rsidR="00345387" w:rsidRPr="00116AAA" w:rsidDel="00BB5520">
              <w:rPr>
                <w:rFonts w:ascii="Poppins" w:hAnsi="Poppins"/>
                <w:sz w:val="20"/>
                <w:szCs w:val="20"/>
                <w:rPrChange w:id="3745" w:author="thuyhuynh" w:date="2023-05-08T11:25:00Z">
                  <w:rPr/>
                </w:rPrChange>
              </w:rPr>
              <w:delText>kes advantage of the prominence</w:delText>
            </w:r>
            <w:r w:rsidRPr="00116AAA" w:rsidDel="00BB5520">
              <w:rPr>
                <w:rFonts w:ascii="Poppins" w:hAnsi="Poppins"/>
                <w:sz w:val="20"/>
                <w:szCs w:val="20"/>
                <w:rPrChange w:id="3746" w:author="thuyhuynh" w:date="2023-05-08T11:25:00Z">
                  <w:rPr/>
                </w:rPrChange>
              </w:rPr>
              <w:delText xml:space="preserve"> of both symmetric and asymmetric cryptography algorithms. In particular, all functions </w:delText>
            </w:r>
            <w:r w:rsidR="00607C7E" w:rsidRPr="00116AAA" w:rsidDel="00BB5520">
              <w:rPr>
                <w:rFonts w:ascii="Poppins" w:hAnsi="Poppins"/>
                <w:sz w:val="20"/>
                <w:szCs w:val="20"/>
                <w:rPrChange w:id="3747" w:author="thuyhuynh" w:date="2023-05-08T11:25:00Z">
                  <w:rPr/>
                </w:rPrChange>
              </w:rPr>
              <w:delText>relat</w:delText>
            </w:r>
            <w:r w:rsidR="00607C7E" w:rsidRPr="00116AAA" w:rsidDel="00BB5520">
              <w:rPr>
                <w:rFonts w:ascii="Poppins" w:hAnsi="Poppins"/>
                <w:sz w:val="20"/>
                <w:szCs w:val="20"/>
                <w:lang w:eastAsia="ko-KR"/>
                <w:rPrChange w:id="3748" w:author="thuyhuynh" w:date="2023-05-08T11:25:00Z">
                  <w:rPr>
                    <w:lang w:eastAsia="ko-KR"/>
                  </w:rPr>
                </w:rPrChange>
              </w:rPr>
              <w:delText>ed</w:delText>
            </w:r>
            <w:r w:rsidR="00607C7E" w:rsidRPr="00116AAA" w:rsidDel="00BB5520">
              <w:rPr>
                <w:rFonts w:ascii="Poppins" w:hAnsi="Poppins"/>
                <w:sz w:val="20"/>
                <w:szCs w:val="20"/>
                <w:rPrChange w:id="3749" w:author="thuyhuynh" w:date="2023-05-08T11:25:00Z">
                  <w:rPr/>
                </w:rPrChange>
              </w:rPr>
              <w:delText xml:space="preserve"> </w:delText>
            </w:r>
            <w:r w:rsidRPr="00116AAA" w:rsidDel="00BB5520">
              <w:rPr>
                <w:rFonts w:ascii="Poppins" w:hAnsi="Poppins"/>
                <w:sz w:val="20"/>
                <w:szCs w:val="20"/>
                <w:rPrChange w:id="3750" w:author="thuyhuynh" w:date="2023-05-08T11:25:00Z">
                  <w:rPr/>
                </w:rPrChange>
              </w:rPr>
              <w:delText>to image</w:delText>
            </w:r>
            <w:r w:rsidR="00607C7E" w:rsidRPr="00116AAA" w:rsidDel="00BB5520">
              <w:rPr>
                <w:rFonts w:ascii="Poppins" w:hAnsi="Poppins"/>
                <w:sz w:val="20"/>
                <w:szCs w:val="20"/>
                <w:lang w:eastAsia="ko-KR"/>
                <w:rPrChange w:id="3751" w:author="thuyhuynh" w:date="2023-05-08T11:25:00Z">
                  <w:rPr>
                    <w:lang w:eastAsia="ko-KR"/>
                  </w:rPr>
                </w:rPrChange>
              </w:rPr>
              <w:delText xml:space="preserve">, </w:delText>
            </w:r>
            <w:r w:rsidRPr="00116AAA" w:rsidDel="00BB5520">
              <w:rPr>
                <w:rFonts w:ascii="Poppins" w:hAnsi="Poppins"/>
                <w:sz w:val="20"/>
                <w:szCs w:val="20"/>
                <w:rPrChange w:id="3752" w:author="thuyhuynh" w:date="2023-05-08T11:25:00Z">
                  <w:rPr/>
                </w:rPrChange>
              </w:rPr>
              <w:delText>template</w:delText>
            </w:r>
            <w:r w:rsidR="00607C7E" w:rsidRPr="00116AAA" w:rsidDel="00BB5520">
              <w:rPr>
                <w:rFonts w:ascii="Poppins" w:hAnsi="Poppins"/>
                <w:sz w:val="20"/>
                <w:szCs w:val="20"/>
                <w:lang w:eastAsia="ko-KR"/>
                <w:rPrChange w:id="3753" w:author="thuyhuynh" w:date="2023-05-08T11:25:00Z">
                  <w:rPr>
                    <w:lang w:eastAsia="ko-KR"/>
                  </w:rPr>
                </w:rPrChange>
              </w:rPr>
              <w:delText>,</w:delText>
            </w:r>
            <w:r w:rsidRPr="00116AAA" w:rsidDel="00BB5520">
              <w:rPr>
                <w:rFonts w:ascii="Poppins" w:hAnsi="Poppins"/>
                <w:sz w:val="20"/>
                <w:szCs w:val="20"/>
                <w:rPrChange w:id="3754" w:author="thuyhuynh" w:date="2023-05-08T11:25:00Z">
                  <w:rPr/>
                </w:rPrChange>
              </w:rPr>
              <w:delText xml:space="preserve"> </w:delText>
            </w:r>
            <w:r w:rsidR="00252380" w:rsidRPr="00116AAA" w:rsidDel="00BB5520">
              <w:rPr>
                <w:rFonts w:ascii="Poppins" w:hAnsi="Poppins"/>
                <w:sz w:val="20"/>
                <w:szCs w:val="20"/>
                <w:rPrChange w:id="3755" w:author="thuyhuynh" w:date="2023-05-08T11:25:00Z">
                  <w:rPr/>
                </w:rPrChange>
              </w:rPr>
              <w:delText xml:space="preserve">and sensitive information </w:delText>
            </w:r>
            <w:r w:rsidRPr="00116AAA" w:rsidDel="00BB5520">
              <w:rPr>
                <w:rFonts w:ascii="Poppins" w:hAnsi="Poppins"/>
                <w:sz w:val="20"/>
                <w:szCs w:val="20"/>
                <w:rPrChange w:id="3756" w:author="thuyhuynh" w:date="2023-05-08T11:25:00Z">
                  <w:rPr/>
                </w:rPrChange>
              </w:rPr>
              <w:delText xml:space="preserve">transmission between </w:delText>
            </w:r>
            <w:r w:rsidR="00607C7E" w:rsidRPr="00116AAA" w:rsidDel="00BB5520">
              <w:rPr>
                <w:rFonts w:ascii="Poppins" w:hAnsi="Poppins"/>
                <w:sz w:val="20"/>
                <w:szCs w:val="20"/>
                <w:lang w:eastAsia="ko-KR"/>
                <w:rPrChange w:id="3757" w:author="thuyhuynh" w:date="2023-05-08T11:25:00Z">
                  <w:rPr>
                    <w:lang w:eastAsia="ko-KR"/>
                  </w:rPr>
                </w:rPrChange>
              </w:rPr>
              <w:delText xml:space="preserve">the </w:delText>
            </w:r>
            <w:r w:rsidRPr="00116AAA" w:rsidDel="00BB5520">
              <w:rPr>
                <w:rFonts w:ascii="Poppins" w:hAnsi="Poppins"/>
                <w:sz w:val="20"/>
                <w:szCs w:val="20"/>
                <w:rPrChange w:id="3758" w:author="thuyhuynh" w:date="2023-05-08T11:25:00Z">
                  <w:rPr/>
                </w:rPrChange>
              </w:rPr>
              <w:delText xml:space="preserve">host and </w:delText>
            </w:r>
            <w:r w:rsidR="00607C7E" w:rsidRPr="00116AAA" w:rsidDel="00BB5520">
              <w:rPr>
                <w:rFonts w:ascii="Poppins" w:hAnsi="Poppins"/>
                <w:sz w:val="20"/>
                <w:szCs w:val="20"/>
                <w:lang w:eastAsia="ko-KR"/>
                <w:rPrChange w:id="3759" w:author="thuyhuynh" w:date="2023-05-08T11:25:00Z">
                  <w:rPr>
                    <w:lang w:eastAsia="ko-KR"/>
                  </w:rPr>
                </w:rPrChange>
              </w:rPr>
              <w:delText xml:space="preserve">the </w:delText>
            </w:r>
            <w:r w:rsidRPr="00116AAA" w:rsidDel="00BB5520">
              <w:rPr>
                <w:rFonts w:ascii="Poppins" w:hAnsi="Poppins"/>
                <w:sz w:val="20"/>
                <w:szCs w:val="20"/>
                <w:rPrChange w:id="3760" w:author="thuyhuynh" w:date="2023-05-08T11:25:00Z">
                  <w:rPr/>
                </w:rPrChange>
              </w:rPr>
              <w:delText xml:space="preserve">device through USB bus are provided with </w:delText>
            </w:r>
            <w:r w:rsidR="00252380" w:rsidRPr="00116AAA" w:rsidDel="00BB5520">
              <w:rPr>
                <w:rFonts w:ascii="Poppins" w:hAnsi="Poppins"/>
                <w:sz w:val="20"/>
                <w:szCs w:val="20"/>
                <w:rPrChange w:id="3761" w:author="thuyhuynh" w:date="2023-05-08T11:25:00Z">
                  <w:rPr/>
                </w:rPrChange>
              </w:rPr>
              <w:delText xml:space="preserve">state-of-the-art </w:delText>
            </w:r>
            <w:r w:rsidRPr="00116AAA" w:rsidDel="00BB5520">
              <w:rPr>
                <w:rFonts w:ascii="Poppins" w:hAnsi="Poppins"/>
                <w:sz w:val="20"/>
                <w:szCs w:val="20"/>
                <w:rPrChange w:id="3762" w:author="thuyhuynh" w:date="2023-05-08T11:25:00Z">
                  <w:rPr/>
                </w:rPrChange>
              </w:rPr>
              <w:delText xml:space="preserve">cryptographic </w:delText>
            </w:r>
            <w:r w:rsidR="002F289E" w:rsidRPr="00116AAA" w:rsidDel="00BB5520">
              <w:rPr>
                <w:rFonts w:ascii="Poppins" w:hAnsi="Poppins"/>
                <w:sz w:val="20"/>
                <w:szCs w:val="20"/>
                <w:rPrChange w:id="3763" w:author="thuyhuynh" w:date="2023-05-08T11:25:00Z">
                  <w:rPr/>
                </w:rPrChange>
              </w:rPr>
              <w:delText xml:space="preserve">standards </w:delText>
            </w:r>
            <w:r w:rsidRPr="00116AAA" w:rsidDel="00BB5520">
              <w:rPr>
                <w:rFonts w:ascii="Poppins" w:hAnsi="Poppins"/>
                <w:sz w:val="20"/>
                <w:szCs w:val="20"/>
                <w:rPrChange w:id="3764" w:author="thuyhuynh" w:date="2023-05-08T11:25:00Z">
                  <w:rPr/>
                </w:rPrChange>
              </w:rPr>
              <w:delText xml:space="preserve">employing </w:delText>
            </w:r>
            <w:r w:rsidR="00252380" w:rsidRPr="00116AAA" w:rsidDel="00BB5520">
              <w:rPr>
                <w:rFonts w:ascii="Poppins" w:hAnsi="Poppins"/>
                <w:sz w:val="20"/>
                <w:szCs w:val="20"/>
                <w:rPrChange w:id="3765" w:author="thuyhuynh" w:date="2023-05-08T11:25:00Z">
                  <w:rPr/>
                </w:rPrChange>
              </w:rPr>
              <w:delText xml:space="preserve">very </w:delText>
            </w:r>
            <w:r w:rsidRPr="00116AAA" w:rsidDel="00BB5520">
              <w:rPr>
                <w:rFonts w:ascii="Poppins" w:hAnsi="Poppins"/>
                <w:sz w:val="20"/>
                <w:szCs w:val="20"/>
                <w:rPrChange w:id="3766" w:author="thuyhuynh" w:date="2023-05-08T11:25:00Z">
                  <w:rPr/>
                </w:rPrChange>
              </w:rPr>
              <w:delText>high security level 256-bit AES and 2048-bit RSA.</w:delText>
            </w:r>
          </w:del>
        </w:p>
        <w:p w:rsidR="008D0823" w:rsidRPr="00116AAA" w:rsidDel="00BB5520" w:rsidRDefault="000E69CF" w:rsidP="002A336B">
          <w:pPr>
            <w:pStyle w:val="Heading4"/>
            <w:rPr>
              <w:del w:id="3767" w:author="thuyhuynh" w:date="2022-03-30T11:18:00Z"/>
              <w:rFonts w:ascii="Poppins" w:hAnsi="Poppins"/>
              <w:sz w:val="20"/>
              <w:szCs w:val="20"/>
              <w:rPrChange w:id="3768" w:author="thuyhuynh" w:date="2023-05-08T11:25:00Z">
                <w:rPr>
                  <w:del w:id="3769" w:author="thuyhuynh" w:date="2022-03-30T11:18:00Z"/>
                </w:rPr>
              </w:rPrChange>
            </w:rPr>
          </w:pPr>
          <w:bookmarkStart w:id="3770" w:name="_Toc263100525"/>
          <w:bookmarkStart w:id="3771" w:name="_Toc263673298"/>
          <w:bookmarkStart w:id="3772" w:name="_Toc274753225"/>
          <w:bookmarkStart w:id="3773" w:name="_Toc330934430"/>
          <w:del w:id="3774" w:author="thuyhuynh" w:date="2022-03-30T11:18:00Z">
            <w:r w:rsidRPr="00116AAA" w:rsidDel="00BB5520">
              <w:rPr>
                <w:rFonts w:ascii="Poppins" w:hAnsi="Poppins"/>
                <w:b w:val="0"/>
                <w:bCs w:val="0"/>
                <w:i w:val="0"/>
                <w:iCs w:val="0"/>
                <w:sz w:val="20"/>
                <w:szCs w:val="20"/>
                <w:rPrChange w:id="3775" w:author="thuyhuynh" w:date="2023-05-08T11:25:00Z">
                  <w:rPr>
                    <w:b w:val="0"/>
                    <w:bCs w:val="0"/>
                    <w:i w:val="0"/>
                    <w:iCs w:val="0"/>
                  </w:rPr>
                </w:rPrChange>
              </w:rPr>
              <w:delText>PKI Key Distribution</w:delText>
            </w:r>
            <w:bookmarkEnd w:id="3770"/>
            <w:bookmarkEnd w:id="3771"/>
            <w:bookmarkEnd w:id="3772"/>
            <w:bookmarkEnd w:id="3773"/>
          </w:del>
        </w:p>
        <w:p w:rsidR="000E69CF" w:rsidRPr="00116AAA" w:rsidDel="00BB5520" w:rsidRDefault="000E69CF" w:rsidP="000E69CF">
          <w:pPr>
            <w:jc w:val="both"/>
            <w:rPr>
              <w:del w:id="3776" w:author="thuyhuynh" w:date="2022-03-30T11:18:00Z"/>
              <w:rFonts w:ascii="Poppins" w:hAnsi="Poppins"/>
              <w:sz w:val="20"/>
              <w:szCs w:val="20"/>
              <w:rPrChange w:id="3777" w:author="thuyhuynh" w:date="2023-05-08T11:25:00Z">
                <w:rPr>
                  <w:del w:id="3778" w:author="thuyhuynh" w:date="2022-03-30T11:18:00Z"/>
                </w:rPr>
              </w:rPrChange>
            </w:rPr>
          </w:pPr>
          <w:del w:id="3779" w:author="thuyhuynh" w:date="2022-03-30T11:18:00Z">
            <w:r w:rsidRPr="00116AAA" w:rsidDel="00BB5520">
              <w:rPr>
                <w:rFonts w:ascii="Poppins" w:hAnsi="Poppins"/>
                <w:sz w:val="20"/>
                <w:szCs w:val="20"/>
                <w:rPrChange w:id="3780" w:author="thuyhuynh" w:date="2023-05-08T11:25:00Z">
                  <w:rPr/>
                </w:rPrChange>
              </w:rPr>
              <w:delText>In IriTech</w:delText>
            </w:r>
            <w:r w:rsidR="002F289E" w:rsidRPr="00116AAA" w:rsidDel="00BB5520">
              <w:rPr>
                <w:rFonts w:ascii="Poppins" w:hAnsi="Poppins"/>
                <w:sz w:val="20"/>
                <w:szCs w:val="20"/>
                <w:rPrChange w:id="3781" w:author="thuyhuynh" w:date="2023-05-08T11:25:00Z">
                  <w:rPr/>
                </w:rPrChange>
              </w:rPr>
              <w:delText>’s</w:delText>
            </w:r>
            <w:r w:rsidRPr="00116AAA" w:rsidDel="00BB5520">
              <w:rPr>
                <w:rFonts w:ascii="Poppins" w:hAnsi="Poppins"/>
                <w:sz w:val="20"/>
                <w:szCs w:val="20"/>
                <w:rPrChange w:id="3782" w:author="thuyhuynh" w:date="2023-05-08T11:25:00Z">
                  <w:rPr/>
                </w:rPrChange>
              </w:rPr>
              <w:delText xml:space="preserve"> Security Infrastructure, </w:delText>
            </w:r>
            <w:r w:rsidR="00345387" w:rsidRPr="00116AAA" w:rsidDel="00BB5520">
              <w:rPr>
                <w:rFonts w:ascii="Poppins" w:hAnsi="Poppins"/>
                <w:sz w:val="20"/>
                <w:szCs w:val="20"/>
                <w:rPrChange w:id="3783" w:author="thuyhuynh" w:date="2023-05-08T11:25:00Z">
                  <w:rPr/>
                </w:rPrChange>
              </w:rPr>
              <w:delText xml:space="preserve">the </w:delText>
            </w:r>
            <w:r w:rsidR="00C87323" w:rsidRPr="00116AAA" w:rsidDel="00BB5520">
              <w:rPr>
                <w:rFonts w:ascii="Poppins" w:hAnsi="Poppins"/>
                <w:sz w:val="20"/>
                <w:szCs w:val="20"/>
                <w:rPrChange w:id="3784" w:author="thuyhuynh" w:date="2023-05-08T11:25:00Z">
                  <w:rPr/>
                </w:rPrChange>
              </w:rPr>
              <w:delText xml:space="preserve">user possesses </w:delText>
            </w:r>
            <w:r w:rsidRPr="00116AAA" w:rsidDel="00BB5520">
              <w:rPr>
                <w:rFonts w:ascii="Poppins" w:hAnsi="Poppins"/>
                <w:sz w:val="20"/>
                <w:szCs w:val="20"/>
                <w:rPrChange w:id="3785" w:author="thuyhuynh" w:date="2023-05-08T11:25:00Z">
                  <w:rPr/>
                </w:rPrChange>
              </w:rPr>
              <w:delText>his</w:delText>
            </w:r>
            <w:r w:rsidR="00C87323" w:rsidRPr="00116AAA" w:rsidDel="00BB5520">
              <w:rPr>
                <w:rFonts w:ascii="Poppins" w:hAnsi="Poppins"/>
                <w:sz w:val="20"/>
                <w:szCs w:val="20"/>
                <w:lang w:eastAsia="ko-KR"/>
                <w:rPrChange w:id="3786" w:author="thuyhuynh" w:date="2023-05-08T11:25:00Z">
                  <w:rPr>
                    <w:lang w:eastAsia="ko-KR"/>
                  </w:rPr>
                </w:rPrChange>
              </w:rPr>
              <w:delText>/her</w:delText>
            </w:r>
            <w:r w:rsidRPr="00116AAA" w:rsidDel="00BB5520">
              <w:rPr>
                <w:rFonts w:ascii="Poppins" w:hAnsi="Poppins"/>
                <w:sz w:val="20"/>
                <w:szCs w:val="20"/>
                <w:rPrChange w:id="3787" w:author="thuyhuynh" w:date="2023-05-08T11:25:00Z">
                  <w:rPr/>
                </w:rPrChange>
              </w:rPr>
              <w:delText xml:space="preserve"> own 2048-bit </w:delText>
            </w:r>
            <w:r w:rsidR="00252380" w:rsidRPr="00116AAA" w:rsidDel="00BB5520">
              <w:rPr>
                <w:rFonts w:ascii="Poppins" w:hAnsi="Poppins"/>
                <w:sz w:val="20"/>
                <w:szCs w:val="20"/>
                <w:rPrChange w:id="3788" w:author="thuyhuynh" w:date="2023-05-08T11:25:00Z">
                  <w:rPr/>
                </w:rPrChange>
              </w:rPr>
              <w:delText xml:space="preserve">RSA </w:delText>
            </w:r>
            <w:r w:rsidRPr="00116AAA" w:rsidDel="00BB5520">
              <w:rPr>
                <w:rFonts w:ascii="Poppins" w:hAnsi="Poppins"/>
                <w:sz w:val="20"/>
                <w:szCs w:val="20"/>
                <w:rPrChange w:id="3789" w:author="thuyhuynh" w:date="2023-05-08T11:25:00Z">
                  <w:rPr/>
                </w:rPrChange>
              </w:rPr>
              <w:delText>private/public key pair to be used throughout the system. The p</w:delText>
            </w:r>
            <w:r w:rsidR="00345387" w:rsidRPr="00116AAA" w:rsidDel="00BB5520">
              <w:rPr>
                <w:rFonts w:ascii="Poppins" w:hAnsi="Poppins"/>
                <w:sz w:val="20"/>
                <w:szCs w:val="20"/>
                <w:rPrChange w:id="3790" w:author="thuyhuynh" w:date="2023-05-08T11:25:00Z">
                  <w:rPr/>
                </w:rPrChange>
              </w:rPr>
              <w:delText xml:space="preserve">rivate key must be kept </w:delText>
            </w:r>
            <w:r w:rsidR="00C87323" w:rsidRPr="00116AAA" w:rsidDel="00BB5520">
              <w:rPr>
                <w:rFonts w:ascii="Poppins" w:hAnsi="Poppins"/>
                <w:sz w:val="20"/>
                <w:szCs w:val="20"/>
                <w:lang w:eastAsia="ko-KR"/>
                <w:rPrChange w:id="3791" w:author="thuyhuynh" w:date="2023-05-08T11:25:00Z">
                  <w:rPr>
                    <w:lang w:eastAsia="ko-KR"/>
                  </w:rPr>
                </w:rPrChange>
              </w:rPr>
              <w:delText>confidential</w:delText>
            </w:r>
            <w:r w:rsidRPr="00116AAA" w:rsidDel="00BB5520">
              <w:rPr>
                <w:rFonts w:ascii="Poppins" w:hAnsi="Poppins"/>
                <w:sz w:val="20"/>
                <w:szCs w:val="20"/>
                <w:rPrChange w:id="3792" w:author="thuyhuynh" w:date="2023-05-08T11:25:00Z">
                  <w:rPr/>
                </w:rPrChange>
              </w:rPr>
              <w:delText xml:space="preserve"> at his/her own site (e.g., at a central server) while its paired public key is freely distributed to every device in the most common form of a public key certificate - an X509 certificate. </w:delText>
            </w:r>
          </w:del>
        </w:p>
        <w:p w:rsidR="000E69CF" w:rsidRPr="00116AAA" w:rsidDel="00BB5520" w:rsidRDefault="000E69CF" w:rsidP="000E69CF">
          <w:pPr>
            <w:jc w:val="both"/>
            <w:rPr>
              <w:del w:id="3793" w:author="thuyhuynh" w:date="2022-03-30T11:18:00Z"/>
              <w:rFonts w:ascii="Poppins" w:hAnsi="Poppins"/>
              <w:sz w:val="20"/>
              <w:szCs w:val="20"/>
              <w:rPrChange w:id="3794" w:author="thuyhuynh" w:date="2023-05-08T11:25:00Z">
                <w:rPr>
                  <w:del w:id="3795" w:author="thuyhuynh" w:date="2022-03-30T11:18:00Z"/>
                </w:rPr>
              </w:rPrChange>
            </w:rPr>
          </w:pPr>
        </w:p>
        <w:p w:rsidR="000E69CF" w:rsidRPr="00116AAA" w:rsidDel="00BB5520" w:rsidRDefault="002F289E" w:rsidP="000E69CF">
          <w:pPr>
            <w:jc w:val="both"/>
            <w:rPr>
              <w:del w:id="3796" w:author="thuyhuynh" w:date="2022-03-30T11:18:00Z"/>
              <w:rFonts w:ascii="Poppins" w:hAnsi="Poppins"/>
              <w:sz w:val="20"/>
              <w:szCs w:val="20"/>
              <w:rPrChange w:id="3797" w:author="thuyhuynh" w:date="2023-05-08T11:25:00Z">
                <w:rPr>
                  <w:del w:id="3798" w:author="thuyhuynh" w:date="2022-03-30T11:18:00Z"/>
                </w:rPr>
              </w:rPrChange>
            </w:rPr>
          </w:pPr>
          <w:del w:id="3799" w:author="thuyhuynh" w:date="2022-03-30T11:18:00Z">
            <w:r w:rsidRPr="00116AAA" w:rsidDel="00BB5520">
              <w:rPr>
                <w:rFonts w:ascii="Poppins" w:hAnsi="Poppins"/>
                <w:sz w:val="20"/>
                <w:szCs w:val="20"/>
                <w:rPrChange w:id="3800" w:author="thuyhuynh" w:date="2023-05-08T11:25:00Z">
                  <w:rPr/>
                </w:rPrChange>
              </w:rPr>
              <w:delText xml:space="preserve">To provide </w:delText>
            </w:r>
            <w:r w:rsidR="00252380" w:rsidRPr="00116AAA" w:rsidDel="00BB5520">
              <w:rPr>
                <w:rFonts w:ascii="Poppins" w:hAnsi="Poppins"/>
                <w:sz w:val="20"/>
                <w:szCs w:val="20"/>
                <w:rPrChange w:id="3801" w:author="thuyhuynh" w:date="2023-05-08T11:25:00Z">
                  <w:rPr/>
                </w:rPrChange>
              </w:rPr>
              <w:delText xml:space="preserve">more </w:delText>
            </w:r>
            <w:r w:rsidRPr="00116AAA" w:rsidDel="00BB5520">
              <w:rPr>
                <w:rFonts w:ascii="Poppins" w:hAnsi="Poppins"/>
                <w:sz w:val="20"/>
                <w:szCs w:val="20"/>
                <w:rPrChange w:id="3802" w:author="thuyhuynh" w:date="2023-05-08T11:25:00Z">
                  <w:rPr/>
                </w:rPrChange>
              </w:rPr>
              <w:delText>robust s</w:delText>
            </w:r>
            <w:r w:rsidR="00553198" w:rsidRPr="00116AAA" w:rsidDel="00BB5520">
              <w:rPr>
                <w:rFonts w:ascii="Poppins" w:hAnsi="Poppins"/>
                <w:sz w:val="20"/>
                <w:szCs w:val="20"/>
                <w:rPrChange w:id="3803" w:author="thuyhuynh" w:date="2023-05-08T11:25:00Z">
                  <w:rPr/>
                </w:rPrChange>
              </w:rPr>
              <w:delText xml:space="preserve">ecurity ability for </w:delText>
            </w:r>
          </w:del>
          <w:del w:id="3804" w:author="thuyhuynh" w:date="2022-03-30T11:09:00Z">
            <w:r w:rsidR="00553198" w:rsidRPr="00116AAA" w:rsidDel="00E37F22">
              <w:rPr>
                <w:rFonts w:ascii="Poppins" w:hAnsi="Poppins"/>
                <w:sz w:val="20"/>
                <w:szCs w:val="20"/>
                <w:rPrChange w:id="3805" w:author="thuyhuynh" w:date="2023-05-08T11:25:00Z">
                  <w:rPr/>
                </w:rPrChange>
              </w:rPr>
              <w:delText>IriShield</w:delText>
            </w:r>
          </w:del>
          <w:del w:id="3806" w:author="thuyhuynh" w:date="2022-03-30T11:18:00Z">
            <w:r w:rsidRPr="00116AAA" w:rsidDel="00BB5520">
              <w:rPr>
                <w:rFonts w:ascii="Poppins" w:hAnsi="Poppins"/>
                <w:sz w:val="20"/>
                <w:szCs w:val="20"/>
                <w:rPrChange w:id="3807" w:author="thuyhuynh" w:date="2023-05-08T11:25:00Z">
                  <w:rPr/>
                </w:rPrChange>
              </w:rPr>
              <w:delText xml:space="preserve">, IriTech </w:delText>
            </w:r>
            <w:r w:rsidR="00CA08E9" w:rsidRPr="00116AAA" w:rsidDel="00BB5520">
              <w:rPr>
                <w:rFonts w:ascii="Poppins" w:hAnsi="Poppins"/>
                <w:sz w:val="20"/>
                <w:szCs w:val="20"/>
                <w:rPrChange w:id="3808" w:author="thuyhuynh" w:date="2023-05-08T11:25:00Z">
                  <w:rPr/>
                </w:rPrChange>
              </w:rPr>
              <w:delText xml:space="preserve">proposed </w:delText>
            </w:r>
            <w:r w:rsidR="00646E3C" w:rsidRPr="00116AAA" w:rsidDel="00BB5520">
              <w:rPr>
                <w:rFonts w:ascii="Poppins" w:hAnsi="Poppins"/>
                <w:sz w:val="20"/>
                <w:szCs w:val="20"/>
                <w:rPrChange w:id="3809" w:author="thuyhuynh" w:date="2023-05-08T11:25:00Z">
                  <w:rPr/>
                </w:rPrChange>
              </w:rPr>
              <w:delText xml:space="preserve">a </w:delText>
            </w:r>
            <w:r w:rsidR="00CA08E9" w:rsidRPr="00116AAA" w:rsidDel="00BB5520">
              <w:rPr>
                <w:rFonts w:ascii="Poppins" w:hAnsi="Poppins"/>
                <w:sz w:val="20"/>
                <w:szCs w:val="20"/>
                <w:rPrChange w:id="3810" w:author="thuyhuynh" w:date="2023-05-08T11:25:00Z">
                  <w:rPr/>
                </w:rPrChange>
              </w:rPr>
              <w:delText>PKI-based</w:delText>
            </w:r>
            <w:r w:rsidRPr="00116AAA" w:rsidDel="00BB5520">
              <w:rPr>
                <w:rFonts w:ascii="Poppins" w:hAnsi="Poppins"/>
                <w:sz w:val="20"/>
                <w:szCs w:val="20"/>
                <w:rPrChange w:id="3811" w:author="thuyhuynh" w:date="2023-05-08T11:25:00Z">
                  <w:rPr/>
                </w:rPrChange>
              </w:rPr>
              <w:delText xml:space="preserve"> Security Infrastructure. </w:delText>
            </w:r>
            <w:r w:rsidR="00AA26D3" w:rsidRPr="00116AAA" w:rsidDel="00BB5520">
              <w:rPr>
                <w:rFonts w:ascii="Poppins" w:hAnsi="Poppins"/>
                <w:sz w:val="20"/>
                <w:szCs w:val="20"/>
                <w:rPrChange w:id="3812" w:author="thuyhuynh" w:date="2023-05-08T11:25:00Z">
                  <w:rPr/>
                </w:rPrChange>
              </w:rPr>
              <w:delText xml:space="preserve">Every </w:delText>
            </w:r>
          </w:del>
          <w:del w:id="3813" w:author="thuyhuynh" w:date="2022-03-30T11:09:00Z">
            <w:r w:rsidR="00AA26D3" w:rsidRPr="00116AAA" w:rsidDel="00E37F22">
              <w:rPr>
                <w:rFonts w:ascii="Poppins" w:hAnsi="Poppins"/>
                <w:sz w:val="20"/>
                <w:szCs w:val="20"/>
                <w:rPrChange w:id="3814" w:author="thuyhuynh" w:date="2023-05-08T11:25:00Z">
                  <w:rPr/>
                </w:rPrChange>
              </w:rPr>
              <w:delText>IriShield</w:delText>
            </w:r>
          </w:del>
          <w:del w:id="3815" w:author="thuyhuynh" w:date="2022-03-30T11:18:00Z">
            <w:r w:rsidR="00AA26D3" w:rsidRPr="00116AAA" w:rsidDel="00BB5520">
              <w:rPr>
                <w:rFonts w:ascii="Poppins" w:hAnsi="Poppins"/>
                <w:sz w:val="20"/>
                <w:szCs w:val="20"/>
                <w:rPrChange w:id="3816" w:author="thuyhuynh" w:date="2023-05-08T11:25:00Z">
                  <w:rPr/>
                </w:rPrChange>
              </w:rPr>
              <w:delText xml:space="preserve"> can generate a unique 2048-bit public/private key pair by itself on customer’s demand and exports only public key to o</w:delText>
            </w:r>
            <w:r w:rsidR="00C87323" w:rsidRPr="00116AAA" w:rsidDel="00BB5520">
              <w:rPr>
                <w:rFonts w:ascii="Poppins" w:hAnsi="Poppins"/>
                <w:sz w:val="20"/>
                <w:szCs w:val="20"/>
                <w:rPrChange w:id="3817" w:author="thuyhuynh" w:date="2023-05-08T11:25:00Z">
                  <w:rPr/>
                </w:rPrChange>
              </w:rPr>
              <w:delText xml:space="preserve">utside. </w:delText>
            </w:r>
            <w:r w:rsidR="00C87323" w:rsidRPr="00116AAA" w:rsidDel="00BB5520">
              <w:rPr>
                <w:rFonts w:ascii="Poppins" w:hAnsi="Poppins"/>
                <w:sz w:val="20"/>
                <w:szCs w:val="20"/>
                <w:lang w:eastAsia="ko-KR"/>
                <w:rPrChange w:id="3818" w:author="thuyhuynh" w:date="2023-05-08T11:25:00Z">
                  <w:rPr>
                    <w:lang w:eastAsia="ko-KR"/>
                  </w:rPr>
                </w:rPrChange>
              </w:rPr>
              <w:delText>A p</w:delText>
            </w:r>
            <w:r w:rsidR="00C87323" w:rsidRPr="00116AAA" w:rsidDel="00BB5520">
              <w:rPr>
                <w:rFonts w:ascii="Poppins" w:hAnsi="Poppins"/>
                <w:sz w:val="20"/>
                <w:szCs w:val="20"/>
                <w:rPrChange w:id="3819" w:author="thuyhuynh" w:date="2023-05-08T11:25:00Z">
                  <w:rPr/>
                </w:rPrChange>
              </w:rPr>
              <w:delText>rivate</w:delText>
            </w:r>
            <w:r w:rsidR="00C87323" w:rsidRPr="00116AAA" w:rsidDel="00BB5520">
              <w:rPr>
                <w:rFonts w:ascii="Poppins" w:hAnsi="Poppins"/>
                <w:sz w:val="20"/>
                <w:szCs w:val="20"/>
                <w:lang w:eastAsia="ko-KR"/>
                <w:rPrChange w:id="3820" w:author="thuyhuynh" w:date="2023-05-08T11:25:00Z">
                  <w:rPr>
                    <w:lang w:eastAsia="ko-KR"/>
                  </w:rPr>
                </w:rPrChange>
              </w:rPr>
              <w:delText xml:space="preserve"> </w:delText>
            </w:r>
            <w:r w:rsidR="00AA26D3" w:rsidRPr="00116AAA" w:rsidDel="00BB5520">
              <w:rPr>
                <w:rFonts w:ascii="Poppins" w:hAnsi="Poppins"/>
                <w:sz w:val="20"/>
                <w:szCs w:val="20"/>
                <w:rPrChange w:id="3821" w:author="thuyhuynh" w:date="2023-05-08T11:25:00Z">
                  <w:rPr/>
                </w:rPrChange>
              </w:rPr>
              <w:delText xml:space="preserve">key is generated on demand and never leaves the </w:delText>
            </w:r>
            <w:r w:rsidR="0054039B" w:rsidRPr="00116AAA" w:rsidDel="00BB5520">
              <w:rPr>
                <w:rFonts w:ascii="Poppins" w:hAnsi="Poppins"/>
                <w:sz w:val="20"/>
                <w:szCs w:val="20"/>
                <w:rPrChange w:id="3822" w:author="thuyhuynh" w:date="2023-05-08T11:25:00Z">
                  <w:rPr/>
                </w:rPrChange>
              </w:rPr>
              <w:delText>device</w:delText>
            </w:r>
            <w:r w:rsidR="0054039B" w:rsidRPr="00116AAA" w:rsidDel="00BB5520">
              <w:rPr>
                <w:rFonts w:ascii="Poppins" w:hAnsi="Poppins"/>
                <w:sz w:val="20"/>
                <w:szCs w:val="20"/>
                <w:lang w:eastAsia="ko-KR"/>
                <w:rPrChange w:id="3823" w:author="thuyhuynh" w:date="2023-05-08T11:25:00Z">
                  <w:rPr>
                    <w:lang w:eastAsia="ko-KR"/>
                  </w:rPr>
                </w:rPrChange>
              </w:rPr>
              <w:delText>; therefore</w:delText>
            </w:r>
            <w:r w:rsidR="00AE0483" w:rsidRPr="00116AAA" w:rsidDel="00BB5520">
              <w:rPr>
                <w:rFonts w:ascii="Poppins" w:hAnsi="Poppins"/>
                <w:sz w:val="20"/>
                <w:szCs w:val="20"/>
                <w:lang w:eastAsia="ko-KR"/>
                <w:rPrChange w:id="3824" w:author="thuyhuynh" w:date="2023-05-08T11:25:00Z">
                  <w:rPr>
                    <w:lang w:eastAsia="ko-KR"/>
                  </w:rPr>
                </w:rPrChange>
              </w:rPr>
              <w:delText>,</w:delText>
            </w:r>
            <w:r w:rsidR="00AA26D3" w:rsidRPr="00116AAA" w:rsidDel="00BB5520">
              <w:rPr>
                <w:rFonts w:ascii="Poppins" w:hAnsi="Poppins"/>
                <w:sz w:val="20"/>
                <w:szCs w:val="20"/>
                <w:rPrChange w:id="3825" w:author="thuyhuynh" w:date="2023-05-08T11:25:00Z">
                  <w:rPr/>
                </w:rPrChange>
              </w:rPr>
              <w:delText xml:space="preserve"> it significantly decreases the chance of exposing the key to intruders. Optionally, user</w:delText>
            </w:r>
            <w:r w:rsidR="00AE0483" w:rsidRPr="00116AAA" w:rsidDel="00BB5520">
              <w:rPr>
                <w:rFonts w:ascii="Poppins" w:hAnsi="Poppins"/>
                <w:sz w:val="20"/>
                <w:szCs w:val="20"/>
                <w:lang w:eastAsia="ko-KR"/>
                <w:rPrChange w:id="3826" w:author="thuyhuynh" w:date="2023-05-08T11:25:00Z">
                  <w:rPr>
                    <w:lang w:eastAsia="ko-KR"/>
                  </w:rPr>
                </w:rPrChange>
              </w:rPr>
              <w:delText>s</w:delText>
            </w:r>
            <w:r w:rsidR="00AA26D3" w:rsidRPr="00116AAA" w:rsidDel="00BB5520">
              <w:rPr>
                <w:rFonts w:ascii="Poppins" w:hAnsi="Poppins"/>
                <w:sz w:val="20"/>
                <w:szCs w:val="20"/>
                <w:rPrChange w:id="3827" w:author="thuyhuynh" w:date="2023-05-08T11:25:00Z">
                  <w:rPr/>
                </w:rPrChange>
              </w:rPr>
              <w:delText xml:space="preserve"> can choose to create the key pair by themselves and import them into the device in the form of a PKCS #12/PFX packet. Then</w:delText>
            </w:r>
            <w:r w:rsidR="00AE0483" w:rsidRPr="00116AAA" w:rsidDel="00BB5520">
              <w:rPr>
                <w:rFonts w:ascii="Poppins" w:hAnsi="Poppins"/>
                <w:sz w:val="20"/>
                <w:szCs w:val="20"/>
                <w:lang w:eastAsia="ko-KR"/>
                <w:rPrChange w:id="3828" w:author="thuyhuynh" w:date="2023-05-08T11:25:00Z">
                  <w:rPr>
                    <w:lang w:eastAsia="ko-KR"/>
                  </w:rPr>
                </w:rPrChange>
              </w:rPr>
              <w:delText>,</w:delText>
            </w:r>
            <w:r w:rsidR="00AA26D3" w:rsidRPr="00116AAA" w:rsidDel="00BB5520">
              <w:rPr>
                <w:rFonts w:ascii="Poppins" w:hAnsi="Poppins"/>
                <w:sz w:val="20"/>
                <w:szCs w:val="20"/>
                <w:rPrChange w:id="3829" w:author="thuyhuynh" w:date="2023-05-08T11:25:00Z">
                  <w:rPr/>
                </w:rPrChange>
              </w:rPr>
              <w:delText xml:space="preserve"> PKI arrangements help </w:delText>
            </w:r>
            <w:r w:rsidR="00AE0483" w:rsidRPr="00116AAA" w:rsidDel="00BB5520">
              <w:rPr>
                <w:rFonts w:ascii="Poppins" w:hAnsi="Poppins"/>
                <w:sz w:val="20"/>
                <w:szCs w:val="20"/>
                <w:lang w:eastAsia="ko-KR"/>
                <w:rPrChange w:id="3830" w:author="thuyhuynh" w:date="2023-05-08T11:25:00Z">
                  <w:rPr>
                    <w:lang w:eastAsia="ko-KR"/>
                  </w:rPr>
                </w:rPrChange>
              </w:rPr>
              <w:delText xml:space="preserve">the </w:delText>
            </w:r>
            <w:r w:rsidR="00AA26D3" w:rsidRPr="00116AAA" w:rsidDel="00BB5520">
              <w:rPr>
                <w:rFonts w:ascii="Poppins" w:hAnsi="Poppins"/>
                <w:sz w:val="20"/>
                <w:szCs w:val="20"/>
                <w:rPrChange w:id="3831" w:author="thuyhuynh" w:date="2023-05-08T11:25:00Z">
                  <w:rPr/>
                </w:rPrChange>
              </w:rPr>
              <w:delText xml:space="preserve">user and </w:delText>
            </w:r>
            <w:r w:rsidR="00AE0483" w:rsidRPr="00116AAA" w:rsidDel="00BB5520">
              <w:rPr>
                <w:rFonts w:ascii="Poppins" w:hAnsi="Poppins"/>
                <w:sz w:val="20"/>
                <w:szCs w:val="20"/>
                <w:lang w:eastAsia="ko-KR"/>
                <w:rPrChange w:id="3832" w:author="thuyhuynh" w:date="2023-05-08T11:25:00Z">
                  <w:rPr>
                    <w:lang w:eastAsia="ko-KR"/>
                  </w:rPr>
                </w:rPrChange>
              </w:rPr>
              <w:delText xml:space="preserve">the </w:delText>
            </w:r>
            <w:r w:rsidR="00AA26D3" w:rsidRPr="00116AAA" w:rsidDel="00BB5520">
              <w:rPr>
                <w:rFonts w:ascii="Poppins" w:hAnsi="Poppins"/>
                <w:sz w:val="20"/>
                <w:szCs w:val="20"/>
                <w:rPrChange w:id="3833" w:author="thuyhuynh" w:date="2023-05-08T11:25:00Z">
                  <w:rPr/>
                </w:rPrChange>
              </w:rPr>
              <w:delText>device to communicate securely by using those key pairs to authenticate each other and to encrypt and decrypt messages between each other</w:delText>
            </w:r>
            <w:r w:rsidR="000E69CF" w:rsidRPr="00116AAA" w:rsidDel="00BB5520">
              <w:rPr>
                <w:rFonts w:ascii="Poppins" w:hAnsi="Poppins"/>
                <w:sz w:val="20"/>
                <w:szCs w:val="20"/>
                <w:rPrChange w:id="3834" w:author="thuyhuynh" w:date="2023-05-08T11:25:00Z">
                  <w:rPr/>
                </w:rPrChange>
              </w:rPr>
              <w:delText>.</w:delText>
            </w:r>
          </w:del>
        </w:p>
        <w:p w:rsidR="008D0823" w:rsidRPr="00116AAA" w:rsidDel="00BB5520" w:rsidRDefault="000E69CF" w:rsidP="002A336B">
          <w:pPr>
            <w:pStyle w:val="Heading4"/>
            <w:rPr>
              <w:del w:id="3835" w:author="thuyhuynh" w:date="2022-03-30T11:18:00Z"/>
              <w:rFonts w:ascii="Poppins" w:hAnsi="Poppins"/>
              <w:sz w:val="20"/>
              <w:szCs w:val="20"/>
              <w:rPrChange w:id="3836" w:author="thuyhuynh" w:date="2023-05-08T11:25:00Z">
                <w:rPr>
                  <w:del w:id="3837" w:author="thuyhuynh" w:date="2022-03-30T11:18:00Z"/>
                </w:rPr>
              </w:rPrChange>
            </w:rPr>
          </w:pPr>
          <w:bookmarkStart w:id="3838" w:name="_Toc263100526"/>
          <w:bookmarkStart w:id="3839" w:name="_Toc263673299"/>
          <w:bookmarkStart w:id="3840" w:name="_Toc274753226"/>
          <w:bookmarkStart w:id="3841" w:name="_Toc330934431"/>
          <w:del w:id="3842" w:author="thuyhuynh" w:date="2022-03-30T11:18:00Z">
            <w:r w:rsidRPr="00116AAA" w:rsidDel="00BB5520">
              <w:rPr>
                <w:rFonts w:ascii="Poppins" w:hAnsi="Poppins"/>
                <w:b w:val="0"/>
                <w:bCs w:val="0"/>
                <w:i w:val="0"/>
                <w:iCs w:val="0"/>
                <w:sz w:val="20"/>
                <w:szCs w:val="20"/>
                <w:rPrChange w:id="3843" w:author="thuyhuynh" w:date="2023-05-08T11:25:00Z">
                  <w:rPr>
                    <w:b w:val="0"/>
                    <w:bCs w:val="0"/>
                    <w:i w:val="0"/>
                    <w:iCs w:val="0"/>
                  </w:rPr>
                </w:rPrChange>
              </w:rPr>
              <w:delText>End-to-End Security</w:delText>
            </w:r>
            <w:bookmarkEnd w:id="3838"/>
            <w:bookmarkEnd w:id="3839"/>
            <w:bookmarkEnd w:id="3840"/>
            <w:bookmarkEnd w:id="3841"/>
          </w:del>
        </w:p>
        <w:p w:rsidR="000E69CF" w:rsidRPr="00116AAA" w:rsidDel="00BB5520" w:rsidRDefault="000E69CF" w:rsidP="000E69CF">
          <w:pPr>
            <w:jc w:val="both"/>
            <w:rPr>
              <w:del w:id="3844" w:author="thuyhuynh" w:date="2022-03-30T11:18:00Z"/>
              <w:rFonts w:ascii="Poppins" w:hAnsi="Poppins"/>
              <w:sz w:val="20"/>
              <w:szCs w:val="20"/>
              <w:rPrChange w:id="3845" w:author="thuyhuynh" w:date="2023-05-08T11:25:00Z">
                <w:rPr>
                  <w:del w:id="3846" w:author="thuyhuynh" w:date="2022-03-30T11:18:00Z"/>
                </w:rPr>
              </w:rPrChange>
            </w:rPr>
          </w:pPr>
          <w:del w:id="3847" w:author="thuyhuynh" w:date="2022-03-30T11:18:00Z">
            <w:r w:rsidRPr="00116AAA" w:rsidDel="00BB5520">
              <w:rPr>
                <w:rFonts w:ascii="Poppins" w:hAnsi="Poppins"/>
                <w:sz w:val="20"/>
                <w:szCs w:val="20"/>
                <w:rPrChange w:id="3848" w:author="thuyhuynh" w:date="2023-05-08T11:25:00Z">
                  <w:rPr/>
                </w:rPrChange>
              </w:rPr>
              <w:delText xml:space="preserve">The PKI-based Security Infrastructure provides </w:delText>
            </w:r>
            <w:r w:rsidR="002F3061" w:rsidRPr="00116AAA" w:rsidDel="00BB5520">
              <w:rPr>
                <w:rFonts w:ascii="Poppins" w:hAnsi="Poppins"/>
                <w:sz w:val="20"/>
                <w:szCs w:val="20"/>
                <w:rPrChange w:id="3849" w:author="thuyhuynh" w:date="2023-05-08T11:25:00Z">
                  <w:rPr/>
                </w:rPrChange>
              </w:rPr>
              <w:delText>authentication</w:delText>
            </w:r>
            <w:r w:rsidRPr="00116AAA" w:rsidDel="00BB5520">
              <w:rPr>
                <w:rFonts w:ascii="Poppins" w:hAnsi="Poppins"/>
                <w:sz w:val="20"/>
                <w:szCs w:val="20"/>
                <w:rPrChange w:id="3850" w:author="thuyhuynh" w:date="2023-05-08T11:25:00Z">
                  <w:rPr/>
                </w:rPrChange>
              </w:rPr>
              <w:delText xml:space="preserve"> and </w:delText>
            </w:r>
            <w:r w:rsidR="00AF6F6F" w:rsidRPr="00116AAA" w:rsidDel="00BB5520">
              <w:rPr>
                <w:rFonts w:ascii="Poppins" w:hAnsi="Poppins"/>
                <w:sz w:val="20"/>
                <w:szCs w:val="20"/>
                <w:lang w:eastAsia="ko-KR"/>
                <w:rPrChange w:id="3851" w:author="thuyhuynh" w:date="2023-05-08T11:25:00Z">
                  <w:rPr>
                    <w:lang w:eastAsia="ko-KR"/>
                  </w:rPr>
                </w:rPrChange>
              </w:rPr>
              <w:delText xml:space="preserve">ensures </w:delText>
            </w:r>
            <w:r w:rsidRPr="00116AAA" w:rsidDel="00BB5520">
              <w:rPr>
                <w:rFonts w:ascii="Poppins" w:hAnsi="Poppins"/>
                <w:sz w:val="20"/>
                <w:szCs w:val="20"/>
                <w:rPrChange w:id="3852" w:author="thuyhuynh" w:date="2023-05-08T11:25:00Z">
                  <w:rPr/>
                </w:rPrChange>
              </w:rPr>
              <w:delText>integrity in the communication between user and device. Image</w:delText>
            </w:r>
            <w:r w:rsidR="002F3061" w:rsidRPr="00116AAA" w:rsidDel="00BB5520">
              <w:rPr>
                <w:rFonts w:ascii="Poppins" w:hAnsi="Poppins"/>
                <w:sz w:val="20"/>
                <w:szCs w:val="20"/>
                <w:rPrChange w:id="3853" w:author="thuyhuynh" w:date="2023-05-08T11:25:00Z">
                  <w:rPr/>
                </w:rPrChange>
              </w:rPr>
              <w:delText>s</w:delText>
            </w:r>
            <w:r w:rsidRPr="00116AAA" w:rsidDel="00BB5520">
              <w:rPr>
                <w:rFonts w:ascii="Poppins" w:hAnsi="Poppins"/>
                <w:sz w:val="20"/>
                <w:szCs w:val="20"/>
                <w:rPrChange w:id="3854" w:author="thuyhuynh" w:date="2023-05-08T11:25:00Z">
                  <w:rPr/>
                </w:rPrChange>
              </w:rPr>
              <w:delText xml:space="preserve"> captured by a device </w:delText>
            </w:r>
            <w:r w:rsidR="002F3061" w:rsidRPr="00116AAA" w:rsidDel="00BB5520">
              <w:rPr>
                <w:rFonts w:ascii="Poppins" w:hAnsi="Poppins"/>
                <w:sz w:val="20"/>
                <w:szCs w:val="20"/>
                <w:rPrChange w:id="3855" w:author="thuyhuynh" w:date="2023-05-08T11:25:00Z">
                  <w:rPr/>
                </w:rPrChange>
              </w:rPr>
              <w:delText>are</w:delText>
            </w:r>
            <w:r w:rsidRPr="00116AAA" w:rsidDel="00BB5520">
              <w:rPr>
                <w:rFonts w:ascii="Poppins" w:hAnsi="Poppins"/>
                <w:sz w:val="20"/>
                <w:szCs w:val="20"/>
                <w:rPrChange w:id="3856" w:author="thuyhuynh" w:date="2023-05-08T11:25:00Z">
                  <w:rPr/>
                </w:rPrChange>
              </w:rPr>
              <w:delText xml:space="preserve"> digitally signed with the device’s private key, and </w:delText>
            </w:r>
            <w:r w:rsidR="00AF6F6F" w:rsidRPr="00116AAA" w:rsidDel="00BB5520">
              <w:rPr>
                <w:rFonts w:ascii="Poppins" w:hAnsi="Poppins"/>
                <w:sz w:val="20"/>
                <w:szCs w:val="20"/>
                <w:lang w:eastAsia="ko-KR"/>
                <w:rPrChange w:id="3857" w:author="thuyhuynh" w:date="2023-05-08T11:25:00Z">
                  <w:rPr>
                    <w:lang w:eastAsia="ko-KR"/>
                  </w:rPr>
                </w:rPrChange>
              </w:rPr>
              <w:delText xml:space="preserve">the </w:delText>
            </w:r>
            <w:r w:rsidRPr="00116AAA" w:rsidDel="00BB5520">
              <w:rPr>
                <w:rFonts w:ascii="Poppins" w:hAnsi="Poppins"/>
                <w:sz w:val="20"/>
                <w:szCs w:val="20"/>
                <w:rPrChange w:id="3858" w:author="thuyhuynh" w:date="2023-05-08T11:25:00Z">
                  <w:rPr/>
                </w:rPrChange>
              </w:rPr>
              <w:delText>user can verify this signature using the corresponding public key to assure that the received data is from the trusted device and is the original. Thereby, message integrity and user authentication</w:delText>
            </w:r>
            <w:r w:rsidR="00C87323" w:rsidRPr="00116AAA" w:rsidDel="00BB5520">
              <w:rPr>
                <w:rFonts w:ascii="Poppins" w:hAnsi="Poppins"/>
                <w:sz w:val="20"/>
                <w:szCs w:val="20"/>
                <w:rPrChange w:id="3859" w:author="thuyhuynh" w:date="2023-05-08T11:25:00Z">
                  <w:rPr/>
                </w:rPrChange>
              </w:rPr>
              <w:delText xml:space="preserve"> </w:delText>
            </w:r>
            <w:r w:rsidR="00C87323" w:rsidRPr="00116AAA" w:rsidDel="00BB5520">
              <w:rPr>
                <w:rFonts w:ascii="Poppins" w:hAnsi="Poppins"/>
                <w:sz w:val="20"/>
                <w:szCs w:val="20"/>
                <w:lang w:eastAsia="ko-KR"/>
                <w:rPrChange w:id="3860" w:author="thuyhuynh" w:date="2023-05-08T11:25:00Z">
                  <w:rPr>
                    <w:lang w:eastAsia="ko-KR"/>
                  </w:rPr>
                </w:rPrChange>
              </w:rPr>
              <w:delText>are</w:delText>
            </w:r>
            <w:r w:rsidRPr="00116AAA" w:rsidDel="00BB5520">
              <w:rPr>
                <w:rFonts w:ascii="Poppins" w:hAnsi="Poppins"/>
                <w:sz w:val="20"/>
                <w:szCs w:val="20"/>
                <w:rPrChange w:id="3861" w:author="thuyhuynh" w:date="2023-05-08T11:25:00Z">
                  <w:rPr/>
                </w:rPrChange>
              </w:rPr>
              <w:delText xml:space="preserve"> established during the transmission.</w:delText>
            </w:r>
          </w:del>
        </w:p>
        <w:p w:rsidR="000E69CF" w:rsidRPr="00116AAA" w:rsidDel="00BB5520" w:rsidRDefault="000E69CF" w:rsidP="000E69CF">
          <w:pPr>
            <w:jc w:val="both"/>
            <w:rPr>
              <w:del w:id="3862" w:author="thuyhuynh" w:date="2022-03-30T11:18:00Z"/>
              <w:rFonts w:ascii="Poppins" w:hAnsi="Poppins"/>
              <w:sz w:val="20"/>
              <w:szCs w:val="20"/>
              <w:rPrChange w:id="3863" w:author="thuyhuynh" w:date="2023-05-08T11:25:00Z">
                <w:rPr>
                  <w:del w:id="3864" w:author="thuyhuynh" w:date="2022-03-30T11:18:00Z"/>
                </w:rPr>
              </w:rPrChange>
            </w:rPr>
          </w:pPr>
        </w:p>
        <w:p w:rsidR="000E69CF" w:rsidRPr="00116AAA" w:rsidDel="00BB5520" w:rsidRDefault="000E69CF" w:rsidP="000E69CF">
          <w:pPr>
            <w:jc w:val="both"/>
            <w:rPr>
              <w:del w:id="3865" w:author="thuyhuynh" w:date="2022-03-30T11:18:00Z"/>
              <w:rFonts w:ascii="Poppins" w:hAnsi="Poppins"/>
              <w:sz w:val="20"/>
              <w:szCs w:val="20"/>
              <w:rPrChange w:id="3866" w:author="thuyhuynh" w:date="2023-05-08T11:25:00Z">
                <w:rPr>
                  <w:del w:id="3867" w:author="thuyhuynh" w:date="2022-03-30T11:18:00Z"/>
                </w:rPr>
              </w:rPrChange>
            </w:rPr>
          </w:pPr>
          <w:del w:id="3868" w:author="thuyhuynh" w:date="2022-03-30T11:18:00Z">
            <w:r w:rsidRPr="00116AAA" w:rsidDel="00BB5520">
              <w:rPr>
                <w:rFonts w:ascii="Poppins" w:hAnsi="Poppins"/>
                <w:sz w:val="20"/>
                <w:szCs w:val="20"/>
                <w:rPrChange w:id="3869" w:author="thuyhuynh" w:date="2023-05-08T11:25:00Z">
                  <w:rPr/>
                </w:rPrChange>
              </w:rPr>
              <w:delText xml:space="preserve">Security in transmission is also taken care of </w:delText>
            </w:r>
            <w:r w:rsidR="00AF6F6F" w:rsidRPr="00116AAA" w:rsidDel="00BB5520">
              <w:rPr>
                <w:rFonts w:ascii="Poppins" w:hAnsi="Poppins"/>
                <w:sz w:val="20"/>
                <w:szCs w:val="20"/>
                <w:lang w:eastAsia="ko-KR"/>
                <w:rPrChange w:id="3870" w:author="thuyhuynh" w:date="2023-05-08T11:25:00Z">
                  <w:rPr>
                    <w:lang w:eastAsia="ko-KR"/>
                  </w:rPr>
                </w:rPrChange>
              </w:rPr>
              <w:delText xml:space="preserve">by </w:delText>
            </w:r>
            <w:r w:rsidRPr="00116AAA" w:rsidDel="00BB5520">
              <w:rPr>
                <w:rFonts w:ascii="Poppins" w:hAnsi="Poppins"/>
                <w:sz w:val="20"/>
                <w:szCs w:val="20"/>
                <w:rPrChange w:id="3871" w:author="thuyhuynh" w:date="2023-05-08T11:25:00Z">
                  <w:rPr/>
                </w:rPrChange>
              </w:rPr>
              <w:delText>the device. At the beginning of each transmission, an AES-256 key (called session key) is generated randomly to encrypt the signed image symmetrically. Then</w:delText>
            </w:r>
            <w:r w:rsidR="00AF6F6F" w:rsidRPr="00116AAA" w:rsidDel="00BB5520">
              <w:rPr>
                <w:rFonts w:ascii="Poppins" w:hAnsi="Poppins"/>
                <w:sz w:val="20"/>
                <w:szCs w:val="20"/>
                <w:lang w:eastAsia="ko-KR"/>
                <w:rPrChange w:id="3872" w:author="thuyhuynh" w:date="2023-05-08T11:25:00Z">
                  <w:rPr>
                    <w:lang w:eastAsia="ko-KR"/>
                  </w:rPr>
                </w:rPrChange>
              </w:rPr>
              <w:delText>,</w:delText>
            </w:r>
            <w:r w:rsidRPr="00116AAA" w:rsidDel="00BB5520">
              <w:rPr>
                <w:rFonts w:ascii="Poppins" w:hAnsi="Poppins"/>
                <w:sz w:val="20"/>
                <w:szCs w:val="20"/>
                <w:rPrChange w:id="3873" w:author="thuyhuynh" w:date="2023-05-08T11:25:00Z">
                  <w:rPr/>
                </w:rPrChange>
              </w:rPr>
              <w:delText xml:space="preserve"> the user’s public key is employed to protect the session key that has just been used to encrypt the data. Finally, the encrypted images are transmitted along with the encrypted symmetric keys. Therefore, it</w:delText>
            </w:r>
            <w:r w:rsidR="003B62B4" w:rsidRPr="00116AAA" w:rsidDel="00BB5520">
              <w:rPr>
                <w:rFonts w:ascii="Poppins" w:hAnsi="Poppins"/>
                <w:sz w:val="20"/>
                <w:szCs w:val="20"/>
                <w:rPrChange w:id="3874" w:author="thuyhuynh" w:date="2023-05-08T11:25:00Z">
                  <w:rPr/>
                </w:rPrChange>
              </w:rPr>
              <w:delText xml:space="preserve"> </w:delText>
            </w:r>
            <w:r w:rsidRPr="00116AAA" w:rsidDel="00BB5520">
              <w:rPr>
                <w:rFonts w:ascii="Poppins" w:hAnsi="Poppins"/>
                <w:sz w:val="20"/>
                <w:szCs w:val="20"/>
                <w:rPrChange w:id="3875" w:author="thuyhuynh" w:date="2023-05-08T11:25:00Z">
                  <w:rPr/>
                </w:rPrChange>
              </w:rPr>
              <w:delText>prevents anyone except the intended recipient from reading the message.</w:delText>
            </w:r>
          </w:del>
        </w:p>
        <w:p w:rsidR="00A438A4" w:rsidRPr="00116AAA" w:rsidDel="00BB5520" w:rsidRDefault="00A438A4" w:rsidP="000E69CF">
          <w:pPr>
            <w:jc w:val="both"/>
            <w:rPr>
              <w:del w:id="3876" w:author="thuyhuynh" w:date="2022-03-30T11:18:00Z"/>
              <w:rFonts w:ascii="Poppins" w:hAnsi="Poppins"/>
              <w:sz w:val="20"/>
              <w:szCs w:val="20"/>
              <w:rPrChange w:id="3877" w:author="thuyhuynh" w:date="2023-05-08T11:25:00Z">
                <w:rPr>
                  <w:del w:id="3878" w:author="thuyhuynh" w:date="2022-03-30T11:18:00Z"/>
                </w:rPr>
              </w:rPrChange>
            </w:rPr>
          </w:pPr>
        </w:p>
        <w:p w:rsidR="00A438A4" w:rsidRPr="00116AAA" w:rsidDel="00BB5520" w:rsidRDefault="004243F5" w:rsidP="000E69CF">
          <w:pPr>
            <w:jc w:val="both"/>
            <w:rPr>
              <w:del w:id="3879" w:author="thuyhuynh" w:date="2022-03-30T11:18:00Z"/>
              <w:rFonts w:ascii="Poppins" w:hAnsi="Poppins"/>
              <w:sz w:val="20"/>
              <w:szCs w:val="20"/>
              <w:rPrChange w:id="3880" w:author="thuyhuynh" w:date="2023-05-08T11:25:00Z">
                <w:rPr>
                  <w:del w:id="3881" w:author="thuyhuynh" w:date="2022-03-30T11:18:00Z"/>
                </w:rPr>
              </w:rPrChange>
            </w:rPr>
          </w:pPr>
          <w:del w:id="3882" w:author="thuyhuynh" w:date="2022-03-30T11:18:00Z">
            <w:r w:rsidRPr="00116AAA" w:rsidDel="00BB5520">
              <w:rPr>
                <w:rFonts w:ascii="Poppins" w:hAnsi="Poppins"/>
                <w:sz w:val="20"/>
                <w:szCs w:val="20"/>
                <w:rPrChange w:id="3883" w:author="thuyhuynh" w:date="2023-05-08T11:25:00Z">
                  <w:rPr/>
                </w:rPrChange>
              </w:rPr>
              <w:delText xml:space="preserve">An impressive feature of </w:delText>
            </w:r>
          </w:del>
          <w:del w:id="3884" w:author="thuyhuynh" w:date="2022-03-30T11:09:00Z">
            <w:r w:rsidR="00AA468D" w:rsidRPr="00116AAA" w:rsidDel="00E37F22">
              <w:rPr>
                <w:rFonts w:ascii="Poppins" w:hAnsi="Poppins"/>
                <w:sz w:val="20"/>
                <w:szCs w:val="20"/>
                <w:rPrChange w:id="3885" w:author="thuyhuynh" w:date="2023-05-08T11:25:00Z">
                  <w:rPr/>
                </w:rPrChange>
              </w:rPr>
              <w:delText>IriShield</w:delText>
            </w:r>
          </w:del>
          <w:del w:id="3886" w:author="thuyhuynh" w:date="2022-03-30T11:18:00Z">
            <w:r w:rsidR="00AA468D" w:rsidRPr="00116AAA" w:rsidDel="00BB5520">
              <w:rPr>
                <w:rFonts w:ascii="Poppins" w:hAnsi="Poppins"/>
                <w:sz w:val="20"/>
                <w:szCs w:val="20"/>
                <w:rPrChange w:id="3887" w:author="thuyhuynh" w:date="2023-05-08T11:25:00Z">
                  <w:rPr/>
                </w:rPrChange>
              </w:rPr>
              <w:delText xml:space="preserve"> </w:delText>
            </w:r>
            <w:r w:rsidR="008D64CE" w:rsidRPr="00116AAA" w:rsidDel="00BB5520">
              <w:rPr>
                <w:rFonts w:ascii="Poppins" w:hAnsi="Poppins"/>
                <w:sz w:val="20"/>
                <w:szCs w:val="20"/>
                <w:rPrChange w:id="3888" w:author="thuyhuynh" w:date="2023-05-08T11:25:00Z">
                  <w:rPr/>
                </w:rPrChange>
              </w:rPr>
              <w:delText xml:space="preserve">is </w:delText>
            </w:r>
            <w:r w:rsidRPr="00116AAA" w:rsidDel="00BB5520">
              <w:rPr>
                <w:rFonts w:ascii="Poppins" w:hAnsi="Poppins"/>
                <w:sz w:val="20"/>
                <w:szCs w:val="20"/>
                <w:rPrChange w:id="3889" w:author="thuyhuynh" w:date="2023-05-08T11:25:00Z">
                  <w:rPr/>
                </w:rPrChange>
              </w:rPr>
              <w:delText xml:space="preserve">being </w:delText>
            </w:r>
            <w:r w:rsidR="008D64CE" w:rsidRPr="00116AAA" w:rsidDel="00BB5520">
              <w:rPr>
                <w:rFonts w:ascii="Poppins" w:hAnsi="Poppins"/>
                <w:sz w:val="20"/>
                <w:szCs w:val="20"/>
                <w:rPrChange w:id="3890" w:author="thuyhuynh" w:date="2023-05-08T11:25:00Z">
                  <w:rPr/>
                </w:rPrChange>
              </w:rPr>
              <w:delText xml:space="preserve">secured right from </w:delText>
            </w:r>
            <w:r w:rsidR="002F3061" w:rsidRPr="00116AAA" w:rsidDel="00BB5520">
              <w:rPr>
                <w:rFonts w:ascii="Poppins" w:hAnsi="Poppins"/>
                <w:sz w:val="20"/>
                <w:szCs w:val="20"/>
                <w:rPrChange w:id="3891" w:author="thuyhuynh" w:date="2023-05-08T11:25:00Z">
                  <w:rPr/>
                </w:rPrChange>
              </w:rPr>
              <w:delText>the manufacturing</w:delText>
            </w:r>
            <w:r w:rsidR="008D64CE" w:rsidRPr="00116AAA" w:rsidDel="00BB5520">
              <w:rPr>
                <w:rFonts w:ascii="Poppins" w:hAnsi="Poppins"/>
                <w:sz w:val="20"/>
                <w:szCs w:val="20"/>
                <w:rPrChange w:id="3892" w:author="thuyhuynh" w:date="2023-05-08T11:25:00Z">
                  <w:rPr/>
                </w:rPrChange>
              </w:rPr>
              <w:delText xml:space="preserve"> process, where each device will be provided </w:delText>
            </w:r>
            <w:r w:rsidR="0020165C" w:rsidRPr="00116AAA" w:rsidDel="00BB5520">
              <w:rPr>
                <w:rFonts w:ascii="Poppins" w:hAnsi="Poppins"/>
                <w:sz w:val="20"/>
                <w:szCs w:val="20"/>
                <w:lang w:eastAsia="ko-KR"/>
                <w:rPrChange w:id="3893" w:author="thuyhuynh" w:date="2023-05-08T11:25:00Z">
                  <w:rPr>
                    <w:lang w:eastAsia="ko-KR"/>
                  </w:rPr>
                </w:rPrChange>
              </w:rPr>
              <w:delText xml:space="preserve">with </w:delText>
            </w:r>
            <w:r w:rsidR="008D64CE" w:rsidRPr="00116AAA" w:rsidDel="00BB5520">
              <w:rPr>
                <w:rFonts w:ascii="Poppins" w:hAnsi="Poppins"/>
                <w:sz w:val="20"/>
                <w:szCs w:val="20"/>
                <w:rPrChange w:id="3894" w:author="thuyhuynh" w:date="2023-05-08T11:25:00Z">
                  <w:rPr/>
                </w:rPrChange>
              </w:rPr>
              <w:delText xml:space="preserve">a </w:delText>
            </w:r>
            <w:r w:rsidR="0020165C" w:rsidRPr="00116AAA" w:rsidDel="00BB5520">
              <w:rPr>
                <w:rFonts w:ascii="Poppins" w:hAnsi="Poppins"/>
                <w:sz w:val="20"/>
                <w:szCs w:val="20"/>
                <w:lang w:eastAsia="ko-KR"/>
                <w:rPrChange w:id="3895" w:author="thuyhuynh" w:date="2023-05-08T11:25:00Z">
                  <w:rPr>
                    <w:lang w:eastAsia="ko-KR"/>
                  </w:rPr>
                </w:rPrChange>
              </w:rPr>
              <w:delText xml:space="preserve">random </w:delText>
            </w:r>
            <w:r w:rsidR="008D64CE" w:rsidRPr="00116AAA" w:rsidDel="00BB5520">
              <w:rPr>
                <w:rFonts w:ascii="Poppins" w:hAnsi="Poppins"/>
                <w:sz w:val="20"/>
                <w:szCs w:val="20"/>
                <w:rPrChange w:id="3896" w:author="thuyhuynh" w:date="2023-05-08T11:25:00Z">
                  <w:rPr/>
                </w:rPrChange>
              </w:rPr>
              <w:delText xml:space="preserve">secret AES 256-bit </w:delText>
            </w:r>
            <w:r w:rsidRPr="00116AAA" w:rsidDel="00BB5520">
              <w:rPr>
                <w:rFonts w:ascii="Poppins" w:hAnsi="Poppins"/>
                <w:sz w:val="20"/>
                <w:szCs w:val="20"/>
                <w:rPrChange w:id="3897" w:author="thuyhuynh" w:date="2023-05-08T11:25:00Z">
                  <w:rPr/>
                </w:rPrChange>
              </w:rPr>
              <w:delText>key</w:delText>
            </w:r>
            <w:r w:rsidR="0020165C" w:rsidRPr="00116AAA" w:rsidDel="00BB5520">
              <w:rPr>
                <w:rFonts w:ascii="Poppins" w:hAnsi="Poppins"/>
                <w:sz w:val="20"/>
                <w:szCs w:val="20"/>
                <w:lang w:eastAsia="ko-KR"/>
                <w:rPrChange w:id="3898" w:author="thuyhuynh" w:date="2023-05-08T11:25:00Z">
                  <w:rPr>
                    <w:lang w:eastAsia="ko-KR"/>
                  </w:rPr>
                </w:rPrChange>
              </w:rPr>
              <w:delText>, which is</w:delText>
            </w:r>
            <w:r w:rsidR="008D64CE" w:rsidRPr="00116AAA" w:rsidDel="00BB5520">
              <w:rPr>
                <w:rFonts w:ascii="Poppins" w:hAnsi="Poppins"/>
                <w:sz w:val="20"/>
                <w:szCs w:val="20"/>
                <w:rPrChange w:id="3899" w:author="thuyhuynh" w:date="2023-05-08T11:25:00Z">
                  <w:rPr/>
                </w:rPrChange>
              </w:rPr>
              <w:delText xml:space="preserve"> stored very securely</w:delText>
            </w:r>
            <w:r w:rsidR="00617182" w:rsidRPr="00116AAA" w:rsidDel="00BB5520">
              <w:rPr>
                <w:rFonts w:ascii="Poppins" w:hAnsi="Poppins"/>
                <w:sz w:val="20"/>
                <w:szCs w:val="20"/>
                <w:lang w:eastAsia="ko-KR"/>
                <w:rPrChange w:id="3900" w:author="thuyhuynh" w:date="2023-05-08T11:25:00Z">
                  <w:rPr>
                    <w:lang w:eastAsia="ko-KR"/>
                  </w:rPr>
                </w:rPrChange>
              </w:rPr>
              <w:delText>.</w:delText>
            </w:r>
            <w:r w:rsidR="00617182" w:rsidRPr="00116AAA" w:rsidDel="00BB5520">
              <w:rPr>
                <w:rFonts w:ascii="Poppins" w:hAnsi="Poppins"/>
                <w:sz w:val="20"/>
                <w:szCs w:val="20"/>
                <w:rPrChange w:id="3901" w:author="thuyhuynh" w:date="2023-05-08T11:25:00Z">
                  <w:rPr/>
                </w:rPrChange>
              </w:rPr>
              <w:delText xml:space="preserve"> </w:delText>
            </w:r>
            <w:r w:rsidR="00617182" w:rsidRPr="00116AAA" w:rsidDel="00BB5520">
              <w:rPr>
                <w:rFonts w:ascii="Poppins" w:hAnsi="Poppins"/>
                <w:sz w:val="20"/>
                <w:szCs w:val="20"/>
                <w:lang w:eastAsia="ko-KR"/>
                <w:rPrChange w:id="3902" w:author="thuyhuynh" w:date="2023-05-08T11:25:00Z">
                  <w:rPr>
                    <w:lang w:eastAsia="ko-KR"/>
                  </w:rPr>
                </w:rPrChange>
              </w:rPr>
              <w:delText>T</w:delText>
            </w:r>
            <w:r w:rsidR="008D64CE" w:rsidRPr="00116AAA" w:rsidDel="00BB5520">
              <w:rPr>
                <w:rFonts w:ascii="Poppins" w:hAnsi="Poppins"/>
                <w:sz w:val="20"/>
                <w:szCs w:val="20"/>
                <w:rPrChange w:id="3903" w:author="thuyhuynh" w:date="2023-05-08T11:25:00Z">
                  <w:rPr/>
                </w:rPrChange>
              </w:rPr>
              <w:delText xml:space="preserve">hanks to </w:delText>
            </w:r>
            <w:r w:rsidR="0020165C" w:rsidRPr="00116AAA" w:rsidDel="00BB5520">
              <w:rPr>
                <w:rFonts w:ascii="Poppins" w:hAnsi="Poppins"/>
                <w:sz w:val="20"/>
                <w:szCs w:val="20"/>
                <w:lang w:eastAsia="ko-KR"/>
                <w:rPrChange w:id="3904" w:author="thuyhuynh" w:date="2023-05-08T11:25:00Z">
                  <w:rPr>
                    <w:lang w:eastAsia="ko-KR"/>
                  </w:rPr>
                </w:rPrChange>
              </w:rPr>
              <w:delText xml:space="preserve">the </w:delText>
            </w:r>
            <w:r w:rsidR="008D64CE" w:rsidRPr="00116AAA" w:rsidDel="00BB5520">
              <w:rPr>
                <w:rFonts w:ascii="Poppins" w:hAnsi="Poppins"/>
                <w:sz w:val="20"/>
                <w:szCs w:val="20"/>
                <w:rPrChange w:id="3905" w:author="thuyhuynh" w:date="2023-05-08T11:25:00Z">
                  <w:rPr/>
                </w:rPrChange>
              </w:rPr>
              <w:delText xml:space="preserve">proprietary secure boot functionality of </w:delText>
            </w:r>
            <w:r w:rsidR="002F3061" w:rsidRPr="00116AAA" w:rsidDel="00BB5520">
              <w:rPr>
                <w:rFonts w:ascii="Poppins" w:hAnsi="Poppins"/>
                <w:sz w:val="20"/>
                <w:szCs w:val="20"/>
                <w:rPrChange w:id="3906" w:author="thuyhuynh" w:date="2023-05-08T11:25:00Z">
                  <w:rPr/>
                </w:rPrChange>
              </w:rPr>
              <w:delText xml:space="preserve">the </w:delText>
            </w:r>
            <w:r w:rsidR="008D64CE" w:rsidRPr="00116AAA" w:rsidDel="00BB5520">
              <w:rPr>
                <w:rFonts w:ascii="Poppins" w:hAnsi="Poppins"/>
                <w:sz w:val="20"/>
                <w:szCs w:val="20"/>
                <w:rPrChange w:id="3907" w:author="thuyhuynh" w:date="2023-05-08T11:25:00Z">
                  <w:rPr/>
                </w:rPrChange>
              </w:rPr>
              <w:delText xml:space="preserve">Texas Instruments chip. </w:delText>
            </w:r>
            <w:r w:rsidR="008E6686" w:rsidRPr="00116AAA" w:rsidDel="00BB5520">
              <w:rPr>
                <w:rFonts w:ascii="Poppins" w:hAnsi="Poppins"/>
                <w:sz w:val="20"/>
                <w:szCs w:val="20"/>
                <w:rPrChange w:id="3908" w:author="thuyhuynh" w:date="2023-05-08T11:25:00Z">
                  <w:rPr/>
                </w:rPrChange>
              </w:rPr>
              <w:delText xml:space="preserve">This key will </w:delText>
            </w:r>
            <w:r w:rsidR="0020165C" w:rsidRPr="00116AAA" w:rsidDel="00BB5520">
              <w:rPr>
                <w:rFonts w:ascii="Poppins" w:hAnsi="Poppins"/>
                <w:sz w:val="20"/>
                <w:szCs w:val="20"/>
                <w:lang w:eastAsia="ko-KR"/>
                <w:rPrChange w:id="3909" w:author="thuyhuynh" w:date="2023-05-08T11:25:00Z">
                  <w:rPr>
                    <w:lang w:eastAsia="ko-KR"/>
                  </w:rPr>
                </w:rPrChange>
              </w:rPr>
              <w:delText xml:space="preserve">be used to </w:delText>
            </w:r>
            <w:r w:rsidR="008E6686" w:rsidRPr="00116AAA" w:rsidDel="00BB5520">
              <w:rPr>
                <w:rFonts w:ascii="Poppins" w:hAnsi="Poppins"/>
                <w:sz w:val="20"/>
                <w:szCs w:val="20"/>
                <w:rPrChange w:id="3910" w:author="thuyhuynh" w:date="2023-05-08T11:25:00Z">
                  <w:rPr/>
                </w:rPrChange>
              </w:rPr>
              <w:delText>encrypt all data</w:delText>
            </w:r>
            <w:r w:rsidR="0020165C" w:rsidRPr="00116AAA" w:rsidDel="00BB5520">
              <w:rPr>
                <w:rFonts w:ascii="Poppins" w:hAnsi="Poppins"/>
                <w:sz w:val="20"/>
                <w:szCs w:val="20"/>
                <w:lang w:eastAsia="ko-KR"/>
                <w:rPrChange w:id="3911" w:author="thuyhuynh" w:date="2023-05-08T11:25:00Z">
                  <w:rPr>
                    <w:lang w:eastAsia="ko-KR"/>
                  </w:rPr>
                </w:rPrChange>
              </w:rPr>
              <w:delText>,</w:delText>
            </w:r>
            <w:r w:rsidR="008E6686" w:rsidRPr="00116AAA" w:rsidDel="00BB5520">
              <w:rPr>
                <w:rFonts w:ascii="Poppins" w:hAnsi="Poppins"/>
                <w:sz w:val="20"/>
                <w:szCs w:val="20"/>
                <w:rPrChange w:id="3912" w:author="thuyhuynh" w:date="2023-05-08T11:25:00Z">
                  <w:rPr/>
                </w:rPrChange>
              </w:rPr>
              <w:delText xml:space="preserve"> such as PKI key pairs, template data and other sensitive information</w:delText>
            </w:r>
            <w:r w:rsidR="0020165C" w:rsidRPr="00116AAA" w:rsidDel="00BB5520">
              <w:rPr>
                <w:rFonts w:ascii="Poppins" w:hAnsi="Poppins"/>
                <w:sz w:val="20"/>
                <w:szCs w:val="20"/>
                <w:lang w:eastAsia="ko-KR"/>
                <w:rPrChange w:id="3913" w:author="thuyhuynh" w:date="2023-05-08T11:25:00Z">
                  <w:rPr>
                    <w:lang w:eastAsia="ko-KR"/>
                  </w:rPr>
                </w:rPrChange>
              </w:rPr>
              <w:delText>,</w:delText>
            </w:r>
            <w:r w:rsidR="008E6686" w:rsidRPr="00116AAA" w:rsidDel="00BB5520">
              <w:rPr>
                <w:rFonts w:ascii="Poppins" w:hAnsi="Poppins"/>
                <w:sz w:val="20"/>
                <w:szCs w:val="20"/>
                <w:rPrChange w:id="3914" w:author="thuyhuynh" w:date="2023-05-08T11:25:00Z">
                  <w:rPr/>
                </w:rPrChange>
              </w:rPr>
              <w:delText xml:space="preserve"> before </w:delText>
            </w:r>
            <w:r w:rsidR="0020165C" w:rsidRPr="00116AAA" w:rsidDel="00BB5520">
              <w:rPr>
                <w:rFonts w:ascii="Poppins" w:hAnsi="Poppins"/>
                <w:sz w:val="20"/>
                <w:szCs w:val="20"/>
                <w:lang w:eastAsia="ko-KR"/>
                <w:rPrChange w:id="3915" w:author="thuyhuynh" w:date="2023-05-08T11:25:00Z">
                  <w:rPr>
                    <w:lang w:eastAsia="ko-KR"/>
                  </w:rPr>
                </w:rPrChange>
              </w:rPr>
              <w:delText xml:space="preserve">they are stored </w:delText>
            </w:r>
            <w:r w:rsidR="008E6686" w:rsidRPr="00116AAA" w:rsidDel="00BB5520">
              <w:rPr>
                <w:rFonts w:ascii="Poppins" w:hAnsi="Poppins"/>
                <w:sz w:val="20"/>
                <w:szCs w:val="20"/>
                <w:rPrChange w:id="3916" w:author="thuyhuynh" w:date="2023-05-08T11:25:00Z">
                  <w:rPr/>
                </w:rPrChange>
              </w:rPr>
              <w:delText>onto the NAND memory</w:delText>
            </w:r>
            <w:r w:rsidR="0020165C" w:rsidRPr="00116AAA" w:rsidDel="00BB5520">
              <w:rPr>
                <w:rFonts w:ascii="Poppins" w:hAnsi="Poppins"/>
                <w:sz w:val="20"/>
                <w:szCs w:val="20"/>
                <w:lang w:eastAsia="ko-KR"/>
                <w:rPrChange w:id="3917" w:author="thuyhuynh" w:date="2023-05-08T11:25:00Z">
                  <w:rPr>
                    <w:lang w:eastAsia="ko-KR"/>
                  </w:rPr>
                </w:rPrChange>
              </w:rPr>
              <w:delText xml:space="preserve"> of the device</w:delText>
            </w:r>
            <w:r w:rsidR="008E6686" w:rsidRPr="00116AAA" w:rsidDel="00BB5520">
              <w:rPr>
                <w:rFonts w:ascii="Poppins" w:hAnsi="Poppins"/>
                <w:sz w:val="20"/>
                <w:szCs w:val="20"/>
                <w:rPrChange w:id="3918" w:author="thuyhuynh" w:date="2023-05-08T11:25:00Z">
                  <w:rPr/>
                </w:rPrChange>
              </w:rPr>
              <w:delText xml:space="preserve"> </w:delText>
            </w:r>
            <w:r w:rsidRPr="00116AAA" w:rsidDel="00BB5520">
              <w:rPr>
                <w:rFonts w:ascii="Poppins" w:hAnsi="Poppins"/>
                <w:sz w:val="20"/>
                <w:szCs w:val="20"/>
                <w:rPrChange w:id="3919" w:author="thuyhuynh" w:date="2023-05-08T11:25:00Z">
                  <w:rPr/>
                </w:rPrChange>
              </w:rPr>
              <w:delText xml:space="preserve">to </w:delText>
            </w:r>
            <w:r w:rsidR="008E6686" w:rsidRPr="00116AAA" w:rsidDel="00BB5520">
              <w:rPr>
                <w:rFonts w:ascii="Poppins" w:hAnsi="Poppins"/>
                <w:sz w:val="20"/>
                <w:szCs w:val="20"/>
                <w:rPrChange w:id="3920" w:author="thuyhuynh" w:date="2023-05-08T11:25:00Z">
                  <w:rPr/>
                </w:rPrChange>
              </w:rPr>
              <w:delText xml:space="preserve">make sure </w:delText>
            </w:r>
            <w:r w:rsidR="0020165C" w:rsidRPr="00116AAA" w:rsidDel="00BB5520">
              <w:rPr>
                <w:rFonts w:ascii="Poppins" w:hAnsi="Poppins"/>
                <w:sz w:val="20"/>
                <w:szCs w:val="20"/>
                <w:lang w:eastAsia="ko-KR"/>
                <w:rPrChange w:id="3921" w:author="thuyhuynh" w:date="2023-05-08T11:25:00Z">
                  <w:rPr>
                    <w:lang w:eastAsia="ko-KR"/>
                  </w:rPr>
                </w:rPrChange>
              </w:rPr>
              <w:delText>they</w:delText>
            </w:r>
            <w:r w:rsidR="008E6686" w:rsidRPr="00116AAA" w:rsidDel="00BB5520">
              <w:rPr>
                <w:rFonts w:ascii="Poppins" w:hAnsi="Poppins"/>
                <w:sz w:val="20"/>
                <w:szCs w:val="20"/>
                <w:rPrChange w:id="3922" w:author="thuyhuynh" w:date="2023-05-08T11:25:00Z">
                  <w:rPr/>
                </w:rPrChange>
              </w:rPr>
              <w:delText xml:space="preserve"> </w:delText>
            </w:r>
            <w:r w:rsidR="00143B59" w:rsidRPr="00116AAA" w:rsidDel="00BB5520">
              <w:rPr>
                <w:rFonts w:ascii="Poppins" w:hAnsi="Poppins"/>
                <w:sz w:val="20"/>
                <w:szCs w:val="20"/>
                <w:rPrChange w:id="3923" w:author="thuyhuynh" w:date="2023-05-08T11:25:00Z">
                  <w:rPr/>
                </w:rPrChange>
              </w:rPr>
              <w:delText xml:space="preserve">cannot be </w:delText>
            </w:r>
            <w:r w:rsidR="0020165C" w:rsidRPr="00116AAA" w:rsidDel="00BB5520">
              <w:rPr>
                <w:rFonts w:ascii="Poppins" w:hAnsi="Poppins"/>
                <w:sz w:val="20"/>
                <w:szCs w:val="20"/>
                <w:lang w:eastAsia="ko-KR"/>
                <w:rPrChange w:id="3924" w:author="thuyhuynh" w:date="2023-05-08T11:25:00Z">
                  <w:rPr>
                    <w:lang w:eastAsia="ko-KR"/>
                  </w:rPr>
                </w:rPrChange>
              </w:rPr>
              <w:delText xml:space="preserve">used </w:delText>
            </w:r>
            <w:r w:rsidR="008E6686" w:rsidRPr="00116AAA" w:rsidDel="00BB5520">
              <w:rPr>
                <w:rFonts w:ascii="Poppins" w:hAnsi="Poppins"/>
                <w:sz w:val="20"/>
                <w:szCs w:val="20"/>
                <w:rPrChange w:id="3925" w:author="thuyhuynh" w:date="2023-05-08T11:25:00Z">
                  <w:rPr/>
                </w:rPrChange>
              </w:rPr>
              <w:delText xml:space="preserve">for </w:delText>
            </w:r>
            <w:r w:rsidRPr="00116AAA" w:rsidDel="00BB5520">
              <w:rPr>
                <w:rFonts w:ascii="Poppins" w:hAnsi="Poppins"/>
                <w:sz w:val="20"/>
                <w:szCs w:val="20"/>
                <w:rPrChange w:id="3926" w:author="thuyhuynh" w:date="2023-05-08T11:25:00Z">
                  <w:rPr/>
                </w:rPrChange>
              </w:rPr>
              <w:delText xml:space="preserve">any </w:delText>
            </w:r>
            <w:r w:rsidR="008E6686" w:rsidRPr="00116AAA" w:rsidDel="00BB5520">
              <w:rPr>
                <w:rFonts w:ascii="Poppins" w:hAnsi="Poppins"/>
                <w:sz w:val="20"/>
                <w:szCs w:val="20"/>
                <w:rPrChange w:id="3927" w:author="thuyhuynh" w:date="2023-05-08T11:25:00Z">
                  <w:rPr/>
                </w:rPrChange>
              </w:rPr>
              <w:delText xml:space="preserve">unauthorized </w:delText>
            </w:r>
            <w:r w:rsidR="00792C70" w:rsidRPr="00116AAA" w:rsidDel="00BB5520">
              <w:rPr>
                <w:rFonts w:ascii="Poppins" w:hAnsi="Poppins"/>
                <w:sz w:val="20"/>
                <w:szCs w:val="20"/>
                <w:rPrChange w:id="3928" w:author="thuyhuynh" w:date="2023-05-08T11:25:00Z">
                  <w:rPr/>
                </w:rPrChange>
              </w:rPr>
              <w:delText xml:space="preserve">or </w:delText>
            </w:r>
            <w:r w:rsidR="002F3061" w:rsidRPr="00116AAA" w:rsidDel="00BB5520">
              <w:rPr>
                <w:rFonts w:ascii="Poppins" w:hAnsi="Poppins"/>
                <w:sz w:val="20"/>
                <w:szCs w:val="20"/>
                <w:rPrChange w:id="3929" w:author="thuyhuynh" w:date="2023-05-08T11:25:00Z">
                  <w:rPr/>
                </w:rPrChange>
              </w:rPr>
              <w:delText>malicious</w:delText>
            </w:r>
            <w:r w:rsidR="003B62B4" w:rsidRPr="00116AAA" w:rsidDel="00BB5520">
              <w:rPr>
                <w:rFonts w:ascii="Poppins" w:hAnsi="Poppins"/>
                <w:sz w:val="20"/>
                <w:szCs w:val="20"/>
                <w:rPrChange w:id="3930" w:author="thuyhuynh" w:date="2023-05-08T11:25:00Z">
                  <w:rPr/>
                </w:rPrChange>
              </w:rPr>
              <w:delText xml:space="preserve"> </w:delText>
            </w:r>
            <w:r w:rsidR="008E6686" w:rsidRPr="00116AAA" w:rsidDel="00BB5520">
              <w:rPr>
                <w:rFonts w:ascii="Poppins" w:hAnsi="Poppins"/>
                <w:sz w:val="20"/>
                <w:szCs w:val="20"/>
                <w:rPrChange w:id="3931" w:author="thuyhuynh" w:date="2023-05-08T11:25:00Z">
                  <w:rPr/>
                </w:rPrChange>
              </w:rPr>
              <w:delText xml:space="preserve">purpose. </w:delText>
            </w:r>
          </w:del>
        </w:p>
        <w:p w:rsidR="008D0823" w:rsidRPr="00116AAA" w:rsidDel="00BB5520" w:rsidRDefault="000E69CF" w:rsidP="002A336B">
          <w:pPr>
            <w:pStyle w:val="Heading4"/>
            <w:rPr>
              <w:del w:id="3932" w:author="thuyhuynh" w:date="2022-03-30T11:18:00Z"/>
              <w:rFonts w:ascii="Poppins" w:hAnsi="Poppins"/>
              <w:sz w:val="20"/>
              <w:szCs w:val="20"/>
              <w:rPrChange w:id="3933" w:author="thuyhuynh" w:date="2023-05-08T11:25:00Z">
                <w:rPr>
                  <w:del w:id="3934" w:author="thuyhuynh" w:date="2022-03-30T11:18:00Z"/>
                </w:rPr>
              </w:rPrChange>
            </w:rPr>
          </w:pPr>
          <w:bookmarkStart w:id="3935" w:name="_Toc263100527"/>
          <w:bookmarkStart w:id="3936" w:name="_Toc263673300"/>
          <w:bookmarkStart w:id="3937" w:name="_Toc274753227"/>
          <w:bookmarkStart w:id="3938" w:name="_Toc330934432"/>
          <w:del w:id="3939" w:author="thuyhuynh" w:date="2022-03-30T11:18:00Z">
            <w:r w:rsidRPr="00116AAA" w:rsidDel="00BB5520">
              <w:rPr>
                <w:rFonts w:ascii="Poppins" w:hAnsi="Poppins"/>
                <w:b w:val="0"/>
                <w:bCs w:val="0"/>
                <w:i w:val="0"/>
                <w:iCs w:val="0"/>
                <w:sz w:val="20"/>
                <w:szCs w:val="20"/>
                <w:rPrChange w:id="3940" w:author="thuyhuynh" w:date="2023-05-08T11:25:00Z">
                  <w:rPr>
                    <w:b w:val="0"/>
                    <w:bCs w:val="0"/>
                    <w:i w:val="0"/>
                    <w:iCs w:val="0"/>
                  </w:rPr>
                </w:rPrChange>
              </w:rPr>
              <w:delText>Administrative Audits</w:delText>
            </w:r>
            <w:bookmarkEnd w:id="3935"/>
            <w:bookmarkEnd w:id="3936"/>
            <w:bookmarkEnd w:id="3937"/>
            <w:bookmarkEnd w:id="3938"/>
          </w:del>
        </w:p>
        <w:p w:rsidR="000E69CF" w:rsidRPr="00116AAA" w:rsidDel="00BB5520" w:rsidRDefault="000E69CF" w:rsidP="000E69CF">
          <w:pPr>
            <w:jc w:val="both"/>
            <w:rPr>
              <w:del w:id="3941" w:author="thuyhuynh" w:date="2022-03-30T11:18:00Z"/>
              <w:rFonts w:ascii="Poppins" w:hAnsi="Poppins"/>
              <w:sz w:val="20"/>
              <w:szCs w:val="20"/>
              <w:rPrChange w:id="3942" w:author="thuyhuynh" w:date="2023-05-08T11:25:00Z">
                <w:rPr>
                  <w:del w:id="3943" w:author="thuyhuynh" w:date="2022-03-30T11:18:00Z"/>
                </w:rPr>
              </w:rPrChange>
            </w:rPr>
          </w:pPr>
        </w:p>
        <w:p w:rsidR="0005501F" w:rsidRPr="00116AAA" w:rsidDel="00BB5520" w:rsidRDefault="000E69CF" w:rsidP="00AA26D3">
          <w:pPr>
            <w:jc w:val="both"/>
            <w:rPr>
              <w:del w:id="3944" w:author="thuyhuynh" w:date="2022-03-30T11:18:00Z"/>
              <w:rFonts w:ascii="Poppins" w:hAnsi="Poppins"/>
              <w:sz w:val="20"/>
              <w:szCs w:val="20"/>
              <w:rPrChange w:id="3945" w:author="thuyhuynh" w:date="2023-05-08T11:25:00Z">
                <w:rPr>
                  <w:del w:id="3946" w:author="thuyhuynh" w:date="2022-03-30T11:18:00Z"/>
                </w:rPr>
              </w:rPrChange>
            </w:rPr>
          </w:pPr>
          <w:del w:id="3947" w:author="thuyhuynh" w:date="2022-03-30T11:18:00Z">
            <w:r w:rsidRPr="00116AAA" w:rsidDel="00BB5520">
              <w:rPr>
                <w:rFonts w:ascii="Poppins" w:hAnsi="Poppins"/>
                <w:sz w:val="20"/>
                <w:szCs w:val="20"/>
                <w:rPrChange w:id="3948" w:author="thuyhuynh" w:date="2023-05-08T11:25:00Z">
                  <w:rPr/>
                </w:rPrChange>
              </w:rPr>
              <w:delText xml:space="preserve">The </w:delText>
            </w:r>
          </w:del>
          <w:del w:id="3949" w:author="thuyhuynh" w:date="2022-03-30T11:09:00Z">
            <w:r w:rsidR="00DB2116" w:rsidRPr="00116AAA" w:rsidDel="00E37F22">
              <w:rPr>
                <w:rFonts w:ascii="Poppins" w:hAnsi="Poppins"/>
                <w:sz w:val="20"/>
                <w:szCs w:val="20"/>
                <w:rPrChange w:id="3950" w:author="thuyhuynh" w:date="2023-05-08T11:25:00Z">
                  <w:rPr/>
                </w:rPrChange>
              </w:rPr>
              <w:delText>IriShield</w:delText>
            </w:r>
          </w:del>
          <w:del w:id="3951" w:author="thuyhuynh" w:date="2022-03-30T11:18:00Z">
            <w:r w:rsidR="00DB2116" w:rsidRPr="00116AAA" w:rsidDel="00BB5520">
              <w:rPr>
                <w:rFonts w:ascii="Poppins" w:hAnsi="Poppins"/>
                <w:sz w:val="20"/>
                <w:szCs w:val="20"/>
                <w:rPrChange w:id="3952" w:author="thuyhuynh" w:date="2023-05-08T11:25:00Z">
                  <w:rPr/>
                </w:rPrChange>
              </w:rPr>
              <w:delText xml:space="preserve"> </w:delText>
            </w:r>
            <w:r w:rsidRPr="00116AAA" w:rsidDel="00BB5520">
              <w:rPr>
                <w:rFonts w:ascii="Poppins" w:hAnsi="Poppins"/>
                <w:sz w:val="20"/>
                <w:szCs w:val="20"/>
                <w:rPrChange w:id="3953" w:author="thuyhuynh" w:date="2023-05-08T11:25:00Z">
                  <w:rPr/>
                </w:rPrChange>
              </w:rPr>
              <w:delText>device has the capability of securely recording information on the capturing operation, such as timestamp, capturing station, capturing operator ID, and other user-specific data. With this audit information, the usage and performance of each capturing station and each operator therein can b</w:delText>
            </w:r>
            <w:r w:rsidR="00AA26D3" w:rsidRPr="00116AAA" w:rsidDel="00BB5520">
              <w:rPr>
                <w:rFonts w:ascii="Poppins" w:hAnsi="Poppins"/>
                <w:sz w:val="20"/>
                <w:szCs w:val="20"/>
                <w:rPrChange w:id="3954" w:author="thuyhuynh" w:date="2023-05-08T11:25:00Z">
                  <w:rPr/>
                </w:rPrChange>
              </w:rPr>
              <w:delText xml:space="preserve">e easily monitored and traced. </w:delText>
            </w:r>
            <w:r w:rsidR="00617182" w:rsidRPr="00116AAA" w:rsidDel="00BB5520">
              <w:rPr>
                <w:rFonts w:ascii="Poppins" w:hAnsi="Poppins"/>
                <w:sz w:val="20"/>
                <w:szCs w:val="20"/>
                <w:rPrChange w:id="3955" w:author="thuyhuynh" w:date="2023-05-08T11:25:00Z">
                  <w:rPr/>
                </w:rPrChange>
              </w:rPr>
              <w:delText>Especially</w:delText>
            </w:r>
            <w:r w:rsidR="007B76B9" w:rsidRPr="00116AAA" w:rsidDel="00BB5520">
              <w:rPr>
                <w:rFonts w:ascii="Poppins" w:hAnsi="Poppins"/>
                <w:sz w:val="20"/>
                <w:szCs w:val="20"/>
                <w:rPrChange w:id="3956" w:author="thuyhuynh" w:date="2023-05-08T11:25:00Z">
                  <w:rPr/>
                </w:rPrChange>
              </w:rPr>
              <w:delText xml:space="preserve"> with this customizable data, customer</w:delText>
            </w:r>
            <w:r w:rsidR="00B53685" w:rsidRPr="00116AAA" w:rsidDel="00BB5520">
              <w:rPr>
                <w:rFonts w:ascii="Poppins" w:hAnsi="Poppins"/>
                <w:sz w:val="20"/>
                <w:szCs w:val="20"/>
                <w:lang w:eastAsia="ko-KR"/>
                <w:rPrChange w:id="3957" w:author="thuyhuynh" w:date="2023-05-08T11:25:00Z">
                  <w:rPr>
                    <w:lang w:eastAsia="ko-KR"/>
                  </w:rPr>
                </w:rPrChange>
              </w:rPr>
              <w:delText>s</w:delText>
            </w:r>
            <w:r w:rsidR="007B76B9" w:rsidRPr="00116AAA" w:rsidDel="00BB5520">
              <w:rPr>
                <w:rFonts w:ascii="Poppins" w:hAnsi="Poppins"/>
                <w:sz w:val="20"/>
                <w:szCs w:val="20"/>
                <w:rPrChange w:id="3958" w:author="thuyhuynh" w:date="2023-05-08T11:25:00Z">
                  <w:rPr/>
                </w:rPrChange>
              </w:rPr>
              <w:delText xml:space="preserve"> can embed their OTP, PIN</w:delText>
            </w:r>
            <w:r w:rsidR="00B53685" w:rsidRPr="00116AAA" w:rsidDel="00BB5520">
              <w:rPr>
                <w:rFonts w:ascii="Poppins" w:hAnsi="Poppins"/>
                <w:sz w:val="20"/>
                <w:szCs w:val="20"/>
                <w:lang w:eastAsia="ko-KR"/>
                <w:rPrChange w:id="3959" w:author="thuyhuynh" w:date="2023-05-08T11:25:00Z">
                  <w:rPr>
                    <w:lang w:eastAsia="ko-KR"/>
                  </w:rPr>
                </w:rPrChange>
              </w:rPr>
              <w:delText>,</w:delText>
            </w:r>
            <w:r w:rsidR="007B76B9" w:rsidRPr="00116AAA" w:rsidDel="00BB5520">
              <w:rPr>
                <w:rFonts w:ascii="Poppins" w:hAnsi="Poppins"/>
                <w:sz w:val="20"/>
                <w:szCs w:val="20"/>
                <w:rPrChange w:id="3960" w:author="thuyhuynh" w:date="2023-05-08T11:25:00Z">
                  <w:rPr/>
                </w:rPrChange>
              </w:rPr>
              <w:delText xml:space="preserve"> or other factors into iris data to have a single secured multi-factor authentication packet.</w:delText>
            </w:r>
          </w:del>
        </w:p>
        <w:p w:rsidR="0061361F" w:rsidRPr="00116AAA" w:rsidDel="00BB5520" w:rsidRDefault="002E689F" w:rsidP="0061361F">
          <w:pPr>
            <w:pStyle w:val="Heading3"/>
            <w:rPr>
              <w:del w:id="3961" w:author="thuyhuynh" w:date="2022-03-30T11:18:00Z"/>
              <w:sz w:val="20"/>
              <w:szCs w:val="20"/>
              <w:rPrChange w:id="3962" w:author="thuyhuynh" w:date="2023-05-08T11:25:00Z">
                <w:rPr>
                  <w:del w:id="3963" w:author="thuyhuynh" w:date="2022-03-30T11:18:00Z"/>
                </w:rPr>
              </w:rPrChange>
            </w:rPr>
          </w:pPr>
          <w:bookmarkStart w:id="3964" w:name="_Toc330934433"/>
          <w:bookmarkStart w:id="3965" w:name="_Toc263673303"/>
          <w:bookmarkStart w:id="3966" w:name="_Toc274753230"/>
          <w:del w:id="3967" w:author="thuyhuynh" w:date="2022-03-30T11:18:00Z">
            <w:r w:rsidRPr="00116AAA" w:rsidDel="00BB5520">
              <w:rPr>
                <w:sz w:val="20"/>
                <w:szCs w:val="20"/>
                <w:rPrChange w:id="3968" w:author="thuyhuynh" w:date="2023-05-08T11:25:00Z">
                  <w:rPr>
                    <w:rFonts w:ascii="Poppins" w:hAnsi="Poppins"/>
                    <w:sz w:val="24"/>
                    <w:szCs w:val="24"/>
                  </w:rPr>
                </w:rPrChange>
              </w:rPr>
              <w:delText xml:space="preserve">System </w:delText>
            </w:r>
            <w:bookmarkEnd w:id="3964"/>
            <w:r w:rsidR="0061361F" w:rsidRPr="00116AAA" w:rsidDel="00BB5520">
              <w:rPr>
                <w:sz w:val="20"/>
                <w:szCs w:val="20"/>
                <w:rPrChange w:id="3969" w:author="thuyhuynh" w:date="2023-05-08T11:25:00Z">
                  <w:rPr>
                    <w:rFonts w:ascii="Poppins" w:hAnsi="Poppins"/>
                    <w:sz w:val="24"/>
                    <w:szCs w:val="24"/>
                  </w:rPr>
                </w:rPrChange>
              </w:rPr>
              <w:delText xml:space="preserve">Configuration and </w:delText>
            </w:r>
            <w:r w:rsidR="00960CC7" w:rsidRPr="00116AAA" w:rsidDel="00BB5520">
              <w:rPr>
                <w:sz w:val="20"/>
                <w:szCs w:val="20"/>
                <w:rPrChange w:id="3970" w:author="thuyhuynh" w:date="2023-05-08T11:25:00Z">
                  <w:rPr>
                    <w:rFonts w:ascii="Poppins" w:hAnsi="Poppins"/>
                    <w:sz w:val="24"/>
                    <w:szCs w:val="24"/>
                  </w:rPr>
                </w:rPrChange>
              </w:rPr>
              <w:delText>Role</w:delText>
            </w:r>
            <w:r w:rsidR="0061361F" w:rsidRPr="00116AAA" w:rsidDel="00BB5520">
              <w:rPr>
                <w:sz w:val="20"/>
                <w:szCs w:val="20"/>
                <w:rPrChange w:id="3971" w:author="thuyhuynh" w:date="2023-05-08T11:25:00Z">
                  <w:rPr>
                    <w:rFonts w:ascii="Poppins" w:hAnsi="Poppins"/>
                    <w:sz w:val="24"/>
                    <w:szCs w:val="24"/>
                  </w:rPr>
                </w:rPrChange>
              </w:rPr>
              <w:delText>s</w:delText>
            </w:r>
          </w:del>
        </w:p>
        <w:p w:rsidR="0061361F" w:rsidRPr="00116AAA" w:rsidDel="00BB5520" w:rsidRDefault="0061361F" w:rsidP="0061361F">
          <w:pPr>
            <w:jc w:val="both"/>
            <w:rPr>
              <w:del w:id="3972" w:author="thuyhuynh" w:date="2022-03-30T11:18:00Z"/>
              <w:rFonts w:ascii="Poppins" w:hAnsi="Poppins"/>
              <w:sz w:val="20"/>
              <w:szCs w:val="20"/>
              <w:rPrChange w:id="3973" w:author="thuyhuynh" w:date="2023-05-08T11:25:00Z">
                <w:rPr>
                  <w:del w:id="3974" w:author="thuyhuynh" w:date="2022-03-30T11:18:00Z"/>
                </w:rPr>
              </w:rPrChange>
            </w:rPr>
          </w:pPr>
          <w:bookmarkStart w:id="3975" w:name="138dd87f248d6310__Toc330934434"/>
          <w:del w:id="3976" w:author="thuyhuynh" w:date="2022-03-30T11:09:00Z">
            <w:r w:rsidRPr="00116AAA" w:rsidDel="00E37F22">
              <w:rPr>
                <w:rFonts w:ascii="Poppins" w:hAnsi="Poppins"/>
                <w:sz w:val="20"/>
                <w:szCs w:val="20"/>
                <w:rPrChange w:id="3977" w:author="thuyhuynh" w:date="2023-05-08T11:25:00Z">
                  <w:rPr/>
                </w:rPrChange>
              </w:rPr>
              <w:delText>IriShield</w:delText>
            </w:r>
          </w:del>
          <w:del w:id="3978" w:author="thuyhuynh" w:date="2022-03-30T11:18:00Z">
            <w:r w:rsidRPr="00116AAA" w:rsidDel="00BB5520">
              <w:rPr>
                <w:rFonts w:ascii="Poppins" w:hAnsi="Poppins"/>
                <w:sz w:val="20"/>
                <w:szCs w:val="20"/>
                <w:rPrChange w:id="3979" w:author="thuyhuynh" w:date="2023-05-08T11:25:00Z">
                  <w:rPr/>
                </w:rPrChange>
              </w:rPr>
              <w:delText xml:space="preserve"> is designed to allow customers to customize it </w:delText>
            </w:r>
            <w:r w:rsidR="00B53685" w:rsidRPr="00116AAA" w:rsidDel="00BB5520">
              <w:rPr>
                <w:rFonts w:ascii="Poppins" w:hAnsi="Poppins"/>
                <w:sz w:val="20"/>
                <w:szCs w:val="20"/>
                <w:lang w:eastAsia="ko-KR"/>
                <w:rPrChange w:id="3980" w:author="thuyhuynh" w:date="2023-05-08T11:25:00Z">
                  <w:rPr>
                    <w:lang w:eastAsia="ko-KR"/>
                  </w:rPr>
                </w:rPrChange>
              </w:rPr>
              <w:delText>as</w:delText>
            </w:r>
            <w:r w:rsidR="00B53685" w:rsidRPr="00116AAA" w:rsidDel="00BB5520">
              <w:rPr>
                <w:rFonts w:ascii="Poppins" w:hAnsi="Poppins"/>
                <w:sz w:val="20"/>
                <w:szCs w:val="20"/>
                <w:rPrChange w:id="3981" w:author="thuyhuynh" w:date="2023-05-08T11:25:00Z">
                  <w:rPr/>
                </w:rPrChange>
              </w:rPr>
              <w:delText xml:space="preserve"> </w:delText>
            </w:r>
            <w:r w:rsidRPr="00116AAA" w:rsidDel="00BB5520">
              <w:rPr>
                <w:rFonts w:ascii="Poppins" w:hAnsi="Poppins"/>
                <w:sz w:val="20"/>
                <w:szCs w:val="20"/>
                <w:rPrChange w:id="3982" w:author="thuyhuynh" w:date="2023-05-08T11:25:00Z">
                  <w:rPr/>
                </w:rPrChange>
              </w:rPr>
              <w:delText xml:space="preserve">a friendly </w:delText>
            </w:r>
            <w:r w:rsidR="00B53685" w:rsidRPr="00116AAA" w:rsidDel="00BB5520">
              <w:rPr>
                <w:rFonts w:ascii="Poppins" w:hAnsi="Poppins"/>
                <w:sz w:val="20"/>
                <w:szCs w:val="20"/>
                <w:lang w:eastAsia="ko-KR"/>
                <w:rPrChange w:id="3983" w:author="thuyhuynh" w:date="2023-05-08T11:25:00Z">
                  <w:rPr>
                    <w:lang w:eastAsia="ko-KR"/>
                  </w:rPr>
                </w:rPrChange>
              </w:rPr>
              <w:delText xml:space="preserve">and </w:delText>
            </w:r>
            <w:r w:rsidRPr="00116AAA" w:rsidDel="00BB5520">
              <w:rPr>
                <w:rFonts w:ascii="Poppins" w:hAnsi="Poppins"/>
                <w:sz w:val="20"/>
                <w:szCs w:val="20"/>
                <w:rPrChange w:id="3984" w:author="thuyhuynh" w:date="2023-05-08T11:25:00Z">
                  <w:rPr/>
                </w:rPrChange>
              </w:rPr>
              <w:delText xml:space="preserve">easy-to-use device </w:delText>
            </w:r>
            <w:r w:rsidR="00B53685" w:rsidRPr="00116AAA" w:rsidDel="00BB5520">
              <w:rPr>
                <w:rFonts w:ascii="Poppins" w:hAnsi="Poppins"/>
                <w:sz w:val="20"/>
                <w:szCs w:val="20"/>
                <w:lang w:eastAsia="ko-KR"/>
                <w:rPrChange w:id="3985" w:author="thuyhuynh" w:date="2023-05-08T11:25:00Z">
                  <w:rPr>
                    <w:lang w:eastAsia="ko-KR"/>
                  </w:rPr>
                </w:rPrChange>
              </w:rPr>
              <w:delText>or</w:delText>
            </w:r>
            <w:r w:rsidR="00B53685" w:rsidRPr="00116AAA" w:rsidDel="00BB5520">
              <w:rPr>
                <w:rFonts w:ascii="Poppins" w:hAnsi="Poppins"/>
                <w:sz w:val="20"/>
                <w:szCs w:val="20"/>
                <w:rPrChange w:id="3986" w:author="thuyhuynh" w:date="2023-05-08T11:25:00Z">
                  <w:rPr/>
                </w:rPrChange>
              </w:rPr>
              <w:delText xml:space="preserve"> </w:delText>
            </w:r>
            <w:r w:rsidRPr="00116AAA" w:rsidDel="00BB5520">
              <w:rPr>
                <w:rFonts w:ascii="Poppins" w:hAnsi="Poppins"/>
                <w:sz w:val="20"/>
                <w:szCs w:val="20"/>
                <w:rPrChange w:id="3987" w:author="thuyhuynh" w:date="2023-05-08T11:25:00Z">
                  <w:rPr/>
                </w:rPrChange>
              </w:rPr>
              <w:delText xml:space="preserve">a stringent self-protecting system in which critical </w:delText>
            </w:r>
            <w:r w:rsidR="00B53685" w:rsidRPr="00116AAA" w:rsidDel="00BB5520">
              <w:rPr>
                <w:rFonts w:ascii="Poppins" w:hAnsi="Poppins"/>
                <w:sz w:val="20"/>
                <w:szCs w:val="20"/>
                <w:rPrChange w:id="3988" w:author="thuyhuynh" w:date="2023-05-08T11:25:00Z">
                  <w:rPr/>
                </w:rPrChange>
              </w:rPr>
              <w:delText>functionalit</w:delText>
            </w:r>
            <w:r w:rsidR="00B53685" w:rsidRPr="00116AAA" w:rsidDel="00BB5520">
              <w:rPr>
                <w:rFonts w:ascii="Poppins" w:hAnsi="Poppins"/>
                <w:sz w:val="20"/>
                <w:szCs w:val="20"/>
                <w:lang w:eastAsia="ko-KR"/>
                <w:rPrChange w:id="3989" w:author="thuyhuynh" w:date="2023-05-08T11:25:00Z">
                  <w:rPr>
                    <w:lang w:eastAsia="ko-KR"/>
                  </w:rPr>
                </w:rPrChange>
              </w:rPr>
              <w:delText>ies</w:delText>
            </w:r>
            <w:r w:rsidR="00B53685" w:rsidRPr="00116AAA" w:rsidDel="00BB5520">
              <w:rPr>
                <w:rFonts w:ascii="Poppins" w:hAnsi="Poppins"/>
                <w:sz w:val="20"/>
                <w:szCs w:val="20"/>
                <w:rPrChange w:id="3990" w:author="thuyhuynh" w:date="2023-05-08T11:25:00Z">
                  <w:rPr/>
                </w:rPrChange>
              </w:rPr>
              <w:delText xml:space="preserve"> </w:delText>
            </w:r>
            <w:r w:rsidRPr="00116AAA" w:rsidDel="00BB5520">
              <w:rPr>
                <w:rFonts w:ascii="Poppins" w:hAnsi="Poppins"/>
                <w:sz w:val="20"/>
                <w:szCs w:val="20"/>
                <w:rPrChange w:id="3991" w:author="thuyhuynh" w:date="2023-05-08T11:25:00Z">
                  <w:rPr/>
                </w:rPrChange>
              </w:rPr>
              <w:delText xml:space="preserve">can only be accessed </w:delText>
            </w:r>
            <w:r w:rsidR="0016741D" w:rsidRPr="00116AAA" w:rsidDel="00BB5520">
              <w:rPr>
                <w:rFonts w:ascii="Poppins" w:hAnsi="Poppins"/>
                <w:sz w:val="20"/>
                <w:szCs w:val="20"/>
                <w:rPrChange w:id="3992" w:author="thuyhuynh" w:date="2023-05-08T11:25:00Z">
                  <w:rPr/>
                </w:rPrChange>
              </w:rPr>
              <w:delText>with</w:delText>
            </w:r>
            <w:r w:rsidRPr="00116AAA" w:rsidDel="00BB5520">
              <w:rPr>
                <w:rFonts w:ascii="Poppins" w:hAnsi="Poppins"/>
                <w:sz w:val="20"/>
                <w:szCs w:val="20"/>
                <w:rPrChange w:id="3993" w:author="thuyhuynh" w:date="2023-05-08T11:25:00Z">
                  <w:rPr/>
                </w:rPrChange>
              </w:rPr>
              <w:delText xml:space="preserve"> appropriate privileges.</w:delText>
            </w:r>
            <w:bookmarkEnd w:id="3975"/>
          </w:del>
        </w:p>
        <w:p w:rsidR="00977D9D" w:rsidRPr="00116AAA" w:rsidDel="00BB5520" w:rsidRDefault="00B67B9E" w:rsidP="002A336B">
          <w:pPr>
            <w:pStyle w:val="Heading4"/>
            <w:rPr>
              <w:del w:id="3994" w:author="thuyhuynh" w:date="2022-03-30T11:18:00Z"/>
              <w:rFonts w:ascii="Poppins" w:hAnsi="Poppins"/>
              <w:sz w:val="20"/>
              <w:szCs w:val="20"/>
              <w:rPrChange w:id="3995" w:author="thuyhuynh" w:date="2023-05-08T11:25:00Z">
                <w:rPr>
                  <w:del w:id="3996" w:author="thuyhuynh" w:date="2022-03-30T11:18:00Z"/>
                </w:rPr>
              </w:rPrChange>
            </w:rPr>
          </w:pPr>
          <w:bookmarkStart w:id="3997" w:name="_Toc330934434"/>
          <w:del w:id="3998" w:author="thuyhuynh" w:date="2022-03-30T11:18:00Z">
            <w:r w:rsidRPr="00116AAA" w:rsidDel="00BB5520">
              <w:rPr>
                <w:rFonts w:ascii="Poppins" w:hAnsi="Poppins"/>
                <w:b w:val="0"/>
                <w:bCs w:val="0"/>
                <w:i w:val="0"/>
                <w:iCs w:val="0"/>
                <w:sz w:val="20"/>
                <w:szCs w:val="20"/>
                <w:rPrChange w:id="3999" w:author="thuyhuynh" w:date="2023-05-08T11:25:00Z">
                  <w:rPr>
                    <w:b w:val="0"/>
                    <w:bCs w:val="0"/>
                    <w:i w:val="0"/>
                    <w:iCs w:val="0"/>
                  </w:rPr>
                </w:rPrChange>
              </w:rPr>
              <w:delText xml:space="preserve">System </w:delText>
            </w:r>
            <w:r w:rsidR="0061361F" w:rsidRPr="00116AAA" w:rsidDel="00BB5520">
              <w:rPr>
                <w:rFonts w:ascii="Poppins" w:hAnsi="Poppins"/>
                <w:b w:val="0"/>
                <w:bCs w:val="0"/>
                <w:i w:val="0"/>
                <w:iCs w:val="0"/>
                <w:sz w:val="20"/>
                <w:szCs w:val="20"/>
                <w:rPrChange w:id="4000" w:author="thuyhuynh" w:date="2023-05-08T11:25:00Z">
                  <w:rPr>
                    <w:b w:val="0"/>
                    <w:bCs w:val="0"/>
                    <w:i w:val="0"/>
                    <w:iCs w:val="0"/>
                  </w:rPr>
                </w:rPrChange>
              </w:rPr>
              <w:delText>C</w:delText>
            </w:r>
            <w:r w:rsidRPr="00116AAA" w:rsidDel="00BB5520">
              <w:rPr>
                <w:rFonts w:ascii="Poppins" w:hAnsi="Poppins"/>
                <w:b w:val="0"/>
                <w:bCs w:val="0"/>
                <w:i w:val="0"/>
                <w:iCs w:val="0"/>
                <w:sz w:val="20"/>
                <w:szCs w:val="20"/>
                <w:rPrChange w:id="4001" w:author="thuyhuynh" w:date="2023-05-08T11:25:00Z">
                  <w:rPr>
                    <w:b w:val="0"/>
                    <w:bCs w:val="0"/>
                    <w:i w:val="0"/>
                    <w:iCs w:val="0"/>
                  </w:rPr>
                </w:rPrChange>
              </w:rPr>
              <w:delText>onfiguration</w:delText>
            </w:r>
            <w:bookmarkEnd w:id="3997"/>
          </w:del>
        </w:p>
        <w:p w:rsidR="00977D9D" w:rsidRPr="00116AAA" w:rsidDel="00BB5520" w:rsidRDefault="00B53685" w:rsidP="00813803">
          <w:pPr>
            <w:rPr>
              <w:del w:id="4002" w:author="thuyhuynh" w:date="2022-03-30T11:18:00Z"/>
              <w:rFonts w:ascii="Poppins" w:hAnsi="Poppins"/>
              <w:sz w:val="20"/>
              <w:szCs w:val="20"/>
              <w:rPrChange w:id="4003" w:author="thuyhuynh" w:date="2023-05-08T11:25:00Z">
                <w:rPr>
                  <w:del w:id="4004" w:author="thuyhuynh" w:date="2022-03-30T11:18:00Z"/>
                </w:rPr>
              </w:rPrChange>
            </w:rPr>
          </w:pPr>
          <w:del w:id="4005" w:author="thuyhuynh" w:date="2022-03-30T11:18:00Z">
            <w:r w:rsidRPr="00116AAA" w:rsidDel="00BB5520">
              <w:rPr>
                <w:rFonts w:ascii="Poppins" w:hAnsi="Poppins"/>
                <w:sz w:val="20"/>
                <w:szCs w:val="20"/>
                <w:lang w:eastAsia="ko-KR"/>
                <w:rPrChange w:id="4006" w:author="thuyhuynh" w:date="2023-05-08T11:25:00Z">
                  <w:rPr>
                    <w:lang w:eastAsia="ko-KR"/>
                  </w:rPr>
                </w:rPrChange>
              </w:rPr>
              <w:delText xml:space="preserve">The following </w:delText>
            </w:r>
            <w:r w:rsidR="0016741D" w:rsidRPr="00116AAA" w:rsidDel="00BB5520">
              <w:rPr>
                <w:rFonts w:ascii="Poppins" w:hAnsi="Poppins"/>
                <w:sz w:val="20"/>
                <w:szCs w:val="20"/>
                <w:rPrChange w:id="4007" w:author="thuyhuynh" w:date="2023-05-08T11:25:00Z">
                  <w:rPr/>
                </w:rPrChange>
              </w:rPr>
              <w:delText>configuration</w:delText>
            </w:r>
            <w:r w:rsidR="00F95E00" w:rsidRPr="00116AAA" w:rsidDel="00BB5520">
              <w:rPr>
                <w:rFonts w:ascii="Poppins" w:hAnsi="Poppins"/>
                <w:sz w:val="20"/>
                <w:szCs w:val="20"/>
                <w:rPrChange w:id="4008" w:author="thuyhuynh" w:date="2023-05-08T11:25:00Z">
                  <w:rPr/>
                </w:rPrChange>
              </w:rPr>
              <w:delText xml:space="preserve"> parameters </w:delText>
            </w:r>
            <w:r w:rsidRPr="00116AAA" w:rsidDel="00BB5520">
              <w:rPr>
                <w:rFonts w:ascii="Poppins" w:hAnsi="Poppins"/>
                <w:sz w:val="20"/>
                <w:szCs w:val="20"/>
                <w:lang w:eastAsia="ko-KR"/>
                <w:rPrChange w:id="4009" w:author="thuyhuynh" w:date="2023-05-08T11:25:00Z">
                  <w:rPr>
                    <w:lang w:eastAsia="ko-KR"/>
                  </w:rPr>
                </w:rPrChange>
              </w:rPr>
              <w:delText xml:space="preserve">can be used </w:delText>
            </w:r>
            <w:r w:rsidR="00F95E00" w:rsidRPr="00116AAA" w:rsidDel="00BB5520">
              <w:rPr>
                <w:rFonts w:ascii="Poppins" w:hAnsi="Poppins"/>
                <w:sz w:val="20"/>
                <w:szCs w:val="20"/>
                <w:rPrChange w:id="4010" w:author="thuyhuynh" w:date="2023-05-08T11:25:00Z">
                  <w:rPr/>
                </w:rPrChange>
              </w:rPr>
              <w:delText>to customi</w:delText>
            </w:r>
            <w:r w:rsidR="0061361F" w:rsidRPr="00116AAA" w:rsidDel="00BB5520">
              <w:rPr>
                <w:rFonts w:ascii="Poppins" w:hAnsi="Poppins"/>
                <w:sz w:val="20"/>
                <w:szCs w:val="20"/>
                <w:rPrChange w:id="4011" w:author="thuyhuynh" w:date="2023-05-08T11:25:00Z">
                  <w:rPr/>
                </w:rPrChange>
              </w:rPr>
              <w:delText xml:space="preserve">ze </w:delText>
            </w:r>
          </w:del>
          <w:del w:id="4012" w:author="thuyhuynh" w:date="2022-03-30T11:09:00Z">
            <w:r w:rsidR="0061361F" w:rsidRPr="00116AAA" w:rsidDel="00E37F22">
              <w:rPr>
                <w:rFonts w:ascii="Poppins" w:hAnsi="Poppins"/>
                <w:sz w:val="20"/>
                <w:szCs w:val="20"/>
                <w:rPrChange w:id="4013" w:author="thuyhuynh" w:date="2023-05-08T11:25:00Z">
                  <w:rPr/>
                </w:rPrChange>
              </w:rPr>
              <w:delText>IriShield</w:delText>
            </w:r>
          </w:del>
          <w:del w:id="4014" w:author="thuyhuynh" w:date="2022-03-30T11:18:00Z">
            <w:r w:rsidR="00F95E00" w:rsidRPr="00116AAA" w:rsidDel="00BB5520">
              <w:rPr>
                <w:rFonts w:ascii="Poppins" w:hAnsi="Poppins"/>
                <w:sz w:val="20"/>
                <w:szCs w:val="20"/>
                <w:rPrChange w:id="4015" w:author="thuyhuynh" w:date="2023-05-08T11:25:00Z">
                  <w:rPr/>
                </w:rPrChange>
              </w:rPr>
              <w:delText>.</w:delText>
            </w:r>
            <w:r w:rsidR="0061361F" w:rsidRPr="00116AAA" w:rsidDel="00BB5520">
              <w:rPr>
                <w:rFonts w:ascii="Poppins" w:hAnsi="Poppins"/>
                <w:sz w:val="20"/>
                <w:szCs w:val="20"/>
                <w:rPrChange w:id="4016" w:author="thuyhuynh" w:date="2023-05-08T11:25:00Z">
                  <w:rPr/>
                </w:rPrChange>
              </w:rPr>
              <w:br/>
            </w:r>
          </w:del>
        </w:p>
        <w:p w:rsidR="00F95E00" w:rsidRPr="00116AAA" w:rsidDel="00BB5520" w:rsidRDefault="0061361F" w:rsidP="00C57564">
          <w:pPr>
            <w:pStyle w:val="ListParagraph"/>
            <w:numPr>
              <w:ilvl w:val="0"/>
              <w:numId w:val="19"/>
            </w:numPr>
            <w:jc w:val="both"/>
            <w:rPr>
              <w:del w:id="4017" w:author="thuyhuynh" w:date="2022-03-30T11:18:00Z"/>
              <w:rFonts w:ascii="Poppins" w:hAnsi="Poppins"/>
              <w:sz w:val="20"/>
              <w:szCs w:val="20"/>
              <w:rPrChange w:id="4018" w:author="thuyhuynh" w:date="2023-05-08T11:25:00Z">
                <w:rPr>
                  <w:del w:id="4019" w:author="thuyhuynh" w:date="2022-03-30T11:18:00Z"/>
                </w:rPr>
              </w:rPrChange>
            </w:rPr>
          </w:pPr>
          <w:del w:id="4020" w:author="thuyhuynh" w:date="2022-03-30T11:18:00Z">
            <w:r w:rsidRPr="00116AAA" w:rsidDel="00BB5520">
              <w:rPr>
                <w:rFonts w:ascii="Poppins" w:hAnsi="Poppins"/>
                <w:b/>
                <w:sz w:val="20"/>
                <w:szCs w:val="20"/>
                <w:rPrChange w:id="4021" w:author="thuyhuynh" w:date="2023-05-08T11:25:00Z">
                  <w:rPr>
                    <w:b/>
                  </w:rPr>
                </w:rPrChange>
              </w:rPr>
              <w:delText>Encryption Mode</w:delText>
            </w:r>
            <w:r w:rsidRPr="00116AAA" w:rsidDel="00BB5520">
              <w:rPr>
                <w:rFonts w:ascii="Poppins" w:hAnsi="Poppins"/>
                <w:sz w:val="20"/>
                <w:szCs w:val="20"/>
                <w:rPrChange w:id="4022" w:author="thuyhuynh" w:date="2023-05-08T11:25:00Z">
                  <w:rPr/>
                </w:rPrChange>
              </w:rPr>
              <w:delText xml:space="preserve">: </w:delText>
            </w:r>
            <w:r w:rsidR="00B53685" w:rsidRPr="00116AAA" w:rsidDel="00BB5520">
              <w:rPr>
                <w:rFonts w:ascii="Poppins" w:hAnsi="Poppins"/>
                <w:sz w:val="20"/>
                <w:szCs w:val="20"/>
                <w:lang w:eastAsia="ko-KR"/>
                <w:rPrChange w:id="4023" w:author="thuyhuynh" w:date="2023-05-08T11:25:00Z">
                  <w:rPr>
                    <w:lang w:eastAsia="ko-KR"/>
                  </w:rPr>
                </w:rPrChange>
              </w:rPr>
              <w:delText>B</w:delText>
            </w:r>
            <w:r w:rsidR="00B53685" w:rsidRPr="00116AAA" w:rsidDel="00BB5520">
              <w:rPr>
                <w:rFonts w:ascii="Poppins" w:hAnsi="Poppins"/>
                <w:sz w:val="20"/>
                <w:szCs w:val="20"/>
                <w:rPrChange w:id="4024" w:author="thuyhuynh" w:date="2023-05-08T11:25:00Z">
                  <w:rPr/>
                </w:rPrChange>
              </w:rPr>
              <w:delText xml:space="preserve">y </w:delText>
            </w:r>
            <w:r w:rsidRPr="00116AAA" w:rsidDel="00BB5520">
              <w:rPr>
                <w:rFonts w:ascii="Poppins" w:hAnsi="Poppins"/>
                <w:sz w:val="20"/>
                <w:szCs w:val="20"/>
                <w:rPrChange w:id="4025" w:author="thuyhuynh" w:date="2023-05-08T11:25:00Z">
                  <w:rPr/>
                </w:rPrChange>
              </w:rPr>
              <w:delText xml:space="preserve">default, </w:delText>
            </w:r>
            <w:r w:rsidR="00B53685" w:rsidRPr="00116AAA" w:rsidDel="00BB5520">
              <w:rPr>
                <w:rFonts w:ascii="Poppins" w:hAnsi="Poppins"/>
                <w:sz w:val="20"/>
                <w:szCs w:val="20"/>
                <w:lang w:eastAsia="ko-KR"/>
                <w:rPrChange w:id="4026" w:author="thuyhuynh" w:date="2023-05-08T11:25:00Z">
                  <w:rPr>
                    <w:lang w:eastAsia="ko-KR"/>
                  </w:rPr>
                </w:rPrChange>
              </w:rPr>
              <w:delText xml:space="preserve">a </w:delText>
            </w:r>
            <w:r w:rsidRPr="00116AAA" w:rsidDel="00BB5520">
              <w:rPr>
                <w:rFonts w:ascii="Poppins" w:hAnsi="Poppins"/>
                <w:sz w:val="20"/>
                <w:szCs w:val="20"/>
                <w:rPrChange w:id="4027" w:author="thuyhuynh" w:date="2023-05-08T11:25:00Z">
                  <w:rPr/>
                </w:rPrChange>
              </w:rPr>
              <w:delText xml:space="preserve">host can retrieve captured images and templates from </w:delText>
            </w:r>
            <w:r w:rsidR="00B53685" w:rsidRPr="00116AAA" w:rsidDel="00BB5520">
              <w:rPr>
                <w:rFonts w:ascii="Poppins" w:hAnsi="Poppins"/>
                <w:sz w:val="20"/>
                <w:szCs w:val="20"/>
                <w:lang w:eastAsia="ko-KR"/>
                <w:rPrChange w:id="4028" w:author="thuyhuynh" w:date="2023-05-08T11:25:00Z">
                  <w:rPr>
                    <w:lang w:eastAsia="ko-KR"/>
                  </w:rPr>
                </w:rPrChange>
              </w:rPr>
              <w:delText xml:space="preserve">the </w:delText>
            </w:r>
            <w:r w:rsidRPr="00116AAA" w:rsidDel="00BB5520">
              <w:rPr>
                <w:rFonts w:ascii="Poppins" w:hAnsi="Poppins"/>
                <w:sz w:val="20"/>
                <w:szCs w:val="20"/>
                <w:rPrChange w:id="4029" w:author="thuyhuynh" w:date="2023-05-08T11:25:00Z">
                  <w:rPr/>
                </w:rPrChange>
              </w:rPr>
              <w:delText xml:space="preserve">device both in plain BLOB (Binary Large Object) and in encrypted signed BLOB. However, </w:delText>
            </w:r>
          </w:del>
          <w:del w:id="4030" w:author="thuyhuynh" w:date="2022-03-30T11:09:00Z">
            <w:r w:rsidRPr="00116AAA" w:rsidDel="00E37F22">
              <w:rPr>
                <w:rFonts w:ascii="Poppins" w:hAnsi="Poppins"/>
                <w:sz w:val="20"/>
                <w:szCs w:val="20"/>
                <w:rPrChange w:id="4031" w:author="thuyhuynh" w:date="2023-05-08T11:25:00Z">
                  <w:rPr/>
                </w:rPrChange>
              </w:rPr>
              <w:delText>IriShield</w:delText>
            </w:r>
          </w:del>
          <w:del w:id="4032" w:author="thuyhuynh" w:date="2022-03-30T11:18:00Z">
            <w:r w:rsidR="00C57564" w:rsidRPr="00116AAA" w:rsidDel="00BB5520">
              <w:rPr>
                <w:rFonts w:ascii="Poppins" w:hAnsi="Poppins"/>
                <w:sz w:val="20"/>
                <w:szCs w:val="20"/>
                <w:rPrChange w:id="4033" w:author="thuyhuynh" w:date="2023-05-08T11:25:00Z">
                  <w:rPr/>
                </w:rPrChange>
              </w:rPr>
              <w:delText xml:space="preserve"> </w:delText>
            </w:r>
            <w:r w:rsidRPr="00116AAA" w:rsidDel="00BB5520">
              <w:rPr>
                <w:rFonts w:ascii="Poppins" w:hAnsi="Poppins"/>
                <w:sz w:val="20"/>
                <w:szCs w:val="20"/>
                <w:rPrChange w:id="4034" w:author="thuyhuynh" w:date="2023-05-08T11:25:00Z">
                  <w:rPr/>
                </w:rPrChange>
              </w:rPr>
              <w:delText>can be configured to allow only encrypted signed BLOB.</w:delText>
            </w:r>
          </w:del>
        </w:p>
        <w:p w:rsidR="00C57564" w:rsidRPr="00116AAA" w:rsidDel="00BB5520" w:rsidRDefault="00C57564" w:rsidP="00C57564">
          <w:pPr>
            <w:pStyle w:val="ListParagraph"/>
            <w:ind w:left="1080"/>
            <w:jc w:val="both"/>
            <w:rPr>
              <w:del w:id="4035" w:author="thuyhuynh" w:date="2022-03-30T11:18:00Z"/>
              <w:rFonts w:ascii="Poppins" w:hAnsi="Poppins"/>
              <w:sz w:val="20"/>
              <w:szCs w:val="20"/>
              <w:rPrChange w:id="4036" w:author="thuyhuynh" w:date="2023-05-08T11:25:00Z">
                <w:rPr>
                  <w:del w:id="4037" w:author="thuyhuynh" w:date="2022-03-30T11:18:00Z"/>
                </w:rPr>
              </w:rPrChange>
            </w:rPr>
          </w:pPr>
        </w:p>
        <w:p w:rsidR="003B7C9A" w:rsidRPr="00116AAA" w:rsidDel="00BB5520" w:rsidRDefault="0061361F" w:rsidP="00C57564">
          <w:pPr>
            <w:pStyle w:val="ListParagraph"/>
            <w:numPr>
              <w:ilvl w:val="0"/>
              <w:numId w:val="19"/>
            </w:numPr>
            <w:jc w:val="both"/>
            <w:rPr>
              <w:del w:id="4038" w:author="thuyhuynh" w:date="2022-03-30T11:18:00Z"/>
              <w:rFonts w:ascii="Poppins" w:hAnsi="Poppins"/>
              <w:sz w:val="20"/>
              <w:szCs w:val="20"/>
              <w:rPrChange w:id="4039" w:author="thuyhuynh" w:date="2023-05-08T11:25:00Z">
                <w:rPr>
                  <w:del w:id="4040" w:author="thuyhuynh" w:date="2022-03-30T11:18:00Z"/>
                </w:rPr>
              </w:rPrChange>
            </w:rPr>
          </w:pPr>
          <w:del w:id="4041" w:author="thuyhuynh" w:date="2022-03-30T11:18:00Z">
            <w:r w:rsidRPr="00116AAA" w:rsidDel="00BB5520">
              <w:rPr>
                <w:rFonts w:ascii="Poppins" w:hAnsi="Poppins"/>
                <w:b/>
                <w:sz w:val="20"/>
                <w:szCs w:val="20"/>
                <w:rPrChange w:id="4042" w:author="thuyhuynh" w:date="2023-05-08T11:25:00Z">
                  <w:rPr>
                    <w:b/>
                  </w:rPr>
                </w:rPrChange>
              </w:rPr>
              <w:delText>Deduplication</w:delText>
            </w:r>
            <w:r w:rsidRPr="00116AAA" w:rsidDel="00BB5520">
              <w:rPr>
                <w:rFonts w:ascii="Poppins" w:hAnsi="Poppins"/>
                <w:sz w:val="20"/>
                <w:szCs w:val="20"/>
                <w:rPrChange w:id="4043" w:author="thuyhuynh" w:date="2023-05-08T11:25:00Z">
                  <w:rPr/>
                </w:rPrChange>
              </w:rPr>
              <w:delText xml:space="preserve">: </w:delText>
            </w:r>
            <w:r w:rsidR="00B53685" w:rsidRPr="00116AAA" w:rsidDel="00BB5520">
              <w:rPr>
                <w:rFonts w:ascii="Poppins" w:hAnsi="Poppins"/>
                <w:sz w:val="20"/>
                <w:szCs w:val="20"/>
                <w:lang w:eastAsia="ko-KR"/>
                <w:rPrChange w:id="4044" w:author="thuyhuynh" w:date="2023-05-08T11:25:00Z">
                  <w:rPr>
                    <w:lang w:eastAsia="ko-KR"/>
                  </w:rPr>
                </w:rPrChange>
              </w:rPr>
              <w:delText>B</w:delText>
            </w:r>
            <w:r w:rsidR="00B53685" w:rsidRPr="00116AAA" w:rsidDel="00BB5520">
              <w:rPr>
                <w:rFonts w:ascii="Poppins" w:hAnsi="Poppins"/>
                <w:sz w:val="20"/>
                <w:szCs w:val="20"/>
                <w:rPrChange w:id="4045" w:author="thuyhuynh" w:date="2023-05-08T11:25:00Z">
                  <w:rPr/>
                </w:rPrChange>
              </w:rPr>
              <w:delText xml:space="preserve">y </w:delText>
            </w:r>
            <w:r w:rsidRPr="00116AAA" w:rsidDel="00BB5520">
              <w:rPr>
                <w:rFonts w:ascii="Poppins" w:hAnsi="Poppins"/>
                <w:sz w:val="20"/>
                <w:szCs w:val="20"/>
                <w:rPrChange w:id="4046" w:author="thuyhuynh" w:date="2023-05-08T11:25:00Z">
                  <w:rPr/>
                </w:rPrChange>
              </w:rPr>
              <w:delText>default</w:delText>
            </w:r>
            <w:r w:rsidR="00B53685" w:rsidRPr="00116AAA" w:rsidDel="00BB5520">
              <w:rPr>
                <w:rFonts w:ascii="Poppins" w:hAnsi="Poppins"/>
                <w:sz w:val="20"/>
                <w:szCs w:val="20"/>
                <w:lang w:eastAsia="ko-KR"/>
                <w:rPrChange w:id="4047" w:author="thuyhuynh" w:date="2023-05-08T11:25:00Z">
                  <w:rPr>
                    <w:lang w:eastAsia="ko-KR"/>
                  </w:rPr>
                </w:rPrChange>
              </w:rPr>
              <w:delText>, the</w:delText>
            </w:r>
            <w:r w:rsidRPr="00116AAA" w:rsidDel="00BB5520">
              <w:rPr>
                <w:rFonts w:ascii="Poppins" w:hAnsi="Poppins"/>
                <w:sz w:val="20"/>
                <w:szCs w:val="20"/>
                <w:rPrChange w:id="4048" w:author="thuyhuynh" w:date="2023-05-08T11:25:00Z">
                  <w:rPr/>
                </w:rPrChange>
              </w:rPr>
              <w:delText xml:space="preserve"> device does not check duplication before enrollment. This configuration requests the device to perform basic duplication </w:delText>
            </w:r>
            <w:r w:rsidR="009521B4" w:rsidRPr="00116AAA" w:rsidDel="00BB5520">
              <w:rPr>
                <w:rFonts w:ascii="Poppins" w:hAnsi="Poppins"/>
                <w:sz w:val="20"/>
                <w:szCs w:val="20"/>
                <w:lang w:eastAsia="ko-KR"/>
                <w:rPrChange w:id="4049" w:author="thuyhuynh" w:date="2023-05-08T11:25:00Z">
                  <w:rPr>
                    <w:lang w:eastAsia="ko-KR"/>
                  </w:rPr>
                </w:rPrChange>
              </w:rPr>
              <w:delText>check</w:delText>
            </w:r>
            <w:r w:rsidR="00B53685" w:rsidRPr="00116AAA" w:rsidDel="00BB5520">
              <w:rPr>
                <w:rFonts w:ascii="Poppins" w:hAnsi="Poppins"/>
                <w:sz w:val="20"/>
                <w:szCs w:val="20"/>
                <w:lang w:eastAsia="ko-KR"/>
                <w:rPrChange w:id="4050" w:author="thuyhuynh" w:date="2023-05-08T11:25:00Z">
                  <w:rPr>
                    <w:lang w:eastAsia="ko-KR"/>
                  </w:rPr>
                </w:rPrChange>
              </w:rPr>
              <w:delText xml:space="preserve"> </w:delText>
            </w:r>
            <w:r w:rsidRPr="00116AAA" w:rsidDel="00BB5520">
              <w:rPr>
                <w:rFonts w:ascii="Poppins" w:hAnsi="Poppins"/>
                <w:sz w:val="20"/>
                <w:szCs w:val="20"/>
                <w:rPrChange w:id="4051" w:author="thuyhuynh" w:date="2023-05-08T11:25:00Z">
                  <w:rPr/>
                </w:rPrChange>
              </w:rPr>
              <w:delText xml:space="preserve">which reports error when </w:delText>
            </w:r>
            <w:r w:rsidR="00B53685" w:rsidRPr="00116AAA" w:rsidDel="00BB5520">
              <w:rPr>
                <w:rFonts w:ascii="Poppins" w:hAnsi="Poppins"/>
                <w:sz w:val="20"/>
                <w:szCs w:val="20"/>
                <w:lang w:eastAsia="ko-KR"/>
                <w:rPrChange w:id="4052" w:author="thuyhuynh" w:date="2023-05-08T11:25:00Z">
                  <w:rPr>
                    <w:lang w:eastAsia="ko-KR"/>
                  </w:rPr>
                </w:rPrChange>
              </w:rPr>
              <w:delText>the query template</w:delText>
            </w:r>
            <w:r w:rsidRPr="00116AAA" w:rsidDel="00BB5520">
              <w:rPr>
                <w:rFonts w:ascii="Poppins" w:hAnsi="Poppins"/>
                <w:sz w:val="20"/>
                <w:szCs w:val="20"/>
                <w:rPrChange w:id="4053" w:author="thuyhuynh" w:date="2023-05-08T11:25:00Z">
                  <w:rPr/>
                </w:rPrChange>
              </w:rPr>
              <w:delText xml:space="preserve"> match</w:delText>
            </w:r>
            <w:r w:rsidR="00B53685" w:rsidRPr="00116AAA" w:rsidDel="00BB5520">
              <w:rPr>
                <w:rFonts w:ascii="Poppins" w:hAnsi="Poppins"/>
                <w:sz w:val="20"/>
                <w:szCs w:val="20"/>
                <w:lang w:eastAsia="ko-KR"/>
                <w:rPrChange w:id="4054" w:author="thuyhuynh" w:date="2023-05-08T11:25:00Z">
                  <w:rPr>
                    <w:lang w:eastAsia="ko-KR"/>
                  </w:rPr>
                </w:rPrChange>
              </w:rPr>
              <w:delText>es</w:delText>
            </w:r>
            <w:r w:rsidRPr="00116AAA" w:rsidDel="00BB5520">
              <w:rPr>
                <w:rFonts w:ascii="Poppins" w:hAnsi="Poppins"/>
                <w:sz w:val="20"/>
                <w:szCs w:val="20"/>
                <w:rPrChange w:id="4055" w:author="thuyhuynh" w:date="2023-05-08T11:25:00Z">
                  <w:rPr/>
                </w:rPrChange>
              </w:rPr>
              <w:delText xml:space="preserve"> with </w:delText>
            </w:r>
            <w:r w:rsidR="00B53685" w:rsidRPr="00116AAA" w:rsidDel="00BB5520">
              <w:rPr>
                <w:rFonts w:ascii="Poppins" w:hAnsi="Poppins"/>
                <w:sz w:val="20"/>
                <w:szCs w:val="20"/>
                <w:lang w:eastAsia="ko-KR"/>
                <w:rPrChange w:id="4056" w:author="thuyhuynh" w:date="2023-05-08T11:25:00Z">
                  <w:rPr>
                    <w:lang w:eastAsia="ko-KR"/>
                  </w:rPr>
                </w:rPrChange>
              </w:rPr>
              <w:delText xml:space="preserve">at least one </w:delText>
            </w:r>
            <w:r w:rsidR="009521B4" w:rsidRPr="00116AAA" w:rsidDel="00BB5520">
              <w:rPr>
                <w:rFonts w:ascii="Poppins" w:hAnsi="Poppins"/>
                <w:sz w:val="20"/>
                <w:szCs w:val="20"/>
                <w:lang w:eastAsia="ko-KR"/>
                <w:rPrChange w:id="4057" w:author="thuyhuynh" w:date="2023-05-08T11:25:00Z">
                  <w:rPr>
                    <w:lang w:eastAsia="ko-KR"/>
                  </w:rPr>
                </w:rPrChange>
              </w:rPr>
              <w:delText xml:space="preserve">other </w:delText>
            </w:r>
            <w:r w:rsidR="00B53685" w:rsidRPr="00116AAA" w:rsidDel="00BB5520">
              <w:rPr>
                <w:rFonts w:ascii="Poppins" w:hAnsi="Poppins"/>
                <w:sz w:val="20"/>
                <w:szCs w:val="20"/>
                <w:lang w:eastAsia="ko-KR"/>
                <w:rPrChange w:id="4058" w:author="thuyhuynh" w:date="2023-05-08T11:25:00Z">
                  <w:rPr>
                    <w:lang w:eastAsia="ko-KR"/>
                  </w:rPr>
                </w:rPrChange>
              </w:rPr>
              <w:delText>from the enrolled gallery</w:delText>
            </w:r>
            <w:r w:rsidR="003B7C9A" w:rsidRPr="00116AAA" w:rsidDel="00BB5520">
              <w:rPr>
                <w:rFonts w:ascii="Poppins" w:hAnsi="Poppins"/>
                <w:sz w:val="20"/>
                <w:szCs w:val="20"/>
                <w:rPrChange w:id="4059" w:author="thuyhuynh" w:date="2023-05-08T11:25:00Z">
                  <w:rPr/>
                </w:rPrChange>
              </w:rPr>
              <w:delText>.</w:delText>
            </w:r>
            <w:r w:rsidR="00960CC7" w:rsidRPr="00116AAA" w:rsidDel="00BB5520">
              <w:rPr>
                <w:rFonts w:ascii="Poppins" w:hAnsi="Poppins"/>
                <w:sz w:val="20"/>
                <w:szCs w:val="20"/>
                <w:rPrChange w:id="4060" w:author="thuyhuynh" w:date="2023-05-08T11:25:00Z">
                  <w:rPr/>
                </w:rPrChange>
              </w:rPr>
              <w:delText xml:space="preserve"> </w:delText>
            </w:r>
            <w:r w:rsidR="00B53685" w:rsidRPr="00116AAA" w:rsidDel="00BB5520">
              <w:rPr>
                <w:rFonts w:ascii="Poppins" w:hAnsi="Poppins"/>
                <w:sz w:val="20"/>
                <w:szCs w:val="20"/>
                <w:lang w:eastAsia="ko-KR"/>
                <w:rPrChange w:id="4061" w:author="thuyhuynh" w:date="2023-05-08T11:25:00Z">
                  <w:rPr>
                    <w:lang w:eastAsia="ko-KR"/>
                  </w:rPr>
                </w:rPrChange>
              </w:rPr>
              <w:delText>The t</w:delText>
            </w:r>
            <w:r w:rsidR="00B53685" w:rsidRPr="00116AAA" w:rsidDel="00BB5520">
              <w:rPr>
                <w:rFonts w:ascii="Poppins" w:hAnsi="Poppins"/>
                <w:sz w:val="20"/>
                <w:szCs w:val="20"/>
                <w:rPrChange w:id="4062" w:author="thuyhuynh" w:date="2023-05-08T11:25:00Z">
                  <w:rPr/>
                </w:rPrChange>
              </w:rPr>
              <w:delText xml:space="preserve">hreshold </w:delText>
            </w:r>
            <w:r w:rsidR="00960CC7" w:rsidRPr="00116AAA" w:rsidDel="00BB5520">
              <w:rPr>
                <w:rFonts w:ascii="Poppins" w:hAnsi="Poppins"/>
                <w:sz w:val="20"/>
                <w:szCs w:val="20"/>
                <w:rPrChange w:id="4063" w:author="thuyhuynh" w:date="2023-05-08T11:25:00Z">
                  <w:rPr/>
                </w:rPrChange>
              </w:rPr>
              <w:delText xml:space="preserve">for deduplication is </w:delText>
            </w:r>
            <w:r w:rsidR="001C344B" w:rsidRPr="00116AAA" w:rsidDel="00BB5520">
              <w:rPr>
                <w:rFonts w:ascii="Poppins" w:hAnsi="Poppins"/>
                <w:sz w:val="20"/>
                <w:szCs w:val="20"/>
                <w:rPrChange w:id="4064" w:author="thuyhuynh" w:date="2023-05-08T11:25:00Z">
                  <w:rPr/>
                </w:rPrChange>
              </w:rPr>
              <w:delText>configurable</w:delText>
            </w:r>
            <w:r w:rsidR="00960CC7" w:rsidRPr="00116AAA" w:rsidDel="00BB5520">
              <w:rPr>
                <w:rFonts w:ascii="Poppins" w:hAnsi="Poppins"/>
                <w:sz w:val="20"/>
                <w:szCs w:val="20"/>
                <w:rPrChange w:id="4065" w:author="thuyhuynh" w:date="2023-05-08T11:25:00Z">
                  <w:rPr/>
                </w:rPrChange>
              </w:rPr>
              <w:delText>.</w:delText>
            </w:r>
          </w:del>
        </w:p>
        <w:p w:rsidR="00C57564" w:rsidRPr="00116AAA" w:rsidDel="00BB5520" w:rsidRDefault="00C57564" w:rsidP="00C57564">
          <w:pPr>
            <w:jc w:val="both"/>
            <w:rPr>
              <w:del w:id="4066" w:author="thuyhuynh" w:date="2022-03-30T11:18:00Z"/>
              <w:rFonts w:ascii="Poppins" w:hAnsi="Poppins"/>
              <w:sz w:val="20"/>
              <w:szCs w:val="20"/>
              <w:rPrChange w:id="4067" w:author="thuyhuynh" w:date="2023-05-08T11:25:00Z">
                <w:rPr>
                  <w:del w:id="4068" w:author="thuyhuynh" w:date="2022-03-30T11:18:00Z"/>
                </w:rPr>
              </w:rPrChange>
            </w:rPr>
          </w:pPr>
        </w:p>
        <w:p w:rsidR="0061361F" w:rsidRPr="00116AAA" w:rsidDel="00BB5520" w:rsidRDefault="0061361F" w:rsidP="00C57564">
          <w:pPr>
            <w:pStyle w:val="ListParagraph"/>
            <w:numPr>
              <w:ilvl w:val="0"/>
              <w:numId w:val="19"/>
            </w:numPr>
            <w:jc w:val="both"/>
            <w:rPr>
              <w:del w:id="4069" w:author="thuyhuynh" w:date="2022-03-30T11:18:00Z"/>
              <w:rFonts w:ascii="Poppins" w:hAnsi="Poppins"/>
              <w:sz w:val="20"/>
              <w:szCs w:val="20"/>
              <w:rPrChange w:id="4070" w:author="thuyhuynh" w:date="2023-05-08T11:25:00Z">
                <w:rPr>
                  <w:del w:id="4071" w:author="thuyhuynh" w:date="2022-03-30T11:18:00Z"/>
                </w:rPr>
              </w:rPrChange>
            </w:rPr>
          </w:pPr>
          <w:del w:id="4072" w:author="thuyhuynh" w:date="2022-03-30T11:18:00Z">
            <w:r w:rsidRPr="00116AAA" w:rsidDel="00BB5520">
              <w:rPr>
                <w:rFonts w:ascii="Poppins" w:hAnsi="Poppins"/>
                <w:b/>
                <w:sz w:val="20"/>
                <w:szCs w:val="20"/>
                <w:rPrChange w:id="4073" w:author="thuyhuynh" w:date="2023-05-08T11:25:00Z">
                  <w:rPr>
                    <w:b/>
                  </w:rPr>
                </w:rPrChange>
              </w:rPr>
              <w:delText>Supervised Enrollment</w:delText>
            </w:r>
            <w:r w:rsidRPr="00116AAA" w:rsidDel="00BB5520">
              <w:rPr>
                <w:rFonts w:ascii="Poppins" w:hAnsi="Poppins"/>
                <w:sz w:val="20"/>
                <w:szCs w:val="20"/>
                <w:rPrChange w:id="4074" w:author="thuyhuynh" w:date="2023-05-08T11:25:00Z">
                  <w:rPr/>
                </w:rPrChange>
              </w:rPr>
              <w:delText xml:space="preserve">: </w:delText>
            </w:r>
            <w:r w:rsidR="00295907" w:rsidRPr="00116AAA" w:rsidDel="00BB5520">
              <w:rPr>
                <w:rFonts w:ascii="Poppins" w:hAnsi="Poppins"/>
                <w:sz w:val="20"/>
                <w:szCs w:val="20"/>
                <w:lang w:eastAsia="ko-KR"/>
                <w:rPrChange w:id="4075" w:author="thuyhuynh" w:date="2023-05-08T11:25:00Z">
                  <w:rPr>
                    <w:lang w:eastAsia="ko-KR"/>
                  </w:rPr>
                </w:rPrChange>
              </w:rPr>
              <w:delText>B</w:delText>
            </w:r>
            <w:r w:rsidR="00295907" w:rsidRPr="00116AAA" w:rsidDel="00BB5520">
              <w:rPr>
                <w:rFonts w:ascii="Poppins" w:hAnsi="Poppins"/>
                <w:sz w:val="20"/>
                <w:szCs w:val="20"/>
                <w:rPrChange w:id="4076" w:author="thuyhuynh" w:date="2023-05-08T11:25:00Z">
                  <w:rPr/>
                </w:rPrChange>
              </w:rPr>
              <w:delText xml:space="preserve">y </w:delText>
            </w:r>
            <w:r w:rsidRPr="00116AAA" w:rsidDel="00BB5520">
              <w:rPr>
                <w:rFonts w:ascii="Poppins" w:hAnsi="Poppins"/>
                <w:sz w:val="20"/>
                <w:szCs w:val="20"/>
                <w:rPrChange w:id="4077" w:author="thuyhuynh" w:date="2023-05-08T11:25:00Z">
                  <w:rPr/>
                </w:rPrChange>
              </w:rPr>
              <w:delText xml:space="preserve">default, any user of the device can perform enrollment and unenrollment. </w:delText>
            </w:r>
            <w:r w:rsidR="00295907" w:rsidRPr="00116AAA" w:rsidDel="00BB5520">
              <w:rPr>
                <w:rFonts w:ascii="Poppins" w:hAnsi="Poppins"/>
                <w:sz w:val="20"/>
                <w:szCs w:val="20"/>
                <w:lang w:eastAsia="ko-KR"/>
                <w:rPrChange w:id="4078" w:author="thuyhuynh" w:date="2023-05-08T11:25:00Z">
                  <w:rPr>
                    <w:lang w:eastAsia="ko-KR"/>
                  </w:rPr>
                </w:rPrChange>
              </w:rPr>
              <w:delText>With this Supervised Enrollment</w:delText>
            </w:r>
            <w:r w:rsidR="00295907" w:rsidRPr="00116AAA" w:rsidDel="00BB5520">
              <w:rPr>
                <w:rFonts w:ascii="Poppins" w:hAnsi="Poppins"/>
                <w:sz w:val="20"/>
                <w:szCs w:val="20"/>
                <w:rPrChange w:id="4079" w:author="thuyhuynh" w:date="2023-05-08T11:25:00Z">
                  <w:rPr/>
                </w:rPrChange>
              </w:rPr>
              <w:delText xml:space="preserve"> </w:delText>
            </w:r>
            <w:r w:rsidRPr="00116AAA" w:rsidDel="00BB5520">
              <w:rPr>
                <w:rFonts w:ascii="Poppins" w:hAnsi="Poppins"/>
                <w:sz w:val="20"/>
                <w:szCs w:val="20"/>
                <w:rPrChange w:id="4080" w:author="thuyhuynh" w:date="2023-05-08T11:25:00Z">
                  <w:rPr/>
                </w:rPrChange>
              </w:rPr>
              <w:delText>configuration</w:delText>
            </w:r>
            <w:r w:rsidR="00295907" w:rsidRPr="00116AAA" w:rsidDel="00BB5520">
              <w:rPr>
                <w:rFonts w:ascii="Poppins" w:hAnsi="Poppins"/>
                <w:sz w:val="20"/>
                <w:szCs w:val="20"/>
                <w:lang w:eastAsia="ko-KR"/>
                <w:rPrChange w:id="4081" w:author="thuyhuynh" w:date="2023-05-08T11:25:00Z">
                  <w:rPr>
                    <w:lang w:eastAsia="ko-KR"/>
                  </w:rPr>
                </w:rPrChange>
              </w:rPr>
              <w:delText>,</w:delText>
            </w:r>
            <w:r w:rsidRPr="00116AAA" w:rsidDel="00BB5520">
              <w:rPr>
                <w:rFonts w:ascii="Poppins" w:hAnsi="Poppins"/>
                <w:sz w:val="20"/>
                <w:szCs w:val="20"/>
                <w:rPrChange w:id="4082" w:author="thuyhuynh" w:date="2023-05-08T11:25:00Z">
                  <w:rPr/>
                </w:rPrChange>
              </w:rPr>
              <w:delText xml:space="preserve"> only Superusers </w:delText>
            </w:r>
            <w:r w:rsidR="00295907" w:rsidRPr="00116AAA" w:rsidDel="00BB5520">
              <w:rPr>
                <w:rFonts w:ascii="Poppins" w:hAnsi="Poppins"/>
                <w:sz w:val="20"/>
                <w:szCs w:val="20"/>
                <w:lang w:eastAsia="ko-KR"/>
                <w:rPrChange w:id="4083" w:author="thuyhuynh" w:date="2023-05-08T11:25:00Z">
                  <w:rPr>
                    <w:lang w:eastAsia="ko-KR"/>
                  </w:rPr>
                </w:rPrChange>
              </w:rPr>
              <w:delText xml:space="preserve">are allowed </w:delText>
            </w:r>
            <w:r w:rsidRPr="00116AAA" w:rsidDel="00BB5520">
              <w:rPr>
                <w:rFonts w:ascii="Poppins" w:hAnsi="Poppins"/>
                <w:sz w:val="20"/>
                <w:szCs w:val="20"/>
                <w:rPrChange w:id="4084" w:author="thuyhuynh" w:date="2023-05-08T11:25:00Z">
                  <w:rPr/>
                </w:rPrChange>
              </w:rPr>
              <w:delText xml:space="preserve">to perform </w:delText>
            </w:r>
            <w:r w:rsidR="00295907" w:rsidRPr="00116AAA" w:rsidDel="00BB5520">
              <w:rPr>
                <w:rFonts w:ascii="Poppins" w:hAnsi="Poppins"/>
                <w:sz w:val="20"/>
                <w:szCs w:val="20"/>
                <w:lang w:eastAsia="ko-KR"/>
                <w:rPrChange w:id="4085" w:author="thuyhuynh" w:date="2023-05-08T11:25:00Z">
                  <w:rPr>
                    <w:lang w:eastAsia="ko-KR"/>
                  </w:rPr>
                </w:rPrChange>
              </w:rPr>
              <w:delText>those critical</w:delText>
            </w:r>
            <w:r w:rsidRPr="00116AAA" w:rsidDel="00BB5520">
              <w:rPr>
                <w:rFonts w:ascii="Poppins" w:hAnsi="Poppins"/>
                <w:sz w:val="20"/>
                <w:szCs w:val="20"/>
                <w:rPrChange w:id="4086" w:author="thuyhuynh" w:date="2023-05-08T11:25:00Z">
                  <w:rPr/>
                </w:rPrChange>
              </w:rPr>
              <w:delText xml:space="preserve"> tasks.</w:delText>
            </w:r>
          </w:del>
        </w:p>
        <w:p w:rsidR="00C57564" w:rsidRPr="00116AAA" w:rsidDel="00BB5520" w:rsidRDefault="00C57564" w:rsidP="00C57564">
          <w:pPr>
            <w:jc w:val="both"/>
            <w:rPr>
              <w:del w:id="4087" w:author="thuyhuynh" w:date="2022-03-30T11:18:00Z"/>
              <w:rFonts w:ascii="Poppins" w:hAnsi="Poppins"/>
              <w:sz w:val="20"/>
              <w:szCs w:val="20"/>
              <w:rPrChange w:id="4088" w:author="thuyhuynh" w:date="2023-05-08T11:25:00Z">
                <w:rPr>
                  <w:del w:id="4089" w:author="thuyhuynh" w:date="2022-03-30T11:18:00Z"/>
                </w:rPr>
              </w:rPrChange>
            </w:rPr>
          </w:pPr>
        </w:p>
        <w:p w:rsidR="0061361F" w:rsidRPr="00116AAA" w:rsidDel="00BB5520" w:rsidRDefault="0061361F" w:rsidP="00C57564">
          <w:pPr>
            <w:pStyle w:val="ListParagraph"/>
            <w:numPr>
              <w:ilvl w:val="0"/>
              <w:numId w:val="19"/>
            </w:numPr>
            <w:jc w:val="both"/>
            <w:rPr>
              <w:del w:id="4090" w:author="thuyhuynh" w:date="2022-03-30T11:18:00Z"/>
              <w:rFonts w:ascii="Poppins" w:hAnsi="Poppins"/>
              <w:sz w:val="20"/>
              <w:szCs w:val="20"/>
              <w:rPrChange w:id="4091" w:author="thuyhuynh" w:date="2023-05-08T11:25:00Z">
                <w:rPr>
                  <w:del w:id="4092" w:author="thuyhuynh" w:date="2022-03-30T11:18:00Z"/>
                </w:rPr>
              </w:rPrChange>
            </w:rPr>
          </w:pPr>
          <w:del w:id="4093" w:author="thuyhuynh" w:date="2022-03-30T11:18:00Z">
            <w:r w:rsidRPr="00116AAA" w:rsidDel="00BB5520">
              <w:rPr>
                <w:rFonts w:ascii="Poppins" w:hAnsi="Poppins"/>
                <w:b/>
                <w:sz w:val="20"/>
                <w:szCs w:val="20"/>
                <w:rPrChange w:id="4094" w:author="thuyhuynh" w:date="2023-05-08T11:25:00Z">
                  <w:rPr>
                    <w:b/>
                  </w:rPr>
                </w:rPrChange>
              </w:rPr>
              <w:delText>Iris Data Closure</w:delText>
            </w:r>
            <w:r w:rsidRPr="00116AAA" w:rsidDel="00BB5520">
              <w:rPr>
                <w:rFonts w:ascii="Poppins" w:hAnsi="Poppins"/>
                <w:sz w:val="20"/>
                <w:szCs w:val="20"/>
                <w:rPrChange w:id="4095" w:author="thuyhuynh" w:date="2023-05-08T11:25:00Z">
                  <w:rPr/>
                </w:rPrChange>
              </w:rPr>
              <w:delText xml:space="preserve">: </w:delText>
            </w:r>
            <w:r w:rsidR="00295907" w:rsidRPr="00116AAA" w:rsidDel="00BB5520">
              <w:rPr>
                <w:rFonts w:ascii="Poppins" w:hAnsi="Poppins"/>
                <w:sz w:val="20"/>
                <w:szCs w:val="20"/>
                <w:lang w:eastAsia="ko-KR"/>
                <w:rPrChange w:id="4096" w:author="thuyhuynh" w:date="2023-05-08T11:25:00Z">
                  <w:rPr>
                    <w:lang w:eastAsia="ko-KR"/>
                  </w:rPr>
                </w:rPrChange>
              </w:rPr>
              <w:delText>W</w:delText>
            </w:r>
            <w:r w:rsidR="00295907" w:rsidRPr="00116AAA" w:rsidDel="00BB5520">
              <w:rPr>
                <w:rFonts w:ascii="Poppins" w:hAnsi="Poppins"/>
                <w:sz w:val="20"/>
                <w:szCs w:val="20"/>
                <w:rPrChange w:id="4097" w:author="thuyhuynh" w:date="2023-05-08T11:25:00Z">
                  <w:rPr/>
                </w:rPrChange>
              </w:rPr>
              <w:delText xml:space="preserve">hen </w:delText>
            </w:r>
            <w:r w:rsidRPr="00116AAA" w:rsidDel="00BB5520">
              <w:rPr>
                <w:rFonts w:ascii="Poppins" w:hAnsi="Poppins"/>
                <w:sz w:val="20"/>
                <w:szCs w:val="20"/>
                <w:rPrChange w:id="4098" w:author="thuyhuynh" w:date="2023-05-08T11:25:00Z">
                  <w:rPr/>
                </w:rPrChange>
              </w:rPr>
              <w:delText>enabled, this configuration prevent</w:delText>
            </w:r>
            <w:r w:rsidR="00295907" w:rsidRPr="00116AAA" w:rsidDel="00BB5520">
              <w:rPr>
                <w:rFonts w:ascii="Poppins" w:hAnsi="Poppins"/>
                <w:sz w:val="20"/>
                <w:szCs w:val="20"/>
                <w:lang w:eastAsia="ko-KR"/>
                <w:rPrChange w:id="4099" w:author="thuyhuynh" w:date="2023-05-08T11:25:00Z">
                  <w:rPr>
                    <w:lang w:eastAsia="ko-KR"/>
                  </w:rPr>
                </w:rPrChange>
              </w:rPr>
              <w:delText>s</w:delText>
            </w:r>
            <w:r w:rsidRPr="00116AAA" w:rsidDel="00BB5520">
              <w:rPr>
                <w:rFonts w:ascii="Poppins" w:hAnsi="Poppins"/>
                <w:sz w:val="20"/>
                <w:szCs w:val="20"/>
                <w:rPrChange w:id="4100" w:author="thuyhuynh" w:date="2023-05-08T11:25:00Z">
                  <w:rPr/>
                </w:rPrChange>
              </w:rPr>
              <w:delText xml:space="preserve"> captured images and templates from being exported to outside</w:delText>
            </w:r>
            <w:r w:rsidR="00C57564" w:rsidRPr="00116AAA" w:rsidDel="00BB5520">
              <w:rPr>
                <w:rFonts w:ascii="Poppins" w:hAnsi="Poppins"/>
                <w:sz w:val="20"/>
                <w:szCs w:val="20"/>
                <w:rPrChange w:id="4101" w:author="thuyhuynh" w:date="2023-05-08T11:25:00Z">
                  <w:rPr/>
                </w:rPrChange>
              </w:rPr>
              <w:delText>.</w:delText>
            </w:r>
          </w:del>
        </w:p>
        <w:p w:rsidR="00C57564" w:rsidRPr="00116AAA" w:rsidDel="00BB5520" w:rsidRDefault="00C57564" w:rsidP="00C57564">
          <w:pPr>
            <w:jc w:val="both"/>
            <w:rPr>
              <w:del w:id="4102" w:author="thuyhuynh" w:date="2022-03-30T11:18:00Z"/>
              <w:rFonts w:ascii="Poppins" w:hAnsi="Poppins"/>
              <w:sz w:val="20"/>
              <w:szCs w:val="20"/>
              <w:rPrChange w:id="4103" w:author="thuyhuynh" w:date="2023-05-08T11:25:00Z">
                <w:rPr>
                  <w:del w:id="4104" w:author="thuyhuynh" w:date="2022-03-30T11:18:00Z"/>
                </w:rPr>
              </w:rPrChange>
            </w:rPr>
          </w:pPr>
        </w:p>
        <w:p w:rsidR="0061361F" w:rsidRPr="00116AAA" w:rsidDel="00BB5520" w:rsidRDefault="0061361F" w:rsidP="00C57564">
          <w:pPr>
            <w:pStyle w:val="ListParagraph"/>
            <w:numPr>
              <w:ilvl w:val="0"/>
              <w:numId w:val="19"/>
            </w:numPr>
            <w:jc w:val="both"/>
            <w:rPr>
              <w:del w:id="4105" w:author="thuyhuynh" w:date="2022-03-30T11:18:00Z"/>
              <w:rFonts w:ascii="Poppins" w:hAnsi="Poppins"/>
              <w:sz w:val="20"/>
              <w:szCs w:val="20"/>
              <w:rPrChange w:id="4106" w:author="thuyhuynh" w:date="2023-05-08T11:25:00Z">
                <w:rPr>
                  <w:del w:id="4107" w:author="thuyhuynh" w:date="2022-03-30T11:18:00Z"/>
                </w:rPr>
              </w:rPrChange>
            </w:rPr>
          </w:pPr>
          <w:del w:id="4108" w:author="thuyhuynh" w:date="2022-03-30T11:18:00Z">
            <w:r w:rsidRPr="00116AAA" w:rsidDel="00BB5520">
              <w:rPr>
                <w:rFonts w:ascii="Poppins" w:hAnsi="Poppins"/>
                <w:b/>
                <w:sz w:val="20"/>
                <w:szCs w:val="20"/>
                <w:rPrChange w:id="4109" w:author="thuyhuynh" w:date="2023-05-08T11:25:00Z">
                  <w:rPr>
                    <w:b/>
                  </w:rPr>
                </w:rPrChange>
              </w:rPr>
              <w:delText>Streaming max scale</w:delText>
            </w:r>
            <w:r w:rsidRPr="00116AAA" w:rsidDel="00BB5520">
              <w:rPr>
                <w:rFonts w:ascii="Poppins" w:hAnsi="Poppins"/>
                <w:sz w:val="20"/>
                <w:szCs w:val="20"/>
                <w:rPrChange w:id="4110" w:author="thuyhuynh" w:date="2023-05-08T11:25:00Z">
                  <w:rPr/>
                </w:rPrChange>
              </w:rPr>
              <w:delText xml:space="preserve">: </w:delText>
            </w:r>
            <w:r w:rsidR="00295907" w:rsidRPr="00116AAA" w:rsidDel="00BB5520">
              <w:rPr>
                <w:rFonts w:ascii="Poppins" w:hAnsi="Poppins"/>
                <w:sz w:val="20"/>
                <w:szCs w:val="20"/>
                <w:lang w:eastAsia="ko-KR"/>
                <w:rPrChange w:id="4111" w:author="thuyhuynh" w:date="2023-05-08T11:25:00Z">
                  <w:rPr>
                    <w:lang w:eastAsia="ko-KR"/>
                  </w:rPr>
                </w:rPrChange>
              </w:rPr>
              <w:delText>T</w:delText>
            </w:r>
            <w:r w:rsidR="00295907" w:rsidRPr="00116AAA" w:rsidDel="00BB5520">
              <w:rPr>
                <w:rFonts w:ascii="Poppins" w:hAnsi="Poppins"/>
                <w:sz w:val="20"/>
                <w:szCs w:val="20"/>
                <w:rPrChange w:id="4112" w:author="thuyhuynh" w:date="2023-05-08T11:25:00Z">
                  <w:rPr/>
                </w:rPrChange>
              </w:rPr>
              <w:delText xml:space="preserve">his </w:delText>
            </w:r>
            <w:r w:rsidRPr="00116AAA" w:rsidDel="00BB5520">
              <w:rPr>
                <w:rFonts w:ascii="Poppins" w:hAnsi="Poppins"/>
                <w:sz w:val="20"/>
                <w:szCs w:val="20"/>
                <w:rPrChange w:id="4113" w:author="thuyhuynh" w:date="2023-05-08T11:25:00Z">
                  <w:rPr/>
                </w:rPrChange>
              </w:rPr>
              <w:delText>configuration prevents original iris data exposure through stream images.</w:delText>
            </w:r>
            <w:r w:rsidRPr="00116AAA" w:rsidDel="00BB5520">
              <w:rPr>
                <w:rFonts w:ascii="Poppins" w:hAnsi="Poppins"/>
                <w:sz w:val="20"/>
                <w:szCs w:val="20"/>
                <w:rPrChange w:id="4114" w:author="thuyhuynh" w:date="2023-05-08T11:25:00Z">
                  <w:rPr/>
                </w:rPrChange>
              </w:rPr>
              <w:br/>
            </w:r>
          </w:del>
        </w:p>
        <w:p w:rsidR="00F95E00" w:rsidRPr="00116AAA" w:rsidDel="00BB5520" w:rsidRDefault="006C16CE" w:rsidP="00C57564">
          <w:pPr>
            <w:pStyle w:val="ListParagraph"/>
            <w:numPr>
              <w:ilvl w:val="0"/>
              <w:numId w:val="19"/>
            </w:numPr>
            <w:jc w:val="both"/>
            <w:rPr>
              <w:del w:id="4115" w:author="thuyhuynh" w:date="2022-03-30T11:18:00Z"/>
              <w:rFonts w:ascii="Poppins" w:hAnsi="Poppins"/>
              <w:sz w:val="20"/>
              <w:szCs w:val="20"/>
              <w:rPrChange w:id="4116" w:author="thuyhuynh" w:date="2023-05-08T11:25:00Z">
                <w:rPr>
                  <w:del w:id="4117" w:author="thuyhuynh" w:date="2022-03-30T11:18:00Z"/>
                </w:rPr>
              </w:rPrChange>
            </w:rPr>
          </w:pPr>
          <w:del w:id="4118" w:author="thuyhuynh" w:date="2022-03-30T11:18:00Z">
            <w:r w:rsidRPr="00116AAA" w:rsidDel="00BB5520">
              <w:rPr>
                <w:rFonts w:ascii="Poppins" w:hAnsi="Poppins"/>
                <w:b/>
                <w:sz w:val="20"/>
                <w:szCs w:val="20"/>
                <w:rPrChange w:id="4119" w:author="thuyhuynh" w:date="2023-05-08T11:25:00Z">
                  <w:rPr>
                    <w:b/>
                  </w:rPr>
                </w:rPrChange>
              </w:rPr>
              <w:delText>Baud</w:delText>
            </w:r>
            <w:r w:rsidR="0054039B" w:rsidRPr="00116AAA" w:rsidDel="00BB5520">
              <w:rPr>
                <w:rFonts w:ascii="Poppins" w:hAnsi="Poppins"/>
                <w:b/>
                <w:sz w:val="20"/>
                <w:szCs w:val="20"/>
                <w:rPrChange w:id="4120" w:author="thuyhuynh" w:date="2023-05-08T11:25:00Z">
                  <w:rPr>
                    <w:b/>
                  </w:rPr>
                </w:rPrChange>
              </w:rPr>
              <w:delText>-</w:delText>
            </w:r>
            <w:r w:rsidRPr="00116AAA" w:rsidDel="00BB5520">
              <w:rPr>
                <w:rFonts w:ascii="Poppins" w:hAnsi="Poppins"/>
                <w:b/>
                <w:sz w:val="20"/>
                <w:szCs w:val="20"/>
                <w:rPrChange w:id="4121" w:author="thuyhuynh" w:date="2023-05-08T11:25:00Z">
                  <w:rPr>
                    <w:b/>
                  </w:rPr>
                </w:rPrChange>
              </w:rPr>
              <w:delText>rate</w:delText>
            </w:r>
            <w:r w:rsidRPr="00116AAA" w:rsidDel="00BB5520">
              <w:rPr>
                <w:rFonts w:ascii="Poppins" w:hAnsi="Poppins"/>
                <w:sz w:val="20"/>
                <w:szCs w:val="20"/>
                <w:rPrChange w:id="4122" w:author="thuyhuynh" w:date="2023-05-08T11:25:00Z">
                  <w:rPr/>
                </w:rPrChange>
              </w:rPr>
              <w:delText xml:space="preserve">: </w:delText>
            </w:r>
            <w:r w:rsidR="00295907" w:rsidRPr="00116AAA" w:rsidDel="00BB5520">
              <w:rPr>
                <w:rFonts w:ascii="Poppins" w:hAnsi="Poppins"/>
                <w:sz w:val="20"/>
                <w:szCs w:val="20"/>
                <w:lang w:eastAsia="ko-KR"/>
                <w:rPrChange w:id="4123" w:author="thuyhuynh" w:date="2023-05-08T11:25:00Z">
                  <w:rPr>
                    <w:lang w:eastAsia="ko-KR"/>
                  </w:rPr>
                </w:rPrChange>
              </w:rPr>
              <w:delText>B</w:delText>
            </w:r>
            <w:r w:rsidR="00295907" w:rsidRPr="00116AAA" w:rsidDel="00BB5520">
              <w:rPr>
                <w:rFonts w:ascii="Poppins" w:hAnsi="Poppins"/>
                <w:sz w:val="20"/>
                <w:szCs w:val="20"/>
                <w:rPrChange w:id="4124" w:author="thuyhuynh" w:date="2023-05-08T11:25:00Z">
                  <w:rPr/>
                </w:rPrChange>
              </w:rPr>
              <w:delText xml:space="preserve">y </w:delText>
            </w:r>
            <w:r w:rsidRPr="00116AAA" w:rsidDel="00BB5520">
              <w:rPr>
                <w:rFonts w:ascii="Poppins" w:hAnsi="Poppins"/>
                <w:sz w:val="20"/>
                <w:szCs w:val="20"/>
                <w:rPrChange w:id="4125" w:author="thuyhuynh" w:date="2023-05-08T11:25:00Z">
                  <w:rPr/>
                </w:rPrChange>
              </w:rPr>
              <w:delText xml:space="preserve">default, </w:delText>
            </w:r>
          </w:del>
          <w:del w:id="4126" w:author="thuyhuynh" w:date="2022-03-30T11:09:00Z">
            <w:r w:rsidRPr="00116AAA" w:rsidDel="00E37F22">
              <w:rPr>
                <w:rFonts w:ascii="Poppins" w:hAnsi="Poppins"/>
                <w:sz w:val="20"/>
                <w:szCs w:val="20"/>
                <w:rPrChange w:id="4127" w:author="thuyhuynh" w:date="2023-05-08T11:25:00Z">
                  <w:rPr/>
                </w:rPrChange>
              </w:rPr>
              <w:delText>IriShield</w:delText>
            </w:r>
          </w:del>
          <w:del w:id="4128" w:author="thuyhuynh" w:date="2022-03-30T11:18:00Z">
            <w:r w:rsidR="00DF3677" w:rsidRPr="00116AAA" w:rsidDel="00BB5520">
              <w:rPr>
                <w:rFonts w:ascii="Poppins" w:hAnsi="Poppins"/>
                <w:sz w:val="20"/>
                <w:szCs w:val="20"/>
                <w:vertAlign w:val="superscript"/>
                <w:rPrChange w:id="4129" w:author="thuyhuynh" w:date="2023-05-08T11:25:00Z">
                  <w:rPr>
                    <w:vertAlign w:val="superscript"/>
                  </w:rPr>
                </w:rPrChange>
              </w:rPr>
              <w:delText>TM</w:delText>
            </w:r>
            <w:r w:rsidRPr="00116AAA" w:rsidDel="00BB5520">
              <w:rPr>
                <w:rFonts w:ascii="Poppins" w:hAnsi="Poppins"/>
                <w:sz w:val="20"/>
                <w:szCs w:val="20"/>
                <w:rPrChange w:id="4130" w:author="thuyhuynh" w:date="2023-05-08T11:25:00Z">
                  <w:rPr/>
                </w:rPrChange>
              </w:rPr>
              <w:delText xml:space="preserve">-UART </w:delText>
            </w:r>
            <w:r w:rsidR="00295907" w:rsidRPr="00116AAA" w:rsidDel="00BB5520">
              <w:rPr>
                <w:rFonts w:ascii="Poppins" w:hAnsi="Poppins"/>
                <w:sz w:val="20"/>
                <w:szCs w:val="20"/>
                <w:lang w:eastAsia="ko-KR"/>
                <w:rPrChange w:id="4131" w:author="thuyhuynh" w:date="2023-05-08T11:25:00Z">
                  <w:rPr>
                    <w:lang w:eastAsia="ko-KR"/>
                  </w:rPr>
                </w:rPrChange>
              </w:rPr>
              <w:delText>communicates</w:delText>
            </w:r>
            <w:r w:rsidR="00295907" w:rsidRPr="00116AAA" w:rsidDel="00BB5520">
              <w:rPr>
                <w:rFonts w:ascii="Poppins" w:hAnsi="Poppins"/>
                <w:sz w:val="20"/>
                <w:szCs w:val="20"/>
                <w:rPrChange w:id="4132" w:author="thuyhuynh" w:date="2023-05-08T11:25:00Z">
                  <w:rPr/>
                </w:rPrChange>
              </w:rPr>
              <w:delText xml:space="preserve"> </w:delText>
            </w:r>
            <w:r w:rsidRPr="00116AAA" w:rsidDel="00BB5520">
              <w:rPr>
                <w:rFonts w:ascii="Poppins" w:hAnsi="Poppins"/>
                <w:sz w:val="20"/>
                <w:szCs w:val="20"/>
                <w:rPrChange w:id="4133" w:author="thuyhuynh" w:date="2023-05-08T11:25:00Z">
                  <w:rPr/>
                </w:rPrChange>
              </w:rPr>
              <w:delText xml:space="preserve">at </w:delText>
            </w:r>
            <w:r w:rsidR="00295907" w:rsidRPr="00116AAA" w:rsidDel="00BB5520">
              <w:rPr>
                <w:rFonts w:ascii="Poppins" w:hAnsi="Poppins"/>
                <w:sz w:val="20"/>
                <w:szCs w:val="20"/>
                <w:lang w:eastAsia="ko-KR"/>
                <w:rPrChange w:id="4134" w:author="thuyhuynh" w:date="2023-05-08T11:25:00Z">
                  <w:rPr>
                    <w:lang w:eastAsia="ko-KR"/>
                  </w:rPr>
                </w:rPrChange>
              </w:rPr>
              <w:delText xml:space="preserve">the speed of </w:delText>
            </w:r>
            <w:r w:rsidRPr="00116AAA" w:rsidDel="00BB5520">
              <w:rPr>
                <w:rFonts w:ascii="Poppins" w:hAnsi="Poppins"/>
                <w:sz w:val="20"/>
                <w:szCs w:val="20"/>
                <w:rPrChange w:id="4135" w:author="thuyhuynh" w:date="2023-05-08T11:25:00Z">
                  <w:rPr/>
                </w:rPrChange>
              </w:rPr>
              <w:delText>115200 kbps. User</w:delText>
            </w:r>
            <w:r w:rsidR="00295907" w:rsidRPr="00116AAA" w:rsidDel="00BB5520">
              <w:rPr>
                <w:rFonts w:ascii="Poppins" w:hAnsi="Poppins"/>
                <w:sz w:val="20"/>
                <w:szCs w:val="20"/>
                <w:lang w:eastAsia="ko-KR"/>
                <w:rPrChange w:id="4136" w:author="thuyhuynh" w:date="2023-05-08T11:25:00Z">
                  <w:rPr>
                    <w:lang w:eastAsia="ko-KR"/>
                  </w:rPr>
                </w:rPrChange>
              </w:rPr>
              <w:delText>s</w:delText>
            </w:r>
            <w:r w:rsidRPr="00116AAA" w:rsidDel="00BB5520">
              <w:rPr>
                <w:rFonts w:ascii="Poppins" w:hAnsi="Poppins"/>
                <w:sz w:val="20"/>
                <w:szCs w:val="20"/>
                <w:rPrChange w:id="4137" w:author="thuyhuynh" w:date="2023-05-08T11:25:00Z">
                  <w:rPr/>
                </w:rPrChange>
              </w:rPr>
              <w:delText xml:space="preserve"> can change this baud rate to match their speed requirement. </w:delText>
            </w:r>
            <w:r w:rsidR="00295907" w:rsidRPr="00116AAA" w:rsidDel="00BB5520">
              <w:rPr>
                <w:rFonts w:ascii="Poppins" w:hAnsi="Poppins"/>
                <w:sz w:val="20"/>
                <w:szCs w:val="20"/>
                <w:lang w:eastAsia="ko-KR"/>
                <w:rPrChange w:id="4138" w:author="thuyhuynh" w:date="2023-05-08T11:25:00Z">
                  <w:rPr>
                    <w:lang w:eastAsia="ko-KR"/>
                  </w:rPr>
                </w:rPrChange>
              </w:rPr>
              <w:delText>The d</w:delText>
            </w:r>
            <w:r w:rsidR="00295907" w:rsidRPr="00116AAA" w:rsidDel="00BB5520">
              <w:rPr>
                <w:rFonts w:ascii="Poppins" w:hAnsi="Poppins"/>
                <w:sz w:val="20"/>
                <w:szCs w:val="20"/>
                <w:rPrChange w:id="4139" w:author="thuyhuynh" w:date="2023-05-08T11:25:00Z">
                  <w:rPr/>
                </w:rPrChange>
              </w:rPr>
              <w:delText xml:space="preserve">evice </w:delText>
            </w:r>
            <w:r w:rsidRPr="00116AAA" w:rsidDel="00BB5520">
              <w:rPr>
                <w:rFonts w:ascii="Poppins" w:hAnsi="Poppins"/>
                <w:sz w:val="20"/>
                <w:szCs w:val="20"/>
                <w:rPrChange w:id="4140" w:author="thuyhuynh" w:date="2023-05-08T11:25:00Z">
                  <w:rPr/>
                </w:rPrChange>
              </w:rPr>
              <w:delText>needs to be reset before the new baud rate goes into effect</w:delText>
            </w:r>
            <w:r w:rsidR="003B7C9A" w:rsidRPr="00116AAA" w:rsidDel="00BB5520">
              <w:rPr>
                <w:rFonts w:ascii="Poppins" w:hAnsi="Poppins"/>
                <w:sz w:val="20"/>
                <w:szCs w:val="20"/>
                <w:rPrChange w:id="4141" w:author="thuyhuynh" w:date="2023-05-08T11:25:00Z">
                  <w:rPr/>
                </w:rPrChange>
              </w:rPr>
              <w:delText>.</w:delText>
            </w:r>
          </w:del>
        </w:p>
        <w:p w:rsidR="006665B3" w:rsidRPr="00116AAA" w:rsidDel="00BB5520" w:rsidRDefault="006665B3" w:rsidP="00C57564">
          <w:pPr>
            <w:pStyle w:val="ListParagraph"/>
            <w:ind w:left="1080"/>
            <w:jc w:val="both"/>
            <w:rPr>
              <w:del w:id="4142" w:author="thuyhuynh" w:date="2022-03-30T11:18:00Z"/>
              <w:rFonts w:ascii="Poppins" w:hAnsi="Poppins"/>
              <w:sz w:val="20"/>
              <w:szCs w:val="20"/>
              <w:rPrChange w:id="4143" w:author="thuyhuynh" w:date="2023-05-08T11:25:00Z">
                <w:rPr>
                  <w:del w:id="4144" w:author="thuyhuynh" w:date="2022-03-30T11:18:00Z"/>
                </w:rPr>
              </w:rPrChange>
            </w:rPr>
          </w:pPr>
        </w:p>
        <w:p w:rsidR="006665B3" w:rsidRPr="00116AAA" w:rsidDel="00BB5520" w:rsidRDefault="006665B3" w:rsidP="00C57564">
          <w:pPr>
            <w:pStyle w:val="ListParagraph"/>
            <w:numPr>
              <w:ilvl w:val="0"/>
              <w:numId w:val="19"/>
            </w:numPr>
            <w:jc w:val="both"/>
            <w:rPr>
              <w:del w:id="4145" w:author="thuyhuynh" w:date="2022-03-30T11:18:00Z"/>
              <w:rFonts w:ascii="Poppins" w:hAnsi="Poppins"/>
              <w:sz w:val="20"/>
              <w:szCs w:val="20"/>
              <w:rPrChange w:id="4146" w:author="thuyhuynh" w:date="2023-05-08T11:25:00Z">
                <w:rPr>
                  <w:del w:id="4147" w:author="thuyhuynh" w:date="2022-03-30T11:18:00Z"/>
                </w:rPr>
              </w:rPrChange>
            </w:rPr>
          </w:pPr>
          <w:del w:id="4148" w:author="thuyhuynh" w:date="2022-03-30T11:18:00Z">
            <w:r w:rsidRPr="00116AAA" w:rsidDel="00BB5520">
              <w:rPr>
                <w:rFonts w:ascii="Poppins" w:hAnsi="Poppins"/>
                <w:b/>
                <w:sz w:val="20"/>
                <w:szCs w:val="20"/>
                <w:rPrChange w:id="4149" w:author="thuyhuynh" w:date="2023-05-08T11:25:00Z">
                  <w:rPr>
                    <w:b/>
                  </w:rPr>
                </w:rPrChange>
              </w:rPr>
              <w:delText>Flow Control</w:delText>
            </w:r>
            <w:r w:rsidRPr="00116AAA" w:rsidDel="00BB5520">
              <w:rPr>
                <w:rFonts w:ascii="Poppins" w:hAnsi="Poppins"/>
                <w:sz w:val="20"/>
                <w:szCs w:val="20"/>
                <w:rPrChange w:id="4150" w:author="thuyhuynh" w:date="2023-05-08T11:25:00Z">
                  <w:rPr/>
                </w:rPrChange>
              </w:rPr>
              <w:delText xml:space="preserve">: </w:delText>
            </w:r>
            <w:r w:rsidRPr="00116AAA" w:rsidDel="00BB5520">
              <w:rPr>
                <w:rFonts w:ascii="Poppins" w:hAnsi="Poppins"/>
                <w:sz w:val="20"/>
                <w:szCs w:val="20"/>
                <w:lang w:eastAsia="ko-KR"/>
                <w:rPrChange w:id="4151" w:author="thuyhuynh" w:date="2023-05-08T11:25:00Z">
                  <w:rPr>
                    <w:lang w:eastAsia="ko-KR"/>
                  </w:rPr>
                </w:rPrChange>
              </w:rPr>
              <w:delText>B</w:delText>
            </w:r>
            <w:r w:rsidRPr="00116AAA" w:rsidDel="00BB5520">
              <w:rPr>
                <w:rFonts w:ascii="Poppins" w:hAnsi="Poppins"/>
                <w:sz w:val="20"/>
                <w:szCs w:val="20"/>
                <w:rPrChange w:id="4152" w:author="thuyhuynh" w:date="2023-05-08T11:25:00Z">
                  <w:rPr/>
                </w:rPrChange>
              </w:rPr>
              <w:delText xml:space="preserve">y default, </w:delText>
            </w:r>
          </w:del>
          <w:del w:id="4153" w:author="thuyhuynh" w:date="2022-03-30T11:09:00Z">
            <w:r w:rsidRPr="00116AAA" w:rsidDel="00E37F22">
              <w:rPr>
                <w:rFonts w:ascii="Poppins" w:hAnsi="Poppins"/>
                <w:sz w:val="20"/>
                <w:szCs w:val="20"/>
                <w:rPrChange w:id="4154" w:author="thuyhuynh" w:date="2023-05-08T11:25:00Z">
                  <w:rPr/>
                </w:rPrChange>
              </w:rPr>
              <w:delText>IriShield</w:delText>
            </w:r>
          </w:del>
          <w:del w:id="4155" w:author="thuyhuynh" w:date="2022-03-30T11:18:00Z">
            <w:r w:rsidRPr="00116AAA" w:rsidDel="00BB5520">
              <w:rPr>
                <w:rFonts w:ascii="Poppins" w:hAnsi="Poppins"/>
                <w:sz w:val="20"/>
                <w:szCs w:val="20"/>
                <w:vertAlign w:val="superscript"/>
                <w:rPrChange w:id="4156" w:author="thuyhuynh" w:date="2023-05-08T11:25:00Z">
                  <w:rPr>
                    <w:vertAlign w:val="superscript"/>
                  </w:rPr>
                </w:rPrChange>
              </w:rPr>
              <w:delText>TM</w:delText>
            </w:r>
            <w:r w:rsidRPr="00116AAA" w:rsidDel="00BB5520">
              <w:rPr>
                <w:rFonts w:ascii="Poppins" w:hAnsi="Poppins"/>
                <w:sz w:val="20"/>
                <w:szCs w:val="20"/>
                <w:rPrChange w:id="4157" w:author="thuyhuynh" w:date="2023-05-08T11:25:00Z">
                  <w:rPr/>
                </w:rPrChange>
              </w:rPr>
              <w:delText xml:space="preserve">-UART </w:delText>
            </w:r>
            <w:r w:rsidRPr="00116AAA" w:rsidDel="00BB5520">
              <w:rPr>
                <w:rFonts w:ascii="Poppins" w:hAnsi="Poppins"/>
                <w:sz w:val="20"/>
                <w:szCs w:val="20"/>
                <w:lang w:eastAsia="ko-KR"/>
                <w:rPrChange w:id="4158" w:author="thuyhuynh" w:date="2023-05-08T11:25:00Z">
                  <w:rPr>
                    <w:lang w:eastAsia="ko-KR"/>
                  </w:rPr>
                </w:rPrChange>
              </w:rPr>
              <w:delText>communicates</w:delText>
            </w:r>
            <w:r w:rsidRPr="00116AAA" w:rsidDel="00BB5520">
              <w:rPr>
                <w:rFonts w:ascii="Poppins" w:hAnsi="Poppins"/>
                <w:sz w:val="20"/>
                <w:szCs w:val="20"/>
                <w:rPrChange w:id="4159" w:author="thuyhuynh" w:date="2023-05-08T11:25:00Z">
                  <w:rPr/>
                </w:rPrChange>
              </w:rPr>
              <w:delText xml:space="preserve"> without flow control. User</w:delText>
            </w:r>
            <w:r w:rsidRPr="00116AAA" w:rsidDel="00BB5520">
              <w:rPr>
                <w:rFonts w:ascii="Poppins" w:hAnsi="Poppins"/>
                <w:sz w:val="20"/>
                <w:szCs w:val="20"/>
                <w:lang w:eastAsia="ko-KR"/>
                <w:rPrChange w:id="4160" w:author="thuyhuynh" w:date="2023-05-08T11:25:00Z">
                  <w:rPr>
                    <w:lang w:eastAsia="ko-KR"/>
                  </w:rPr>
                </w:rPrChange>
              </w:rPr>
              <w:delText>s</w:delText>
            </w:r>
            <w:r w:rsidRPr="00116AAA" w:rsidDel="00BB5520">
              <w:rPr>
                <w:rFonts w:ascii="Poppins" w:hAnsi="Poppins"/>
                <w:sz w:val="20"/>
                <w:szCs w:val="20"/>
                <w:rPrChange w:id="4161" w:author="thuyhuynh" w:date="2023-05-08T11:25:00Z">
                  <w:rPr/>
                </w:rPrChange>
              </w:rPr>
              <w:delText xml:space="preserve"> can enable flow control anytime. However, </w:delText>
            </w:r>
            <w:r w:rsidRPr="00116AAA" w:rsidDel="00BB5520">
              <w:rPr>
                <w:rFonts w:ascii="Poppins" w:hAnsi="Poppins"/>
                <w:sz w:val="20"/>
                <w:szCs w:val="20"/>
                <w:lang w:eastAsia="ko-KR"/>
                <w:rPrChange w:id="4162" w:author="thuyhuynh" w:date="2023-05-08T11:25:00Z">
                  <w:rPr>
                    <w:lang w:eastAsia="ko-KR"/>
                  </w:rPr>
                </w:rPrChange>
              </w:rPr>
              <w:delText>it</w:delText>
            </w:r>
            <w:r w:rsidRPr="00116AAA" w:rsidDel="00BB5520">
              <w:rPr>
                <w:rFonts w:ascii="Poppins" w:hAnsi="Poppins"/>
                <w:sz w:val="20"/>
                <w:szCs w:val="20"/>
                <w:rPrChange w:id="4163" w:author="thuyhuynh" w:date="2023-05-08T11:25:00Z">
                  <w:rPr/>
                </w:rPrChange>
              </w:rPr>
              <w:delText xml:space="preserve"> needs to be reset before the new mode goes into effect.</w:delText>
            </w:r>
          </w:del>
        </w:p>
        <w:p w:rsidR="001C4F9D" w:rsidRPr="00116AAA" w:rsidDel="00BB5520" w:rsidRDefault="001C4F9D" w:rsidP="00C57564">
          <w:pPr>
            <w:pStyle w:val="ListParagraph"/>
            <w:jc w:val="both"/>
            <w:rPr>
              <w:del w:id="4164" w:author="thuyhuynh" w:date="2022-03-30T11:18:00Z"/>
              <w:rFonts w:ascii="Poppins" w:hAnsi="Poppins"/>
              <w:sz w:val="20"/>
              <w:szCs w:val="20"/>
              <w:rPrChange w:id="4165" w:author="thuyhuynh" w:date="2023-05-08T11:25:00Z">
                <w:rPr>
                  <w:del w:id="4166" w:author="thuyhuynh" w:date="2022-03-30T11:18:00Z"/>
                </w:rPr>
              </w:rPrChange>
            </w:rPr>
          </w:pPr>
        </w:p>
        <w:p w:rsidR="001C4F9D" w:rsidRPr="00116AAA" w:rsidDel="00BB5520" w:rsidRDefault="001C4F9D" w:rsidP="00C57564">
          <w:pPr>
            <w:pStyle w:val="ListParagraph"/>
            <w:numPr>
              <w:ilvl w:val="0"/>
              <w:numId w:val="19"/>
            </w:numPr>
            <w:jc w:val="both"/>
            <w:rPr>
              <w:del w:id="4167" w:author="thuyhuynh" w:date="2022-03-30T11:18:00Z"/>
              <w:rFonts w:ascii="Poppins" w:hAnsi="Poppins"/>
              <w:sz w:val="20"/>
              <w:szCs w:val="20"/>
              <w:rPrChange w:id="4168" w:author="thuyhuynh" w:date="2023-05-08T11:25:00Z">
                <w:rPr>
                  <w:del w:id="4169" w:author="thuyhuynh" w:date="2022-03-30T11:18:00Z"/>
                </w:rPr>
              </w:rPrChange>
            </w:rPr>
          </w:pPr>
          <w:del w:id="4170" w:author="thuyhuynh" w:date="2022-03-30T11:18:00Z">
            <w:r w:rsidRPr="00116AAA" w:rsidDel="00BB5520">
              <w:rPr>
                <w:rFonts w:ascii="Poppins" w:hAnsi="Poppins"/>
                <w:b/>
                <w:sz w:val="20"/>
                <w:szCs w:val="20"/>
                <w:rPrChange w:id="4171" w:author="thuyhuynh" w:date="2023-05-08T11:25:00Z">
                  <w:rPr>
                    <w:b/>
                  </w:rPr>
                </w:rPrChange>
              </w:rPr>
              <w:delText>Image format and compression quality</w:delText>
            </w:r>
            <w:r w:rsidRPr="00116AAA" w:rsidDel="00BB5520">
              <w:rPr>
                <w:rFonts w:ascii="Poppins" w:hAnsi="Poppins"/>
                <w:sz w:val="20"/>
                <w:szCs w:val="20"/>
                <w:rPrChange w:id="4172" w:author="thuyhuynh" w:date="2023-05-08T11:25:00Z">
                  <w:rPr/>
                </w:rPrChange>
              </w:rPr>
              <w:delText>:</w:delText>
            </w:r>
            <w:r w:rsidR="007A3074" w:rsidRPr="00116AAA" w:rsidDel="00BB5520">
              <w:rPr>
                <w:rFonts w:ascii="Poppins" w:hAnsi="Poppins"/>
                <w:sz w:val="20"/>
                <w:szCs w:val="20"/>
                <w:rPrChange w:id="4173" w:author="thuyhuynh" w:date="2023-05-08T11:25:00Z">
                  <w:rPr/>
                </w:rPrChange>
              </w:rPr>
              <w:delText xml:space="preserve"> Image format and compression quality of streaming image can be configurable to match their speed requirement via UART communication.</w:delText>
            </w:r>
          </w:del>
        </w:p>
        <w:p w:rsidR="00EE5F07" w:rsidRPr="00116AAA" w:rsidDel="00BB5520" w:rsidRDefault="00EE5F07" w:rsidP="00C57564">
          <w:pPr>
            <w:pStyle w:val="ListParagraph"/>
            <w:jc w:val="both"/>
            <w:rPr>
              <w:del w:id="4174" w:author="thuyhuynh" w:date="2022-03-30T11:18:00Z"/>
              <w:rFonts w:ascii="Poppins" w:hAnsi="Poppins"/>
              <w:sz w:val="20"/>
              <w:szCs w:val="20"/>
              <w:rPrChange w:id="4175" w:author="thuyhuynh" w:date="2023-05-08T11:25:00Z">
                <w:rPr>
                  <w:del w:id="4176" w:author="thuyhuynh" w:date="2022-03-30T11:18:00Z"/>
                </w:rPr>
              </w:rPrChange>
            </w:rPr>
          </w:pPr>
        </w:p>
        <w:p w:rsidR="00EE5F07" w:rsidRPr="00116AAA" w:rsidDel="00BB5520" w:rsidRDefault="00EE5F07" w:rsidP="00C57564">
          <w:pPr>
            <w:pStyle w:val="ListParagraph"/>
            <w:numPr>
              <w:ilvl w:val="0"/>
              <w:numId w:val="19"/>
            </w:numPr>
            <w:jc w:val="both"/>
            <w:rPr>
              <w:del w:id="4177" w:author="thuyhuynh" w:date="2022-03-30T11:18:00Z"/>
              <w:rFonts w:ascii="Poppins" w:hAnsi="Poppins"/>
              <w:sz w:val="20"/>
              <w:szCs w:val="20"/>
              <w:rPrChange w:id="4178" w:author="thuyhuynh" w:date="2023-05-08T11:25:00Z">
                <w:rPr>
                  <w:del w:id="4179" w:author="thuyhuynh" w:date="2022-03-30T11:18:00Z"/>
                </w:rPr>
              </w:rPrChange>
            </w:rPr>
          </w:pPr>
          <w:del w:id="4180" w:author="thuyhuynh" w:date="2022-03-30T11:18:00Z">
            <w:r w:rsidRPr="00116AAA" w:rsidDel="00BB5520">
              <w:rPr>
                <w:rFonts w:ascii="Poppins" w:hAnsi="Poppins"/>
                <w:b/>
                <w:sz w:val="20"/>
                <w:szCs w:val="20"/>
                <w:rPrChange w:id="4181" w:author="thuyhuynh" w:date="2023-05-08T11:25:00Z">
                  <w:rPr>
                    <w:b/>
                  </w:rPr>
                </w:rPrChange>
              </w:rPr>
              <w:delText>Power management</w:delText>
            </w:r>
            <w:r w:rsidRPr="00116AAA" w:rsidDel="00BB5520">
              <w:rPr>
                <w:rFonts w:ascii="Poppins" w:hAnsi="Poppins"/>
                <w:sz w:val="20"/>
                <w:szCs w:val="20"/>
                <w:rPrChange w:id="4182" w:author="thuyhuynh" w:date="2023-05-08T11:25:00Z">
                  <w:rPr/>
                </w:rPrChange>
              </w:rPr>
              <w:delText>: Device can put itself into a specific power-saving mode</w:delText>
            </w:r>
            <w:r w:rsidR="00C57564" w:rsidRPr="00116AAA" w:rsidDel="00BB5520">
              <w:rPr>
                <w:rFonts w:ascii="Poppins" w:hAnsi="Poppins"/>
                <w:sz w:val="20"/>
                <w:szCs w:val="20"/>
                <w:rPrChange w:id="4183" w:author="thuyhuynh" w:date="2023-05-08T11:25:00Z">
                  <w:rPr/>
                </w:rPrChange>
              </w:rPr>
              <w:delText xml:space="preserve"> when IDDK_SleepDevice function was called. Or device automatically can be in a power-saving mode</w:delText>
            </w:r>
            <w:r w:rsidRPr="00116AAA" w:rsidDel="00BB5520">
              <w:rPr>
                <w:rFonts w:ascii="Poppins" w:hAnsi="Poppins"/>
                <w:sz w:val="20"/>
                <w:szCs w:val="20"/>
                <w:rPrChange w:id="4184" w:author="thuyhuynh" w:date="2023-05-08T11:25:00Z">
                  <w:rPr/>
                </w:rPrChange>
              </w:rPr>
              <w:delText xml:space="preserve"> after</w:delText>
            </w:r>
            <w:r w:rsidR="00C57564" w:rsidRPr="00116AAA" w:rsidDel="00BB5520">
              <w:rPr>
                <w:rFonts w:ascii="Poppins" w:hAnsi="Poppins"/>
                <w:sz w:val="20"/>
                <w:szCs w:val="20"/>
                <w:rPrChange w:id="4185" w:author="thuyhuynh" w:date="2023-05-08T11:25:00Z">
                  <w:rPr/>
                </w:rPrChange>
              </w:rPr>
              <w:delText xml:space="preserve"> </w:delText>
            </w:r>
            <w:r w:rsidRPr="00116AAA" w:rsidDel="00BB5520">
              <w:rPr>
                <w:rFonts w:ascii="Poppins" w:hAnsi="Poppins"/>
                <w:sz w:val="20"/>
                <w:szCs w:val="20"/>
                <w:rPrChange w:id="4186" w:author="thuyhuynh" w:date="2023-05-08T11:25:00Z">
                  <w:rPr/>
                </w:rPrChange>
              </w:rPr>
              <w:delText>some specific amount of time without receiving any command from host. Or it can be configured to automatically enter DEEPSLEEP when detecting a falling edge on DS_input pin.</w:delText>
            </w:r>
          </w:del>
        </w:p>
        <w:p w:rsidR="00977D9D" w:rsidRPr="00116AAA" w:rsidDel="00BB5520" w:rsidRDefault="003B7C9A" w:rsidP="002A336B">
          <w:pPr>
            <w:pStyle w:val="Heading4"/>
            <w:rPr>
              <w:del w:id="4187" w:author="thuyhuynh" w:date="2022-03-30T11:18:00Z"/>
              <w:rFonts w:ascii="Poppins" w:hAnsi="Poppins"/>
              <w:sz w:val="20"/>
              <w:szCs w:val="20"/>
              <w:rPrChange w:id="4188" w:author="thuyhuynh" w:date="2023-05-08T11:25:00Z">
                <w:rPr>
                  <w:del w:id="4189" w:author="thuyhuynh" w:date="2022-03-30T11:18:00Z"/>
                </w:rPr>
              </w:rPrChange>
            </w:rPr>
          </w:pPr>
          <w:bookmarkStart w:id="4190" w:name="_Toc330934435"/>
          <w:del w:id="4191" w:author="thuyhuynh" w:date="2022-03-30T11:18:00Z">
            <w:r w:rsidRPr="00116AAA" w:rsidDel="00BB5520">
              <w:rPr>
                <w:rFonts w:ascii="Poppins" w:hAnsi="Poppins"/>
                <w:b w:val="0"/>
                <w:bCs w:val="0"/>
                <w:i w:val="0"/>
                <w:iCs w:val="0"/>
                <w:sz w:val="20"/>
                <w:szCs w:val="20"/>
                <w:rPrChange w:id="4192" w:author="thuyhuynh" w:date="2023-05-08T11:25:00Z">
                  <w:rPr>
                    <w:b w:val="0"/>
                    <w:bCs w:val="0"/>
                    <w:i w:val="0"/>
                    <w:iCs w:val="0"/>
                  </w:rPr>
                </w:rPrChange>
              </w:rPr>
              <w:delText xml:space="preserve">System </w:delText>
            </w:r>
            <w:bookmarkEnd w:id="4190"/>
            <w:r w:rsidR="009970B6" w:rsidRPr="00116AAA" w:rsidDel="00BB5520">
              <w:rPr>
                <w:rFonts w:ascii="Poppins" w:hAnsi="Poppins"/>
                <w:b w:val="0"/>
                <w:bCs w:val="0"/>
                <w:i w:val="0"/>
                <w:iCs w:val="0"/>
                <w:sz w:val="20"/>
                <w:szCs w:val="20"/>
                <w:rPrChange w:id="4193" w:author="thuyhuynh" w:date="2023-05-08T11:25:00Z">
                  <w:rPr>
                    <w:b w:val="0"/>
                    <w:bCs w:val="0"/>
                    <w:i w:val="0"/>
                    <w:iCs w:val="0"/>
                  </w:rPr>
                </w:rPrChange>
              </w:rPr>
              <w:delText>Role</w:delText>
            </w:r>
            <w:r w:rsidR="0061361F" w:rsidRPr="00116AAA" w:rsidDel="00BB5520">
              <w:rPr>
                <w:rFonts w:ascii="Poppins" w:hAnsi="Poppins"/>
                <w:b w:val="0"/>
                <w:bCs w:val="0"/>
                <w:i w:val="0"/>
                <w:iCs w:val="0"/>
                <w:sz w:val="20"/>
                <w:szCs w:val="20"/>
                <w:rPrChange w:id="4194" w:author="thuyhuynh" w:date="2023-05-08T11:25:00Z">
                  <w:rPr>
                    <w:b w:val="0"/>
                    <w:bCs w:val="0"/>
                    <w:i w:val="0"/>
                    <w:iCs w:val="0"/>
                  </w:rPr>
                </w:rPrChange>
              </w:rPr>
              <w:delText>s</w:delText>
            </w:r>
          </w:del>
        </w:p>
        <w:p w:rsidR="00F959AB" w:rsidRPr="00116AAA" w:rsidDel="00BB5520" w:rsidRDefault="00F959AB" w:rsidP="0028692E">
          <w:pPr>
            <w:jc w:val="both"/>
            <w:rPr>
              <w:del w:id="4195" w:author="thuyhuynh" w:date="2022-03-30T11:18:00Z"/>
              <w:rFonts w:ascii="Poppins" w:hAnsi="Poppins"/>
              <w:sz w:val="20"/>
              <w:szCs w:val="20"/>
              <w:lang w:eastAsia="ko-KR"/>
              <w:rPrChange w:id="4196" w:author="thuyhuynh" w:date="2023-05-08T11:25:00Z">
                <w:rPr>
                  <w:del w:id="4197" w:author="thuyhuynh" w:date="2022-03-30T11:18:00Z"/>
                  <w:lang w:eastAsia="ko-KR"/>
                </w:rPr>
              </w:rPrChange>
            </w:rPr>
          </w:pPr>
          <w:del w:id="4198" w:author="thuyhuynh" w:date="2022-03-30T11:18:00Z">
            <w:r w:rsidRPr="00116AAA" w:rsidDel="00BB5520">
              <w:rPr>
                <w:rFonts w:ascii="Poppins" w:hAnsi="Poppins"/>
                <w:sz w:val="20"/>
                <w:szCs w:val="20"/>
                <w:lang w:eastAsia="ko-KR"/>
                <w:rPrChange w:id="4199" w:author="thuyhuynh" w:date="2023-05-08T11:25:00Z">
                  <w:rPr>
                    <w:lang w:eastAsia="ko-KR"/>
                  </w:rPr>
                </w:rPrChange>
              </w:rPr>
              <w:delText xml:space="preserve">To prevent unauthorized accesses and configuration, </w:delText>
            </w:r>
            <w:r w:rsidR="00295907" w:rsidRPr="00116AAA" w:rsidDel="00BB5520">
              <w:rPr>
                <w:rFonts w:ascii="Poppins" w:hAnsi="Poppins"/>
                <w:sz w:val="20"/>
                <w:szCs w:val="20"/>
                <w:lang w:eastAsia="ko-KR"/>
                <w:rPrChange w:id="4200" w:author="thuyhuynh" w:date="2023-05-08T11:25:00Z">
                  <w:rPr>
                    <w:lang w:eastAsia="ko-KR"/>
                  </w:rPr>
                </w:rPrChange>
              </w:rPr>
              <w:delText xml:space="preserve">the </w:delText>
            </w:r>
            <w:r w:rsidRPr="00116AAA" w:rsidDel="00BB5520">
              <w:rPr>
                <w:rFonts w:ascii="Poppins" w:hAnsi="Poppins"/>
                <w:sz w:val="20"/>
                <w:szCs w:val="20"/>
                <w:lang w:eastAsia="ko-KR"/>
                <w:rPrChange w:id="4201" w:author="thuyhuynh" w:date="2023-05-08T11:25:00Z">
                  <w:rPr>
                    <w:lang w:eastAsia="ko-KR"/>
                  </w:rPr>
                </w:rPrChange>
              </w:rPr>
              <w:delText xml:space="preserve">device can be customized to allow only </w:delText>
            </w:r>
            <w:r w:rsidR="004471CD" w:rsidRPr="00116AAA" w:rsidDel="00BB5520">
              <w:rPr>
                <w:rFonts w:ascii="Poppins" w:hAnsi="Poppins"/>
                <w:sz w:val="20"/>
                <w:szCs w:val="20"/>
                <w:lang w:eastAsia="ko-KR"/>
                <w:rPrChange w:id="4202" w:author="thuyhuynh" w:date="2023-05-08T11:25:00Z">
                  <w:rPr>
                    <w:lang w:eastAsia="ko-KR"/>
                  </w:rPr>
                </w:rPrChange>
              </w:rPr>
              <w:delText xml:space="preserve">the </w:delText>
            </w:r>
            <w:r w:rsidRPr="00116AAA" w:rsidDel="00BB5520">
              <w:rPr>
                <w:rFonts w:ascii="Poppins" w:hAnsi="Poppins"/>
                <w:sz w:val="20"/>
                <w:szCs w:val="20"/>
                <w:lang w:eastAsia="ko-KR"/>
                <w:rPrChange w:id="4203" w:author="thuyhuynh" w:date="2023-05-08T11:25:00Z">
                  <w:rPr>
                    <w:lang w:eastAsia="ko-KR"/>
                  </w:rPr>
                </w:rPrChange>
              </w:rPr>
              <w:delText>authenticated users to perform their granted tasks. There are three groups of users: Administrator, Superuser, and User. Privileges for each group are listed in the following table.</w:delText>
            </w:r>
          </w:del>
        </w:p>
        <w:p w:rsidR="00F959AB" w:rsidRPr="00116AAA" w:rsidDel="00BB5520" w:rsidRDefault="00F959AB" w:rsidP="00F959AB">
          <w:pPr>
            <w:rPr>
              <w:del w:id="4204" w:author="thuyhuynh" w:date="2022-03-30T11:18:00Z"/>
              <w:rFonts w:ascii="Poppins" w:hAnsi="Poppins"/>
              <w:sz w:val="20"/>
              <w:szCs w:val="20"/>
              <w:lang w:eastAsia="ko-KR"/>
              <w:rPrChange w:id="4205" w:author="thuyhuynh" w:date="2023-05-08T11:25:00Z">
                <w:rPr>
                  <w:del w:id="4206" w:author="thuyhuynh" w:date="2022-03-30T11:18:00Z"/>
                  <w:lang w:eastAsia="ko-KR"/>
                </w:rPr>
              </w:rPrChange>
            </w:rPr>
          </w:pPr>
        </w:p>
        <w:tbl>
          <w:tblPr>
            <w:tblStyle w:val="TableGrid"/>
            <w:tblW w:w="5874" w:type="dxa"/>
            <w:jc w:val="center"/>
            <w:tblInd w:w="576" w:type="dxa"/>
            <w:tblLook w:val="04A0" w:firstRow="1" w:lastRow="0" w:firstColumn="1" w:lastColumn="0" w:noHBand="0" w:noVBand="1"/>
          </w:tblPr>
          <w:tblGrid>
            <w:gridCol w:w="2272"/>
            <w:gridCol w:w="1606"/>
            <w:gridCol w:w="1250"/>
            <w:gridCol w:w="746"/>
          </w:tblGrid>
          <w:tr w:rsidR="00F959AB" w:rsidRPr="00116AAA" w:rsidDel="00BB5520" w:rsidTr="00DB65E3">
            <w:trPr>
              <w:jc w:val="center"/>
              <w:del w:id="4207" w:author="thuyhuynh" w:date="2022-03-30T11:18:00Z"/>
            </w:trPr>
            <w:tc>
              <w:tcPr>
                <w:tcW w:w="2272" w:type="dxa"/>
              </w:tcPr>
              <w:p w:rsidR="00F959AB" w:rsidRPr="00116AAA" w:rsidDel="00BB5520" w:rsidRDefault="004471CD" w:rsidP="00F959AB">
                <w:pPr>
                  <w:jc w:val="center"/>
                  <w:rPr>
                    <w:del w:id="4208" w:author="thuyhuynh" w:date="2022-03-30T11:18:00Z"/>
                    <w:rFonts w:ascii="Poppins" w:hAnsi="Poppins"/>
                    <w:b/>
                    <w:sz w:val="20"/>
                    <w:szCs w:val="20"/>
                    <w:lang w:eastAsia="ko-KR"/>
                    <w:rPrChange w:id="4209" w:author="thuyhuynh" w:date="2023-05-08T11:25:00Z">
                      <w:rPr>
                        <w:del w:id="4210" w:author="thuyhuynh" w:date="2022-03-30T11:18:00Z"/>
                        <w:b/>
                        <w:lang w:eastAsia="ko-KR"/>
                      </w:rPr>
                    </w:rPrChange>
                  </w:rPr>
                </w:pPr>
                <w:del w:id="4211" w:author="thuyhuynh" w:date="2022-03-30T11:18:00Z">
                  <w:r w:rsidRPr="00116AAA" w:rsidDel="00BB5520">
                    <w:rPr>
                      <w:rFonts w:ascii="Poppins" w:hAnsi="Poppins"/>
                      <w:b/>
                      <w:sz w:val="20"/>
                      <w:szCs w:val="20"/>
                      <w:lang w:eastAsia="ko-KR"/>
                      <w:rPrChange w:id="4212" w:author="thuyhuynh" w:date="2023-05-08T11:25:00Z">
                        <w:rPr>
                          <w:b/>
                          <w:lang w:eastAsia="ko-KR"/>
                        </w:rPr>
                      </w:rPrChange>
                    </w:rPr>
                    <w:delText>Privilege</w:delText>
                  </w:r>
                </w:del>
              </w:p>
            </w:tc>
            <w:tc>
              <w:tcPr>
                <w:tcW w:w="1606" w:type="dxa"/>
              </w:tcPr>
              <w:p w:rsidR="00F959AB" w:rsidRPr="00116AAA" w:rsidDel="00BB5520" w:rsidRDefault="00F959AB" w:rsidP="00F959AB">
                <w:pPr>
                  <w:jc w:val="center"/>
                  <w:rPr>
                    <w:del w:id="4213" w:author="thuyhuynh" w:date="2022-03-30T11:18:00Z"/>
                    <w:rFonts w:ascii="Poppins" w:hAnsi="Poppins"/>
                    <w:b/>
                    <w:sz w:val="20"/>
                    <w:szCs w:val="20"/>
                    <w:lang w:eastAsia="ko-KR"/>
                    <w:rPrChange w:id="4214" w:author="thuyhuynh" w:date="2023-05-08T11:25:00Z">
                      <w:rPr>
                        <w:del w:id="4215" w:author="thuyhuynh" w:date="2022-03-30T11:18:00Z"/>
                        <w:b/>
                        <w:lang w:eastAsia="ko-KR"/>
                      </w:rPr>
                    </w:rPrChange>
                  </w:rPr>
                </w:pPr>
                <w:del w:id="4216" w:author="thuyhuynh" w:date="2022-03-30T11:18:00Z">
                  <w:r w:rsidRPr="00116AAA" w:rsidDel="00BB5520">
                    <w:rPr>
                      <w:rFonts w:ascii="Poppins" w:hAnsi="Poppins"/>
                      <w:b/>
                      <w:sz w:val="20"/>
                      <w:szCs w:val="20"/>
                      <w:lang w:eastAsia="ko-KR"/>
                      <w:rPrChange w:id="4217" w:author="thuyhuynh" w:date="2023-05-08T11:25:00Z">
                        <w:rPr>
                          <w:b/>
                          <w:lang w:eastAsia="ko-KR"/>
                        </w:rPr>
                      </w:rPrChange>
                    </w:rPr>
                    <w:delText>Administrator</w:delText>
                  </w:r>
                </w:del>
              </w:p>
            </w:tc>
            <w:tc>
              <w:tcPr>
                <w:tcW w:w="1250" w:type="dxa"/>
              </w:tcPr>
              <w:p w:rsidR="00F959AB" w:rsidRPr="00116AAA" w:rsidDel="00BB5520" w:rsidRDefault="00F959AB" w:rsidP="00F959AB">
                <w:pPr>
                  <w:jc w:val="center"/>
                  <w:rPr>
                    <w:del w:id="4218" w:author="thuyhuynh" w:date="2022-03-30T11:18:00Z"/>
                    <w:rFonts w:ascii="Poppins" w:hAnsi="Poppins"/>
                    <w:b/>
                    <w:sz w:val="20"/>
                    <w:szCs w:val="20"/>
                    <w:lang w:eastAsia="ko-KR"/>
                    <w:rPrChange w:id="4219" w:author="thuyhuynh" w:date="2023-05-08T11:25:00Z">
                      <w:rPr>
                        <w:del w:id="4220" w:author="thuyhuynh" w:date="2022-03-30T11:18:00Z"/>
                        <w:b/>
                        <w:lang w:eastAsia="ko-KR"/>
                      </w:rPr>
                    </w:rPrChange>
                  </w:rPr>
                </w:pPr>
                <w:del w:id="4221" w:author="thuyhuynh" w:date="2022-03-30T11:18:00Z">
                  <w:r w:rsidRPr="00116AAA" w:rsidDel="00BB5520">
                    <w:rPr>
                      <w:rFonts w:ascii="Poppins" w:hAnsi="Poppins"/>
                      <w:b/>
                      <w:sz w:val="20"/>
                      <w:szCs w:val="20"/>
                      <w:lang w:eastAsia="ko-KR"/>
                      <w:rPrChange w:id="4222" w:author="thuyhuynh" w:date="2023-05-08T11:25:00Z">
                        <w:rPr>
                          <w:b/>
                          <w:lang w:eastAsia="ko-KR"/>
                        </w:rPr>
                      </w:rPrChange>
                    </w:rPr>
                    <w:delText>Superuser</w:delText>
                  </w:r>
                </w:del>
              </w:p>
            </w:tc>
            <w:tc>
              <w:tcPr>
                <w:tcW w:w="746" w:type="dxa"/>
              </w:tcPr>
              <w:p w:rsidR="00F959AB" w:rsidRPr="00116AAA" w:rsidDel="00BB5520" w:rsidRDefault="00F959AB" w:rsidP="00F959AB">
                <w:pPr>
                  <w:jc w:val="center"/>
                  <w:rPr>
                    <w:del w:id="4223" w:author="thuyhuynh" w:date="2022-03-30T11:18:00Z"/>
                    <w:rFonts w:ascii="Poppins" w:hAnsi="Poppins"/>
                    <w:b/>
                    <w:sz w:val="20"/>
                    <w:szCs w:val="20"/>
                    <w:lang w:eastAsia="ko-KR"/>
                    <w:rPrChange w:id="4224" w:author="thuyhuynh" w:date="2023-05-08T11:25:00Z">
                      <w:rPr>
                        <w:del w:id="4225" w:author="thuyhuynh" w:date="2022-03-30T11:18:00Z"/>
                        <w:b/>
                        <w:lang w:eastAsia="ko-KR"/>
                      </w:rPr>
                    </w:rPrChange>
                  </w:rPr>
                </w:pPr>
                <w:del w:id="4226" w:author="thuyhuynh" w:date="2022-03-30T11:18:00Z">
                  <w:r w:rsidRPr="00116AAA" w:rsidDel="00BB5520">
                    <w:rPr>
                      <w:rFonts w:ascii="Poppins" w:hAnsi="Poppins"/>
                      <w:b/>
                      <w:sz w:val="20"/>
                      <w:szCs w:val="20"/>
                      <w:lang w:eastAsia="ko-KR"/>
                      <w:rPrChange w:id="4227" w:author="thuyhuynh" w:date="2023-05-08T11:25:00Z">
                        <w:rPr>
                          <w:b/>
                          <w:lang w:eastAsia="ko-KR"/>
                        </w:rPr>
                      </w:rPrChange>
                    </w:rPr>
                    <w:delText>User</w:delText>
                  </w:r>
                </w:del>
              </w:p>
            </w:tc>
          </w:tr>
          <w:tr w:rsidR="00F959AB" w:rsidRPr="00116AAA" w:rsidDel="00BB5520" w:rsidTr="00DB65E3">
            <w:trPr>
              <w:jc w:val="center"/>
              <w:del w:id="4228" w:author="thuyhuynh" w:date="2022-03-30T11:18:00Z"/>
            </w:trPr>
            <w:tc>
              <w:tcPr>
                <w:tcW w:w="2272" w:type="dxa"/>
              </w:tcPr>
              <w:p w:rsidR="00F959AB" w:rsidRPr="00116AAA" w:rsidDel="00BB5520" w:rsidRDefault="00F959AB" w:rsidP="00F959AB">
                <w:pPr>
                  <w:rPr>
                    <w:del w:id="4229" w:author="thuyhuynh" w:date="2022-03-30T11:18:00Z"/>
                    <w:rFonts w:ascii="Poppins" w:hAnsi="Poppins"/>
                    <w:sz w:val="20"/>
                    <w:szCs w:val="20"/>
                    <w:lang w:eastAsia="ko-KR"/>
                    <w:rPrChange w:id="4230" w:author="thuyhuynh" w:date="2023-05-08T11:25:00Z">
                      <w:rPr>
                        <w:del w:id="4231" w:author="thuyhuynh" w:date="2022-03-30T11:18:00Z"/>
                        <w:lang w:eastAsia="ko-KR"/>
                      </w:rPr>
                    </w:rPrChange>
                  </w:rPr>
                </w:pPr>
                <w:del w:id="4232" w:author="thuyhuynh" w:date="2022-03-30T11:18:00Z">
                  <w:r w:rsidRPr="00116AAA" w:rsidDel="00BB5520">
                    <w:rPr>
                      <w:rFonts w:ascii="Poppins" w:hAnsi="Poppins"/>
                      <w:sz w:val="20"/>
                      <w:szCs w:val="20"/>
                      <w:lang w:eastAsia="ko-KR"/>
                      <w:rPrChange w:id="4233" w:author="thuyhuynh" w:date="2023-05-08T11:25:00Z">
                        <w:rPr>
                          <w:lang w:eastAsia="ko-KR"/>
                        </w:rPr>
                      </w:rPrChange>
                    </w:rPr>
                    <w:delText>Capture</w:delText>
                  </w:r>
                </w:del>
              </w:p>
            </w:tc>
            <w:tc>
              <w:tcPr>
                <w:tcW w:w="1606" w:type="dxa"/>
                <w:vAlign w:val="center"/>
              </w:tcPr>
              <w:p w:rsidR="00F959AB" w:rsidRPr="00116AAA" w:rsidDel="00BB5520" w:rsidRDefault="00F959AB" w:rsidP="00F959AB">
                <w:pPr>
                  <w:jc w:val="center"/>
                  <w:rPr>
                    <w:del w:id="4234" w:author="thuyhuynh" w:date="2022-03-30T11:18:00Z"/>
                    <w:rFonts w:ascii="Poppins" w:hAnsi="Poppins"/>
                    <w:color w:val="FF0000"/>
                    <w:sz w:val="20"/>
                    <w:szCs w:val="20"/>
                    <w:lang w:eastAsia="ko-KR"/>
                    <w:rPrChange w:id="4235" w:author="thuyhuynh" w:date="2023-05-08T11:25:00Z">
                      <w:rPr>
                        <w:del w:id="4236" w:author="thuyhuynh" w:date="2022-03-30T11:18:00Z"/>
                        <w:color w:val="FF0000"/>
                        <w:lang w:eastAsia="ko-KR"/>
                      </w:rPr>
                    </w:rPrChange>
                  </w:rPr>
                </w:pPr>
                <w:del w:id="4237" w:author="thuyhuynh" w:date="2022-03-30T11:18:00Z">
                  <w:r w:rsidRPr="00116AAA" w:rsidDel="00BB5520">
                    <w:rPr>
                      <w:rFonts w:ascii="Poppins" w:hAnsi="Poppins"/>
                      <w:color w:val="FF0000"/>
                      <w:sz w:val="20"/>
                      <w:szCs w:val="20"/>
                      <w:lang w:eastAsia="ko-KR"/>
                      <w:rPrChange w:id="4238" w:author="thuyhuynh" w:date="2023-05-08T11:25:00Z">
                        <w:rPr>
                          <w:color w:val="FF0000"/>
                          <w:lang w:eastAsia="ko-KR"/>
                        </w:rPr>
                      </w:rPrChange>
                    </w:rPr>
                    <w:sym w:font="Wingdings 2" w:char="F050"/>
                  </w:r>
                </w:del>
              </w:p>
            </w:tc>
            <w:tc>
              <w:tcPr>
                <w:tcW w:w="1250" w:type="dxa"/>
                <w:vAlign w:val="center"/>
              </w:tcPr>
              <w:p w:rsidR="00F959AB" w:rsidRPr="00116AAA" w:rsidDel="00BB5520" w:rsidRDefault="00F959AB" w:rsidP="00F959AB">
                <w:pPr>
                  <w:jc w:val="center"/>
                  <w:rPr>
                    <w:del w:id="4239" w:author="thuyhuynh" w:date="2022-03-30T11:18:00Z"/>
                    <w:rFonts w:ascii="Poppins" w:hAnsi="Poppins"/>
                    <w:sz w:val="20"/>
                    <w:szCs w:val="20"/>
                    <w:lang w:eastAsia="ko-KR"/>
                    <w:rPrChange w:id="4240" w:author="thuyhuynh" w:date="2023-05-08T11:25:00Z">
                      <w:rPr>
                        <w:del w:id="4241" w:author="thuyhuynh" w:date="2022-03-30T11:18:00Z"/>
                        <w:lang w:eastAsia="ko-KR"/>
                      </w:rPr>
                    </w:rPrChange>
                  </w:rPr>
                </w:pPr>
                <w:del w:id="4242" w:author="thuyhuynh" w:date="2022-03-30T11:18:00Z">
                  <w:r w:rsidRPr="00116AAA" w:rsidDel="00BB5520">
                    <w:rPr>
                      <w:rFonts w:ascii="Poppins" w:hAnsi="Poppins"/>
                      <w:color w:val="FF0000"/>
                      <w:sz w:val="20"/>
                      <w:szCs w:val="20"/>
                      <w:lang w:eastAsia="ko-KR"/>
                      <w:rPrChange w:id="4243" w:author="thuyhuynh" w:date="2023-05-08T11:25:00Z">
                        <w:rPr>
                          <w:color w:val="FF0000"/>
                          <w:lang w:eastAsia="ko-KR"/>
                        </w:rPr>
                      </w:rPrChange>
                    </w:rPr>
                    <w:sym w:font="Wingdings 2" w:char="F050"/>
                  </w:r>
                </w:del>
              </w:p>
            </w:tc>
            <w:tc>
              <w:tcPr>
                <w:tcW w:w="746" w:type="dxa"/>
                <w:vAlign w:val="center"/>
              </w:tcPr>
              <w:p w:rsidR="00F959AB" w:rsidRPr="00116AAA" w:rsidDel="00BB5520" w:rsidRDefault="00F959AB" w:rsidP="00F959AB">
                <w:pPr>
                  <w:jc w:val="center"/>
                  <w:rPr>
                    <w:del w:id="4244" w:author="thuyhuynh" w:date="2022-03-30T11:18:00Z"/>
                    <w:rFonts w:ascii="Poppins" w:hAnsi="Poppins"/>
                    <w:sz w:val="20"/>
                    <w:szCs w:val="20"/>
                    <w:lang w:eastAsia="ko-KR"/>
                    <w:rPrChange w:id="4245" w:author="thuyhuynh" w:date="2023-05-08T11:25:00Z">
                      <w:rPr>
                        <w:del w:id="4246" w:author="thuyhuynh" w:date="2022-03-30T11:18:00Z"/>
                        <w:lang w:eastAsia="ko-KR"/>
                      </w:rPr>
                    </w:rPrChange>
                  </w:rPr>
                </w:pPr>
                <w:del w:id="4247" w:author="thuyhuynh" w:date="2022-03-30T11:18:00Z">
                  <w:r w:rsidRPr="00116AAA" w:rsidDel="00BB5520">
                    <w:rPr>
                      <w:rFonts w:ascii="Poppins" w:hAnsi="Poppins"/>
                      <w:color w:val="FF0000"/>
                      <w:sz w:val="20"/>
                      <w:szCs w:val="20"/>
                      <w:lang w:eastAsia="ko-KR"/>
                      <w:rPrChange w:id="4248" w:author="thuyhuynh" w:date="2023-05-08T11:25:00Z">
                        <w:rPr>
                          <w:color w:val="FF0000"/>
                          <w:lang w:eastAsia="ko-KR"/>
                        </w:rPr>
                      </w:rPrChange>
                    </w:rPr>
                    <w:sym w:font="Wingdings 2" w:char="F050"/>
                  </w:r>
                </w:del>
              </w:p>
            </w:tc>
          </w:tr>
          <w:tr w:rsidR="00F959AB" w:rsidRPr="00116AAA" w:rsidDel="00BB5520" w:rsidTr="00DB65E3">
            <w:trPr>
              <w:jc w:val="center"/>
              <w:del w:id="4249" w:author="thuyhuynh" w:date="2022-03-30T11:18:00Z"/>
            </w:trPr>
            <w:tc>
              <w:tcPr>
                <w:tcW w:w="2272" w:type="dxa"/>
              </w:tcPr>
              <w:p w:rsidR="00F959AB" w:rsidRPr="00116AAA" w:rsidDel="00BB5520" w:rsidRDefault="00F959AB" w:rsidP="00F959AB">
                <w:pPr>
                  <w:rPr>
                    <w:del w:id="4250" w:author="thuyhuynh" w:date="2022-03-30T11:18:00Z"/>
                    <w:rFonts w:ascii="Poppins" w:hAnsi="Poppins"/>
                    <w:sz w:val="20"/>
                    <w:szCs w:val="20"/>
                    <w:lang w:eastAsia="ko-KR"/>
                    <w:rPrChange w:id="4251" w:author="thuyhuynh" w:date="2023-05-08T11:25:00Z">
                      <w:rPr>
                        <w:del w:id="4252" w:author="thuyhuynh" w:date="2022-03-30T11:18:00Z"/>
                        <w:lang w:eastAsia="ko-KR"/>
                      </w:rPr>
                    </w:rPrChange>
                  </w:rPr>
                </w:pPr>
                <w:del w:id="4253" w:author="thuyhuynh" w:date="2022-03-30T11:18:00Z">
                  <w:r w:rsidRPr="00116AAA" w:rsidDel="00BB5520">
                    <w:rPr>
                      <w:rFonts w:ascii="Poppins" w:hAnsi="Poppins"/>
                      <w:sz w:val="20"/>
                      <w:szCs w:val="20"/>
                      <w:lang w:eastAsia="ko-KR"/>
                      <w:rPrChange w:id="4254" w:author="thuyhuynh" w:date="2023-05-08T11:25:00Z">
                        <w:rPr>
                          <w:lang w:eastAsia="ko-KR"/>
                        </w:rPr>
                      </w:rPrChange>
                    </w:rPr>
                    <w:delText>Change device configuration</w:delText>
                  </w:r>
                </w:del>
              </w:p>
            </w:tc>
            <w:tc>
              <w:tcPr>
                <w:tcW w:w="1606" w:type="dxa"/>
                <w:vAlign w:val="center"/>
              </w:tcPr>
              <w:p w:rsidR="00F959AB" w:rsidRPr="00116AAA" w:rsidDel="00BB5520" w:rsidRDefault="00F959AB" w:rsidP="00F959AB">
                <w:pPr>
                  <w:jc w:val="center"/>
                  <w:rPr>
                    <w:del w:id="4255" w:author="thuyhuynh" w:date="2022-03-30T11:18:00Z"/>
                    <w:rFonts w:ascii="Poppins" w:hAnsi="Poppins"/>
                    <w:sz w:val="20"/>
                    <w:szCs w:val="20"/>
                    <w:lang w:eastAsia="ko-KR"/>
                    <w:rPrChange w:id="4256" w:author="thuyhuynh" w:date="2023-05-08T11:25:00Z">
                      <w:rPr>
                        <w:del w:id="4257" w:author="thuyhuynh" w:date="2022-03-30T11:18:00Z"/>
                        <w:lang w:eastAsia="ko-KR"/>
                      </w:rPr>
                    </w:rPrChange>
                  </w:rPr>
                </w:pPr>
                <w:del w:id="4258" w:author="thuyhuynh" w:date="2022-03-30T11:18:00Z">
                  <w:r w:rsidRPr="00116AAA" w:rsidDel="00BB5520">
                    <w:rPr>
                      <w:rFonts w:ascii="Poppins" w:hAnsi="Poppins"/>
                      <w:color w:val="FF0000"/>
                      <w:sz w:val="20"/>
                      <w:szCs w:val="20"/>
                      <w:lang w:eastAsia="ko-KR"/>
                      <w:rPrChange w:id="4259" w:author="thuyhuynh" w:date="2023-05-08T11:25:00Z">
                        <w:rPr>
                          <w:color w:val="FF0000"/>
                          <w:lang w:eastAsia="ko-KR"/>
                        </w:rPr>
                      </w:rPrChange>
                    </w:rPr>
                    <w:sym w:font="Wingdings 2" w:char="F050"/>
                  </w:r>
                </w:del>
              </w:p>
            </w:tc>
            <w:tc>
              <w:tcPr>
                <w:tcW w:w="1250" w:type="dxa"/>
                <w:vAlign w:val="center"/>
              </w:tcPr>
              <w:p w:rsidR="00F959AB" w:rsidRPr="00116AAA" w:rsidDel="00BB5520" w:rsidRDefault="00F959AB" w:rsidP="00F959AB">
                <w:pPr>
                  <w:jc w:val="center"/>
                  <w:rPr>
                    <w:del w:id="4260" w:author="thuyhuynh" w:date="2022-03-30T11:18:00Z"/>
                    <w:rFonts w:ascii="Poppins" w:hAnsi="Poppins"/>
                    <w:sz w:val="20"/>
                    <w:szCs w:val="20"/>
                    <w:lang w:eastAsia="ko-KR"/>
                    <w:rPrChange w:id="4261" w:author="thuyhuynh" w:date="2023-05-08T11:25:00Z">
                      <w:rPr>
                        <w:del w:id="4262" w:author="thuyhuynh" w:date="2022-03-30T11:18:00Z"/>
                        <w:lang w:eastAsia="ko-KR"/>
                      </w:rPr>
                    </w:rPrChange>
                  </w:rPr>
                </w:pPr>
                <w:del w:id="4263" w:author="thuyhuynh" w:date="2022-03-30T11:18:00Z">
                  <w:r w:rsidRPr="00116AAA" w:rsidDel="00BB5520">
                    <w:rPr>
                      <w:rFonts w:ascii="Poppins" w:hAnsi="Poppins"/>
                      <w:sz w:val="20"/>
                      <w:szCs w:val="20"/>
                      <w:lang w:eastAsia="ko-KR"/>
                      <w:rPrChange w:id="4264" w:author="thuyhuynh" w:date="2023-05-08T11:25:00Z">
                        <w:rPr>
                          <w:lang w:eastAsia="ko-KR"/>
                        </w:rPr>
                      </w:rPrChange>
                    </w:rPr>
                    <w:sym w:font="Wingdings 2" w:char="F04F"/>
                  </w:r>
                </w:del>
              </w:p>
            </w:tc>
            <w:tc>
              <w:tcPr>
                <w:tcW w:w="746" w:type="dxa"/>
                <w:vAlign w:val="center"/>
              </w:tcPr>
              <w:p w:rsidR="00F959AB" w:rsidRPr="00116AAA" w:rsidDel="00BB5520" w:rsidRDefault="00F959AB" w:rsidP="00F959AB">
                <w:pPr>
                  <w:jc w:val="center"/>
                  <w:rPr>
                    <w:del w:id="4265" w:author="thuyhuynh" w:date="2022-03-30T11:18:00Z"/>
                    <w:rFonts w:ascii="Poppins" w:hAnsi="Poppins"/>
                    <w:sz w:val="20"/>
                    <w:szCs w:val="20"/>
                    <w:lang w:eastAsia="ko-KR"/>
                    <w:rPrChange w:id="4266" w:author="thuyhuynh" w:date="2023-05-08T11:25:00Z">
                      <w:rPr>
                        <w:del w:id="4267" w:author="thuyhuynh" w:date="2022-03-30T11:18:00Z"/>
                        <w:lang w:eastAsia="ko-KR"/>
                      </w:rPr>
                    </w:rPrChange>
                  </w:rPr>
                </w:pPr>
                <w:del w:id="4268" w:author="thuyhuynh" w:date="2022-03-30T11:18:00Z">
                  <w:r w:rsidRPr="00116AAA" w:rsidDel="00BB5520">
                    <w:rPr>
                      <w:rFonts w:ascii="Poppins" w:hAnsi="Poppins"/>
                      <w:sz w:val="20"/>
                      <w:szCs w:val="20"/>
                      <w:lang w:eastAsia="ko-KR"/>
                      <w:rPrChange w:id="4269" w:author="thuyhuynh" w:date="2023-05-08T11:25:00Z">
                        <w:rPr>
                          <w:lang w:eastAsia="ko-KR"/>
                        </w:rPr>
                      </w:rPrChange>
                    </w:rPr>
                    <w:sym w:font="Wingdings 2" w:char="F04F"/>
                  </w:r>
                </w:del>
              </w:p>
            </w:tc>
          </w:tr>
          <w:tr w:rsidR="00F959AB" w:rsidRPr="00116AAA" w:rsidDel="00BB5520" w:rsidTr="00DB65E3">
            <w:trPr>
              <w:jc w:val="center"/>
              <w:del w:id="4270" w:author="thuyhuynh" w:date="2022-03-30T11:18:00Z"/>
            </w:trPr>
            <w:tc>
              <w:tcPr>
                <w:tcW w:w="2272" w:type="dxa"/>
              </w:tcPr>
              <w:p w:rsidR="00F959AB" w:rsidRPr="00116AAA" w:rsidDel="00BB5520" w:rsidRDefault="00F959AB" w:rsidP="00F959AB">
                <w:pPr>
                  <w:rPr>
                    <w:del w:id="4271" w:author="thuyhuynh" w:date="2022-03-30T11:18:00Z"/>
                    <w:rFonts w:ascii="Poppins" w:hAnsi="Poppins"/>
                    <w:sz w:val="20"/>
                    <w:szCs w:val="20"/>
                    <w:lang w:eastAsia="ko-KR"/>
                    <w:rPrChange w:id="4272" w:author="thuyhuynh" w:date="2023-05-08T11:25:00Z">
                      <w:rPr>
                        <w:del w:id="4273" w:author="thuyhuynh" w:date="2022-03-30T11:18:00Z"/>
                        <w:lang w:eastAsia="ko-KR"/>
                      </w:rPr>
                    </w:rPrChange>
                  </w:rPr>
                </w:pPr>
                <w:del w:id="4274" w:author="thuyhuynh" w:date="2022-03-30T11:18:00Z">
                  <w:r w:rsidRPr="00116AAA" w:rsidDel="00BB5520">
                    <w:rPr>
                      <w:rFonts w:ascii="Poppins" w:hAnsi="Poppins"/>
                      <w:sz w:val="20"/>
                      <w:szCs w:val="20"/>
                      <w:lang w:eastAsia="ko-KR"/>
                      <w:rPrChange w:id="4275" w:author="thuyhuynh" w:date="2023-05-08T11:25:00Z">
                        <w:rPr>
                          <w:lang w:eastAsia="ko-KR"/>
                        </w:rPr>
                      </w:rPrChange>
                    </w:rPr>
                    <w:delText>Lock/Unlock device</w:delText>
                  </w:r>
                </w:del>
              </w:p>
            </w:tc>
            <w:tc>
              <w:tcPr>
                <w:tcW w:w="1606" w:type="dxa"/>
                <w:vAlign w:val="center"/>
              </w:tcPr>
              <w:p w:rsidR="00F959AB" w:rsidRPr="00116AAA" w:rsidDel="00BB5520" w:rsidRDefault="00F959AB" w:rsidP="00F959AB">
                <w:pPr>
                  <w:jc w:val="center"/>
                  <w:rPr>
                    <w:del w:id="4276" w:author="thuyhuynh" w:date="2022-03-30T11:18:00Z"/>
                    <w:rFonts w:ascii="Poppins" w:hAnsi="Poppins"/>
                    <w:sz w:val="20"/>
                    <w:szCs w:val="20"/>
                    <w:lang w:eastAsia="ko-KR"/>
                    <w:rPrChange w:id="4277" w:author="thuyhuynh" w:date="2023-05-08T11:25:00Z">
                      <w:rPr>
                        <w:del w:id="4278" w:author="thuyhuynh" w:date="2022-03-30T11:18:00Z"/>
                        <w:lang w:eastAsia="ko-KR"/>
                      </w:rPr>
                    </w:rPrChange>
                  </w:rPr>
                </w:pPr>
                <w:del w:id="4279" w:author="thuyhuynh" w:date="2022-03-30T11:18:00Z">
                  <w:r w:rsidRPr="00116AAA" w:rsidDel="00BB5520">
                    <w:rPr>
                      <w:rFonts w:ascii="Poppins" w:hAnsi="Poppins"/>
                      <w:color w:val="FF0000"/>
                      <w:sz w:val="20"/>
                      <w:szCs w:val="20"/>
                      <w:lang w:eastAsia="ko-KR"/>
                      <w:rPrChange w:id="4280" w:author="thuyhuynh" w:date="2023-05-08T11:25:00Z">
                        <w:rPr>
                          <w:color w:val="FF0000"/>
                          <w:lang w:eastAsia="ko-KR"/>
                        </w:rPr>
                      </w:rPrChange>
                    </w:rPr>
                    <w:sym w:font="Wingdings 2" w:char="F050"/>
                  </w:r>
                </w:del>
              </w:p>
            </w:tc>
            <w:tc>
              <w:tcPr>
                <w:tcW w:w="1250" w:type="dxa"/>
                <w:vAlign w:val="center"/>
              </w:tcPr>
              <w:p w:rsidR="00F959AB" w:rsidRPr="00116AAA" w:rsidDel="00BB5520" w:rsidRDefault="00F959AB" w:rsidP="00F959AB">
                <w:pPr>
                  <w:jc w:val="center"/>
                  <w:rPr>
                    <w:del w:id="4281" w:author="thuyhuynh" w:date="2022-03-30T11:18:00Z"/>
                    <w:rFonts w:ascii="Poppins" w:hAnsi="Poppins"/>
                    <w:sz w:val="20"/>
                    <w:szCs w:val="20"/>
                    <w:lang w:eastAsia="ko-KR"/>
                    <w:rPrChange w:id="4282" w:author="thuyhuynh" w:date="2023-05-08T11:25:00Z">
                      <w:rPr>
                        <w:del w:id="4283" w:author="thuyhuynh" w:date="2022-03-30T11:18:00Z"/>
                        <w:lang w:eastAsia="ko-KR"/>
                      </w:rPr>
                    </w:rPrChange>
                  </w:rPr>
                </w:pPr>
                <w:del w:id="4284" w:author="thuyhuynh" w:date="2022-03-30T11:18:00Z">
                  <w:r w:rsidRPr="00116AAA" w:rsidDel="00BB5520">
                    <w:rPr>
                      <w:rFonts w:ascii="Poppins" w:hAnsi="Poppins"/>
                      <w:sz w:val="20"/>
                      <w:szCs w:val="20"/>
                      <w:lang w:eastAsia="ko-KR"/>
                      <w:rPrChange w:id="4285" w:author="thuyhuynh" w:date="2023-05-08T11:25:00Z">
                        <w:rPr>
                          <w:lang w:eastAsia="ko-KR"/>
                        </w:rPr>
                      </w:rPrChange>
                    </w:rPr>
                    <w:sym w:font="Wingdings 2" w:char="F04F"/>
                  </w:r>
                </w:del>
              </w:p>
            </w:tc>
            <w:tc>
              <w:tcPr>
                <w:tcW w:w="746" w:type="dxa"/>
                <w:vAlign w:val="center"/>
              </w:tcPr>
              <w:p w:rsidR="00F959AB" w:rsidRPr="00116AAA" w:rsidDel="00BB5520" w:rsidRDefault="00F959AB" w:rsidP="00F959AB">
                <w:pPr>
                  <w:jc w:val="center"/>
                  <w:rPr>
                    <w:del w:id="4286" w:author="thuyhuynh" w:date="2022-03-30T11:18:00Z"/>
                    <w:rFonts w:ascii="Poppins" w:hAnsi="Poppins"/>
                    <w:sz w:val="20"/>
                    <w:szCs w:val="20"/>
                    <w:lang w:eastAsia="ko-KR"/>
                    <w:rPrChange w:id="4287" w:author="thuyhuynh" w:date="2023-05-08T11:25:00Z">
                      <w:rPr>
                        <w:del w:id="4288" w:author="thuyhuynh" w:date="2022-03-30T11:18:00Z"/>
                        <w:lang w:eastAsia="ko-KR"/>
                      </w:rPr>
                    </w:rPrChange>
                  </w:rPr>
                </w:pPr>
                <w:del w:id="4289" w:author="thuyhuynh" w:date="2022-03-30T11:18:00Z">
                  <w:r w:rsidRPr="00116AAA" w:rsidDel="00BB5520">
                    <w:rPr>
                      <w:rFonts w:ascii="Poppins" w:hAnsi="Poppins"/>
                      <w:sz w:val="20"/>
                      <w:szCs w:val="20"/>
                      <w:lang w:eastAsia="ko-KR"/>
                      <w:rPrChange w:id="4290" w:author="thuyhuynh" w:date="2023-05-08T11:25:00Z">
                        <w:rPr>
                          <w:lang w:eastAsia="ko-KR"/>
                        </w:rPr>
                      </w:rPrChange>
                    </w:rPr>
                    <w:sym w:font="Wingdings 2" w:char="F04F"/>
                  </w:r>
                </w:del>
              </w:p>
            </w:tc>
          </w:tr>
          <w:tr w:rsidR="00F959AB" w:rsidRPr="00116AAA" w:rsidDel="00BB5520" w:rsidTr="00DB65E3">
            <w:trPr>
              <w:jc w:val="center"/>
              <w:del w:id="4291" w:author="thuyhuynh" w:date="2022-03-30T11:18:00Z"/>
            </w:trPr>
            <w:tc>
              <w:tcPr>
                <w:tcW w:w="2272" w:type="dxa"/>
              </w:tcPr>
              <w:p w:rsidR="00F959AB" w:rsidRPr="00116AAA" w:rsidDel="00BB5520" w:rsidRDefault="00F959AB" w:rsidP="00F959AB">
                <w:pPr>
                  <w:rPr>
                    <w:del w:id="4292" w:author="thuyhuynh" w:date="2022-03-30T11:18:00Z"/>
                    <w:rFonts w:ascii="Poppins" w:hAnsi="Poppins"/>
                    <w:sz w:val="20"/>
                    <w:szCs w:val="20"/>
                    <w:lang w:eastAsia="ko-KR"/>
                    <w:rPrChange w:id="4293" w:author="thuyhuynh" w:date="2023-05-08T11:25:00Z">
                      <w:rPr>
                        <w:del w:id="4294" w:author="thuyhuynh" w:date="2022-03-30T11:18:00Z"/>
                        <w:lang w:eastAsia="ko-KR"/>
                      </w:rPr>
                    </w:rPrChange>
                  </w:rPr>
                </w:pPr>
                <w:del w:id="4295" w:author="thuyhuynh" w:date="2022-03-30T11:18:00Z">
                  <w:r w:rsidRPr="00116AAA" w:rsidDel="00BB5520">
                    <w:rPr>
                      <w:rFonts w:ascii="Poppins" w:hAnsi="Poppins"/>
                      <w:sz w:val="20"/>
                      <w:szCs w:val="20"/>
                      <w:lang w:eastAsia="ko-KR"/>
                      <w:rPrChange w:id="4296" w:author="thuyhuynh" w:date="2023-05-08T11:25:00Z">
                        <w:rPr>
                          <w:lang w:eastAsia="ko-KR"/>
                        </w:rPr>
                      </w:rPrChange>
                    </w:rPr>
                    <w:delText>Reset RSA keys</w:delText>
                  </w:r>
                </w:del>
              </w:p>
            </w:tc>
            <w:tc>
              <w:tcPr>
                <w:tcW w:w="1606" w:type="dxa"/>
                <w:vAlign w:val="center"/>
              </w:tcPr>
              <w:p w:rsidR="00F959AB" w:rsidRPr="00116AAA" w:rsidDel="00BB5520" w:rsidRDefault="00F959AB" w:rsidP="00F959AB">
                <w:pPr>
                  <w:jc w:val="center"/>
                  <w:rPr>
                    <w:del w:id="4297" w:author="thuyhuynh" w:date="2022-03-30T11:18:00Z"/>
                    <w:rFonts w:ascii="Poppins" w:hAnsi="Poppins"/>
                    <w:sz w:val="20"/>
                    <w:szCs w:val="20"/>
                    <w:lang w:eastAsia="ko-KR"/>
                    <w:rPrChange w:id="4298" w:author="thuyhuynh" w:date="2023-05-08T11:25:00Z">
                      <w:rPr>
                        <w:del w:id="4299" w:author="thuyhuynh" w:date="2022-03-30T11:18:00Z"/>
                        <w:lang w:eastAsia="ko-KR"/>
                      </w:rPr>
                    </w:rPrChange>
                  </w:rPr>
                </w:pPr>
                <w:del w:id="4300" w:author="thuyhuynh" w:date="2022-03-30T11:18:00Z">
                  <w:r w:rsidRPr="00116AAA" w:rsidDel="00BB5520">
                    <w:rPr>
                      <w:rFonts w:ascii="Poppins" w:hAnsi="Poppins"/>
                      <w:color w:val="FF0000"/>
                      <w:sz w:val="20"/>
                      <w:szCs w:val="20"/>
                      <w:lang w:eastAsia="ko-KR"/>
                      <w:rPrChange w:id="4301" w:author="thuyhuynh" w:date="2023-05-08T11:25:00Z">
                        <w:rPr>
                          <w:color w:val="FF0000"/>
                          <w:lang w:eastAsia="ko-KR"/>
                        </w:rPr>
                      </w:rPrChange>
                    </w:rPr>
                    <w:sym w:font="Wingdings 2" w:char="F050"/>
                  </w:r>
                </w:del>
              </w:p>
            </w:tc>
            <w:tc>
              <w:tcPr>
                <w:tcW w:w="1250" w:type="dxa"/>
                <w:vAlign w:val="center"/>
              </w:tcPr>
              <w:p w:rsidR="00F959AB" w:rsidRPr="00116AAA" w:rsidDel="00BB5520" w:rsidRDefault="00F959AB" w:rsidP="00F959AB">
                <w:pPr>
                  <w:jc w:val="center"/>
                  <w:rPr>
                    <w:del w:id="4302" w:author="thuyhuynh" w:date="2022-03-30T11:18:00Z"/>
                    <w:rFonts w:ascii="Poppins" w:hAnsi="Poppins"/>
                    <w:sz w:val="20"/>
                    <w:szCs w:val="20"/>
                    <w:lang w:eastAsia="ko-KR"/>
                    <w:rPrChange w:id="4303" w:author="thuyhuynh" w:date="2023-05-08T11:25:00Z">
                      <w:rPr>
                        <w:del w:id="4304" w:author="thuyhuynh" w:date="2022-03-30T11:18:00Z"/>
                        <w:lang w:eastAsia="ko-KR"/>
                      </w:rPr>
                    </w:rPrChange>
                  </w:rPr>
                </w:pPr>
                <w:del w:id="4305" w:author="thuyhuynh" w:date="2022-03-30T11:18:00Z">
                  <w:r w:rsidRPr="00116AAA" w:rsidDel="00BB5520">
                    <w:rPr>
                      <w:rFonts w:ascii="Poppins" w:hAnsi="Poppins"/>
                      <w:sz w:val="20"/>
                      <w:szCs w:val="20"/>
                      <w:lang w:eastAsia="ko-KR"/>
                      <w:rPrChange w:id="4306" w:author="thuyhuynh" w:date="2023-05-08T11:25:00Z">
                        <w:rPr>
                          <w:lang w:eastAsia="ko-KR"/>
                        </w:rPr>
                      </w:rPrChange>
                    </w:rPr>
                    <w:sym w:font="Wingdings 2" w:char="F04F"/>
                  </w:r>
                </w:del>
              </w:p>
            </w:tc>
            <w:tc>
              <w:tcPr>
                <w:tcW w:w="746" w:type="dxa"/>
                <w:vAlign w:val="center"/>
              </w:tcPr>
              <w:p w:rsidR="00F959AB" w:rsidRPr="00116AAA" w:rsidDel="00BB5520" w:rsidRDefault="00F959AB" w:rsidP="00F959AB">
                <w:pPr>
                  <w:jc w:val="center"/>
                  <w:rPr>
                    <w:del w:id="4307" w:author="thuyhuynh" w:date="2022-03-30T11:18:00Z"/>
                    <w:rFonts w:ascii="Poppins" w:hAnsi="Poppins"/>
                    <w:sz w:val="20"/>
                    <w:szCs w:val="20"/>
                    <w:lang w:eastAsia="ko-KR"/>
                    <w:rPrChange w:id="4308" w:author="thuyhuynh" w:date="2023-05-08T11:25:00Z">
                      <w:rPr>
                        <w:del w:id="4309" w:author="thuyhuynh" w:date="2022-03-30T11:18:00Z"/>
                        <w:lang w:eastAsia="ko-KR"/>
                      </w:rPr>
                    </w:rPrChange>
                  </w:rPr>
                </w:pPr>
                <w:del w:id="4310" w:author="thuyhuynh" w:date="2022-03-30T11:18:00Z">
                  <w:r w:rsidRPr="00116AAA" w:rsidDel="00BB5520">
                    <w:rPr>
                      <w:rFonts w:ascii="Poppins" w:hAnsi="Poppins"/>
                      <w:sz w:val="20"/>
                      <w:szCs w:val="20"/>
                      <w:lang w:eastAsia="ko-KR"/>
                      <w:rPrChange w:id="4311" w:author="thuyhuynh" w:date="2023-05-08T11:25:00Z">
                        <w:rPr>
                          <w:lang w:eastAsia="ko-KR"/>
                        </w:rPr>
                      </w:rPrChange>
                    </w:rPr>
                    <w:sym w:font="Wingdings 2" w:char="F04F"/>
                  </w:r>
                </w:del>
              </w:p>
            </w:tc>
          </w:tr>
          <w:tr w:rsidR="00F959AB" w:rsidRPr="00116AAA" w:rsidDel="00BB5520" w:rsidTr="00DB65E3">
            <w:trPr>
              <w:jc w:val="center"/>
              <w:del w:id="4312" w:author="thuyhuynh" w:date="2022-03-30T11:18:00Z"/>
            </w:trPr>
            <w:tc>
              <w:tcPr>
                <w:tcW w:w="2272" w:type="dxa"/>
              </w:tcPr>
              <w:p w:rsidR="00F959AB" w:rsidRPr="00116AAA" w:rsidDel="00BB5520" w:rsidRDefault="00F959AB" w:rsidP="00F959AB">
                <w:pPr>
                  <w:rPr>
                    <w:del w:id="4313" w:author="thuyhuynh" w:date="2022-03-30T11:18:00Z"/>
                    <w:rFonts w:ascii="Poppins" w:hAnsi="Poppins"/>
                    <w:sz w:val="20"/>
                    <w:szCs w:val="20"/>
                    <w:lang w:eastAsia="ko-KR"/>
                    <w:rPrChange w:id="4314" w:author="thuyhuynh" w:date="2023-05-08T11:25:00Z">
                      <w:rPr>
                        <w:del w:id="4315" w:author="thuyhuynh" w:date="2022-03-30T11:18:00Z"/>
                        <w:lang w:eastAsia="ko-KR"/>
                      </w:rPr>
                    </w:rPrChange>
                  </w:rPr>
                </w:pPr>
                <w:del w:id="4316" w:author="thuyhuynh" w:date="2022-03-30T11:18:00Z">
                  <w:r w:rsidRPr="00116AAA" w:rsidDel="00BB5520">
                    <w:rPr>
                      <w:rFonts w:ascii="Poppins" w:hAnsi="Poppins"/>
                      <w:sz w:val="20"/>
                      <w:szCs w:val="20"/>
                      <w:lang w:eastAsia="ko-KR"/>
                      <w:rPrChange w:id="4317" w:author="thuyhuynh" w:date="2023-05-08T11:25:00Z">
                        <w:rPr>
                          <w:lang w:eastAsia="ko-KR"/>
                        </w:rPr>
                      </w:rPrChange>
                    </w:rPr>
                    <w:delText>Identify and Verify</w:delText>
                  </w:r>
                </w:del>
              </w:p>
            </w:tc>
            <w:tc>
              <w:tcPr>
                <w:tcW w:w="1606" w:type="dxa"/>
                <w:vAlign w:val="center"/>
              </w:tcPr>
              <w:p w:rsidR="00F959AB" w:rsidRPr="00116AAA" w:rsidDel="00BB5520" w:rsidRDefault="00F959AB" w:rsidP="00F959AB">
                <w:pPr>
                  <w:jc w:val="center"/>
                  <w:rPr>
                    <w:del w:id="4318" w:author="thuyhuynh" w:date="2022-03-30T11:18:00Z"/>
                    <w:rFonts w:ascii="Poppins" w:hAnsi="Poppins"/>
                    <w:color w:val="FF0000"/>
                    <w:sz w:val="20"/>
                    <w:szCs w:val="20"/>
                    <w:lang w:eastAsia="ko-KR"/>
                    <w:rPrChange w:id="4319" w:author="thuyhuynh" w:date="2023-05-08T11:25:00Z">
                      <w:rPr>
                        <w:del w:id="4320" w:author="thuyhuynh" w:date="2022-03-30T11:18:00Z"/>
                        <w:color w:val="FF0000"/>
                        <w:lang w:eastAsia="ko-KR"/>
                      </w:rPr>
                    </w:rPrChange>
                  </w:rPr>
                </w:pPr>
                <w:del w:id="4321" w:author="thuyhuynh" w:date="2022-03-30T11:18:00Z">
                  <w:r w:rsidRPr="00116AAA" w:rsidDel="00BB5520">
                    <w:rPr>
                      <w:rFonts w:ascii="Poppins" w:hAnsi="Poppins"/>
                      <w:color w:val="FF0000"/>
                      <w:sz w:val="20"/>
                      <w:szCs w:val="20"/>
                      <w:lang w:eastAsia="ko-KR"/>
                      <w:rPrChange w:id="4322" w:author="thuyhuynh" w:date="2023-05-08T11:25:00Z">
                        <w:rPr>
                          <w:color w:val="FF0000"/>
                          <w:lang w:eastAsia="ko-KR"/>
                        </w:rPr>
                      </w:rPrChange>
                    </w:rPr>
                    <w:sym w:font="Wingdings 2" w:char="F050"/>
                  </w:r>
                </w:del>
              </w:p>
            </w:tc>
            <w:tc>
              <w:tcPr>
                <w:tcW w:w="1250" w:type="dxa"/>
                <w:vAlign w:val="center"/>
              </w:tcPr>
              <w:p w:rsidR="00F959AB" w:rsidRPr="00116AAA" w:rsidDel="00BB5520" w:rsidRDefault="00F959AB" w:rsidP="00F959AB">
                <w:pPr>
                  <w:jc w:val="center"/>
                  <w:rPr>
                    <w:del w:id="4323" w:author="thuyhuynh" w:date="2022-03-30T11:18:00Z"/>
                    <w:rFonts w:ascii="Poppins" w:hAnsi="Poppins"/>
                    <w:color w:val="FF0000"/>
                    <w:sz w:val="20"/>
                    <w:szCs w:val="20"/>
                    <w:lang w:eastAsia="ko-KR"/>
                    <w:rPrChange w:id="4324" w:author="thuyhuynh" w:date="2023-05-08T11:25:00Z">
                      <w:rPr>
                        <w:del w:id="4325" w:author="thuyhuynh" w:date="2022-03-30T11:18:00Z"/>
                        <w:color w:val="FF0000"/>
                        <w:lang w:eastAsia="ko-KR"/>
                      </w:rPr>
                    </w:rPrChange>
                  </w:rPr>
                </w:pPr>
                <w:del w:id="4326" w:author="thuyhuynh" w:date="2022-03-30T11:18:00Z">
                  <w:r w:rsidRPr="00116AAA" w:rsidDel="00BB5520">
                    <w:rPr>
                      <w:rFonts w:ascii="Poppins" w:hAnsi="Poppins"/>
                      <w:color w:val="FF0000"/>
                      <w:sz w:val="20"/>
                      <w:szCs w:val="20"/>
                      <w:lang w:eastAsia="ko-KR"/>
                      <w:rPrChange w:id="4327" w:author="thuyhuynh" w:date="2023-05-08T11:25:00Z">
                        <w:rPr>
                          <w:color w:val="FF0000"/>
                          <w:lang w:eastAsia="ko-KR"/>
                        </w:rPr>
                      </w:rPrChange>
                    </w:rPr>
                    <w:sym w:font="Wingdings 2" w:char="F050"/>
                  </w:r>
                </w:del>
              </w:p>
            </w:tc>
            <w:tc>
              <w:tcPr>
                <w:tcW w:w="746" w:type="dxa"/>
                <w:vAlign w:val="center"/>
              </w:tcPr>
              <w:p w:rsidR="00F959AB" w:rsidRPr="00116AAA" w:rsidDel="00BB5520" w:rsidRDefault="00F959AB" w:rsidP="00F959AB">
                <w:pPr>
                  <w:jc w:val="center"/>
                  <w:rPr>
                    <w:del w:id="4328" w:author="thuyhuynh" w:date="2022-03-30T11:18:00Z"/>
                    <w:rFonts w:ascii="Poppins" w:hAnsi="Poppins"/>
                    <w:sz w:val="20"/>
                    <w:szCs w:val="20"/>
                    <w:lang w:eastAsia="ko-KR"/>
                    <w:rPrChange w:id="4329" w:author="thuyhuynh" w:date="2023-05-08T11:25:00Z">
                      <w:rPr>
                        <w:del w:id="4330" w:author="thuyhuynh" w:date="2022-03-30T11:18:00Z"/>
                        <w:lang w:eastAsia="ko-KR"/>
                      </w:rPr>
                    </w:rPrChange>
                  </w:rPr>
                </w:pPr>
                <w:del w:id="4331" w:author="thuyhuynh" w:date="2022-03-30T11:18:00Z">
                  <w:r w:rsidRPr="00116AAA" w:rsidDel="00BB5520">
                    <w:rPr>
                      <w:rFonts w:ascii="Poppins" w:hAnsi="Poppins"/>
                      <w:color w:val="FF0000"/>
                      <w:sz w:val="20"/>
                      <w:szCs w:val="20"/>
                      <w:lang w:eastAsia="ko-KR"/>
                      <w:rPrChange w:id="4332" w:author="thuyhuynh" w:date="2023-05-08T11:25:00Z">
                        <w:rPr>
                          <w:color w:val="FF0000"/>
                          <w:lang w:eastAsia="ko-KR"/>
                        </w:rPr>
                      </w:rPrChange>
                    </w:rPr>
                    <w:sym w:font="Wingdings 2" w:char="F050"/>
                  </w:r>
                </w:del>
              </w:p>
            </w:tc>
          </w:tr>
          <w:tr w:rsidR="00F959AB" w:rsidRPr="00116AAA" w:rsidDel="00BB5520" w:rsidTr="00DB65E3">
            <w:trPr>
              <w:jc w:val="center"/>
              <w:del w:id="4333" w:author="thuyhuynh" w:date="2022-03-30T11:18:00Z"/>
            </w:trPr>
            <w:tc>
              <w:tcPr>
                <w:tcW w:w="2272" w:type="dxa"/>
              </w:tcPr>
              <w:p w:rsidR="00F959AB" w:rsidRPr="00116AAA" w:rsidDel="00BB5520" w:rsidRDefault="00F959AB" w:rsidP="00F959AB">
                <w:pPr>
                  <w:rPr>
                    <w:del w:id="4334" w:author="thuyhuynh" w:date="2022-03-30T11:18:00Z"/>
                    <w:rFonts w:ascii="Poppins" w:hAnsi="Poppins"/>
                    <w:sz w:val="20"/>
                    <w:szCs w:val="20"/>
                    <w:lang w:eastAsia="ko-KR"/>
                    <w:rPrChange w:id="4335" w:author="thuyhuynh" w:date="2023-05-08T11:25:00Z">
                      <w:rPr>
                        <w:del w:id="4336" w:author="thuyhuynh" w:date="2022-03-30T11:18:00Z"/>
                        <w:lang w:eastAsia="ko-KR"/>
                      </w:rPr>
                    </w:rPrChange>
                  </w:rPr>
                </w:pPr>
                <w:del w:id="4337" w:author="thuyhuynh" w:date="2022-03-30T11:18:00Z">
                  <w:r w:rsidRPr="00116AAA" w:rsidDel="00BB5520">
                    <w:rPr>
                      <w:rFonts w:ascii="Poppins" w:hAnsi="Poppins"/>
                      <w:sz w:val="20"/>
                      <w:szCs w:val="20"/>
                      <w:lang w:eastAsia="ko-KR"/>
                      <w:rPrChange w:id="4338" w:author="thuyhuynh" w:date="2023-05-08T11:25:00Z">
                        <w:rPr>
                          <w:lang w:eastAsia="ko-KR"/>
                        </w:rPr>
                      </w:rPrChange>
                    </w:rPr>
                    <w:delText>Login and Logout</w:delText>
                  </w:r>
                </w:del>
              </w:p>
            </w:tc>
            <w:tc>
              <w:tcPr>
                <w:tcW w:w="1606" w:type="dxa"/>
                <w:vAlign w:val="center"/>
              </w:tcPr>
              <w:p w:rsidR="00F959AB" w:rsidRPr="00116AAA" w:rsidDel="00BB5520" w:rsidRDefault="00F959AB" w:rsidP="00F959AB">
                <w:pPr>
                  <w:jc w:val="center"/>
                  <w:rPr>
                    <w:del w:id="4339" w:author="thuyhuynh" w:date="2022-03-30T11:18:00Z"/>
                    <w:rFonts w:ascii="Poppins" w:hAnsi="Poppins"/>
                    <w:color w:val="FF0000"/>
                    <w:sz w:val="20"/>
                    <w:szCs w:val="20"/>
                    <w:lang w:eastAsia="ko-KR"/>
                    <w:rPrChange w:id="4340" w:author="thuyhuynh" w:date="2023-05-08T11:25:00Z">
                      <w:rPr>
                        <w:del w:id="4341" w:author="thuyhuynh" w:date="2022-03-30T11:18:00Z"/>
                        <w:color w:val="FF0000"/>
                        <w:lang w:eastAsia="ko-KR"/>
                      </w:rPr>
                    </w:rPrChange>
                  </w:rPr>
                </w:pPr>
                <w:del w:id="4342" w:author="thuyhuynh" w:date="2022-03-30T11:18:00Z">
                  <w:r w:rsidRPr="00116AAA" w:rsidDel="00BB5520">
                    <w:rPr>
                      <w:rFonts w:ascii="Poppins" w:hAnsi="Poppins"/>
                      <w:color w:val="FF0000"/>
                      <w:sz w:val="20"/>
                      <w:szCs w:val="20"/>
                      <w:lang w:eastAsia="ko-KR"/>
                      <w:rPrChange w:id="4343" w:author="thuyhuynh" w:date="2023-05-08T11:25:00Z">
                        <w:rPr>
                          <w:color w:val="FF0000"/>
                          <w:lang w:eastAsia="ko-KR"/>
                        </w:rPr>
                      </w:rPrChange>
                    </w:rPr>
                    <w:sym w:font="Wingdings 2" w:char="F050"/>
                  </w:r>
                </w:del>
              </w:p>
            </w:tc>
            <w:tc>
              <w:tcPr>
                <w:tcW w:w="1250" w:type="dxa"/>
                <w:vAlign w:val="center"/>
              </w:tcPr>
              <w:p w:rsidR="00F959AB" w:rsidRPr="00116AAA" w:rsidDel="00BB5520" w:rsidRDefault="00F959AB" w:rsidP="00F959AB">
                <w:pPr>
                  <w:jc w:val="center"/>
                  <w:rPr>
                    <w:del w:id="4344" w:author="thuyhuynh" w:date="2022-03-30T11:18:00Z"/>
                    <w:rFonts w:ascii="Poppins" w:hAnsi="Poppins"/>
                    <w:color w:val="FF0000"/>
                    <w:sz w:val="20"/>
                    <w:szCs w:val="20"/>
                    <w:lang w:eastAsia="ko-KR"/>
                    <w:rPrChange w:id="4345" w:author="thuyhuynh" w:date="2023-05-08T11:25:00Z">
                      <w:rPr>
                        <w:del w:id="4346" w:author="thuyhuynh" w:date="2022-03-30T11:18:00Z"/>
                        <w:color w:val="FF0000"/>
                        <w:lang w:eastAsia="ko-KR"/>
                      </w:rPr>
                    </w:rPrChange>
                  </w:rPr>
                </w:pPr>
                <w:del w:id="4347" w:author="thuyhuynh" w:date="2022-03-30T11:18:00Z">
                  <w:r w:rsidRPr="00116AAA" w:rsidDel="00BB5520">
                    <w:rPr>
                      <w:rFonts w:ascii="Poppins" w:hAnsi="Poppins"/>
                      <w:color w:val="FF0000"/>
                      <w:sz w:val="20"/>
                      <w:szCs w:val="20"/>
                      <w:lang w:eastAsia="ko-KR"/>
                      <w:rPrChange w:id="4348" w:author="thuyhuynh" w:date="2023-05-08T11:25:00Z">
                        <w:rPr>
                          <w:color w:val="FF0000"/>
                          <w:lang w:eastAsia="ko-KR"/>
                        </w:rPr>
                      </w:rPrChange>
                    </w:rPr>
                    <w:sym w:font="Wingdings 2" w:char="F050"/>
                  </w:r>
                </w:del>
              </w:p>
            </w:tc>
            <w:tc>
              <w:tcPr>
                <w:tcW w:w="746" w:type="dxa"/>
                <w:vAlign w:val="center"/>
              </w:tcPr>
              <w:p w:rsidR="00F959AB" w:rsidRPr="00116AAA" w:rsidDel="00BB5520" w:rsidRDefault="00F959AB" w:rsidP="00F959AB">
                <w:pPr>
                  <w:jc w:val="center"/>
                  <w:rPr>
                    <w:del w:id="4349" w:author="thuyhuynh" w:date="2022-03-30T11:18:00Z"/>
                    <w:rFonts w:ascii="Poppins" w:hAnsi="Poppins"/>
                    <w:sz w:val="20"/>
                    <w:szCs w:val="20"/>
                    <w:lang w:eastAsia="ko-KR"/>
                    <w:rPrChange w:id="4350" w:author="thuyhuynh" w:date="2023-05-08T11:25:00Z">
                      <w:rPr>
                        <w:del w:id="4351" w:author="thuyhuynh" w:date="2022-03-30T11:18:00Z"/>
                        <w:lang w:eastAsia="ko-KR"/>
                      </w:rPr>
                    </w:rPrChange>
                  </w:rPr>
                </w:pPr>
                <w:del w:id="4352" w:author="thuyhuynh" w:date="2022-03-30T11:18:00Z">
                  <w:r w:rsidRPr="00116AAA" w:rsidDel="00BB5520">
                    <w:rPr>
                      <w:rFonts w:ascii="Poppins" w:hAnsi="Poppins"/>
                      <w:sz w:val="20"/>
                      <w:szCs w:val="20"/>
                      <w:lang w:eastAsia="ko-KR"/>
                      <w:rPrChange w:id="4353" w:author="thuyhuynh" w:date="2023-05-08T11:25:00Z">
                        <w:rPr>
                          <w:lang w:eastAsia="ko-KR"/>
                        </w:rPr>
                      </w:rPrChange>
                    </w:rPr>
                    <w:sym w:font="Wingdings 2" w:char="F04F"/>
                  </w:r>
                </w:del>
              </w:p>
            </w:tc>
          </w:tr>
          <w:tr w:rsidR="00F959AB" w:rsidRPr="00116AAA" w:rsidDel="00BB5520" w:rsidTr="00DB65E3">
            <w:trPr>
              <w:jc w:val="center"/>
              <w:del w:id="4354" w:author="thuyhuynh" w:date="2022-03-30T11:18:00Z"/>
            </w:trPr>
            <w:tc>
              <w:tcPr>
                <w:tcW w:w="2272" w:type="dxa"/>
              </w:tcPr>
              <w:p w:rsidR="00F959AB" w:rsidRPr="00116AAA" w:rsidDel="00BB5520" w:rsidRDefault="00F959AB" w:rsidP="00F959AB">
                <w:pPr>
                  <w:rPr>
                    <w:del w:id="4355" w:author="thuyhuynh" w:date="2022-03-30T11:18:00Z"/>
                    <w:rFonts w:ascii="Poppins" w:hAnsi="Poppins"/>
                    <w:sz w:val="20"/>
                    <w:szCs w:val="20"/>
                    <w:lang w:eastAsia="ko-KR"/>
                    <w:rPrChange w:id="4356" w:author="thuyhuynh" w:date="2023-05-08T11:25:00Z">
                      <w:rPr>
                        <w:del w:id="4357" w:author="thuyhuynh" w:date="2022-03-30T11:18:00Z"/>
                        <w:lang w:eastAsia="ko-KR"/>
                      </w:rPr>
                    </w:rPrChange>
                  </w:rPr>
                </w:pPr>
                <w:del w:id="4358" w:author="thuyhuynh" w:date="2022-03-30T11:18:00Z">
                  <w:r w:rsidRPr="00116AAA" w:rsidDel="00BB5520">
                    <w:rPr>
                      <w:rFonts w:ascii="Poppins" w:hAnsi="Poppins"/>
                      <w:sz w:val="20"/>
                      <w:szCs w:val="20"/>
                      <w:lang w:eastAsia="ko-KR"/>
                      <w:rPrChange w:id="4359" w:author="thuyhuynh" w:date="2023-05-08T11:25:00Z">
                        <w:rPr>
                          <w:lang w:eastAsia="ko-KR"/>
                        </w:rPr>
                      </w:rPrChange>
                    </w:rPr>
                    <w:delText>Enroll and Unenroll</w:delText>
                  </w:r>
                </w:del>
              </w:p>
            </w:tc>
            <w:tc>
              <w:tcPr>
                <w:tcW w:w="1606" w:type="dxa"/>
                <w:vAlign w:val="center"/>
              </w:tcPr>
              <w:p w:rsidR="00F959AB" w:rsidRPr="00116AAA" w:rsidDel="00BB5520" w:rsidRDefault="00F959AB" w:rsidP="00F959AB">
                <w:pPr>
                  <w:jc w:val="center"/>
                  <w:rPr>
                    <w:del w:id="4360" w:author="thuyhuynh" w:date="2022-03-30T11:18:00Z"/>
                    <w:rFonts w:ascii="Poppins" w:hAnsi="Poppins"/>
                    <w:sz w:val="20"/>
                    <w:szCs w:val="20"/>
                    <w:lang w:eastAsia="ko-KR"/>
                    <w:rPrChange w:id="4361" w:author="thuyhuynh" w:date="2023-05-08T11:25:00Z">
                      <w:rPr>
                        <w:del w:id="4362" w:author="thuyhuynh" w:date="2022-03-30T11:18:00Z"/>
                        <w:lang w:eastAsia="ko-KR"/>
                      </w:rPr>
                    </w:rPrChange>
                  </w:rPr>
                </w:pPr>
                <w:del w:id="4363" w:author="thuyhuynh" w:date="2022-03-30T11:18:00Z">
                  <w:r w:rsidRPr="00116AAA" w:rsidDel="00BB5520">
                    <w:rPr>
                      <w:rFonts w:ascii="Poppins" w:hAnsi="Poppins"/>
                      <w:sz w:val="20"/>
                      <w:szCs w:val="20"/>
                      <w:lang w:eastAsia="ko-KR"/>
                      <w:rPrChange w:id="4364" w:author="thuyhuynh" w:date="2023-05-08T11:25:00Z">
                        <w:rPr>
                          <w:lang w:eastAsia="ko-KR"/>
                        </w:rPr>
                      </w:rPrChange>
                    </w:rPr>
                    <w:sym w:font="Wingdings 2" w:char="F04F"/>
                  </w:r>
                </w:del>
              </w:p>
            </w:tc>
            <w:tc>
              <w:tcPr>
                <w:tcW w:w="1250" w:type="dxa"/>
                <w:vAlign w:val="center"/>
              </w:tcPr>
              <w:p w:rsidR="00F959AB" w:rsidRPr="00116AAA" w:rsidDel="00BB5520" w:rsidRDefault="00F959AB" w:rsidP="00F959AB">
                <w:pPr>
                  <w:jc w:val="center"/>
                  <w:rPr>
                    <w:del w:id="4365" w:author="thuyhuynh" w:date="2022-03-30T11:18:00Z"/>
                    <w:rFonts w:ascii="Poppins" w:hAnsi="Poppins"/>
                    <w:sz w:val="20"/>
                    <w:szCs w:val="20"/>
                    <w:lang w:eastAsia="ko-KR"/>
                    <w:rPrChange w:id="4366" w:author="thuyhuynh" w:date="2023-05-08T11:25:00Z">
                      <w:rPr>
                        <w:del w:id="4367" w:author="thuyhuynh" w:date="2022-03-30T11:18:00Z"/>
                        <w:lang w:eastAsia="ko-KR"/>
                      </w:rPr>
                    </w:rPrChange>
                  </w:rPr>
                </w:pPr>
                <w:del w:id="4368" w:author="thuyhuynh" w:date="2022-03-30T11:18:00Z">
                  <w:r w:rsidRPr="00116AAA" w:rsidDel="00BB5520">
                    <w:rPr>
                      <w:rFonts w:ascii="Poppins" w:hAnsi="Poppins"/>
                      <w:color w:val="FF0000"/>
                      <w:sz w:val="20"/>
                      <w:szCs w:val="20"/>
                      <w:lang w:eastAsia="ko-KR"/>
                      <w:rPrChange w:id="4369" w:author="thuyhuynh" w:date="2023-05-08T11:25:00Z">
                        <w:rPr>
                          <w:color w:val="FF0000"/>
                          <w:lang w:eastAsia="ko-KR"/>
                        </w:rPr>
                      </w:rPrChange>
                    </w:rPr>
                    <w:sym w:font="Wingdings 2" w:char="F050"/>
                  </w:r>
                </w:del>
              </w:p>
            </w:tc>
            <w:tc>
              <w:tcPr>
                <w:tcW w:w="746" w:type="dxa"/>
                <w:vAlign w:val="center"/>
              </w:tcPr>
              <w:p w:rsidR="00F959AB" w:rsidRPr="00116AAA" w:rsidDel="00BB5520" w:rsidRDefault="00F959AB" w:rsidP="00F959AB">
                <w:pPr>
                  <w:jc w:val="center"/>
                  <w:rPr>
                    <w:del w:id="4370" w:author="thuyhuynh" w:date="2022-03-30T11:18:00Z"/>
                    <w:rFonts w:ascii="Poppins" w:hAnsi="Poppins"/>
                    <w:sz w:val="20"/>
                    <w:szCs w:val="20"/>
                    <w:lang w:eastAsia="ko-KR"/>
                    <w:rPrChange w:id="4371" w:author="thuyhuynh" w:date="2023-05-08T11:25:00Z">
                      <w:rPr>
                        <w:del w:id="4372" w:author="thuyhuynh" w:date="2022-03-30T11:18:00Z"/>
                        <w:lang w:eastAsia="ko-KR"/>
                      </w:rPr>
                    </w:rPrChange>
                  </w:rPr>
                </w:pPr>
                <w:del w:id="4373" w:author="thuyhuynh" w:date="2022-03-30T11:18:00Z">
                  <w:r w:rsidRPr="00116AAA" w:rsidDel="00BB5520">
                    <w:rPr>
                      <w:rFonts w:ascii="Poppins" w:hAnsi="Poppins"/>
                      <w:sz w:val="20"/>
                      <w:szCs w:val="20"/>
                      <w:lang w:eastAsia="ko-KR"/>
                      <w:rPrChange w:id="4374" w:author="thuyhuynh" w:date="2023-05-08T11:25:00Z">
                        <w:rPr>
                          <w:lang w:eastAsia="ko-KR"/>
                        </w:rPr>
                      </w:rPrChange>
                    </w:rPr>
                    <w:sym w:font="Wingdings 2" w:char="F04F"/>
                  </w:r>
                </w:del>
              </w:p>
            </w:tc>
          </w:tr>
        </w:tbl>
        <w:p w:rsidR="00F959AB" w:rsidRPr="00116AAA" w:rsidDel="00BB5520" w:rsidRDefault="00F959AB" w:rsidP="00F959AB">
          <w:pPr>
            <w:rPr>
              <w:del w:id="4375" w:author="thuyhuynh" w:date="2022-03-30T11:18:00Z"/>
              <w:rFonts w:ascii="Poppins" w:hAnsi="Poppins"/>
              <w:sz w:val="20"/>
              <w:szCs w:val="20"/>
              <w:lang w:eastAsia="ko-KR"/>
              <w:rPrChange w:id="4376" w:author="thuyhuynh" w:date="2023-05-08T11:25:00Z">
                <w:rPr>
                  <w:del w:id="4377" w:author="thuyhuynh" w:date="2022-03-30T11:18:00Z"/>
                  <w:lang w:eastAsia="ko-KR"/>
                </w:rPr>
              </w:rPrChange>
            </w:rPr>
          </w:pPr>
        </w:p>
        <w:p w:rsidR="00F959AB" w:rsidRPr="00116AAA" w:rsidDel="00BB5520" w:rsidRDefault="00F959AB" w:rsidP="0028692E">
          <w:pPr>
            <w:jc w:val="both"/>
            <w:rPr>
              <w:del w:id="4378" w:author="thuyhuynh" w:date="2022-03-30T11:18:00Z"/>
              <w:rFonts w:ascii="Poppins" w:hAnsi="Poppins"/>
              <w:sz w:val="20"/>
              <w:szCs w:val="20"/>
              <w:lang w:eastAsia="ko-KR"/>
              <w:rPrChange w:id="4379" w:author="thuyhuynh" w:date="2023-05-08T11:25:00Z">
                <w:rPr>
                  <w:del w:id="4380" w:author="thuyhuynh" w:date="2022-03-30T11:18:00Z"/>
                  <w:lang w:eastAsia="ko-KR"/>
                </w:rPr>
              </w:rPrChange>
            </w:rPr>
          </w:pPr>
          <w:del w:id="4381" w:author="thuyhuynh" w:date="2022-03-30T11:18:00Z">
            <w:r w:rsidRPr="00116AAA" w:rsidDel="00BB5520">
              <w:rPr>
                <w:rFonts w:ascii="Poppins" w:hAnsi="Poppins"/>
                <w:sz w:val="20"/>
                <w:szCs w:val="20"/>
                <w:lang w:eastAsia="ko-KR"/>
                <w:rPrChange w:id="4382" w:author="thuyhuynh" w:date="2023-05-08T11:25:00Z">
                  <w:rPr>
                    <w:lang w:eastAsia="ko-KR"/>
                  </w:rPr>
                </w:rPrChange>
              </w:rPr>
              <w:delText>Administrators manage the device</w:delText>
            </w:r>
            <w:r w:rsidR="004471CD" w:rsidRPr="00116AAA" w:rsidDel="00BB5520">
              <w:rPr>
                <w:rFonts w:ascii="Poppins" w:hAnsi="Poppins"/>
                <w:sz w:val="20"/>
                <w:szCs w:val="20"/>
                <w:lang w:eastAsia="ko-KR"/>
                <w:rPrChange w:id="4383" w:author="thuyhuynh" w:date="2023-05-08T11:25:00Z">
                  <w:rPr>
                    <w:lang w:eastAsia="ko-KR"/>
                  </w:rPr>
                </w:rPrChange>
              </w:rPr>
              <w:delText>,</w:delText>
            </w:r>
            <w:r w:rsidRPr="00116AAA" w:rsidDel="00BB5520">
              <w:rPr>
                <w:rFonts w:ascii="Poppins" w:hAnsi="Poppins"/>
                <w:sz w:val="20"/>
                <w:szCs w:val="20"/>
                <w:lang w:eastAsia="ko-KR"/>
                <w:rPrChange w:id="4384" w:author="thuyhuynh" w:date="2023-05-08T11:25:00Z">
                  <w:rPr>
                    <w:lang w:eastAsia="ko-KR"/>
                  </w:rPr>
                </w:rPrChange>
              </w:rPr>
              <w:delText xml:space="preserve"> but they may not be the end-user</w:delText>
            </w:r>
            <w:r w:rsidR="004471CD" w:rsidRPr="00116AAA" w:rsidDel="00BB5520">
              <w:rPr>
                <w:rFonts w:ascii="Poppins" w:hAnsi="Poppins"/>
                <w:sz w:val="20"/>
                <w:szCs w:val="20"/>
                <w:lang w:eastAsia="ko-KR"/>
                <w:rPrChange w:id="4385" w:author="thuyhuynh" w:date="2023-05-08T11:25:00Z">
                  <w:rPr>
                    <w:lang w:eastAsia="ko-KR"/>
                  </w:rPr>
                </w:rPrChange>
              </w:rPr>
              <w:delText>s</w:delText>
            </w:r>
            <w:r w:rsidRPr="00116AAA" w:rsidDel="00BB5520">
              <w:rPr>
                <w:rFonts w:ascii="Poppins" w:hAnsi="Poppins"/>
                <w:sz w:val="20"/>
                <w:szCs w:val="20"/>
                <w:lang w:eastAsia="ko-KR"/>
                <w:rPrChange w:id="4386" w:author="thuyhuynh" w:date="2023-05-08T11:25:00Z">
                  <w:rPr>
                    <w:lang w:eastAsia="ko-KR"/>
                  </w:rPr>
                </w:rPrChange>
              </w:rPr>
              <w:delText xml:space="preserve">. For example, </w:delText>
            </w:r>
          </w:del>
          <w:del w:id="4387" w:author="thuyhuynh" w:date="2022-03-30T11:09:00Z">
            <w:r w:rsidR="009B672C" w:rsidRPr="00116AAA" w:rsidDel="00E37F22">
              <w:rPr>
                <w:rFonts w:ascii="Poppins" w:hAnsi="Poppins"/>
                <w:sz w:val="20"/>
                <w:szCs w:val="20"/>
                <w:lang w:eastAsia="ko-KR"/>
                <w:rPrChange w:id="4388" w:author="thuyhuynh" w:date="2023-05-08T11:25:00Z">
                  <w:rPr>
                    <w:lang w:eastAsia="ko-KR"/>
                  </w:rPr>
                </w:rPrChange>
              </w:rPr>
              <w:delText>IriShield</w:delText>
            </w:r>
          </w:del>
          <w:del w:id="4389" w:author="thuyhuynh" w:date="2022-03-30T11:18:00Z">
            <w:r w:rsidR="009B672C" w:rsidRPr="00116AAA" w:rsidDel="00BB5520">
              <w:rPr>
                <w:rFonts w:ascii="Poppins" w:hAnsi="Poppins"/>
                <w:sz w:val="20"/>
                <w:szCs w:val="20"/>
                <w:lang w:eastAsia="ko-KR"/>
                <w:rPrChange w:id="4390" w:author="thuyhuynh" w:date="2023-05-08T11:25:00Z">
                  <w:rPr>
                    <w:lang w:eastAsia="ko-KR"/>
                  </w:rPr>
                </w:rPrChange>
              </w:rPr>
              <w:delText xml:space="preserve"> </w:delText>
            </w:r>
            <w:r w:rsidRPr="00116AAA" w:rsidDel="00BB5520">
              <w:rPr>
                <w:rFonts w:ascii="Poppins" w:hAnsi="Poppins"/>
                <w:sz w:val="20"/>
                <w:szCs w:val="20"/>
                <w:lang w:eastAsia="ko-KR"/>
                <w:rPrChange w:id="4391" w:author="thuyhuynh" w:date="2023-05-08T11:25:00Z">
                  <w:rPr>
                    <w:lang w:eastAsia="ko-KR"/>
                  </w:rPr>
                </w:rPrChange>
              </w:rPr>
              <w:delText xml:space="preserve">devices </w:delText>
            </w:r>
            <w:r w:rsidR="004471CD" w:rsidRPr="00116AAA" w:rsidDel="00BB5520">
              <w:rPr>
                <w:rFonts w:ascii="Poppins" w:hAnsi="Poppins"/>
                <w:sz w:val="20"/>
                <w:szCs w:val="20"/>
                <w:lang w:eastAsia="ko-KR"/>
                <w:rPrChange w:id="4392" w:author="thuyhuynh" w:date="2023-05-08T11:25:00Z">
                  <w:rPr>
                    <w:lang w:eastAsia="ko-KR"/>
                  </w:rPr>
                </w:rPrChange>
              </w:rPr>
              <w:delText>have been</w:delText>
            </w:r>
            <w:r w:rsidRPr="00116AAA" w:rsidDel="00BB5520">
              <w:rPr>
                <w:rFonts w:ascii="Poppins" w:hAnsi="Poppins"/>
                <w:sz w:val="20"/>
                <w:szCs w:val="20"/>
                <w:lang w:eastAsia="ko-KR"/>
                <w:rPrChange w:id="4393" w:author="thuyhuynh" w:date="2023-05-08T11:25:00Z">
                  <w:rPr>
                    <w:lang w:eastAsia="ko-KR"/>
                  </w:rPr>
                </w:rPrChange>
              </w:rPr>
              <w:delText xml:space="preserve"> purchased for door access in a building. Before </w:delText>
            </w:r>
            <w:r w:rsidR="009B672C" w:rsidRPr="00116AAA" w:rsidDel="00BB5520">
              <w:rPr>
                <w:rFonts w:ascii="Poppins" w:hAnsi="Poppins"/>
                <w:sz w:val="20"/>
                <w:szCs w:val="20"/>
                <w:lang w:eastAsia="ko-KR"/>
                <w:rPrChange w:id="4394" w:author="thuyhuynh" w:date="2023-05-08T11:25:00Z">
                  <w:rPr>
                    <w:lang w:eastAsia="ko-KR"/>
                  </w:rPr>
                </w:rPrChange>
              </w:rPr>
              <w:delText xml:space="preserve">the </w:delText>
            </w:r>
            <w:r w:rsidRPr="00116AAA" w:rsidDel="00BB5520">
              <w:rPr>
                <w:rFonts w:ascii="Poppins" w:hAnsi="Poppins"/>
                <w:sz w:val="20"/>
                <w:szCs w:val="20"/>
                <w:lang w:eastAsia="ko-KR"/>
                <w:rPrChange w:id="4395" w:author="thuyhuynh" w:date="2023-05-08T11:25:00Z">
                  <w:rPr>
                    <w:lang w:eastAsia="ko-KR"/>
                  </w:rPr>
                </w:rPrChange>
              </w:rPr>
              <w:delText xml:space="preserve">devices actually </w:delText>
            </w:r>
            <w:r w:rsidR="009B672C" w:rsidRPr="00116AAA" w:rsidDel="00BB5520">
              <w:rPr>
                <w:rFonts w:ascii="Poppins" w:hAnsi="Poppins"/>
                <w:sz w:val="20"/>
                <w:szCs w:val="20"/>
                <w:lang w:eastAsia="ko-KR"/>
                <w:rPrChange w:id="4396" w:author="thuyhuynh" w:date="2023-05-08T11:25:00Z">
                  <w:rPr>
                    <w:lang w:eastAsia="ko-KR"/>
                  </w:rPr>
                </w:rPrChange>
              </w:rPr>
              <w:delText>do their job</w:delText>
            </w:r>
            <w:r w:rsidRPr="00116AAA" w:rsidDel="00BB5520">
              <w:rPr>
                <w:rFonts w:ascii="Poppins" w:hAnsi="Poppins"/>
                <w:sz w:val="20"/>
                <w:szCs w:val="20"/>
                <w:lang w:eastAsia="ko-KR"/>
                <w:rPrChange w:id="4397" w:author="thuyhuynh" w:date="2023-05-08T11:25:00Z">
                  <w:rPr>
                    <w:lang w:eastAsia="ko-KR"/>
                  </w:rPr>
                </w:rPrChange>
              </w:rPr>
              <w:delText xml:space="preserve">, Administrators will be in charge of configuring </w:delText>
            </w:r>
            <w:r w:rsidR="009B672C" w:rsidRPr="00116AAA" w:rsidDel="00BB5520">
              <w:rPr>
                <w:rFonts w:ascii="Poppins" w:hAnsi="Poppins"/>
                <w:sz w:val="20"/>
                <w:szCs w:val="20"/>
                <w:lang w:eastAsia="ko-KR"/>
                <w:rPrChange w:id="4398" w:author="thuyhuynh" w:date="2023-05-08T11:25:00Z">
                  <w:rPr>
                    <w:lang w:eastAsia="ko-KR"/>
                  </w:rPr>
                </w:rPrChange>
              </w:rPr>
              <w:delText xml:space="preserve">them </w:delText>
            </w:r>
            <w:r w:rsidRPr="00116AAA" w:rsidDel="00BB5520">
              <w:rPr>
                <w:rFonts w:ascii="Poppins" w:hAnsi="Poppins"/>
                <w:sz w:val="20"/>
                <w:szCs w:val="20"/>
                <w:lang w:eastAsia="ko-KR"/>
                <w:rPrChange w:id="4399" w:author="thuyhuynh" w:date="2023-05-08T11:25:00Z">
                  <w:rPr>
                    <w:lang w:eastAsia="ko-KR"/>
                  </w:rPr>
                </w:rPrChange>
              </w:rPr>
              <w:delText xml:space="preserve">to </w:delText>
            </w:r>
            <w:r w:rsidR="009B672C" w:rsidRPr="00116AAA" w:rsidDel="00BB5520">
              <w:rPr>
                <w:rFonts w:ascii="Poppins" w:hAnsi="Poppins"/>
                <w:sz w:val="20"/>
                <w:szCs w:val="20"/>
                <w:lang w:eastAsia="ko-KR"/>
                <w:rPrChange w:id="4400" w:author="thuyhuynh" w:date="2023-05-08T11:25:00Z">
                  <w:rPr>
                    <w:lang w:eastAsia="ko-KR"/>
                  </w:rPr>
                </w:rPrChange>
              </w:rPr>
              <w:delText>prevent</w:delText>
            </w:r>
            <w:r w:rsidRPr="00116AAA" w:rsidDel="00BB5520">
              <w:rPr>
                <w:rFonts w:ascii="Poppins" w:hAnsi="Poppins"/>
                <w:sz w:val="20"/>
                <w:szCs w:val="20"/>
                <w:lang w:eastAsia="ko-KR"/>
                <w:rPrChange w:id="4401" w:author="thuyhuynh" w:date="2023-05-08T11:25:00Z">
                  <w:rPr>
                    <w:lang w:eastAsia="ko-KR"/>
                  </w:rPr>
                </w:rPrChange>
              </w:rPr>
              <w:delText xml:space="preserve"> unauthorized accesses. Administrators can lock and unlock device or reset cryptography </w:delText>
            </w:r>
            <w:r w:rsidR="0054039B" w:rsidRPr="00116AAA" w:rsidDel="00BB5520">
              <w:rPr>
                <w:rFonts w:ascii="Poppins" w:hAnsi="Poppins"/>
                <w:sz w:val="20"/>
                <w:szCs w:val="20"/>
                <w:lang w:eastAsia="ko-KR"/>
                <w:rPrChange w:id="4402" w:author="thuyhuynh" w:date="2023-05-08T11:25:00Z">
                  <w:rPr>
                    <w:lang w:eastAsia="ko-KR"/>
                  </w:rPr>
                </w:rPrChange>
              </w:rPr>
              <w:delText>keys</w:delText>
            </w:r>
            <w:r w:rsidR="004471CD" w:rsidRPr="00116AAA" w:rsidDel="00BB5520">
              <w:rPr>
                <w:rFonts w:ascii="Poppins" w:hAnsi="Poppins"/>
                <w:sz w:val="20"/>
                <w:szCs w:val="20"/>
                <w:lang w:eastAsia="ko-KR"/>
                <w:rPrChange w:id="4403" w:author="thuyhuynh" w:date="2023-05-08T11:25:00Z">
                  <w:rPr>
                    <w:lang w:eastAsia="ko-KR"/>
                  </w:rPr>
                </w:rPrChange>
              </w:rPr>
              <w:delText>,</w:delText>
            </w:r>
            <w:r w:rsidR="0054039B" w:rsidRPr="00116AAA" w:rsidDel="00BB5520">
              <w:rPr>
                <w:rFonts w:ascii="Poppins" w:hAnsi="Poppins"/>
                <w:sz w:val="20"/>
                <w:szCs w:val="20"/>
                <w:lang w:eastAsia="ko-KR"/>
                <w:rPrChange w:id="4404" w:author="thuyhuynh" w:date="2023-05-08T11:25:00Z">
                  <w:rPr>
                    <w:lang w:eastAsia="ko-KR"/>
                  </w:rPr>
                </w:rPrChange>
              </w:rPr>
              <w:delText xml:space="preserve"> but</w:delText>
            </w:r>
            <w:r w:rsidR="009B672C" w:rsidRPr="00116AAA" w:rsidDel="00BB5520">
              <w:rPr>
                <w:rFonts w:ascii="Poppins" w:hAnsi="Poppins"/>
                <w:sz w:val="20"/>
                <w:szCs w:val="20"/>
                <w:lang w:eastAsia="ko-KR"/>
                <w:rPrChange w:id="4405" w:author="thuyhuynh" w:date="2023-05-08T11:25:00Z">
                  <w:rPr>
                    <w:lang w:eastAsia="ko-KR"/>
                  </w:rPr>
                </w:rPrChange>
              </w:rPr>
              <w:delText xml:space="preserve"> </w:delText>
            </w:r>
            <w:r w:rsidRPr="00116AAA" w:rsidDel="00BB5520">
              <w:rPr>
                <w:rFonts w:ascii="Poppins" w:hAnsi="Poppins"/>
                <w:sz w:val="20"/>
                <w:szCs w:val="20"/>
                <w:lang w:eastAsia="ko-KR"/>
                <w:rPrChange w:id="4406" w:author="thuyhuynh" w:date="2023-05-08T11:25:00Z">
                  <w:rPr>
                    <w:lang w:eastAsia="ko-KR"/>
                  </w:rPr>
                </w:rPrChange>
              </w:rPr>
              <w:delText>they may not be allowed to access the doors where those devices are installed.</w:delText>
            </w:r>
          </w:del>
        </w:p>
        <w:p w:rsidR="00F959AB" w:rsidRPr="00116AAA" w:rsidDel="00BB5520" w:rsidRDefault="00F959AB" w:rsidP="0028692E">
          <w:pPr>
            <w:jc w:val="both"/>
            <w:rPr>
              <w:del w:id="4407" w:author="thuyhuynh" w:date="2022-03-30T11:18:00Z"/>
              <w:rFonts w:ascii="Poppins" w:hAnsi="Poppins"/>
              <w:sz w:val="20"/>
              <w:szCs w:val="20"/>
              <w:lang w:eastAsia="ko-KR"/>
              <w:rPrChange w:id="4408" w:author="thuyhuynh" w:date="2023-05-08T11:25:00Z">
                <w:rPr>
                  <w:del w:id="4409" w:author="thuyhuynh" w:date="2022-03-30T11:18:00Z"/>
                  <w:lang w:eastAsia="ko-KR"/>
                </w:rPr>
              </w:rPrChange>
            </w:rPr>
          </w:pPr>
          <w:del w:id="4410" w:author="thuyhuynh" w:date="2022-03-30T11:18:00Z">
            <w:r w:rsidRPr="00116AAA" w:rsidDel="00BB5520">
              <w:rPr>
                <w:rFonts w:ascii="Poppins" w:hAnsi="Poppins"/>
                <w:sz w:val="20"/>
                <w:szCs w:val="20"/>
                <w:lang w:eastAsia="ko-KR"/>
                <w:rPrChange w:id="4411" w:author="thuyhuynh" w:date="2023-05-08T11:25:00Z">
                  <w:rPr>
                    <w:lang w:eastAsia="ko-KR"/>
                  </w:rPr>
                </w:rPrChange>
              </w:rPr>
              <w:delText xml:space="preserve">Superuser and User are the actual end-users who actually </w:delText>
            </w:r>
            <w:r w:rsidR="009B672C" w:rsidRPr="00116AAA" w:rsidDel="00BB5520">
              <w:rPr>
                <w:rFonts w:ascii="Poppins" w:hAnsi="Poppins"/>
                <w:sz w:val="20"/>
                <w:szCs w:val="20"/>
                <w:lang w:eastAsia="ko-KR"/>
                <w:rPrChange w:id="4412" w:author="thuyhuynh" w:date="2023-05-08T11:25:00Z">
                  <w:rPr>
                    <w:lang w:eastAsia="ko-KR"/>
                  </w:rPr>
                </w:rPrChange>
              </w:rPr>
              <w:delText xml:space="preserve">undergo </w:delText>
            </w:r>
            <w:r w:rsidRPr="00116AAA" w:rsidDel="00BB5520">
              <w:rPr>
                <w:rFonts w:ascii="Poppins" w:hAnsi="Poppins"/>
                <w:sz w:val="20"/>
                <w:szCs w:val="20"/>
                <w:lang w:eastAsia="ko-KR"/>
                <w:rPrChange w:id="4413" w:author="thuyhuynh" w:date="2023-05-08T11:25:00Z">
                  <w:rPr>
                    <w:lang w:eastAsia="ko-KR"/>
                  </w:rPr>
                </w:rPrChange>
              </w:rPr>
              <w:delText xml:space="preserve">iris </w:delText>
            </w:r>
            <w:r w:rsidR="009B672C" w:rsidRPr="00116AAA" w:rsidDel="00BB5520">
              <w:rPr>
                <w:rFonts w:ascii="Poppins" w:hAnsi="Poppins"/>
                <w:sz w:val="20"/>
                <w:szCs w:val="20"/>
                <w:lang w:eastAsia="ko-KR"/>
                <w:rPrChange w:id="4414" w:author="thuyhuynh" w:date="2023-05-08T11:25:00Z">
                  <w:rPr>
                    <w:lang w:eastAsia="ko-KR"/>
                  </w:rPr>
                </w:rPrChange>
              </w:rPr>
              <w:delText xml:space="preserve">recognition </w:delText>
            </w:r>
            <w:r w:rsidRPr="00116AAA" w:rsidDel="00BB5520">
              <w:rPr>
                <w:rFonts w:ascii="Poppins" w:hAnsi="Poppins"/>
                <w:sz w:val="20"/>
                <w:szCs w:val="20"/>
                <w:lang w:eastAsia="ko-KR"/>
                <w:rPrChange w:id="4415" w:author="thuyhuynh" w:date="2023-05-08T11:25:00Z">
                  <w:rPr>
                    <w:lang w:eastAsia="ko-KR"/>
                  </w:rPr>
                </w:rPrChange>
              </w:rPr>
              <w:delText xml:space="preserve">to open the doors. The only difference between Superuser and User </w:delText>
            </w:r>
            <w:r w:rsidR="009B672C" w:rsidRPr="00116AAA" w:rsidDel="00BB5520">
              <w:rPr>
                <w:rFonts w:ascii="Poppins" w:hAnsi="Poppins"/>
                <w:sz w:val="20"/>
                <w:szCs w:val="20"/>
                <w:lang w:eastAsia="ko-KR"/>
                <w:rPrChange w:id="4416" w:author="thuyhuynh" w:date="2023-05-08T11:25:00Z">
                  <w:rPr>
                    <w:lang w:eastAsia="ko-KR"/>
                  </w:rPr>
                </w:rPrChange>
              </w:rPr>
              <w:delText xml:space="preserve">is </w:delText>
            </w:r>
            <w:r w:rsidRPr="00116AAA" w:rsidDel="00BB5520">
              <w:rPr>
                <w:rFonts w:ascii="Poppins" w:hAnsi="Poppins"/>
                <w:sz w:val="20"/>
                <w:szCs w:val="20"/>
                <w:lang w:eastAsia="ko-KR"/>
                <w:rPrChange w:id="4417" w:author="thuyhuynh" w:date="2023-05-08T11:25:00Z">
                  <w:rPr>
                    <w:lang w:eastAsia="ko-KR"/>
                  </w:rPr>
                </w:rPrChange>
              </w:rPr>
              <w:delText xml:space="preserve">that the former can enroll and unenroll other users </w:delText>
            </w:r>
            <w:r w:rsidR="009B672C" w:rsidRPr="00116AAA" w:rsidDel="00BB5520">
              <w:rPr>
                <w:rFonts w:ascii="Poppins" w:hAnsi="Poppins"/>
                <w:sz w:val="20"/>
                <w:szCs w:val="20"/>
                <w:lang w:eastAsia="ko-KR"/>
                <w:rPrChange w:id="4418" w:author="thuyhuynh" w:date="2023-05-08T11:25:00Z">
                  <w:rPr>
                    <w:lang w:eastAsia="ko-KR"/>
                  </w:rPr>
                </w:rPrChange>
              </w:rPr>
              <w:delText>(</w:delText>
            </w:r>
            <w:r w:rsidRPr="00116AAA" w:rsidDel="00BB5520">
              <w:rPr>
                <w:rFonts w:ascii="Poppins" w:hAnsi="Poppins"/>
                <w:sz w:val="20"/>
                <w:szCs w:val="20"/>
                <w:lang w:eastAsia="ko-KR"/>
                <w:rPrChange w:id="4419" w:author="thuyhuynh" w:date="2023-05-08T11:25:00Z">
                  <w:rPr>
                    <w:lang w:eastAsia="ko-KR"/>
                  </w:rPr>
                </w:rPrChange>
              </w:rPr>
              <w:delText>except Administrator</w:delText>
            </w:r>
            <w:r w:rsidR="009B672C" w:rsidRPr="00116AAA" w:rsidDel="00BB5520">
              <w:rPr>
                <w:rFonts w:ascii="Poppins" w:hAnsi="Poppins"/>
                <w:sz w:val="20"/>
                <w:szCs w:val="20"/>
                <w:lang w:eastAsia="ko-KR"/>
                <w:rPrChange w:id="4420" w:author="thuyhuynh" w:date="2023-05-08T11:25:00Z">
                  <w:rPr>
                    <w:lang w:eastAsia="ko-KR"/>
                  </w:rPr>
                </w:rPrChange>
              </w:rPr>
              <w:delText>) whereas the latter cannot</w:delText>
            </w:r>
            <w:r w:rsidRPr="00116AAA" w:rsidDel="00BB5520">
              <w:rPr>
                <w:rFonts w:ascii="Poppins" w:hAnsi="Poppins"/>
                <w:sz w:val="20"/>
                <w:szCs w:val="20"/>
                <w:lang w:eastAsia="ko-KR"/>
                <w:rPrChange w:id="4421" w:author="thuyhuynh" w:date="2023-05-08T11:25:00Z">
                  <w:rPr>
                    <w:lang w:eastAsia="ko-KR"/>
                  </w:rPr>
                </w:rPrChange>
              </w:rPr>
              <w:delText>.</w:delText>
            </w:r>
          </w:del>
        </w:p>
        <w:p w:rsidR="00F959AB" w:rsidRPr="00116AAA" w:rsidDel="00BB5520" w:rsidRDefault="00F959AB" w:rsidP="0028692E">
          <w:pPr>
            <w:jc w:val="both"/>
            <w:rPr>
              <w:del w:id="4422" w:author="thuyhuynh" w:date="2022-03-30T11:18:00Z"/>
              <w:rFonts w:ascii="Poppins" w:hAnsi="Poppins"/>
              <w:sz w:val="20"/>
              <w:szCs w:val="20"/>
              <w:lang w:eastAsia="ko-KR"/>
              <w:rPrChange w:id="4423" w:author="thuyhuynh" w:date="2023-05-08T11:25:00Z">
                <w:rPr>
                  <w:del w:id="4424" w:author="thuyhuynh" w:date="2022-03-30T11:18:00Z"/>
                  <w:lang w:eastAsia="ko-KR"/>
                </w:rPr>
              </w:rPrChange>
            </w:rPr>
          </w:pPr>
          <w:del w:id="4425" w:author="thuyhuynh" w:date="2022-03-30T11:18:00Z">
            <w:r w:rsidRPr="00116AAA" w:rsidDel="00BB5520">
              <w:rPr>
                <w:rFonts w:ascii="Poppins" w:hAnsi="Poppins"/>
                <w:sz w:val="20"/>
                <w:szCs w:val="20"/>
                <w:lang w:eastAsia="ko-KR"/>
                <w:rPrChange w:id="4426" w:author="thuyhuynh" w:date="2023-05-08T11:25:00Z">
                  <w:rPr>
                    <w:lang w:eastAsia="ko-KR"/>
                  </w:rPr>
                </w:rPrChange>
              </w:rPr>
              <w:delText>Therefore, in the device</w:delText>
            </w:r>
            <w:r w:rsidR="003D748F" w:rsidRPr="00116AAA" w:rsidDel="00BB5520">
              <w:rPr>
                <w:rFonts w:ascii="Poppins" w:hAnsi="Poppins"/>
                <w:sz w:val="20"/>
                <w:szCs w:val="20"/>
                <w:lang w:eastAsia="ko-KR"/>
                <w:rPrChange w:id="4427" w:author="thuyhuynh" w:date="2023-05-08T11:25:00Z">
                  <w:rPr>
                    <w:lang w:eastAsia="ko-KR"/>
                  </w:rPr>
                </w:rPrChange>
              </w:rPr>
              <w:delText>,</w:delText>
            </w:r>
            <w:r w:rsidRPr="00116AAA" w:rsidDel="00BB5520">
              <w:rPr>
                <w:rFonts w:ascii="Poppins" w:hAnsi="Poppins"/>
                <w:sz w:val="20"/>
                <w:szCs w:val="20"/>
                <w:lang w:eastAsia="ko-KR"/>
                <w:rPrChange w:id="4428" w:author="thuyhuynh" w:date="2023-05-08T11:25:00Z">
                  <w:rPr>
                    <w:lang w:eastAsia="ko-KR"/>
                  </w:rPr>
                </w:rPrChange>
              </w:rPr>
              <w:delText xml:space="preserve"> Administrators’ enrollment data are maintained in an internal database separated from the main gallery</w:delText>
            </w:r>
            <w:r w:rsidR="005F3408" w:rsidRPr="00116AAA" w:rsidDel="00BB5520">
              <w:rPr>
                <w:rFonts w:ascii="Poppins" w:hAnsi="Poppins"/>
                <w:sz w:val="20"/>
                <w:szCs w:val="20"/>
                <w:lang w:eastAsia="ko-KR"/>
                <w:rPrChange w:id="4429" w:author="thuyhuynh" w:date="2023-05-08T11:25:00Z">
                  <w:rPr>
                    <w:lang w:eastAsia="ko-KR"/>
                  </w:rPr>
                </w:rPrChange>
              </w:rPr>
              <w:delText xml:space="preserve"> of actual users</w:delText>
            </w:r>
            <w:r w:rsidRPr="00116AAA" w:rsidDel="00BB5520">
              <w:rPr>
                <w:rFonts w:ascii="Poppins" w:hAnsi="Poppins"/>
                <w:sz w:val="20"/>
                <w:szCs w:val="20"/>
                <w:lang w:eastAsia="ko-KR"/>
                <w:rPrChange w:id="4430" w:author="thuyhuynh" w:date="2023-05-08T11:25:00Z">
                  <w:rPr>
                    <w:lang w:eastAsia="ko-KR"/>
                  </w:rPr>
                </w:rPrChange>
              </w:rPr>
              <w:delText>. If an Administrator is also an end-user, he/she needs to</w:delText>
            </w:r>
            <w:r w:rsidR="005F3408" w:rsidRPr="00116AAA" w:rsidDel="00BB5520">
              <w:rPr>
                <w:rFonts w:ascii="Poppins" w:hAnsi="Poppins"/>
                <w:sz w:val="20"/>
                <w:szCs w:val="20"/>
                <w:lang w:eastAsia="ko-KR"/>
                <w:rPrChange w:id="4431" w:author="thuyhuynh" w:date="2023-05-08T11:25:00Z">
                  <w:rPr>
                    <w:lang w:eastAsia="ko-KR"/>
                  </w:rPr>
                </w:rPrChange>
              </w:rPr>
              <w:delText xml:space="preserve"> be</w:delText>
            </w:r>
            <w:r w:rsidRPr="00116AAA" w:rsidDel="00BB5520">
              <w:rPr>
                <w:rFonts w:ascii="Poppins" w:hAnsi="Poppins"/>
                <w:sz w:val="20"/>
                <w:szCs w:val="20"/>
                <w:lang w:eastAsia="ko-KR"/>
                <w:rPrChange w:id="4432" w:author="thuyhuynh" w:date="2023-05-08T11:25:00Z">
                  <w:rPr>
                    <w:lang w:eastAsia="ko-KR"/>
                  </w:rPr>
                </w:rPrChange>
              </w:rPr>
              <w:delText xml:space="preserve"> enroll</w:delText>
            </w:r>
            <w:r w:rsidR="005F3408" w:rsidRPr="00116AAA" w:rsidDel="00BB5520">
              <w:rPr>
                <w:rFonts w:ascii="Poppins" w:hAnsi="Poppins"/>
                <w:sz w:val="20"/>
                <w:szCs w:val="20"/>
                <w:lang w:eastAsia="ko-KR"/>
                <w:rPrChange w:id="4433" w:author="thuyhuynh" w:date="2023-05-08T11:25:00Z">
                  <w:rPr>
                    <w:lang w:eastAsia="ko-KR"/>
                  </w:rPr>
                </w:rPrChange>
              </w:rPr>
              <w:delText>ed</w:delText>
            </w:r>
            <w:r w:rsidRPr="00116AAA" w:rsidDel="00BB5520">
              <w:rPr>
                <w:rFonts w:ascii="Poppins" w:hAnsi="Poppins"/>
                <w:sz w:val="20"/>
                <w:szCs w:val="20"/>
                <w:lang w:eastAsia="ko-KR"/>
                <w:rPrChange w:id="4434" w:author="thuyhuynh" w:date="2023-05-08T11:25:00Z">
                  <w:rPr>
                    <w:lang w:eastAsia="ko-KR"/>
                  </w:rPr>
                </w:rPrChange>
              </w:rPr>
              <w:delText xml:space="preserve"> twice.</w:delText>
            </w:r>
          </w:del>
        </w:p>
        <w:p w:rsidR="00F959AB" w:rsidRPr="00116AAA" w:rsidDel="00BB5520" w:rsidRDefault="00F959AB" w:rsidP="0028692E">
          <w:pPr>
            <w:jc w:val="both"/>
            <w:rPr>
              <w:del w:id="4435" w:author="thuyhuynh" w:date="2022-03-30T11:18:00Z"/>
              <w:rFonts w:ascii="Poppins" w:hAnsi="Poppins"/>
              <w:sz w:val="20"/>
              <w:szCs w:val="20"/>
              <w:lang w:eastAsia="ko-KR"/>
              <w:rPrChange w:id="4436" w:author="thuyhuynh" w:date="2023-05-08T11:25:00Z">
                <w:rPr>
                  <w:del w:id="4437" w:author="thuyhuynh" w:date="2022-03-30T11:18:00Z"/>
                  <w:lang w:eastAsia="ko-KR"/>
                </w:rPr>
              </w:rPrChange>
            </w:rPr>
          </w:pPr>
          <w:del w:id="4438" w:author="thuyhuynh" w:date="2022-03-30T11:18:00Z">
            <w:r w:rsidRPr="00116AAA" w:rsidDel="00BB5520">
              <w:rPr>
                <w:rFonts w:ascii="Poppins" w:hAnsi="Poppins"/>
                <w:sz w:val="20"/>
                <w:szCs w:val="20"/>
                <w:lang w:eastAsia="ko-KR"/>
                <w:rPrChange w:id="4439" w:author="thuyhuynh" w:date="2023-05-08T11:25:00Z">
                  <w:rPr>
                    <w:lang w:eastAsia="ko-KR"/>
                  </w:rPr>
                </w:rPrChange>
              </w:rPr>
              <w:delText xml:space="preserve">When manufactured, </w:delText>
            </w:r>
            <w:r w:rsidR="005F3408" w:rsidRPr="00116AAA" w:rsidDel="00BB5520">
              <w:rPr>
                <w:rFonts w:ascii="Poppins" w:hAnsi="Poppins"/>
                <w:sz w:val="20"/>
                <w:szCs w:val="20"/>
                <w:lang w:eastAsia="ko-KR"/>
                <w:rPrChange w:id="4440" w:author="thuyhuynh" w:date="2023-05-08T11:25:00Z">
                  <w:rPr>
                    <w:lang w:eastAsia="ko-KR"/>
                  </w:rPr>
                </w:rPrChange>
              </w:rPr>
              <w:delText xml:space="preserve">the </w:delText>
            </w:r>
            <w:r w:rsidRPr="00116AAA" w:rsidDel="00BB5520">
              <w:rPr>
                <w:rFonts w:ascii="Poppins" w:hAnsi="Poppins"/>
                <w:sz w:val="20"/>
                <w:szCs w:val="20"/>
                <w:lang w:eastAsia="ko-KR"/>
                <w:rPrChange w:id="4441" w:author="thuyhuynh" w:date="2023-05-08T11:25:00Z">
                  <w:rPr>
                    <w:lang w:eastAsia="ko-KR"/>
                  </w:rPr>
                </w:rPrChange>
              </w:rPr>
              <w:delText xml:space="preserve">device does not have any Administrator or Superuser, </w:delText>
            </w:r>
            <w:r w:rsidR="008B3803" w:rsidRPr="00116AAA" w:rsidDel="00BB5520">
              <w:rPr>
                <w:rFonts w:ascii="Poppins" w:hAnsi="Poppins"/>
                <w:sz w:val="20"/>
                <w:szCs w:val="20"/>
                <w:lang w:eastAsia="ko-KR"/>
                <w:rPrChange w:id="4442" w:author="thuyhuynh" w:date="2023-05-08T11:25:00Z">
                  <w:rPr>
                    <w:lang w:eastAsia="ko-KR"/>
                  </w:rPr>
                </w:rPrChange>
              </w:rPr>
              <w:delText xml:space="preserve">and </w:delText>
            </w:r>
            <w:r w:rsidRPr="00116AAA" w:rsidDel="00BB5520">
              <w:rPr>
                <w:rFonts w:ascii="Poppins" w:hAnsi="Poppins"/>
                <w:sz w:val="20"/>
                <w:szCs w:val="20"/>
                <w:lang w:eastAsia="ko-KR"/>
                <w:rPrChange w:id="4443" w:author="thuyhuynh" w:date="2023-05-08T11:25:00Z">
                  <w:rPr>
                    <w:lang w:eastAsia="ko-KR"/>
                  </w:rPr>
                </w:rPrChange>
              </w:rPr>
              <w:delText>all functionalities are open. However, as soon as the first Administrator or Superuser is enrolled, accesses to corresponding critical functions are limited to only authenticated users.</w:delText>
            </w:r>
          </w:del>
        </w:p>
        <w:p w:rsidR="00F959AB" w:rsidRPr="00116AAA" w:rsidDel="00BB5520" w:rsidRDefault="00F959AB" w:rsidP="0028692E">
          <w:pPr>
            <w:jc w:val="both"/>
            <w:rPr>
              <w:del w:id="4444" w:author="thuyhuynh" w:date="2022-03-30T11:18:00Z"/>
              <w:rFonts w:ascii="Poppins" w:hAnsi="Poppins"/>
              <w:sz w:val="20"/>
              <w:szCs w:val="20"/>
              <w:lang w:eastAsia="ko-KR"/>
              <w:rPrChange w:id="4445" w:author="thuyhuynh" w:date="2023-05-08T11:25:00Z">
                <w:rPr>
                  <w:del w:id="4446" w:author="thuyhuynh" w:date="2022-03-30T11:18:00Z"/>
                  <w:lang w:eastAsia="ko-KR"/>
                </w:rPr>
              </w:rPrChange>
            </w:rPr>
          </w:pPr>
          <w:del w:id="4447" w:author="thuyhuynh" w:date="2022-03-30T11:18:00Z">
            <w:r w:rsidRPr="00116AAA" w:rsidDel="00BB5520">
              <w:rPr>
                <w:rFonts w:ascii="Poppins" w:hAnsi="Poppins"/>
                <w:sz w:val="20"/>
                <w:szCs w:val="20"/>
                <w:lang w:eastAsia="ko-KR"/>
                <w:rPrChange w:id="4448" w:author="thuyhuynh" w:date="2023-05-08T11:25:00Z">
                  <w:rPr>
                    <w:lang w:eastAsia="ko-KR"/>
                  </w:rPr>
                </w:rPrChange>
              </w:rPr>
              <w:delText xml:space="preserve">A device can have maximum </w:delText>
            </w:r>
            <w:r w:rsidR="00B15D6E" w:rsidRPr="00116AAA" w:rsidDel="00BB5520">
              <w:rPr>
                <w:rFonts w:ascii="Poppins" w:hAnsi="Poppins"/>
                <w:sz w:val="20"/>
                <w:szCs w:val="20"/>
                <w:lang w:eastAsia="ko-KR"/>
                <w:rPrChange w:id="4449" w:author="thuyhuynh" w:date="2023-05-08T11:25:00Z">
                  <w:rPr>
                    <w:lang w:eastAsia="ko-KR"/>
                  </w:rPr>
                </w:rPrChange>
              </w:rPr>
              <w:delText xml:space="preserve">of </w:delText>
            </w:r>
            <w:r w:rsidR="005F3408" w:rsidRPr="00116AAA" w:rsidDel="00BB5520">
              <w:rPr>
                <w:rFonts w:ascii="Poppins" w:hAnsi="Poppins"/>
                <w:sz w:val="20"/>
                <w:szCs w:val="20"/>
                <w:lang w:eastAsia="ko-KR"/>
                <w:rPrChange w:id="4450" w:author="thuyhuynh" w:date="2023-05-08T11:25:00Z">
                  <w:rPr>
                    <w:lang w:eastAsia="ko-KR"/>
                  </w:rPr>
                </w:rPrChange>
              </w:rPr>
              <w:delText xml:space="preserve">five </w:delText>
            </w:r>
            <w:r w:rsidRPr="00116AAA" w:rsidDel="00BB5520">
              <w:rPr>
                <w:rFonts w:ascii="Poppins" w:hAnsi="Poppins"/>
                <w:sz w:val="20"/>
                <w:szCs w:val="20"/>
                <w:lang w:eastAsia="ko-KR"/>
                <w:rPrChange w:id="4451" w:author="thuyhuynh" w:date="2023-05-08T11:25:00Z">
                  <w:rPr>
                    <w:lang w:eastAsia="ko-KR"/>
                  </w:rPr>
                </w:rPrChange>
              </w:rPr>
              <w:delText xml:space="preserve">Administrators (each can </w:delText>
            </w:r>
            <w:r w:rsidR="005F3408" w:rsidRPr="00116AAA" w:rsidDel="00BB5520">
              <w:rPr>
                <w:rFonts w:ascii="Poppins" w:hAnsi="Poppins"/>
                <w:sz w:val="20"/>
                <w:szCs w:val="20"/>
                <w:lang w:eastAsia="ko-KR"/>
                <w:rPrChange w:id="4452" w:author="thuyhuynh" w:date="2023-05-08T11:25:00Z">
                  <w:rPr>
                    <w:lang w:eastAsia="ko-KR"/>
                  </w:rPr>
                </w:rPrChange>
              </w:rPr>
              <w:delText xml:space="preserve">be </w:delText>
            </w:r>
            <w:r w:rsidRPr="00116AAA" w:rsidDel="00BB5520">
              <w:rPr>
                <w:rFonts w:ascii="Poppins" w:hAnsi="Poppins"/>
                <w:sz w:val="20"/>
                <w:szCs w:val="20"/>
                <w:lang w:eastAsia="ko-KR"/>
                <w:rPrChange w:id="4453" w:author="thuyhuynh" w:date="2023-05-08T11:25:00Z">
                  <w:rPr>
                    <w:lang w:eastAsia="ko-KR"/>
                  </w:rPr>
                </w:rPrChange>
              </w:rPr>
              <w:delText>enroll</w:delText>
            </w:r>
            <w:r w:rsidR="005F3408" w:rsidRPr="00116AAA" w:rsidDel="00BB5520">
              <w:rPr>
                <w:rFonts w:ascii="Poppins" w:hAnsi="Poppins"/>
                <w:sz w:val="20"/>
                <w:szCs w:val="20"/>
                <w:lang w:eastAsia="ko-KR"/>
                <w:rPrChange w:id="4454" w:author="thuyhuynh" w:date="2023-05-08T11:25:00Z">
                  <w:rPr>
                    <w:lang w:eastAsia="ko-KR"/>
                  </w:rPr>
                </w:rPrChange>
              </w:rPr>
              <w:delText>ed with</w:delText>
            </w:r>
            <w:r w:rsidRPr="00116AAA" w:rsidDel="00BB5520">
              <w:rPr>
                <w:rFonts w:ascii="Poppins" w:hAnsi="Poppins"/>
                <w:sz w:val="20"/>
                <w:szCs w:val="20"/>
                <w:lang w:eastAsia="ko-KR"/>
                <w:rPrChange w:id="4455" w:author="thuyhuynh" w:date="2023-05-08T11:25:00Z">
                  <w:rPr>
                    <w:lang w:eastAsia="ko-KR"/>
                  </w:rPr>
                </w:rPrChange>
              </w:rPr>
              <w:delText xml:space="preserve"> </w:delText>
            </w:r>
            <w:r w:rsidR="005F3408" w:rsidRPr="00116AAA" w:rsidDel="00BB5520">
              <w:rPr>
                <w:rFonts w:ascii="Poppins" w:hAnsi="Poppins"/>
                <w:sz w:val="20"/>
                <w:szCs w:val="20"/>
                <w:lang w:eastAsia="ko-KR"/>
                <w:rPrChange w:id="4456" w:author="thuyhuynh" w:date="2023-05-08T11:25:00Z">
                  <w:rPr>
                    <w:lang w:eastAsia="ko-KR"/>
                  </w:rPr>
                </w:rPrChange>
              </w:rPr>
              <w:delText xml:space="preserve">eight </w:delText>
            </w:r>
            <w:r w:rsidRPr="00116AAA" w:rsidDel="00BB5520">
              <w:rPr>
                <w:rFonts w:ascii="Poppins" w:hAnsi="Poppins"/>
                <w:sz w:val="20"/>
                <w:szCs w:val="20"/>
                <w:lang w:eastAsia="ko-KR"/>
                <w:rPrChange w:id="4457" w:author="thuyhuynh" w:date="2023-05-08T11:25:00Z">
                  <w:rPr>
                    <w:lang w:eastAsia="ko-KR"/>
                  </w:rPr>
                </w:rPrChange>
              </w:rPr>
              <w:delText xml:space="preserve">irises at most) and as many Superusers as the gallery can afford. </w:delText>
            </w:r>
            <w:r w:rsidR="005F3408" w:rsidRPr="00116AAA" w:rsidDel="00BB5520">
              <w:rPr>
                <w:rFonts w:ascii="Poppins" w:hAnsi="Poppins"/>
                <w:sz w:val="20"/>
                <w:szCs w:val="20"/>
                <w:lang w:eastAsia="ko-KR"/>
                <w:rPrChange w:id="4458" w:author="thuyhuynh" w:date="2023-05-08T11:25:00Z">
                  <w:rPr>
                    <w:lang w:eastAsia="ko-KR"/>
                  </w:rPr>
                </w:rPrChange>
              </w:rPr>
              <w:delText xml:space="preserve">An </w:delText>
            </w:r>
            <w:r w:rsidRPr="00116AAA" w:rsidDel="00BB5520">
              <w:rPr>
                <w:rFonts w:ascii="Poppins" w:hAnsi="Poppins"/>
                <w:sz w:val="20"/>
                <w:szCs w:val="20"/>
                <w:lang w:eastAsia="ko-KR"/>
                <w:rPrChange w:id="4459" w:author="thuyhuynh" w:date="2023-05-08T11:25:00Z">
                  <w:rPr>
                    <w:lang w:eastAsia="ko-KR"/>
                  </w:rPr>
                </w:rPrChange>
              </w:rPr>
              <w:delText xml:space="preserve">Administrator can enroll/unenroll other Administrators. </w:delText>
            </w:r>
            <w:r w:rsidR="005F3408" w:rsidRPr="00116AAA" w:rsidDel="00BB5520">
              <w:rPr>
                <w:rFonts w:ascii="Poppins" w:hAnsi="Poppins"/>
                <w:sz w:val="20"/>
                <w:szCs w:val="20"/>
                <w:lang w:eastAsia="ko-KR"/>
                <w:rPrChange w:id="4460" w:author="thuyhuynh" w:date="2023-05-08T11:25:00Z">
                  <w:rPr>
                    <w:lang w:eastAsia="ko-KR"/>
                  </w:rPr>
                </w:rPrChange>
              </w:rPr>
              <w:delText xml:space="preserve">A </w:delText>
            </w:r>
            <w:r w:rsidRPr="00116AAA" w:rsidDel="00BB5520">
              <w:rPr>
                <w:rFonts w:ascii="Poppins" w:hAnsi="Poppins"/>
                <w:sz w:val="20"/>
                <w:szCs w:val="20"/>
                <w:lang w:eastAsia="ko-KR"/>
                <w:rPrChange w:id="4461" w:author="thuyhuynh" w:date="2023-05-08T11:25:00Z">
                  <w:rPr>
                    <w:lang w:eastAsia="ko-KR"/>
                  </w:rPr>
                </w:rPrChange>
              </w:rPr>
              <w:delText xml:space="preserve">Superuser can change the role of other Superusers or Users. </w:delText>
            </w:r>
          </w:del>
        </w:p>
        <w:p w:rsidR="00F959AB" w:rsidRPr="00116AAA" w:rsidDel="00BB5520" w:rsidRDefault="00F959AB" w:rsidP="0028692E">
          <w:pPr>
            <w:ind w:left="630"/>
            <w:jc w:val="both"/>
            <w:rPr>
              <w:del w:id="4462" w:author="thuyhuynh" w:date="2022-03-30T11:18:00Z"/>
              <w:rFonts w:ascii="Poppins" w:hAnsi="Poppins"/>
              <w:sz w:val="20"/>
              <w:szCs w:val="20"/>
              <w:lang w:eastAsia="ko-KR"/>
              <w:rPrChange w:id="4463" w:author="thuyhuynh" w:date="2023-05-08T11:25:00Z">
                <w:rPr>
                  <w:del w:id="4464" w:author="thuyhuynh" w:date="2022-03-30T11:18:00Z"/>
                  <w:lang w:eastAsia="ko-KR"/>
                </w:rPr>
              </w:rPrChange>
            </w:rPr>
          </w:pPr>
        </w:p>
        <w:p w:rsidR="00F959AB" w:rsidRPr="00116AAA" w:rsidRDefault="005F3408" w:rsidP="0028692E">
          <w:pPr>
            <w:jc w:val="both"/>
            <w:rPr>
              <w:rFonts w:ascii="Poppins" w:hAnsi="Poppins"/>
              <w:sz w:val="20"/>
              <w:szCs w:val="20"/>
              <w:rPrChange w:id="4465" w:author="thuyhuynh" w:date="2023-05-08T11:25:00Z">
                <w:rPr/>
              </w:rPrChange>
            </w:rPr>
          </w:pPr>
          <w:del w:id="4466" w:author="thuyhuynh" w:date="2022-03-30T11:18:00Z">
            <w:r w:rsidRPr="00116AAA" w:rsidDel="00BB5520">
              <w:rPr>
                <w:rFonts w:ascii="Poppins" w:hAnsi="Poppins"/>
                <w:sz w:val="20"/>
                <w:szCs w:val="20"/>
                <w:lang w:eastAsia="ko-KR"/>
                <w:rPrChange w:id="4467" w:author="thuyhuynh" w:date="2023-05-08T11:25:00Z">
                  <w:rPr>
                    <w:lang w:eastAsia="ko-KR"/>
                  </w:rPr>
                </w:rPrChange>
              </w:rPr>
              <w:delText>Please be w</w:delText>
            </w:r>
            <w:r w:rsidRPr="00116AAA" w:rsidDel="00BB5520">
              <w:rPr>
                <w:rFonts w:ascii="Poppins" w:hAnsi="Poppins"/>
                <w:sz w:val="20"/>
                <w:szCs w:val="20"/>
                <w:rPrChange w:id="4468" w:author="thuyhuynh" w:date="2023-05-08T11:25:00Z">
                  <w:rPr/>
                </w:rPrChange>
              </w:rPr>
              <w:delText>arn</w:delText>
            </w:r>
            <w:r w:rsidRPr="00116AAA" w:rsidDel="00BB5520">
              <w:rPr>
                <w:rFonts w:ascii="Poppins" w:hAnsi="Poppins"/>
                <w:sz w:val="20"/>
                <w:szCs w:val="20"/>
                <w:lang w:eastAsia="ko-KR"/>
                <w:rPrChange w:id="4469" w:author="thuyhuynh" w:date="2023-05-08T11:25:00Z">
                  <w:rPr>
                    <w:lang w:eastAsia="ko-KR"/>
                  </w:rPr>
                </w:rPrChange>
              </w:rPr>
              <w:delText>ed</w:delText>
            </w:r>
            <w:r w:rsidRPr="00116AAA" w:rsidDel="00BB5520">
              <w:rPr>
                <w:rFonts w:ascii="Poppins" w:hAnsi="Poppins"/>
                <w:sz w:val="20"/>
                <w:szCs w:val="20"/>
                <w:rPrChange w:id="4470" w:author="thuyhuynh" w:date="2023-05-08T11:25:00Z">
                  <w:rPr/>
                </w:rPrChange>
              </w:rPr>
              <w:delText xml:space="preserve"> </w:delText>
            </w:r>
            <w:r w:rsidR="00F959AB" w:rsidRPr="00116AAA" w:rsidDel="00BB5520">
              <w:rPr>
                <w:rFonts w:ascii="Poppins" w:hAnsi="Poppins"/>
                <w:sz w:val="20"/>
                <w:szCs w:val="20"/>
                <w:rPrChange w:id="4471" w:author="thuyhuynh" w:date="2023-05-08T11:25:00Z">
                  <w:rPr/>
                </w:rPrChange>
              </w:rPr>
              <w:delText>that Administrator and Superuser</w:delText>
            </w:r>
            <w:r w:rsidR="00B15D6E" w:rsidRPr="00116AAA" w:rsidDel="00BB5520">
              <w:rPr>
                <w:rFonts w:ascii="Poppins" w:hAnsi="Poppins"/>
                <w:sz w:val="20"/>
                <w:szCs w:val="20"/>
                <w:rPrChange w:id="4472" w:author="thuyhuynh" w:date="2023-05-08T11:25:00Z">
                  <w:rPr/>
                </w:rPrChange>
              </w:rPr>
              <w:delText xml:space="preserve"> are authenticated by their</w:delText>
            </w:r>
            <w:r w:rsidR="00F959AB" w:rsidRPr="00116AAA" w:rsidDel="00BB5520">
              <w:rPr>
                <w:rFonts w:ascii="Poppins" w:hAnsi="Poppins"/>
                <w:sz w:val="20"/>
                <w:szCs w:val="20"/>
                <w:rPrChange w:id="4473" w:author="thuyhuynh" w:date="2023-05-08T11:25:00Z">
                  <w:rPr/>
                </w:rPrChange>
              </w:rPr>
              <w:delText xml:space="preserve"> own irises. If Administrators or Superusers are enrolled, it is recommended to have more than one </w:delText>
            </w:r>
            <w:r w:rsidR="00B15D6E" w:rsidRPr="00116AAA" w:rsidDel="00BB5520">
              <w:rPr>
                <w:rFonts w:ascii="Poppins" w:hAnsi="Poppins"/>
                <w:sz w:val="20"/>
                <w:szCs w:val="20"/>
                <w:lang w:eastAsia="ko-KR"/>
                <w:rPrChange w:id="4474" w:author="thuyhuynh" w:date="2023-05-08T11:25:00Z">
                  <w:rPr>
                    <w:lang w:eastAsia="ko-KR"/>
                  </w:rPr>
                </w:rPrChange>
              </w:rPr>
              <w:delText xml:space="preserve">enrollee </w:delText>
            </w:r>
            <w:r w:rsidR="00F959AB" w:rsidRPr="00116AAA" w:rsidDel="00BB5520">
              <w:rPr>
                <w:rFonts w:ascii="Poppins" w:hAnsi="Poppins"/>
                <w:sz w:val="20"/>
                <w:szCs w:val="20"/>
                <w:rPrChange w:id="4475" w:author="thuyhuynh" w:date="2023-05-08T11:25:00Z">
                  <w:rPr/>
                </w:rPrChange>
              </w:rPr>
              <w:delText>for each group</w:delText>
            </w:r>
            <w:r w:rsidR="00B15D6E" w:rsidRPr="00116AAA" w:rsidDel="00BB5520">
              <w:rPr>
                <w:rFonts w:ascii="Poppins" w:hAnsi="Poppins"/>
                <w:sz w:val="20"/>
                <w:szCs w:val="20"/>
                <w:lang w:eastAsia="ko-KR"/>
                <w:rPrChange w:id="4476" w:author="thuyhuynh" w:date="2023-05-08T11:25:00Z">
                  <w:rPr>
                    <w:lang w:eastAsia="ko-KR"/>
                  </w:rPr>
                </w:rPrChange>
              </w:rPr>
              <w:delText>,</w:delText>
            </w:r>
            <w:r w:rsidRPr="00116AAA" w:rsidDel="00BB5520">
              <w:rPr>
                <w:rFonts w:ascii="Poppins" w:hAnsi="Poppins"/>
                <w:sz w:val="20"/>
                <w:szCs w:val="20"/>
                <w:lang w:eastAsia="ko-KR"/>
                <w:rPrChange w:id="4477" w:author="thuyhuynh" w:date="2023-05-08T11:25:00Z">
                  <w:rPr>
                    <w:lang w:eastAsia="ko-KR"/>
                  </w:rPr>
                </w:rPrChange>
              </w:rPr>
              <w:delText xml:space="preserve"> because there will be no way to </w:delText>
            </w:r>
            <w:r w:rsidR="005B058F" w:rsidRPr="00116AAA" w:rsidDel="00BB5520">
              <w:rPr>
                <w:rFonts w:ascii="Poppins" w:hAnsi="Poppins"/>
                <w:sz w:val="20"/>
                <w:szCs w:val="20"/>
                <w:lang w:eastAsia="ko-KR"/>
                <w:rPrChange w:id="4478" w:author="thuyhuynh" w:date="2023-05-08T11:25:00Z">
                  <w:rPr>
                    <w:lang w:eastAsia="ko-KR"/>
                  </w:rPr>
                </w:rPrChange>
              </w:rPr>
              <w:delText xml:space="preserve">regain </w:delText>
            </w:r>
            <w:r w:rsidRPr="00116AAA" w:rsidDel="00BB5520">
              <w:rPr>
                <w:rFonts w:ascii="Poppins" w:hAnsi="Poppins"/>
                <w:sz w:val="20"/>
                <w:szCs w:val="20"/>
                <w:lang w:eastAsia="ko-KR"/>
                <w:rPrChange w:id="4479" w:author="thuyhuynh" w:date="2023-05-08T11:25:00Z">
                  <w:rPr>
                    <w:lang w:eastAsia="ko-KR"/>
                  </w:rPr>
                </w:rPrChange>
              </w:rPr>
              <w:delText>ful</w:delText>
            </w:r>
            <w:r w:rsidR="005B058F" w:rsidRPr="00116AAA" w:rsidDel="00BB5520">
              <w:rPr>
                <w:rFonts w:ascii="Poppins" w:hAnsi="Poppins"/>
                <w:sz w:val="20"/>
                <w:szCs w:val="20"/>
                <w:lang w:eastAsia="ko-KR"/>
                <w:rPrChange w:id="4480" w:author="thuyhuynh" w:date="2023-05-08T11:25:00Z">
                  <w:rPr>
                    <w:lang w:eastAsia="ko-KR"/>
                  </w:rPr>
                </w:rPrChange>
              </w:rPr>
              <w:delText>l</w:delText>
            </w:r>
            <w:r w:rsidRPr="00116AAA" w:rsidDel="00BB5520">
              <w:rPr>
                <w:rFonts w:ascii="Poppins" w:hAnsi="Poppins"/>
                <w:sz w:val="20"/>
                <w:szCs w:val="20"/>
                <w:lang w:eastAsia="ko-KR"/>
                <w:rPrChange w:id="4481" w:author="thuyhuynh" w:date="2023-05-08T11:25:00Z">
                  <w:rPr>
                    <w:lang w:eastAsia="ko-KR"/>
                  </w:rPr>
                </w:rPrChange>
              </w:rPr>
              <w:delText xml:space="preserve"> access </w:delText>
            </w:r>
            <w:r w:rsidR="005B058F" w:rsidRPr="00116AAA" w:rsidDel="00BB5520">
              <w:rPr>
                <w:rFonts w:ascii="Poppins" w:hAnsi="Poppins"/>
                <w:sz w:val="20"/>
                <w:szCs w:val="20"/>
                <w:lang w:eastAsia="ko-KR"/>
                <w:rPrChange w:id="4482" w:author="thuyhuynh" w:date="2023-05-08T11:25:00Z">
                  <w:rPr>
                    <w:lang w:eastAsia="ko-KR"/>
                  </w:rPr>
                </w:rPrChange>
              </w:rPr>
              <w:delText xml:space="preserve">to </w:delText>
            </w:r>
            <w:r w:rsidRPr="00116AAA" w:rsidDel="00BB5520">
              <w:rPr>
                <w:rFonts w:ascii="Poppins" w:hAnsi="Poppins"/>
                <w:sz w:val="20"/>
                <w:szCs w:val="20"/>
                <w:lang w:eastAsia="ko-KR"/>
                <w:rPrChange w:id="4483" w:author="thuyhuynh" w:date="2023-05-08T11:25:00Z">
                  <w:rPr>
                    <w:lang w:eastAsia="ko-KR"/>
                  </w:rPr>
                </w:rPrChange>
              </w:rPr>
              <w:delText>the device in case</w:delText>
            </w:r>
            <w:r w:rsidRPr="00116AAA" w:rsidDel="00BB5520">
              <w:rPr>
                <w:rFonts w:ascii="Poppins" w:hAnsi="Poppins"/>
                <w:sz w:val="20"/>
                <w:szCs w:val="20"/>
                <w:rPrChange w:id="4484" w:author="thuyhuynh" w:date="2023-05-08T11:25:00Z">
                  <w:rPr/>
                </w:rPrChange>
              </w:rPr>
              <w:delText xml:space="preserve"> </w:delText>
            </w:r>
            <w:r w:rsidR="00F959AB" w:rsidRPr="00116AAA" w:rsidDel="00BB5520">
              <w:rPr>
                <w:rFonts w:ascii="Poppins" w:hAnsi="Poppins"/>
                <w:sz w:val="20"/>
                <w:szCs w:val="20"/>
                <w:rPrChange w:id="4485" w:author="thuyhuynh" w:date="2023-05-08T11:25:00Z">
                  <w:rPr/>
                </w:rPrChange>
              </w:rPr>
              <w:delText xml:space="preserve">the only Administrator or Superuser </w:delText>
            </w:r>
            <w:r w:rsidR="005B058F" w:rsidRPr="00116AAA" w:rsidDel="00BB5520">
              <w:rPr>
                <w:rFonts w:ascii="Poppins" w:hAnsi="Poppins"/>
                <w:sz w:val="20"/>
                <w:szCs w:val="20"/>
                <w:lang w:eastAsia="ko-KR"/>
                <w:rPrChange w:id="4486" w:author="thuyhuynh" w:date="2023-05-08T11:25:00Z">
                  <w:rPr>
                    <w:lang w:eastAsia="ko-KR"/>
                  </w:rPr>
                </w:rPrChange>
              </w:rPr>
              <w:delText>cannot be authenticated</w:delText>
            </w:r>
            <w:r w:rsidR="00B15D6E" w:rsidRPr="00116AAA" w:rsidDel="00BB5520">
              <w:rPr>
                <w:rFonts w:ascii="Poppins" w:hAnsi="Poppins"/>
                <w:sz w:val="20"/>
                <w:szCs w:val="20"/>
                <w:rPrChange w:id="4487" w:author="thuyhuynh" w:date="2023-05-08T11:25:00Z">
                  <w:rPr/>
                </w:rPrChange>
              </w:rPr>
              <w:delText xml:space="preserve"> due to</w:delText>
            </w:r>
            <w:r w:rsidR="00F959AB" w:rsidRPr="00116AAA" w:rsidDel="00BB5520">
              <w:rPr>
                <w:rFonts w:ascii="Poppins" w:hAnsi="Poppins"/>
                <w:sz w:val="20"/>
                <w:szCs w:val="20"/>
                <w:rPrChange w:id="4488" w:author="thuyhuynh" w:date="2023-05-08T11:25:00Z">
                  <w:rPr/>
                </w:rPrChange>
              </w:rPr>
              <w:delText xml:space="preserve"> reason</w:delText>
            </w:r>
            <w:r w:rsidR="005B058F" w:rsidRPr="00116AAA" w:rsidDel="00BB5520">
              <w:rPr>
                <w:rFonts w:ascii="Poppins" w:hAnsi="Poppins"/>
                <w:sz w:val="20"/>
                <w:szCs w:val="20"/>
                <w:lang w:eastAsia="ko-KR"/>
                <w:rPrChange w:id="4489" w:author="thuyhuynh" w:date="2023-05-08T11:25:00Z">
                  <w:rPr>
                    <w:lang w:eastAsia="ko-KR"/>
                  </w:rPr>
                </w:rPrChange>
              </w:rPr>
              <w:delText>s such as losing his/her irises or death</w:delText>
            </w:r>
            <w:r w:rsidR="00F959AB" w:rsidRPr="00116AAA" w:rsidDel="00BB5520">
              <w:rPr>
                <w:rFonts w:ascii="Poppins" w:hAnsi="Poppins"/>
                <w:sz w:val="20"/>
                <w:szCs w:val="20"/>
                <w:rPrChange w:id="4490" w:author="thuyhuynh" w:date="2023-05-08T11:25:00Z">
                  <w:rPr/>
                </w:rPrChange>
              </w:rPr>
              <w:delText>.</w:delText>
            </w:r>
          </w:del>
        </w:p>
        <w:p w:rsidR="00607FF5" w:rsidRPr="00116AAA" w:rsidRDefault="00607FF5">
          <w:pPr>
            <w:pStyle w:val="Heading3"/>
          </w:pPr>
          <w:bookmarkStart w:id="4491" w:name="_Toc155348549"/>
          <w:bookmarkStart w:id="4492" w:name="_Toc330934436"/>
          <w:r w:rsidRPr="00116AAA">
            <w:t>Power Management</w:t>
          </w:r>
          <w:bookmarkEnd w:id="4491"/>
        </w:p>
        <w:p w:rsidR="007246D3" w:rsidRPr="00116AAA" w:rsidDel="006A4ADF" w:rsidRDefault="003D5FCE" w:rsidP="0026168F">
          <w:pPr>
            <w:jc w:val="both"/>
            <w:rPr>
              <w:ins w:id="4493" w:author="ntttuyen" w:date="2014-01-20T12:00:00Z"/>
              <w:del w:id="4494" w:author="thuyhuynh" w:date="2022-03-30T11:22:00Z"/>
              <w:rFonts w:ascii="Poppins" w:hAnsi="Poppins"/>
              <w:sz w:val="20"/>
              <w:szCs w:val="20"/>
              <w:rPrChange w:id="4495" w:author="thuyhuynh" w:date="2023-05-08T11:25:00Z">
                <w:rPr>
                  <w:ins w:id="4496" w:author="ntttuyen" w:date="2014-01-20T12:00:00Z"/>
                  <w:del w:id="4497" w:author="thuyhuynh" w:date="2022-03-30T11:22:00Z"/>
                </w:rPr>
              </w:rPrChange>
            </w:rPr>
          </w:pPr>
          <w:ins w:id="4498" w:author="ptdung" w:date="2023-11-28T18:07:00Z">
            <w:r w:rsidRPr="003D5FCE">
              <w:rPr>
                <w:rFonts w:ascii="Poppins" w:hAnsi="Poppins" w:hint="eastAsia"/>
                <w:b/>
                <w:sz w:val="20"/>
                <w:szCs w:val="20"/>
                <w:rPrChange w:id="4499" w:author="ptdung" w:date="2023-11-28T18:07:00Z">
                  <w:rPr>
                    <w:rFonts w:ascii="Poppins" w:hAnsi="Poppins" w:hint="eastAsia"/>
                    <w:sz w:val="20"/>
                    <w:szCs w:val="20"/>
                  </w:rPr>
                </w:rPrChange>
              </w:rPr>
              <w:t>NOTE</w:t>
            </w:r>
            <w:r>
              <w:rPr>
                <w:rFonts w:ascii="Poppins" w:hAnsi="Poppins"/>
                <w:sz w:val="20"/>
                <w:szCs w:val="20"/>
              </w:rPr>
              <w:t xml:space="preserve">: </w:t>
            </w:r>
          </w:ins>
          <w:ins w:id="4500" w:author="ntttuyen" w:date="2014-01-20T10:44:00Z">
            <w:del w:id="4501" w:author="thuyhuynh" w:date="2022-03-30T11:22:00Z">
              <w:r w:rsidR="007246D3" w:rsidRPr="00116AAA" w:rsidDel="006A4ADF">
                <w:rPr>
                  <w:rFonts w:ascii="Poppins" w:hAnsi="Poppins"/>
                  <w:sz w:val="20"/>
                  <w:szCs w:val="20"/>
                  <w:rPrChange w:id="4502" w:author="thuyhuynh" w:date="2023-05-08T11:25:00Z">
                    <w:rPr/>
                  </w:rPrChange>
                </w:rPr>
                <w:delText>There ha</w:delText>
              </w:r>
            </w:del>
          </w:ins>
          <w:ins w:id="4503" w:author="ntttuyen" w:date="2014-01-20T10:57:00Z">
            <w:del w:id="4504" w:author="thuyhuynh" w:date="2022-03-30T11:22:00Z">
              <w:r w:rsidR="00C206E2" w:rsidRPr="00116AAA" w:rsidDel="006A4ADF">
                <w:rPr>
                  <w:rFonts w:ascii="Poppins" w:hAnsi="Poppins"/>
                  <w:sz w:val="20"/>
                  <w:szCs w:val="20"/>
                  <w:rPrChange w:id="4505" w:author="thuyhuynh" w:date="2023-05-08T11:25:00Z">
                    <w:rPr/>
                  </w:rPrChange>
                </w:rPr>
                <w:delText xml:space="preserve">ve </w:delText>
              </w:r>
            </w:del>
          </w:ins>
          <w:ins w:id="4506" w:author="ntttuyen" w:date="2014-01-20T10:44:00Z">
            <w:del w:id="4507" w:author="thuyhuynh" w:date="2022-03-30T11:22:00Z">
              <w:r w:rsidR="007246D3" w:rsidRPr="00116AAA" w:rsidDel="006A4ADF">
                <w:rPr>
                  <w:rFonts w:ascii="Poppins" w:hAnsi="Poppins"/>
                  <w:sz w:val="20"/>
                  <w:szCs w:val="20"/>
                  <w:rPrChange w:id="4508" w:author="thuyhuynh" w:date="2023-05-08T11:25:00Z">
                    <w:rPr/>
                  </w:rPrChange>
                </w:rPr>
                <w:delText xml:space="preserve">been </w:delText>
              </w:r>
            </w:del>
          </w:ins>
          <w:ins w:id="4509" w:author="ntttuyen" w:date="2014-01-20T10:57:00Z">
            <w:del w:id="4510" w:author="thuyhuynh" w:date="2022-03-30T11:22:00Z">
              <w:r w:rsidR="00C206E2" w:rsidRPr="00116AAA" w:rsidDel="006A4ADF">
                <w:rPr>
                  <w:rFonts w:ascii="Poppins" w:hAnsi="Poppins"/>
                  <w:sz w:val="20"/>
                  <w:szCs w:val="20"/>
                  <w:rPrChange w:id="4511" w:author="thuyhuynh" w:date="2023-05-08T11:25:00Z">
                    <w:rPr/>
                  </w:rPrChange>
                </w:rPr>
                <w:delText xml:space="preserve">two </w:delText>
              </w:r>
            </w:del>
          </w:ins>
          <w:ins w:id="4512" w:author="ntttuyen" w:date="2014-01-20T11:07:00Z">
            <w:del w:id="4513" w:author="thuyhuynh" w:date="2022-03-30T11:22:00Z">
              <w:r w:rsidR="00780737" w:rsidRPr="00116AAA" w:rsidDel="006A4ADF">
                <w:rPr>
                  <w:rFonts w:ascii="Poppins" w:hAnsi="Poppins"/>
                  <w:sz w:val="20"/>
                  <w:szCs w:val="20"/>
                  <w:rPrChange w:id="4514" w:author="thuyhuynh" w:date="2023-05-08T11:25:00Z">
                    <w:rPr/>
                  </w:rPrChange>
                </w:rPr>
                <w:delText xml:space="preserve">power schemes </w:delText>
              </w:r>
            </w:del>
          </w:ins>
          <w:ins w:id="4515" w:author="ntttuyen" w:date="2014-01-20T11:39:00Z">
            <w:del w:id="4516" w:author="thuyhuynh" w:date="2022-03-30T11:22:00Z">
              <w:r w:rsidR="00DE0D84" w:rsidRPr="00116AAA" w:rsidDel="006A4ADF">
                <w:rPr>
                  <w:rFonts w:ascii="Poppins" w:hAnsi="Poppins"/>
                  <w:sz w:val="20"/>
                  <w:szCs w:val="20"/>
                  <w:rPrChange w:id="4517" w:author="thuyhuynh" w:date="2023-05-08T11:25:00Z">
                    <w:rPr/>
                  </w:rPrChange>
                </w:rPr>
                <w:delText>released</w:delText>
              </w:r>
            </w:del>
          </w:ins>
          <w:ins w:id="4518" w:author="ntttuyen" w:date="2014-01-20T11:26:00Z">
            <w:del w:id="4519" w:author="thuyhuynh" w:date="2022-03-30T11:22:00Z">
              <w:r w:rsidR="00650712" w:rsidRPr="00116AAA" w:rsidDel="006A4ADF">
                <w:rPr>
                  <w:rFonts w:ascii="Poppins" w:hAnsi="Poppins"/>
                  <w:sz w:val="20"/>
                  <w:szCs w:val="20"/>
                  <w:rPrChange w:id="4520" w:author="thuyhuynh" w:date="2023-05-08T11:25:00Z">
                    <w:rPr/>
                  </w:rPrChange>
                </w:rPr>
                <w:delText xml:space="preserve"> along with </w:delText>
              </w:r>
            </w:del>
            <w:del w:id="4521" w:author="thuyhuynh" w:date="2022-03-30T11:09:00Z">
              <w:r w:rsidR="00650712" w:rsidRPr="00116AAA" w:rsidDel="00E37F22">
                <w:rPr>
                  <w:rFonts w:ascii="Poppins" w:hAnsi="Poppins"/>
                  <w:sz w:val="20"/>
                  <w:szCs w:val="20"/>
                  <w:rPrChange w:id="4522" w:author="thuyhuynh" w:date="2023-05-08T11:25:00Z">
                    <w:rPr/>
                  </w:rPrChange>
                </w:rPr>
                <w:delText>IriShield</w:delText>
              </w:r>
            </w:del>
            <w:del w:id="4523" w:author="thuyhuynh" w:date="2022-03-30T11:22:00Z">
              <w:r w:rsidR="00650712" w:rsidRPr="00116AAA" w:rsidDel="006A4ADF">
                <w:rPr>
                  <w:rFonts w:ascii="Poppins" w:hAnsi="Poppins"/>
                  <w:sz w:val="20"/>
                  <w:szCs w:val="20"/>
                  <w:rPrChange w:id="4524" w:author="thuyhuynh" w:date="2023-05-08T11:25:00Z">
                    <w:rPr/>
                  </w:rPrChange>
                </w:rPr>
                <w:delText xml:space="preserve">’s </w:delText>
              </w:r>
            </w:del>
          </w:ins>
          <w:ins w:id="4525" w:author="ntttuyen" w:date="2014-01-20T11:39:00Z">
            <w:del w:id="4526" w:author="thuyhuynh" w:date="2022-03-30T11:22:00Z">
              <w:r w:rsidR="009D446C" w:rsidRPr="00116AAA" w:rsidDel="006A4ADF">
                <w:rPr>
                  <w:rFonts w:ascii="Poppins" w:hAnsi="Poppins"/>
                  <w:sz w:val="20"/>
                  <w:szCs w:val="20"/>
                  <w:rPrChange w:id="4527" w:author="thuyhuynh" w:date="2023-05-08T11:25:00Z">
                    <w:rPr/>
                  </w:rPrChange>
                </w:rPr>
                <w:delText>firmware</w:delText>
              </w:r>
            </w:del>
          </w:ins>
          <w:ins w:id="4528" w:author="ntttuyen" w:date="2014-01-20T11:40:00Z">
            <w:del w:id="4529" w:author="thuyhuynh" w:date="2022-03-30T11:22:00Z">
              <w:r w:rsidR="009D446C" w:rsidRPr="00116AAA" w:rsidDel="006A4ADF">
                <w:rPr>
                  <w:rFonts w:ascii="Poppins" w:hAnsi="Poppins"/>
                  <w:sz w:val="20"/>
                  <w:szCs w:val="20"/>
                  <w:rPrChange w:id="4530" w:author="thuyhuynh" w:date="2023-05-08T11:25:00Z">
                    <w:rPr/>
                  </w:rPrChange>
                </w:rPr>
                <w:delText>:</w:delText>
              </w:r>
            </w:del>
          </w:ins>
          <w:ins w:id="4531" w:author="ntttuyen" w:date="2014-01-20T11:39:00Z">
            <w:del w:id="4532" w:author="thuyhuynh" w:date="2022-03-30T11:22:00Z">
              <w:r w:rsidR="00DE0D84" w:rsidRPr="00116AAA" w:rsidDel="006A4ADF">
                <w:rPr>
                  <w:rFonts w:ascii="Poppins" w:hAnsi="Poppins"/>
                  <w:sz w:val="20"/>
                  <w:szCs w:val="20"/>
                  <w:rPrChange w:id="4533" w:author="thuyhuynh" w:date="2023-05-08T11:25:00Z">
                    <w:rPr/>
                  </w:rPrChange>
                </w:rPr>
                <w:delText xml:space="preserve"> </w:delText>
              </w:r>
              <w:r w:rsidR="009D446C" w:rsidRPr="00116AAA" w:rsidDel="006A4ADF">
                <w:rPr>
                  <w:rFonts w:ascii="Poppins" w:hAnsi="Poppins"/>
                  <w:sz w:val="20"/>
                  <w:szCs w:val="20"/>
                  <w:rPrChange w:id="4534" w:author="thuyhuynh" w:date="2023-05-08T11:25:00Z">
                    <w:rPr/>
                  </w:rPrChange>
                </w:rPr>
                <w:delText>F</w:delText>
              </w:r>
            </w:del>
          </w:ins>
          <w:ins w:id="4535" w:author="ntttuyen" w:date="2014-01-20T11:40:00Z">
            <w:del w:id="4536" w:author="thuyhuynh" w:date="2022-03-30T11:22:00Z">
              <w:r w:rsidR="009D446C" w:rsidRPr="00116AAA" w:rsidDel="006A4ADF">
                <w:rPr>
                  <w:rFonts w:ascii="Poppins" w:hAnsi="Poppins"/>
                  <w:sz w:val="20"/>
                  <w:szCs w:val="20"/>
                  <w:rPrChange w:id="4537" w:author="thuyhuynh" w:date="2023-05-08T11:25:00Z">
                    <w:rPr/>
                  </w:rPrChange>
                </w:rPr>
                <w:delText xml:space="preserve">irst-released Power </w:delText>
              </w:r>
            </w:del>
            <w:del w:id="4538" w:author="thuyhuynh" w:date="2022-03-30T11:21:00Z">
              <w:r w:rsidR="009D446C" w:rsidRPr="00116AAA" w:rsidDel="006A4ADF">
                <w:rPr>
                  <w:rFonts w:ascii="Poppins" w:hAnsi="Poppins"/>
                  <w:sz w:val="20"/>
                  <w:szCs w:val="20"/>
                  <w:rPrChange w:id="4539" w:author="thuyhuynh" w:date="2023-05-08T11:25:00Z">
                    <w:rPr/>
                  </w:rPrChange>
                </w:rPr>
                <w:delText>Scheme and Second-released Power Scheme.</w:delText>
              </w:r>
            </w:del>
          </w:ins>
        </w:p>
        <w:p w:rsidR="00194496" w:rsidRPr="00116AAA" w:rsidDel="006A4ADF" w:rsidRDefault="00194496">
          <w:pPr>
            <w:jc w:val="both"/>
            <w:rPr>
              <w:ins w:id="4540" w:author="ntttuyen" w:date="2014-01-20T12:00:00Z"/>
              <w:del w:id="4541" w:author="thuyhuynh" w:date="2022-03-30T11:22:00Z"/>
              <w:rFonts w:ascii="Poppins" w:hAnsi="Poppins"/>
              <w:sz w:val="20"/>
              <w:szCs w:val="20"/>
              <w:rPrChange w:id="4542" w:author="thuyhuynh" w:date="2023-05-08T11:25:00Z">
                <w:rPr>
                  <w:ins w:id="4543" w:author="ntttuyen" w:date="2014-01-20T12:00:00Z"/>
                  <w:del w:id="4544" w:author="thuyhuynh" w:date="2022-03-30T11:22:00Z"/>
                </w:rPr>
              </w:rPrChange>
            </w:rPr>
          </w:pPr>
          <w:ins w:id="4545" w:author="ntttuyen" w:date="2014-01-20T12:00:00Z">
            <w:del w:id="4546" w:author="thuyhuynh" w:date="2022-03-30T11:22:00Z">
              <w:r w:rsidRPr="00116AAA" w:rsidDel="006A4ADF">
                <w:rPr>
                  <w:rFonts w:ascii="Poppins" w:hAnsi="Poppins"/>
                  <w:sz w:val="20"/>
                  <w:szCs w:val="20"/>
                  <w:rPrChange w:id="4547" w:author="thuyhuynh" w:date="2023-05-08T11:25:00Z">
                    <w:rPr/>
                  </w:rPrChange>
                </w:rPr>
                <w:delText>First-released Power Scheme</w:delText>
              </w:r>
            </w:del>
          </w:ins>
        </w:p>
        <w:p w:rsidR="002F52CF" w:rsidRPr="00116AAA" w:rsidRDefault="002F52CF">
          <w:pPr>
            <w:rPr>
              <w:ins w:id="4548" w:author="ntttuyen" w:date="2014-01-20T12:10:00Z"/>
              <w:rFonts w:ascii="Poppins" w:hAnsi="Poppins"/>
              <w:sz w:val="20"/>
              <w:szCs w:val="20"/>
              <w:lang w:eastAsia="ko-KR"/>
              <w:rPrChange w:id="4549" w:author="thuyhuynh" w:date="2023-05-08T11:25:00Z">
                <w:rPr>
                  <w:ins w:id="4550" w:author="ntttuyen" w:date="2014-01-20T12:10:00Z"/>
                  <w:lang w:eastAsia="ko-KR"/>
                </w:rPr>
              </w:rPrChange>
            </w:rPr>
            <w:pPrChange w:id="4551" w:author="ntttuyen" w:date="2014-01-20T12:00:00Z">
              <w:pPr>
                <w:jc w:val="both"/>
              </w:pPr>
            </w:pPrChange>
          </w:pPr>
          <w:ins w:id="4552" w:author="ntttuyen" w:date="2014-01-20T12:00:00Z">
            <w:del w:id="4553" w:author="ptdung" w:date="2023-11-28T18:07:00Z">
              <w:r w:rsidRPr="00116AAA" w:rsidDel="003D5FCE">
                <w:rPr>
                  <w:rFonts w:ascii="Poppins" w:hAnsi="Poppins"/>
                  <w:sz w:val="20"/>
                  <w:szCs w:val="20"/>
                  <w:lang w:eastAsia="ko-KR"/>
                  <w:rPrChange w:id="4554" w:author="thuyhuynh" w:date="2023-05-08T11:25:00Z">
                    <w:rPr>
                      <w:lang w:eastAsia="ko-KR"/>
                    </w:rPr>
                  </w:rPrChange>
                </w:rPr>
                <w:delText xml:space="preserve">This power scheme only supports USB-enabled device and </w:delText>
              </w:r>
            </w:del>
          </w:ins>
          <w:ins w:id="4555" w:author="ntttuyen" w:date="2014-01-20T12:09:00Z">
            <w:del w:id="4556" w:author="ptdung" w:date="2023-11-28T18:07:00Z">
              <w:r w:rsidR="008025EE" w:rsidRPr="00116AAA" w:rsidDel="003D5FCE">
                <w:rPr>
                  <w:rFonts w:ascii="Poppins" w:hAnsi="Poppins"/>
                  <w:sz w:val="20"/>
                  <w:szCs w:val="20"/>
                  <w:lang w:eastAsia="ko-KR"/>
                  <w:rPrChange w:id="4557" w:author="thuyhuynh" w:date="2023-05-08T11:25:00Z">
                    <w:rPr>
                      <w:lang w:eastAsia="ko-KR"/>
                    </w:rPr>
                  </w:rPrChange>
                </w:rPr>
                <w:delText xml:space="preserve">includes </w:delText>
              </w:r>
            </w:del>
          </w:ins>
          <w:ins w:id="4558" w:author="ntttuyen" w:date="2014-01-20T12:00:00Z">
            <w:del w:id="4559" w:author="ptdung" w:date="2023-11-28T18:07:00Z">
              <w:r w:rsidRPr="00116AAA" w:rsidDel="003D5FCE">
                <w:rPr>
                  <w:rFonts w:ascii="Poppins" w:hAnsi="Poppins"/>
                  <w:sz w:val="20"/>
                  <w:szCs w:val="20"/>
                  <w:lang w:eastAsia="ko-KR"/>
                  <w:rPrChange w:id="4560" w:author="thuyhuynh" w:date="2023-05-08T11:25:00Z">
                    <w:rPr>
                      <w:lang w:eastAsia="ko-KR"/>
                    </w:rPr>
                  </w:rPrChange>
                </w:rPr>
                <w:delText xml:space="preserve">two different </w:delText>
              </w:r>
            </w:del>
          </w:ins>
          <w:ins w:id="4561" w:author="ntttuyen" w:date="2014-01-20T12:10:00Z">
            <w:del w:id="4562" w:author="ptdung" w:date="2023-11-28T18:07:00Z">
              <w:r w:rsidR="008025EE" w:rsidRPr="00116AAA" w:rsidDel="003D5FCE">
                <w:rPr>
                  <w:rFonts w:ascii="Poppins" w:hAnsi="Poppins"/>
                  <w:sz w:val="20"/>
                  <w:szCs w:val="20"/>
                  <w:lang w:eastAsia="ko-KR"/>
                  <w:rPrChange w:id="4563" w:author="thuyhuynh" w:date="2023-05-08T11:25:00Z">
                    <w:rPr>
                      <w:lang w:eastAsia="ko-KR"/>
                    </w:rPr>
                  </w:rPrChange>
                </w:rPr>
                <w:delText>power-saving modes: STANDBY and SLEEP</w:delText>
              </w:r>
            </w:del>
          </w:ins>
          <w:ins w:id="4564" w:author="ptdung" w:date="2023-11-28T18:07:00Z">
            <w:r w:rsidR="003D5FCE">
              <w:rPr>
                <w:rFonts w:ascii="Poppins" w:hAnsi="Poppins"/>
                <w:sz w:val="20"/>
                <w:szCs w:val="20"/>
                <w:lang w:eastAsia="ko-KR"/>
              </w:rPr>
              <w:t xml:space="preserve">Device power control feature is not supported yet by </w:t>
            </w:r>
            <w:del w:id="4565" w:author="thuyhuynh" w:date="2024-01-05T11:02:00Z">
              <w:r w:rsidR="003D5FCE" w:rsidDel="00C63B7A">
                <w:rPr>
                  <w:rFonts w:ascii="Poppins" w:hAnsi="Poppins"/>
                  <w:sz w:val="20"/>
                  <w:szCs w:val="20"/>
                  <w:lang w:eastAsia="ko-KR"/>
                </w:rPr>
                <w:delText>IriSentinel</w:delText>
              </w:r>
            </w:del>
          </w:ins>
          <w:proofErr w:type="spellStart"/>
          <w:ins w:id="4566" w:author="thuyhuynh" w:date="2024-01-05T11:02:00Z">
            <w:r w:rsidR="00C63B7A">
              <w:rPr>
                <w:rFonts w:ascii="Poppins" w:hAnsi="Poppins"/>
                <w:sz w:val="20"/>
                <w:szCs w:val="20"/>
                <w:lang w:eastAsia="ko-KR"/>
              </w:rPr>
              <w:t>IriEnvoy</w:t>
            </w:r>
            <w:proofErr w:type="spellEnd"/>
            <w:r w:rsidR="00C63B7A">
              <w:rPr>
                <w:rFonts w:ascii="Poppins" w:hAnsi="Poppins"/>
                <w:sz w:val="20"/>
                <w:szCs w:val="20"/>
                <w:lang w:eastAsia="ko-KR"/>
              </w:rPr>
              <w:t>-MK</w:t>
            </w:r>
          </w:ins>
          <w:ins w:id="4567" w:author="ptdung" w:date="2023-11-28T18:07:00Z">
            <w:r w:rsidR="003D5FCE">
              <w:rPr>
                <w:rFonts w:ascii="Poppins" w:hAnsi="Poppins"/>
                <w:sz w:val="20"/>
                <w:szCs w:val="20"/>
                <w:lang w:eastAsia="ko-KR"/>
              </w:rPr>
              <w:t xml:space="preserve"> device</w:t>
            </w:r>
          </w:ins>
          <w:ins w:id="4568" w:author="ntttuyen" w:date="2014-01-20T12:10:00Z">
            <w:r w:rsidR="008025EE" w:rsidRPr="00116AAA">
              <w:rPr>
                <w:rFonts w:ascii="Poppins" w:hAnsi="Poppins"/>
                <w:sz w:val="20"/>
                <w:szCs w:val="20"/>
                <w:lang w:eastAsia="ko-KR"/>
                <w:rPrChange w:id="4569" w:author="thuyhuynh" w:date="2023-05-08T11:25:00Z">
                  <w:rPr>
                    <w:lang w:eastAsia="ko-KR"/>
                  </w:rPr>
                </w:rPrChange>
              </w:rPr>
              <w:t>.</w:t>
            </w:r>
          </w:ins>
        </w:p>
        <w:p w:rsidR="008025EE" w:rsidRPr="00116AAA" w:rsidRDefault="008025EE">
          <w:pPr>
            <w:rPr>
              <w:ins w:id="4570" w:author="ntttuyen" w:date="2014-01-20T11:40:00Z"/>
              <w:rFonts w:ascii="Poppins" w:hAnsi="Poppins"/>
              <w:sz w:val="20"/>
              <w:szCs w:val="20"/>
              <w:lang w:eastAsia="ko-KR"/>
              <w:rPrChange w:id="4571" w:author="thuyhuynh" w:date="2023-05-08T11:25:00Z">
                <w:rPr>
                  <w:ins w:id="4572" w:author="ntttuyen" w:date="2014-01-20T11:40:00Z"/>
                </w:rPr>
              </w:rPrChange>
            </w:rPr>
            <w:pPrChange w:id="4573" w:author="ntttuyen" w:date="2014-01-20T12:00:00Z">
              <w:pPr>
                <w:jc w:val="both"/>
              </w:pPr>
            </w:pPrChange>
          </w:pPr>
        </w:p>
        <w:tbl>
          <w:tblPr>
            <w:tblStyle w:val="TableGrid"/>
            <w:tblW w:w="9558" w:type="dxa"/>
            <w:tblLook w:val="04A0" w:firstRow="1" w:lastRow="0" w:firstColumn="1" w:lastColumn="0" w:noHBand="0" w:noVBand="1"/>
          </w:tblPr>
          <w:tblGrid>
            <w:gridCol w:w="2461"/>
            <w:gridCol w:w="4038"/>
            <w:gridCol w:w="1504"/>
            <w:gridCol w:w="1555"/>
          </w:tblGrid>
          <w:tr w:rsidR="00EB733A" w:rsidRPr="00116AAA" w:rsidTr="00924B3F">
            <w:trPr>
              <w:ins w:id="4574" w:author="ntttuyen" w:date="2014-01-20T12:10:00Z"/>
            </w:trPr>
            <w:tc>
              <w:tcPr>
                <w:tcW w:w="1202" w:type="dxa"/>
              </w:tcPr>
              <w:p w:rsidR="008025EE" w:rsidRPr="00116AAA" w:rsidRDefault="008025EE" w:rsidP="00924B3F">
                <w:pPr>
                  <w:jc w:val="center"/>
                  <w:rPr>
                    <w:ins w:id="4575" w:author="ntttuyen" w:date="2014-01-20T12:10:00Z"/>
                    <w:rFonts w:ascii="Poppins" w:hAnsi="Poppins"/>
                    <w:b/>
                    <w:sz w:val="20"/>
                    <w:szCs w:val="20"/>
                    <w:lang w:eastAsia="ko-KR"/>
                    <w:rPrChange w:id="4576" w:author="thuyhuynh" w:date="2023-05-08T11:25:00Z">
                      <w:rPr>
                        <w:ins w:id="4577" w:author="ntttuyen" w:date="2014-01-20T12:10:00Z"/>
                        <w:b/>
                        <w:lang w:eastAsia="ko-KR"/>
                      </w:rPr>
                    </w:rPrChange>
                  </w:rPr>
                </w:pPr>
                <w:ins w:id="4578" w:author="ntttuyen" w:date="2014-01-20T12:10:00Z">
                  <w:r w:rsidRPr="00116AAA">
                    <w:rPr>
                      <w:rFonts w:ascii="Poppins" w:hAnsi="Poppins"/>
                      <w:b/>
                      <w:sz w:val="20"/>
                      <w:szCs w:val="20"/>
                      <w:lang w:eastAsia="ko-KR"/>
                      <w:rPrChange w:id="4579" w:author="thuyhuynh" w:date="2023-05-08T11:25:00Z">
                        <w:rPr>
                          <w:b/>
                          <w:lang w:eastAsia="ko-KR"/>
                        </w:rPr>
                      </w:rPrChange>
                    </w:rPr>
                    <w:t>Power modes</w:t>
                  </w:r>
                </w:ins>
              </w:p>
            </w:tc>
            <w:tc>
              <w:tcPr>
                <w:tcW w:w="3226" w:type="dxa"/>
              </w:tcPr>
              <w:p w:rsidR="008025EE" w:rsidRPr="00116AAA" w:rsidRDefault="008025EE" w:rsidP="00924B3F">
                <w:pPr>
                  <w:jc w:val="center"/>
                  <w:rPr>
                    <w:ins w:id="4580" w:author="ntttuyen" w:date="2014-01-20T12:10:00Z"/>
                    <w:rFonts w:ascii="Poppins" w:hAnsi="Poppins"/>
                    <w:b/>
                    <w:sz w:val="20"/>
                    <w:szCs w:val="20"/>
                    <w:lang w:eastAsia="ko-KR"/>
                    <w:rPrChange w:id="4581" w:author="thuyhuynh" w:date="2023-05-08T11:25:00Z">
                      <w:rPr>
                        <w:ins w:id="4582" w:author="ntttuyen" w:date="2014-01-20T12:10:00Z"/>
                        <w:b/>
                        <w:lang w:eastAsia="ko-KR"/>
                      </w:rPr>
                    </w:rPrChange>
                  </w:rPr>
                </w:pPr>
                <w:ins w:id="4583" w:author="ntttuyen" w:date="2014-01-20T12:10:00Z">
                  <w:r w:rsidRPr="00116AAA">
                    <w:rPr>
                      <w:rFonts w:ascii="Poppins" w:hAnsi="Poppins"/>
                      <w:b/>
                      <w:sz w:val="20"/>
                      <w:szCs w:val="20"/>
                      <w:lang w:eastAsia="ko-KR"/>
                      <w:rPrChange w:id="4584" w:author="thuyhuynh" w:date="2023-05-08T11:25:00Z">
                        <w:rPr>
                          <w:b/>
                          <w:lang w:eastAsia="ko-KR"/>
                        </w:rPr>
                      </w:rPrChange>
                    </w:rPr>
                    <w:t>Description</w:t>
                  </w:r>
                </w:ins>
              </w:p>
            </w:tc>
            <w:tc>
              <w:tcPr>
                <w:tcW w:w="2160" w:type="dxa"/>
              </w:tcPr>
              <w:p w:rsidR="008025EE" w:rsidRPr="00116AAA" w:rsidRDefault="008025EE" w:rsidP="00924B3F">
                <w:pPr>
                  <w:jc w:val="center"/>
                  <w:rPr>
                    <w:ins w:id="4585" w:author="ntttuyen" w:date="2014-01-20T12:10:00Z"/>
                    <w:rFonts w:ascii="Poppins" w:hAnsi="Poppins"/>
                    <w:b/>
                    <w:sz w:val="20"/>
                    <w:szCs w:val="20"/>
                    <w:lang w:eastAsia="ko-KR"/>
                    <w:rPrChange w:id="4586" w:author="thuyhuynh" w:date="2023-05-08T11:25:00Z">
                      <w:rPr>
                        <w:ins w:id="4587" w:author="ntttuyen" w:date="2014-01-20T12:10:00Z"/>
                        <w:b/>
                        <w:lang w:eastAsia="ko-KR"/>
                      </w:rPr>
                    </w:rPrChange>
                  </w:rPr>
                </w:pPr>
                <w:ins w:id="4588" w:author="ntttuyen" w:date="2014-01-20T12:10:00Z">
                  <w:r w:rsidRPr="00116AAA">
                    <w:rPr>
                      <w:rFonts w:ascii="Poppins" w:hAnsi="Poppins"/>
                      <w:b/>
                      <w:sz w:val="20"/>
                      <w:szCs w:val="20"/>
                      <w:lang w:eastAsia="ko-KR"/>
                      <w:rPrChange w:id="4589" w:author="thuyhuynh" w:date="2023-05-08T11:25:00Z">
                        <w:rPr>
                          <w:b/>
                          <w:lang w:eastAsia="ko-KR"/>
                        </w:rPr>
                      </w:rPrChange>
                    </w:rPr>
                    <w:t>Wakeup by</w:t>
                  </w:r>
                </w:ins>
              </w:p>
            </w:tc>
            <w:tc>
              <w:tcPr>
                <w:tcW w:w="2970" w:type="dxa"/>
              </w:tcPr>
              <w:p w:rsidR="008025EE" w:rsidRPr="00116AAA" w:rsidRDefault="008025EE" w:rsidP="00924B3F">
                <w:pPr>
                  <w:jc w:val="center"/>
                  <w:rPr>
                    <w:ins w:id="4590" w:author="ntttuyen" w:date="2014-01-20T12:10:00Z"/>
                    <w:rFonts w:ascii="Poppins" w:hAnsi="Poppins"/>
                    <w:b/>
                    <w:sz w:val="20"/>
                    <w:szCs w:val="20"/>
                    <w:lang w:eastAsia="ko-KR"/>
                    <w:rPrChange w:id="4591" w:author="thuyhuynh" w:date="2023-05-08T11:25:00Z">
                      <w:rPr>
                        <w:ins w:id="4592" w:author="ntttuyen" w:date="2014-01-20T12:10:00Z"/>
                        <w:b/>
                        <w:lang w:eastAsia="ko-KR"/>
                      </w:rPr>
                    </w:rPrChange>
                  </w:rPr>
                </w:pPr>
                <w:ins w:id="4593" w:author="ntttuyen" w:date="2014-01-20T12:10:00Z">
                  <w:r w:rsidRPr="00116AAA">
                    <w:rPr>
                      <w:rFonts w:ascii="Poppins" w:hAnsi="Poppins"/>
                      <w:b/>
                      <w:sz w:val="20"/>
                      <w:szCs w:val="20"/>
                      <w:lang w:eastAsia="ko-KR"/>
                      <w:rPrChange w:id="4594" w:author="thuyhuynh" w:date="2023-05-08T11:25:00Z">
                        <w:rPr>
                          <w:b/>
                          <w:lang w:eastAsia="ko-KR"/>
                        </w:rPr>
                      </w:rPrChange>
                    </w:rPr>
                    <w:t>Cautions</w:t>
                  </w:r>
                </w:ins>
              </w:p>
            </w:tc>
          </w:tr>
          <w:tr w:rsidR="00EB733A" w:rsidRPr="00116AAA" w:rsidTr="00924B3F">
            <w:trPr>
              <w:ins w:id="4595" w:author="ntttuyen" w:date="2014-01-20T12:10:00Z"/>
            </w:trPr>
            <w:tc>
              <w:tcPr>
                <w:tcW w:w="1202" w:type="dxa"/>
              </w:tcPr>
              <w:p w:rsidR="008025EE" w:rsidRPr="00116AAA" w:rsidRDefault="003D5FCE" w:rsidP="00924B3F">
                <w:pPr>
                  <w:rPr>
                    <w:ins w:id="4596" w:author="ntttuyen" w:date="2014-01-20T12:10:00Z"/>
                    <w:rFonts w:ascii="Poppins" w:hAnsi="Poppins"/>
                    <w:sz w:val="20"/>
                    <w:szCs w:val="20"/>
                    <w:lang w:eastAsia="ko-KR"/>
                    <w:rPrChange w:id="4597" w:author="thuyhuynh" w:date="2023-05-08T11:25:00Z">
                      <w:rPr>
                        <w:ins w:id="4598" w:author="ntttuyen" w:date="2014-01-20T12:10:00Z"/>
                        <w:lang w:eastAsia="ko-KR"/>
                      </w:rPr>
                    </w:rPrChange>
                  </w:rPr>
                </w:pPr>
                <w:ins w:id="4599" w:author="ptdung" w:date="2023-11-28T18:05:00Z">
                  <w:r>
                    <w:rPr>
                      <w:rFonts w:ascii="Poppins" w:hAnsi="Poppins"/>
                      <w:sz w:val="20"/>
                      <w:szCs w:val="20"/>
                      <w:lang w:eastAsia="ko-KR"/>
                    </w:rPr>
                    <w:t>DPO_</w:t>
                  </w:r>
                </w:ins>
                <w:ins w:id="4600" w:author="ntttuyen" w:date="2014-01-20T12:10:00Z">
                  <w:del w:id="4601" w:author="thuyhuynh" w:date="2022-03-30T11:30:00Z">
                    <w:r w:rsidR="008025EE" w:rsidRPr="00116AAA" w:rsidDel="008D5DC3">
                      <w:rPr>
                        <w:rFonts w:ascii="Poppins" w:hAnsi="Poppins"/>
                        <w:sz w:val="20"/>
                        <w:szCs w:val="20"/>
                        <w:lang w:eastAsia="ko-KR"/>
                        <w:rPrChange w:id="4602" w:author="thuyhuynh" w:date="2023-05-08T11:25:00Z">
                          <w:rPr>
                            <w:lang w:eastAsia="ko-KR"/>
                          </w:rPr>
                        </w:rPrChange>
                      </w:rPr>
                      <w:delText>STANDBY</w:delText>
                    </w:r>
                  </w:del>
                </w:ins>
                <w:ins w:id="4603" w:author="thuyhuynh" w:date="2022-03-30T11:30:00Z">
                  <w:r w:rsidR="008D5DC3" w:rsidRPr="00116AAA">
                    <w:rPr>
                      <w:rFonts w:ascii="Poppins" w:hAnsi="Poppins"/>
                      <w:sz w:val="20"/>
                      <w:szCs w:val="20"/>
                      <w:lang w:eastAsia="ko-KR"/>
                      <w:rPrChange w:id="4604" w:author="thuyhuynh" w:date="2023-05-08T11:25:00Z">
                        <w:rPr>
                          <w:lang w:eastAsia="ko-KR"/>
                        </w:rPr>
                      </w:rPrChange>
                    </w:rPr>
                    <w:t>R</w:t>
                  </w:r>
                  <w:r w:rsidR="003D7428" w:rsidRPr="00116AAA">
                    <w:rPr>
                      <w:rFonts w:ascii="Poppins" w:hAnsi="Poppins"/>
                      <w:sz w:val="20"/>
                      <w:szCs w:val="20"/>
                      <w:lang w:eastAsia="ko-KR"/>
                      <w:rPrChange w:id="4605" w:author="thuyhuynh" w:date="2023-05-08T11:25:00Z">
                        <w:rPr>
                          <w:lang w:eastAsia="ko-KR"/>
                        </w:rPr>
                      </w:rPrChange>
                    </w:rPr>
                    <w:t>EBOOT</w:t>
                  </w:r>
                </w:ins>
              </w:p>
            </w:tc>
            <w:tc>
              <w:tcPr>
                <w:tcW w:w="3226" w:type="dxa"/>
              </w:tcPr>
              <w:p w:rsidR="008025EE" w:rsidRPr="00116AAA" w:rsidRDefault="00EB733A">
                <w:pPr>
                  <w:autoSpaceDE w:val="0"/>
                  <w:autoSpaceDN w:val="0"/>
                  <w:adjustRightInd w:val="0"/>
                  <w:rPr>
                    <w:ins w:id="4606" w:author="ntttuyen" w:date="2014-01-20T12:10:00Z"/>
                    <w:rFonts w:ascii="Poppins" w:hAnsi="Poppins" w:cstheme="minorHAnsi"/>
                    <w:noProof/>
                    <w:color w:val="000000" w:themeColor="text1"/>
                    <w:sz w:val="20"/>
                    <w:szCs w:val="20"/>
                    <w:rPrChange w:id="4607" w:author="thuyhuynh" w:date="2023-05-08T11:25:00Z">
                      <w:rPr>
                        <w:ins w:id="4608" w:author="ntttuyen" w:date="2014-01-20T12:10:00Z"/>
                      </w:rPr>
                    </w:rPrChange>
                  </w:rPr>
                  <w:pPrChange w:id="4609" w:author="thuyhuynh" w:date="2022-03-30T11:34:00Z">
                    <w:pPr/>
                  </w:pPrChange>
                </w:pPr>
                <w:ins w:id="4610" w:author="thuyhuynh" w:date="2022-03-30T11:33:00Z">
                  <w:r w:rsidRPr="00116AAA">
                    <w:rPr>
                      <w:rFonts w:ascii="Poppins" w:hAnsi="Poppins" w:cstheme="minorHAnsi"/>
                      <w:noProof/>
                      <w:color w:val="000000" w:themeColor="text1"/>
                      <w:sz w:val="20"/>
                      <w:szCs w:val="20"/>
                      <w:rPrChange w:id="4611" w:author="thuyhuynh" w:date="2023-05-08T11:25:00Z">
                        <w:rPr>
                          <w:rFonts w:ascii="Courier New" w:hAnsi="Courier New" w:cs="Courier New"/>
                          <w:noProof/>
                          <w:color w:val="008000"/>
                          <w:sz w:val="20"/>
                          <w:szCs w:val="20"/>
                        </w:rPr>
                      </w:rPrChange>
                    </w:rPr>
                    <w:t>Reboot device's operating system.</w:t>
                  </w:r>
                </w:ins>
                <w:ins w:id="4612" w:author="thuyhuynh" w:date="2022-03-30T11:34:00Z">
                  <w:r w:rsidRPr="00116AAA">
                    <w:rPr>
                      <w:rFonts w:ascii="Poppins" w:hAnsi="Poppins" w:cstheme="minorHAnsi"/>
                      <w:noProof/>
                      <w:color w:val="000000" w:themeColor="text1"/>
                      <w:sz w:val="20"/>
                      <w:szCs w:val="20"/>
                      <w:rPrChange w:id="4613" w:author="thuyhuynh" w:date="2023-05-08T11:25:00Z">
                        <w:rPr>
                          <w:rFonts w:ascii="Courier New" w:hAnsi="Courier New" w:cs="Courier New"/>
                          <w:noProof/>
                          <w:color w:val="008000"/>
                          <w:sz w:val="20"/>
                          <w:szCs w:val="20"/>
                        </w:rPr>
                      </w:rPrChange>
                    </w:rPr>
                    <w:t xml:space="preserve"> </w:t>
                  </w:r>
                </w:ins>
                <w:ins w:id="4614" w:author="thuyhuynh" w:date="2022-03-30T11:33:00Z">
                  <w:r w:rsidRPr="00116AAA">
                    <w:rPr>
                      <w:rFonts w:ascii="Poppins" w:hAnsi="Poppins" w:cstheme="minorHAnsi"/>
                      <w:noProof/>
                      <w:color w:val="000000" w:themeColor="text1"/>
                      <w:sz w:val="20"/>
                      <w:szCs w:val="20"/>
                      <w:rPrChange w:id="4615" w:author="thuyhuynh" w:date="2023-05-08T11:25:00Z">
                        <w:rPr>
                          <w:rFonts w:ascii="Courier New" w:hAnsi="Courier New" w:cs="Courier New"/>
                          <w:noProof/>
                          <w:color w:val="008000"/>
                          <w:sz w:val="20"/>
                          <w:szCs w:val="20"/>
                        </w:rPr>
                      </w:rPrChange>
                    </w:rPr>
                    <w:t>Device connection will be dropped.</w:t>
                  </w:r>
                </w:ins>
                <w:ins w:id="4616" w:author="thuyhuynh" w:date="2022-03-30T11:34:00Z">
                  <w:r w:rsidRPr="00116AAA">
                    <w:rPr>
                      <w:rFonts w:ascii="Poppins" w:hAnsi="Poppins" w:cstheme="minorHAnsi"/>
                      <w:noProof/>
                      <w:color w:val="000000" w:themeColor="text1"/>
                      <w:sz w:val="20"/>
                      <w:szCs w:val="20"/>
                      <w:rPrChange w:id="4617" w:author="thuyhuynh" w:date="2023-05-08T11:25:00Z">
                        <w:rPr>
                          <w:rFonts w:ascii="Courier New" w:hAnsi="Courier New" w:cs="Courier New"/>
                          <w:noProof/>
                          <w:color w:val="008000"/>
                          <w:sz w:val="20"/>
                          <w:szCs w:val="20"/>
                        </w:rPr>
                      </w:rPrChange>
                    </w:rPr>
                    <w:t xml:space="preserve"> </w:t>
                  </w:r>
                </w:ins>
                <w:ins w:id="4618" w:author="thuyhuynh" w:date="2022-03-30T11:33:00Z">
                  <w:r w:rsidRPr="00116AAA">
                    <w:rPr>
                      <w:rFonts w:ascii="Poppins" w:hAnsi="Poppins" w:cstheme="minorHAnsi"/>
                      <w:noProof/>
                      <w:color w:val="000000" w:themeColor="text1"/>
                      <w:sz w:val="20"/>
                      <w:szCs w:val="20"/>
                      <w:rPrChange w:id="4619" w:author="thuyhuynh" w:date="2023-05-08T11:25:00Z">
                        <w:rPr>
                          <w:rFonts w:ascii="Courier New" w:hAnsi="Courier New" w:cs="Courier New"/>
                          <w:noProof/>
                          <w:color w:val="008000"/>
                          <w:sz w:val="20"/>
                          <w:szCs w:val="20"/>
                        </w:rPr>
                      </w:rPrChange>
                    </w:rPr>
                    <w:t xml:space="preserve">It takes several seconds (about 5s) to have the rebooting device ready. </w:t>
                  </w:r>
                  <w:del w:id="4620" w:author="ptdung" w:date="2023-11-28T18:02:00Z">
                    <w:r w:rsidRPr="00116AAA" w:rsidDel="003D5FCE">
                      <w:rPr>
                        <w:rFonts w:ascii="Poppins" w:hAnsi="Poppins" w:cstheme="minorHAnsi"/>
                        <w:noProof/>
                        <w:color w:val="000000" w:themeColor="text1"/>
                        <w:sz w:val="20"/>
                        <w:szCs w:val="20"/>
                        <w:rPrChange w:id="4621" w:author="thuyhuynh" w:date="2023-05-08T11:25:00Z">
                          <w:rPr>
                            <w:rFonts w:ascii="Courier New" w:hAnsi="Courier New" w:cs="Courier New"/>
                            <w:noProof/>
                            <w:color w:val="008000"/>
                            <w:sz w:val="20"/>
                            <w:szCs w:val="20"/>
                          </w:rPr>
                        </w:rPrChange>
                      </w:rPr>
                      <w:delText xml:space="preserve">User should use </w:delText>
                    </w:r>
                  </w:del>
                </w:ins>
                <w:ins w:id="4622" w:author="thuyhuynh" w:date="2022-03-30T12:26:00Z">
                  <w:del w:id="4623" w:author="ptdung" w:date="2023-11-28T18:02:00Z">
                    <w:r w:rsidR="006B6C2E" w:rsidRPr="00116AAA" w:rsidDel="003D5FCE">
                      <w:rPr>
                        <w:rFonts w:ascii="Poppins" w:hAnsi="Poppins" w:cstheme="minorHAnsi"/>
                        <w:noProof/>
                        <w:color w:val="000000" w:themeColor="text1"/>
                        <w:sz w:val="20"/>
                        <w:szCs w:val="20"/>
                        <w:rPrChange w:id="4624" w:author="thuyhuynh" w:date="2023-05-08T11:25:00Z">
                          <w:rPr>
                            <w:rFonts w:asciiTheme="minorHAnsi" w:hAnsiTheme="minorHAnsi" w:cstheme="minorHAnsi"/>
                            <w:noProof/>
                            <w:color w:val="000000" w:themeColor="text1"/>
                            <w:sz w:val="24"/>
                            <w:szCs w:val="24"/>
                          </w:rPr>
                        </w:rPrChange>
                      </w:rPr>
                      <w:delText>SDK</w:delText>
                    </w:r>
                  </w:del>
                </w:ins>
                <w:ins w:id="4625" w:author="ptdung" w:date="2023-11-28T18:02:00Z">
                  <w:r w:rsidR="003D5FCE">
                    <w:rPr>
                      <w:rFonts w:ascii="Poppins" w:hAnsi="Poppins" w:cstheme="minorHAnsi"/>
                      <w:noProof/>
                      <w:color w:val="000000" w:themeColor="text1"/>
                      <w:sz w:val="20"/>
                      <w:szCs w:val="20"/>
                    </w:rPr>
                    <w:t>F</w:t>
                  </w:r>
                </w:ins>
                <w:ins w:id="4626" w:author="ptdung" w:date="2023-11-28T18:03:00Z">
                  <w:r w:rsidR="003D5FCE">
                    <w:rPr>
                      <w:rFonts w:ascii="Poppins" w:hAnsi="Poppins" w:cstheme="minorHAnsi"/>
                      <w:noProof/>
                      <w:color w:val="000000" w:themeColor="text1"/>
                      <w:sz w:val="20"/>
                      <w:szCs w:val="20"/>
                    </w:rPr>
                    <w:t>unction</w:t>
                  </w:r>
                </w:ins>
                <w:ins w:id="4627" w:author="thuyhuynh" w:date="2022-03-30T12:26:00Z">
                  <w:r w:rsidR="006B6C2E" w:rsidRPr="00116AAA">
                    <w:rPr>
                      <w:rFonts w:ascii="Poppins" w:hAnsi="Poppins" w:cstheme="minorHAnsi"/>
                      <w:noProof/>
                      <w:color w:val="000000" w:themeColor="text1"/>
                      <w:sz w:val="20"/>
                      <w:szCs w:val="20"/>
                      <w:rPrChange w:id="4628" w:author="thuyhuynh" w:date="2023-05-08T11:25:00Z">
                        <w:rPr>
                          <w:rFonts w:asciiTheme="minorHAnsi" w:hAnsiTheme="minorHAnsi" w:cstheme="minorHAnsi"/>
                          <w:noProof/>
                          <w:color w:val="000000" w:themeColor="text1"/>
                          <w:sz w:val="24"/>
                          <w:szCs w:val="24"/>
                        </w:rPr>
                      </w:rPrChange>
                    </w:rPr>
                    <w:t xml:space="preserve"> </w:t>
                  </w:r>
                  <w:del w:id="4629" w:author="ptdung" w:date="2023-11-28T18:03:00Z">
                    <w:r w:rsidR="006B6C2E" w:rsidRPr="00116AAA" w:rsidDel="003D5FCE">
                      <w:rPr>
                        <w:rFonts w:ascii="Poppins" w:hAnsi="Poppins" w:cstheme="minorHAnsi"/>
                        <w:noProof/>
                        <w:color w:val="000000" w:themeColor="text1"/>
                        <w:sz w:val="20"/>
                        <w:szCs w:val="20"/>
                        <w:rPrChange w:id="4630" w:author="thuyhuynh" w:date="2023-05-08T11:25:00Z">
                          <w:rPr>
                            <w:rFonts w:asciiTheme="minorHAnsi" w:hAnsiTheme="minorHAnsi" w:cstheme="minorHAnsi"/>
                            <w:noProof/>
                            <w:color w:val="000000" w:themeColor="text1"/>
                            <w:sz w:val="24"/>
                            <w:szCs w:val="24"/>
                          </w:rPr>
                        </w:rPrChange>
                      </w:rPr>
                      <w:delText>IRISENTINEL</w:delText>
                    </w:r>
                  </w:del>
                </w:ins>
                <w:ins w:id="4631" w:author="ptdung" w:date="2023-11-28T18:03:00Z">
                  <w:r w:rsidR="003D5FCE">
                    <w:rPr>
                      <w:rFonts w:ascii="Poppins" w:hAnsi="Poppins" w:cstheme="minorHAnsi"/>
                      <w:noProof/>
                      <w:color w:val="000000" w:themeColor="text1"/>
                      <w:sz w:val="20"/>
                      <w:szCs w:val="20"/>
                    </w:rPr>
                    <w:t>IIC</w:t>
                  </w:r>
                </w:ins>
                <w:ins w:id="4632" w:author="thuyhuynh" w:date="2022-03-30T11:33:00Z">
                  <w:r w:rsidRPr="00116AAA">
                    <w:rPr>
                      <w:rFonts w:ascii="Poppins" w:hAnsi="Poppins" w:cstheme="minorHAnsi"/>
                      <w:noProof/>
                      <w:color w:val="000000" w:themeColor="text1"/>
                      <w:sz w:val="20"/>
                      <w:szCs w:val="20"/>
                      <w:rPrChange w:id="4633" w:author="thuyhuynh" w:date="2023-05-08T11:25:00Z">
                        <w:rPr>
                          <w:rFonts w:ascii="Courier New" w:hAnsi="Courier New" w:cs="Courier New"/>
                          <w:noProof/>
                          <w:color w:val="008000"/>
                          <w:sz w:val="20"/>
                          <w:szCs w:val="20"/>
                        </w:rPr>
                      </w:rPrChange>
                    </w:rPr>
                    <w:t xml:space="preserve">_CloseDevice() </w:t>
                  </w:r>
                </w:ins>
                <w:ins w:id="4634" w:author="ptdung" w:date="2023-11-28T18:03:00Z">
                  <w:r w:rsidR="003D5FCE">
                    <w:rPr>
                      <w:rFonts w:ascii="Poppins" w:hAnsi="Poppins" w:cstheme="minorHAnsi"/>
                      <w:noProof/>
                      <w:color w:val="000000" w:themeColor="text1"/>
                      <w:sz w:val="20"/>
                      <w:szCs w:val="20"/>
                    </w:rPr>
                    <w:t xml:space="preserve">should be called </w:t>
                  </w:r>
                </w:ins>
                <w:ins w:id="4635" w:author="thuyhuynh" w:date="2022-03-30T11:33:00Z">
                  <w:r w:rsidRPr="00116AAA">
                    <w:rPr>
                      <w:rFonts w:ascii="Poppins" w:hAnsi="Poppins" w:cstheme="minorHAnsi"/>
                      <w:noProof/>
                      <w:color w:val="000000" w:themeColor="text1"/>
                      <w:sz w:val="20"/>
                      <w:szCs w:val="20"/>
                      <w:rPrChange w:id="4636" w:author="thuyhuynh" w:date="2023-05-08T11:25:00Z">
                        <w:rPr>
                          <w:rFonts w:ascii="Courier New" w:hAnsi="Courier New" w:cs="Courier New"/>
                          <w:noProof/>
                          <w:color w:val="008000"/>
                          <w:sz w:val="20"/>
                          <w:szCs w:val="20"/>
                        </w:rPr>
                      </w:rPrChange>
                    </w:rPr>
                    <w:t>to close the current device handle.</w:t>
                  </w:r>
                </w:ins>
                <w:ins w:id="4637" w:author="thuyhuynh" w:date="2022-03-30T11:34:00Z">
                  <w:r w:rsidRPr="00116AAA">
                    <w:rPr>
                      <w:rFonts w:ascii="Poppins" w:hAnsi="Poppins" w:cstheme="minorHAnsi"/>
                      <w:noProof/>
                      <w:color w:val="000000" w:themeColor="text1"/>
                      <w:sz w:val="20"/>
                      <w:szCs w:val="20"/>
                      <w:rPrChange w:id="4638" w:author="thuyhuynh" w:date="2023-05-08T11:25:00Z">
                        <w:rPr>
                          <w:rFonts w:ascii="Courier New" w:hAnsi="Courier New" w:cs="Courier New"/>
                          <w:noProof/>
                          <w:color w:val="008000"/>
                          <w:sz w:val="20"/>
                          <w:szCs w:val="20"/>
                        </w:rPr>
                      </w:rPrChange>
                    </w:rPr>
                    <w:t xml:space="preserve"> </w:t>
                  </w:r>
                </w:ins>
                <w:ins w:id="4639" w:author="thuyhuynh" w:date="2022-03-30T11:33:00Z">
                  <w:r w:rsidRPr="00116AAA">
                    <w:rPr>
                      <w:rFonts w:ascii="Poppins" w:hAnsi="Poppins" w:cstheme="minorHAnsi"/>
                      <w:noProof/>
                      <w:color w:val="000000" w:themeColor="text1"/>
                      <w:sz w:val="20"/>
                      <w:szCs w:val="20"/>
                      <w:rPrChange w:id="4640" w:author="thuyhuynh" w:date="2023-05-08T11:25:00Z">
                        <w:rPr>
                          <w:rFonts w:ascii="Courier New" w:hAnsi="Courier New" w:cs="Courier New"/>
                          <w:noProof/>
                          <w:color w:val="008000"/>
                          <w:sz w:val="20"/>
                          <w:szCs w:val="20"/>
                        </w:rPr>
                      </w:rPrChange>
                    </w:rPr>
                    <w:t>To use device</w:t>
                  </w:r>
                </w:ins>
                <w:ins w:id="4641" w:author="ptdung" w:date="2023-11-28T18:03:00Z">
                  <w:r w:rsidR="003D5FCE">
                    <w:rPr>
                      <w:rFonts w:ascii="Poppins" w:hAnsi="Poppins" w:cstheme="minorHAnsi"/>
                      <w:noProof/>
                      <w:color w:val="000000" w:themeColor="text1"/>
                      <w:sz w:val="20"/>
                      <w:szCs w:val="20"/>
                    </w:rPr>
                    <w:t xml:space="preserve"> again</w:t>
                  </w:r>
                </w:ins>
                <w:ins w:id="4642" w:author="thuyhuynh" w:date="2022-03-30T11:33:00Z">
                  <w:r w:rsidRPr="00116AAA">
                    <w:rPr>
                      <w:rFonts w:ascii="Poppins" w:hAnsi="Poppins" w:cstheme="minorHAnsi"/>
                      <w:noProof/>
                      <w:color w:val="000000" w:themeColor="text1"/>
                      <w:sz w:val="20"/>
                      <w:szCs w:val="20"/>
                      <w:rPrChange w:id="4643" w:author="thuyhuynh" w:date="2023-05-08T11:25:00Z">
                        <w:rPr>
                          <w:rFonts w:ascii="Courier New" w:hAnsi="Courier New" w:cs="Courier New"/>
                          <w:noProof/>
                          <w:color w:val="008000"/>
                          <w:sz w:val="20"/>
                          <w:szCs w:val="20"/>
                        </w:rPr>
                      </w:rPrChange>
                    </w:rPr>
                    <w:t xml:space="preserve">, user should scan and open it again to get new </w:t>
                  </w:r>
                </w:ins>
                <w:ins w:id="4644" w:author="ptdung" w:date="2023-11-28T18:03:00Z">
                  <w:r w:rsidR="003D5FCE">
                    <w:rPr>
                      <w:rFonts w:ascii="Poppins" w:hAnsi="Poppins" w:cstheme="minorHAnsi"/>
                      <w:noProof/>
                      <w:color w:val="000000" w:themeColor="text1"/>
                      <w:sz w:val="20"/>
                      <w:szCs w:val="20"/>
                    </w:rPr>
                    <w:t xml:space="preserve">device path and </w:t>
                  </w:r>
                </w:ins>
                <w:ins w:id="4645" w:author="thuyhuynh" w:date="2022-03-30T11:33:00Z">
                  <w:r w:rsidRPr="00116AAA">
                    <w:rPr>
                      <w:rFonts w:ascii="Poppins" w:hAnsi="Poppins" w:cstheme="minorHAnsi"/>
                      <w:noProof/>
                      <w:color w:val="000000" w:themeColor="text1"/>
                      <w:sz w:val="20"/>
                      <w:szCs w:val="20"/>
                      <w:rPrChange w:id="4646" w:author="thuyhuynh" w:date="2023-05-08T11:25:00Z">
                        <w:rPr>
                          <w:rFonts w:ascii="Courier New" w:hAnsi="Courier New" w:cs="Courier New"/>
                          <w:noProof/>
                          <w:color w:val="008000"/>
                          <w:sz w:val="20"/>
                          <w:szCs w:val="20"/>
                        </w:rPr>
                      </w:rPrChange>
                    </w:rPr>
                    <w:t>handle</w:t>
                  </w:r>
                </w:ins>
                <w:ins w:id="4647" w:author="ntttuyen" w:date="2014-01-20T12:10:00Z">
                  <w:del w:id="4648" w:author="thuyhuynh" w:date="2022-03-30T11:33:00Z">
                    <w:r w:rsidR="008025EE" w:rsidRPr="00116AAA" w:rsidDel="00EB733A">
                      <w:rPr>
                        <w:rFonts w:ascii="Poppins" w:hAnsi="Poppins" w:cstheme="minorHAnsi"/>
                        <w:color w:val="000000" w:themeColor="text1"/>
                        <w:sz w:val="20"/>
                        <w:szCs w:val="20"/>
                        <w:rPrChange w:id="4649" w:author="thuyhuynh" w:date="2023-05-08T11:25:00Z">
                          <w:rPr/>
                        </w:rPrChange>
                      </w:rPr>
                      <w:delText>Device’s main processor enter idle mode. Its peripherals (flash, uart, usb, GPIO, etc.) are still full clocked and powered</w:delText>
                    </w:r>
                  </w:del>
                  <w:r w:rsidR="008025EE" w:rsidRPr="00116AAA">
                    <w:rPr>
                      <w:rFonts w:ascii="Poppins" w:hAnsi="Poppins" w:cstheme="minorHAnsi"/>
                      <w:color w:val="000000" w:themeColor="text1"/>
                      <w:sz w:val="20"/>
                      <w:szCs w:val="20"/>
                      <w:rPrChange w:id="4650" w:author="thuyhuynh" w:date="2023-05-08T11:25:00Z">
                        <w:rPr/>
                      </w:rPrChange>
                    </w:rPr>
                    <w:t>.</w:t>
                  </w:r>
                </w:ins>
              </w:p>
              <w:p w:rsidR="008025EE" w:rsidRPr="00116AAA" w:rsidDel="003D5FCE" w:rsidRDefault="008025EE" w:rsidP="00924B3F">
                <w:pPr>
                  <w:rPr>
                    <w:ins w:id="4651" w:author="ntttuyen" w:date="2014-01-20T12:10:00Z"/>
                    <w:del w:id="4652" w:author="ptdung" w:date="2023-11-28T18:04:00Z"/>
                    <w:rFonts w:ascii="Poppins" w:hAnsi="Poppins"/>
                    <w:sz w:val="20"/>
                    <w:szCs w:val="20"/>
                    <w:rPrChange w:id="4653" w:author="thuyhuynh" w:date="2023-05-08T11:25:00Z">
                      <w:rPr>
                        <w:ins w:id="4654" w:author="ntttuyen" w:date="2014-01-20T12:10:00Z"/>
                        <w:del w:id="4655" w:author="ptdung" w:date="2023-11-28T18:04:00Z"/>
                      </w:rPr>
                    </w:rPrChange>
                  </w:rPr>
                </w:pPr>
                <w:ins w:id="4656" w:author="ntttuyen" w:date="2014-01-20T12:10:00Z">
                  <w:del w:id="4657" w:author="ptdung" w:date="2023-11-28T18:04:00Z">
                    <w:r w:rsidRPr="00116AAA" w:rsidDel="003D5FCE">
                      <w:rPr>
                        <w:rFonts w:ascii="Poppins" w:hAnsi="Poppins"/>
                        <w:sz w:val="20"/>
                        <w:szCs w:val="20"/>
                        <w:rPrChange w:id="4658" w:author="thuyhuynh" w:date="2023-05-08T11:25:00Z">
                          <w:rPr/>
                        </w:rPrChange>
                      </w:rPr>
                      <w:delText xml:space="preserve">Device goes into </w:delText>
                    </w:r>
                  </w:del>
                </w:ins>
                <w:ins w:id="4659" w:author="thuyhuynh" w:date="2022-03-30T11:33:00Z">
                  <w:del w:id="4660" w:author="ptdung" w:date="2023-11-28T18:04:00Z">
                    <w:r w:rsidR="00EB733A" w:rsidRPr="00116AAA" w:rsidDel="003D5FCE">
                      <w:rPr>
                        <w:rFonts w:ascii="Poppins" w:hAnsi="Poppins"/>
                        <w:sz w:val="20"/>
                        <w:szCs w:val="20"/>
                        <w:lang w:eastAsia="ko-KR"/>
                        <w:rPrChange w:id="4661" w:author="thuyhuynh" w:date="2023-05-08T11:25:00Z">
                          <w:rPr>
                            <w:lang w:eastAsia="ko-KR"/>
                          </w:rPr>
                        </w:rPrChange>
                      </w:rPr>
                      <w:delText>REBOOT</w:delText>
                    </w:r>
                  </w:del>
                </w:ins>
                <w:ins w:id="4662" w:author="ntttuyen" w:date="2014-01-20T12:10:00Z">
                  <w:del w:id="4663" w:author="ptdung" w:date="2023-11-28T18:04:00Z">
                    <w:r w:rsidRPr="00116AAA" w:rsidDel="003D5FCE">
                      <w:rPr>
                        <w:rFonts w:ascii="Poppins" w:hAnsi="Poppins"/>
                        <w:sz w:val="20"/>
                        <w:szCs w:val="20"/>
                        <w:rPrChange w:id="4664" w:author="thuyhuynh" w:date="2023-05-08T11:25:00Z">
                          <w:rPr/>
                        </w:rPrChange>
                      </w:rPr>
                      <w:delText>STANDBY when</w:delText>
                    </w:r>
                  </w:del>
                </w:ins>
              </w:p>
              <w:p w:rsidR="008025EE" w:rsidRPr="00116AAA" w:rsidDel="003D5FCE" w:rsidRDefault="008025EE">
                <w:pPr>
                  <w:rPr>
                    <w:ins w:id="4665" w:author="thuyhuynh" w:date="2022-03-30T11:35:00Z"/>
                    <w:del w:id="4666" w:author="ptdung" w:date="2023-11-28T18:04:00Z"/>
                    <w:rFonts w:ascii="Poppins" w:hAnsi="Poppins"/>
                    <w:sz w:val="20"/>
                    <w:szCs w:val="20"/>
                    <w:rPrChange w:id="4667" w:author="thuyhuynh" w:date="2023-05-08T11:25:00Z">
                      <w:rPr>
                        <w:ins w:id="4668" w:author="thuyhuynh" w:date="2022-03-30T11:35:00Z"/>
                        <w:del w:id="4669" w:author="ptdung" w:date="2023-11-28T18:04:00Z"/>
                      </w:rPr>
                    </w:rPrChange>
                  </w:rPr>
                </w:pPr>
                <w:ins w:id="4670" w:author="ntttuyen" w:date="2014-01-20T12:10:00Z">
                  <w:del w:id="4671" w:author="ptdung" w:date="2023-11-28T18:04:00Z">
                    <w:r w:rsidRPr="00116AAA" w:rsidDel="003D5FCE">
                      <w:rPr>
                        <w:rFonts w:ascii="Poppins" w:hAnsi="Poppins"/>
                        <w:sz w:val="20"/>
                        <w:szCs w:val="20"/>
                        <w:rPrChange w:id="4672" w:author="thuyhuynh" w:date="2023-05-08T11:25:00Z">
                          <w:rPr/>
                        </w:rPrChange>
                      </w:rPr>
                      <w:delText xml:space="preserve">+ </w:delText>
                    </w:r>
                  </w:del>
                </w:ins>
                <w:ins w:id="4673" w:author="thuyhuynh" w:date="2022-03-30T12:26:00Z">
                  <w:del w:id="4674" w:author="ptdung" w:date="2023-11-28T18:04:00Z">
                    <w:r w:rsidR="006B6C2E" w:rsidRPr="00116AAA" w:rsidDel="003D5FCE">
                      <w:rPr>
                        <w:rFonts w:ascii="Poppins" w:hAnsi="Poppins"/>
                        <w:sz w:val="20"/>
                        <w:szCs w:val="20"/>
                        <w:rPrChange w:id="4675" w:author="thuyhuynh" w:date="2023-05-08T11:25:00Z">
                          <w:rPr/>
                        </w:rPrChange>
                      </w:rPr>
                      <w:delText>SDK IRISENTINEL</w:delText>
                    </w:r>
                  </w:del>
                </w:ins>
                <w:ins w:id="4676" w:author="ntttuyen" w:date="2014-01-20T12:10:00Z">
                  <w:del w:id="4677" w:author="ptdung" w:date="2023-11-28T18:04:00Z">
                    <w:r w:rsidRPr="00116AAA" w:rsidDel="003D5FCE">
                      <w:rPr>
                        <w:rFonts w:ascii="Poppins" w:hAnsi="Poppins"/>
                        <w:sz w:val="20"/>
                        <w:szCs w:val="20"/>
                        <w:rPrChange w:id="4678" w:author="thuyhuynh" w:date="2023-05-08T11:25:00Z">
                          <w:rPr/>
                        </w:rPrChange>
                      </w:rPr>
                      <w:delText>Iddk_SleepDevice</w:delText>
                    </w:r>
                  </w:del>
                </w:ins>
                <w:ins w:id="4679" w:author="thuyhuynh" w:date="2022-03-30T11:34:00Z">
                  <w:del w:id="4680" w:author="ptdung" w:date="2023-11-28T18:04:00Z">
                    <w:r w:rsidR="00EB733A" w:rsidRPr="00116AAA" w:rsidDel="003D5FCE">
                      <w:rPr>
                        <w:rFonts w:ascii="Poppins" w:hAnsi="Poppins"/>
                        <w:sz w:val="20"/>
                        <w:szCs w:val="20"/>
                        <w:rPrChange w:id="4681" w:author="thuyhuynh" w:date="2023-05-08T11:25:00Z">
                          <w:rPr/>
                        </w:rPrChange>
                      </w:rPr>
                      <w:delText>ControlPower</w:delText>
                    </w:r>
                  </w:del>
                </w:ins>
                <w:ins w:id="4682" w:author="ntttuyen" w:date="2014-01-20T12:10:00Z">
                  <w:del w:id="4683" w:author="ptdung" w:date="2023-11-28T18:04:00Z">
                    <w:r w:rsidRPr="00116AAA" w:rsidDel="003D5FCE">
                      <w:rPr>
                        <w:rFonts w:ascii="Poppins" w:hAnsi="Poppins"/>
                        <w:sz w:val="20"/>
                        <w:szCs w:val="20"/>
                        <w:rPrChange w:id="4684" w:author="thuyhuynh" w:date="2023-05-08T11:25:00Z">
                          <w:rPr/>
                        </w:rPrChange>
                      </w:rPr>
                      <w:delText xml:space="preserve"> is called</w:delText>
                    </w:r>
                  </w:del>
                </w:ins>
              </w:p>
              <w:p w:rsidR="007355F9" w:rsidRPr="00116AAA" w:rsidRDefault="007355F9">
                <w:pPr>
                  <w:rPr>
                    <w:ins w:id="4685" w:author="ntttuyen" w:date="2014-01-20T12:10:00Z"/>
                    <w:rFonts w:ascii="Poppins" w:hAnsi="Poppins"/>
                    <w:sz w:val="20"/>
                    <w:szCs w:val="20"/>
                    <w:rPrChange w:id="4686" w:author="thuyhuynh" w:date="2023-05-08T11:25:00Z">
                      <w:rPr>
                        <w:ins w:id="4687" w:author="ntttuyen" w:date="2014-01-20T12:10:00Z"/>
                        <w:color w:val="FF0000"/>
                        <w:lang w:eastAsia="ko-KR"/>
                      </w:rPr>
                    </w:rPrChange>
                  </w:rPr>
                </w:pPr>
              </w:p>
            </w:tc>
            <w:tc>
              <w:tcPr>
                <w:tcW w:w="2160" w:type="dxa"/>
              </w:tcPr>
              <w:p w:rsidR="008025EE" w:rsidRPr="00116AAA" w:rsidRDefault="008025EE" w:rsidP="00924B3F">
                <w:pPr>
                  <w:rPr>
                    <w:ins w:id="4688" w:author="ntttuyen" w:date="2014-01-20T12:10:00Z"/>
                    <w:rFonts w:ascii="Poppins" w:hAnsi="Poppins"/>
                    <w:sz w:val="20"/>
                    <w:szCs w:val="20"/>
                    <w:lang w:eastAsia="ko-KR"/>
                    <w:rPrChange w:id="4689" w:author="thuyhuynh" w:date="2023-05-08T11:25:00Z">
                      <w:rPr>
                        <w:ins w:id="4690" w:author="ntttuyen" w:date="2014-01-20T12:10:00Z"/>
                        <w:lang w:eastAsia="ko-KR"/>
                      </w:rPr>
                    </w:rPrChange>
                  </w:rPr>
                </w:pPr>
                <w:ins w:id="4691" w:author="ntttuyen" w:date="2014-01-20T12:10:00Z">
                  <w:r w:rsidRPr="00116AAA">
                    <w:rPr>
                      <w:rFonts w:ascii="Poppins" w:hAnsi="Poppins"/>
                      <w:sz w:val="20"/>
                      <w:szCs w:val="20"/>
                      <w:rPrChange w:id="4692" w:author="thuyhuynh" w:date="2023-05-08T11:25:00Z">
                        <w:rPr/>
                      </w:rPrChange>
                    </w:rPr>
                    <w:t xml:space="preserve">Any activity on USB/UART communication link (except for KEEP </w:t>
                  </w:r>
                  <w:proofErr w:type="gramStart"/>
                  <w:r w:rsidRPr="00116AAA">
                    <w:rPr>
                      <w:rFonts w:ascii="Poppins" w:hAnsi="Poppins"/>
                      <w:sz w:val="20"/>
                      <w:szCs w:val="20"/>
                      <w:rPrChange w:id="4693" w:author="thuyhuynh" w:date="2023-05-08T11:25:00Z">
                        <w:rPr/>
                      </w:rPrChange>
                    </w:rPr>
                    <w:t>ALIVE</w:t>
                  </w:r>
                  <w:proofErr w:type="gramEnd"/>
                  <w:r w:rsidRPr="00116AAA">
                    <w:rPr>
                      <w:rFonts w:ascii="Poppins" w:hAnsi="Poppins"/>
                      <w:sz w:val="20"/>
                      <w:szCs w:val="20"/>
                      <w:rPrChange w:id="4694" w:author="thuyhuynh" w:date="2023-05-08T11:25:00Z">
                        <w:rPr/>
                      </w:rPrChange>
                    </w:rPr>
                    <w:t xml:space="preserve"> frames from USB).</w:t>
                  </w:r>
                </w:ins>
              </w:p>
            </w:tc>
            <w:tc>
              <w:tcPr>
                <w:tcW w:w="2970" w:type="dxa"/>
              </w:tcPr>
              <w:p w:rsidR="008025EE" w:rsidRPr="00116AAA" w:rsidRDefault="008025EE" w:rsidP="00924B3F">
                <w:pPr>
                  <w:rPr>
                    <w:ins w:id="4695" w:author="ntttuyen" w:date="2014-01-20T12:10:00Z"/>
                    <w:rFonts w:ascii="Poppins" w:hAnsi="Poppins"/>
                    <w:sz w:val="20"/>
                    <w:szCs w:val="20"/>
                    <w:lang w:eastAsia="ko-KR"/>
                    <w:rPrChange w:id="4696" w:author="thuyhuynh" w:date="2023-05-08T11:25:00Z">
                      <w:rPr>
                        <w:ins w:id="4697" w:author="ntttuyen" w:date="2014-01-20T12:10:00Z"/>
                        <w:lang w:eastAsia="ko-KR"/>
                      </w:rPr>
                    </w:rPrChange>
                  </w:rPr>
                </w:pPr>
              </w:p>
            </w:tc>
          </w:tr>
          <w:tr w:rsidR="00EB733A" w:rsidRPr="00116AAA" w:rsidTr="00924B3F">
            <w:trPr>
              <w:ins w:id="4698" w:author="ntttuyen" w:date="2014-01-20T12:10:00Z"/>
            </w:trPr>
            <w:tc>
              <w:tcPr>
                <w:tcW w:w="1202" w:type="dxa"/>
              </w:tcPr>
              <w:p w:rsidR="008025EE" w:rsidRPr="00116AAA" w:rsidRDefault="003D5FCE" w:rsidP="00924B3F">
                <w:pPr>
                  <w:rPr>
                    <w:ins w:id="4699" w:author="ntttuyen" w:date="2014-01-20T12:10:00Z"/>
                    <w:rFonts w:ascii="Poppins" w:hAnsi="Poppins"/>
                    <w:sz w:val="20"/>
                    <w:szCs w:val="20"/>
                    <w:lang w:eastAsia="ko-KR"/>
                    <w:rPrChange w:id="4700" w:author="thuyhuynh" w:date="2023-05-08T11:25:00Z">
                      <w:rPr>
                        <w:ins w:id="4701" w:author="ntttuyen" w:date="2014-01-20T12:10:00Z"/>
                        <w:lang w:eastAsia="ko-KR"/>
                      </w:rPr>
                    </w:rPrChange>
                  </w:rPr>
                </w:pPr>
                <w:ins w:id="4702" w:author="ptdung" w:date="2023-11-28T18:05:00Z">
                  <w:r>
                    <w:rPr>
                      <w:rFonts w:ascii="Poppins" w:hAnsi="Poppins"/>
                      <w:sz w:val="20"/>
                      <w:szCs w:val="20"/>
                      <w:lang w:eastAsia="ko-KR"/>
                    </w:rPr>
                    <w:t>DPO_</w:t>
                  </w:r>
                </w:ins>
                <w:ins w:id="4703" w:author="ntttuyen" w:date="2014-01-20T12:10:00Z">
                  <w:r w:rsidR="008025EE" w:rsidRPr="00116AAA">
                    <w:rPr>
                      <w:rFonts w:ascii="Poppins" w:hAnsi="Poppins"/>
                      <w:sz w:val="20"/>
                      <w:szCs w:val="20"/>
                      <w:lang w:eastAsia="ko-KR"/>
                      <w:rPrChange w:id="4704" w:author="thuyhuynh" w:date="2023-05-08T11:25:00Z">
                        <w:rPr>
                          <w:lang w:eastAsia="ko-KR"/>
                        </w:rPr>
                      </w:rPrChange>
                    </w:rPr>
                    <w:t>SLEEP</w:t>
                  </w:r>
                </w:ins>
              </w:p>
            </w:tc>
            <w:tc>
              <w:tcPr>
                <w:tcW w:w="3226" w:type="dxa"/>
              </w:tcPr>
              <w:p w:rsidR="008025EE" w:rsidRPr="00116AAA" w:rsidRDefault="007355F9">
                <w:pPr>
                  <w:autoSpaceDE w:val="0"/>
                  <w:autoSpaceDN w:val="0"/>
                  <w:adjustRightInd w:val="0"/>
                  <w:rPr>
                    <w:ins w:id="4705" w:author="ntttuyen" w:date="2014-01-20T12:10:00Z"/>
                    <w:rFonts w:ascii="Poppins" w:hAnsi="Poppins" w:cstheme="minorHAnsi"/>
                    <w:noProof/>
                    <w:color w:val="000000" w:themeColor="text1"/>
                    <w:sz w:val="20"/>
                    <w:szCs w:val="20"/>
                    <w:rPrChange w:id="4706" w:author="thuyhuynh" w:date="2023-05-08T11:25:00Z">
                      <w:rPr>
                        <w:ins w:id="4707" w:author="ntttuyen" w:date="2014-01-20T12:10:00Z"/>
                      </w:rPr>
                    </w:rPrChange>
                  </w:rPr>
                  <w:pPrChange w:id="4708" w:author="thuyhuynh" w:date="2022-03-30T11:36:00Z">
                    <w:pPr/>
                  </w:pPrChange>
                </w:pPr>
                <w:ins w:id="4709" w:author="thuyhuynh" w:date="2022-03-30T11:35:00Z">
                  <w:r w:rsidRPr="00116AAA">
                    <w:rPr>
                      <w:rFonts w:ascii="Poppins" w:hAnsi="Poppins" w:cstheme="minorHAnsi"/>
                      <w:noProof/>
                      <w:color w:val="000000" w:themeColor="text1"/>
                      <w:sz w:val="20"/>
                      <w:szCs w:val="20"/>
                      <w:rPrChange w:id="4710" w:author="thuyhuynh" w:date="2023-05-08T11:25:00Z">
                        <w:rPr>
                          <w:rFonts w:ascii="Courier New" w:hAnsi="Courier New" w:cs="Courier New"/>
                          <w:noProof/>
                          <w:color w:val="008000"/>
                          <w:sz w:val="20"/>
                          <w:szCs w:val="20"/>
                        </w:rPr>
                      </w:rPrChange>
                    </w:rPr>
                    <w:t>Device connection will be dropped.Device's feature will not be accessible until it's is waked up.</w:t>
                  </w:r>
                </w:ins>
                <w:ins w:id="4711" w:author="thuyhuynh" w:date="2022-03-30T11:37:00Z">
                  <w:r w:rsidRPr="00116AAA">
                    <w:rPr>
                      <w:rFonts w:ascii="Poppins" w:hAnsi="Poppins" w:cstheme="minorHAnsi"/>
                      <w:noProof/>
                      <w:color w:val="000000" w:themeColor="text1"/>
                      <w:sz w:val="20"/>
                      <w:szCs w:val="20"/>
                      <w:rPrChange w:id="4712" w:author="thuyhuynh" w:date="2023-05-08T11:25:00Z">
                        <w:rPr>
                          <w:rFonts w:ascii="Courier New" w:hAnsi="Courier New" w:cs="Courier New"/>
                          <w:noProof/>
                          <w:color w:val="008000"/>
                          <w:sz w:val="20"/>
                          <w:szCs w:val="20"/>
                        </w:rPr>
                      </w:rPrChange>
                    </w:rPr>
                    <w:t xml:space="preserve"> </w:t>
                  </w:r>
                </w:ins>
                <w:ins w:id="4713" w:author="thuyhuynh" w:date="2022-03-30T11:35:00Z">
                  <w:r w:rsidRPr="00116AAA">
                    <w:rPr>
                      <w:rFonts w:ascii="Poppins" w:hAnsi="Poppins" w:cstheme="minorHAnsi"/>
                      <w:noProof/>
                      <w:color w:val="000000" w:themeColor="text1"/>
                      <w:sz w:val="20"/>
                      <w:szCs w:val="20"/>
                      <w:rPrChange w:id="4714" w:author="thuyhuynh" w:date="2023-05-08T11:25:00Z">
                        <w:rPr>
                          <w:rFonts w:ascii="Courier New" w:hAnsi="Courier New" w:cs="Courier New"/>
                          <w:noProof/>
                          <w:color w:val="008000"/>
                          <w:sz w:val="20"/>
                          <w:szCs w:val="20"/>
                        </w:rPr>
                      </w:rPrChange>
                    </w:rPr>
                    <w:t>It takes several seconds (about 2s) to have</w:t>
                  </w:r>
                </w:ins>
                <w:ins w:id="4715" w:author="thuyhuynh" w:date="2022-03-30T11:37:00Z">
                  <w:r w:rsidRPr="00116AAA">
                    <w:rPr>
                      <w:rFonts w:ascii="Poppins" w:hAnsi="Poppins" w:cstheme="minorHAnsi"/>
                      <w:noProof/>
                      <w:color w:val="000000" w:themeColor="text1"/>
                      <w:sz w:val="20"/>
                      <w:szCs w:val="20"/>
                      <w:rPrChange w:id="4716" w:author="thuyhuynh" w:date="2023-05-08T11:25:00Z">
                        <w:rPr>
                          <w:rFonts w:ascii="Courier New" w:hAnsi="Courier New" w:cs="Courier New"/>
                          <w:noProof/>
                          <w:color w:val="008000"/>
                          <w:sz w:val="20"/>
                          <w:szCs w:val="20"/>
                        </w:rPr>
                      </w:rPrChange>
                    </w:rPr>
                    <w:t xml:space="preserve"> </w:t>
                  </w:r>
                </w:ins>
                <w:ins w:id="4717" w:author="thuyhuynh" w:date="2022-03-30T11:35:00Z">
                  <w:r w:rsidRPr="00116AAA">
                    <w:rPr>
                      <w:rFonts w:ascii="Poppins" w:hAnsi="Poppins" w:cstheme="minorHAnsi"/>
                      <w:noProof/>
                      <w:color w:val="000000" w:themeColor="text1"/>
                      <w:sz w:val="20"/>
                      <w:szCs w:val="20"/>
                      <w:rPrChange w:id="4718" w:author="thuyhuynh" w:date="2023-05-08T11:25:00Z">
                        <w:rPr>
                          <w:rFonts w:ascii="Courier New" w:hAnsi="Courier New" w:cs="Courier New"/>
                          <w:noProof/>
                          <w:color w:val="008000"/>
                          <w:sz w:val="20"/>
                          <w:szCs w:val="20"/>
                        </w:rPr>
                      </w:rPrChange>
                    </w:rPr>
                    <w:t>complete this operation.</w:t>
                  </w:r>
                </w:ins>
                <w:ins w:id="4719" w:author="thuyhuynh" w:date="2022-03-30T11:36:00Z">
                  <w:r w:rsidRPr="00116AAA">
                    <w:rPr>
                      <w:rFonts w:ascii="Poppins" w:hAnsi="Poppins" w:cstheme="minorHAnsi"/>
                      <w:noProof/>
                      <w:color w:val="000000" w:themeColor="text1"/>
                      <w:sz w:val="20"/>
                      <w:szCs w:val="20"/>
                      <w:rPrChange w:id="4720" w:author="thuyhuynh" w:date="2023-05-08T11:25:00Z">
                        <w:rPr>
                          <w:rFonts w:ascii="Courier New" w:hAnsi="Courier New" w:cs="Courier New"/>
                          <w:noProof/>
                          <w:color w:val="008000"/>
                          <w:sz w:val="20"/>
                          <w:szCs w:val="20"/>
                        </w:rPr>
                      </w:rPrChange>
                    </w:rPr>
                    <w:t xml:space="preserve"> </w:t>
                  </w:r>
                </w:ins>
                <w:ins w:id="4721" w:author="thuyhuynh" w:date="2022-03-30T11:35:00Z">
                  <w:r w:rsidRPr="00116AAA">
                    <w:rPr>
                      <w:rFonts w:ascii="Poppins" w:hAnsi="Poppins" w:cstheme="minorHAnsi"/>
                      <w:noProof/>
                      <w:color w:val="000000" w:themeColor="text1"/>
                      <w:sz w:val="20"/>
                      <w:szCs w:val="20"/>
                      <w:rPrChange w:id="4722" w:author="thuyhuynh" w:date="2023-05-08T11:25:00Z">
                        <w:rPr>
                          <w:rFonts w:ascii="Courier New" w:hAnsi="Courier New" w:cs="Courier New"/>
                          <w:noProof/>
                          <w:color w:val="008000"/>
                          <w:sz w:val="20"/>
                          <w:szCs w:val="20"/>
                        </w:rPr>
                      </w:rPrChange>
                    </w:rPr>
                    <w:t xml:space="preserve">User should use </w:t>
                  </w:r>
                </w:ins>
                <w:ins w:id="4723" w:author="thuyhuynh" w:date="2022-03-30T12:26:00Z">
                  <w:del w:id="4724" w:author="ptdung" w:date="2023-11-28T18:05:00Z">
                    <w:r w:rsidR="006B6C2E" w:rsidRPr="00116AAA" w:rsidDel="003D5FCE">
                      <w:rPr>
                        <w:rFonts w:ascii="Poppins" w:hAnsi="Poppins" w:cstheme="minorHAnsi"/>
                        <w:noProof/>
                        <w:color w:val="000000" w:themeColor="text1"/>
                        <w:sz w:val="20"/>
                        <w:szCs w:val="20"/>
                        <w:rPrChange w:id="4725" w:author="thuyhuynh" w:date="2023-05-08T11:25:00Z">
                          <w:rPr>
                            <w:rFonts w:asciiTheme="minorHAnsi" w:hAnsiTheme="minorHAnsi" w:cstheme="minorHAnsi"/>
                            <w:noProof/>
                            <w:color w:val="000000" w:themeColor="text1"/>
                            <w:sz w:val="24"/>
                            <w:szCs w:val="24"/>
                          </w:rPr>
                        </w:rPrChange>
                      </w:rPr>
                      <w:delText>SDK</w:delText>
                    </w:r>
                  </w:del>
                </w:ins>
                <w:ins w:id="4726" w:author="ptdung" w:date="2023-11-28T18:05:00Z">
                  <w:r w:rsidR="003D5FCE">
                    <w:rPr>
                      <w:rFonts w:ascii="Poppins" w:hAnsi="Poppins" w:cstheme="minorHAnsi"/>
                      <w:noProof/>
                      <w:color w:val="000000" w:themeColor="text1"/>
                      <w:sz w:val="20"/>
                      <w:szCs w:val="20"/>
                    </w:rPr>
                    <w:t>API</w:t>
                  </w:r>
                </w:ins>
                <w:ins w:id="4727" w:author="thuyhuynh" w:date="2022-03-30T12:26:00Z">
                  <w:r w:rsidR="006B6C2E" w:rsidRPr="00116AAA">
                    <w:rPr>
                      <w:rFonts w:ascii="Poppins" w:hAnsi="Poppins" w:cstheme="minorHAnsi"/>
                      <w:noProof/>
                      <w:color w:val="000000" w:themeColor="text1"/>
                      <w:sz w:val="20"/>
                      <w:szCs w:val="20"/>
                      <w:rPrChange w:id="4728" w:author="thuyhuynh" w:date="2023-05-08T11:25:00Z">
                        <w:rPr>
                          <w:rFonts w:asciiTheme="minorHAnsi" w:hAnsiTheme="minorHAnsi" w:cstheme="minorHAnsi"/>
                          <w:noProof/>
                          <w:color w:val="000000" w:themeColor="text1"/>
                          <w:sz w:val="24"/>
                          <w:szCs w:val="24"/>
                        </w:rPr>
                      </w:rPrChange>
                    </w:rPr>
                    <w:t xml:space="preserve"> </w:t>
                  </w:r>
                  <w:del w:id="4729" w:author="ptdung" w:date="2023-11-28T18:05:00Z">
                    <w:r w:rsidR="006B6C2E" w:rsidRPr="00116AAA" w:rsidDel="003D5FCE">
                      <w:rPr>
                        <w:rFonts w:ascii="Poppins" w:hAnsi="Poppins" w:cstheme="minorHAnsi"/>
                        <w:noProof/>
                        <w:color w:val="000000" w:themeColor="text1"/>
                        <w:sz w:val="20"/>
                        <w:szCs w:val="20"/>
                        <w:rPrChange w:id="4730" w:author="thuyhuynh" w:date="2023-05-08T11:25:00Z">
                          <w:rPr>
                            <w:rFonts w:asciiTheme="minorHAnsi" w:hAnsiTheme="minorHAnsi" w:cstheme="minorHAnsi"/>
                            <w:noProof/>
                            <w:color w:val="000000" w:themeColor="text1"/>
                            <w:sz w:val="24"/>
                            <w:szCs w:val="24"/>
                          </w:rPr>
                        </w:rPrChange>
                      </w:rPr>
                      <w:delText>IRISENTINEL</w:delText>
                    </w:r>
                  </w:del>
                </w:ins>
                <w:ins w:id="4731" w:author="ptdung" w:date="2023-11-28T18:05:00Z">
                  <w:r w:rsidR="003D5FCE">
                    <w:rPr>
                      <w:rFonts w:ascii="Poppins" w:hAnsi="Poppins" w:cstheme="minorHAnsi"/>
                      <w:noProof/>
                      <w:color w:val="000000" w:themeColor="text1"/>
                      <w:sz w:val="20"/>
                      <w:szCs w:val="20"/>
                    </w:rPr>
                    <w:t>IIC</w:t>
                  </w:r>
                </w:ins>
                <w:ins w:id="4732" w:author="thuyhuynh" w:date="2022-03-30T11:35:00Z">
                  <w:r w:rsidRPr="00116AAA">
                    <w:rPr>
                      <w:rFonts w:ascii="Poppins" w:hAnsi="Poppins" w:cstheme="minorHAnsi"/>
                      <w:noProof/>
                      <w:color w:val="000000" w:themeColor="text1"/>
                      <w:sz w:val="20"/>
                      <w:szCs w:val="20"/>
                      <w:rPrChange w:id="4733" w:author="thuyhuynh" w:date="2023-05-08T11:25:00Z">
                        <w:rPr>
                          <w:rFonts w:ascii="Courier New" w:hAnsi="Courier New" w:cs="Courier New"/>
                          <w:noProof/>
                          <w:color w:val="008000"/>
                          <w:sz w:val="20"/>
                          <w:szCs w:val="20"/>
                        </w:rPr>
                      </w:rPrChange>
                    </w:rPr>
                    <w:t>_ControlPower() with option DPO_WAKEUP to the same</w:t>
                  </w:r>
                </w:ins>
                <w:ins w:id="4734" w:author="thuyhuynh" w:date="2022-03-30T11:36:00Z">
                  <w:r w:rsidRPr="00116AAA">
                    <w:rPr>
                      <w:rFonts w:ascii="Poppins" w:hAnsi="Poppins" w:cstheme="minorHAnsi"/>
                      <w:noProof/>
                      <w:color w:val="000000" w:themeColor="text1"/>
                      <w:sz w:val="20"/>
                      <w:szCs w:val="20"/>
                      <w:rPrChange w:id="4735" w:author="thuyhuynh" w:date="2023-05-08T11:25:00Z">
                        <w:rPr>
                          <w:rFonts w:ascii="Courier New" w:hAnsi="Courier New" w:cs="Courier New"/>
                          <w:noProof/>
                          <w:color w:val="008000"/>
                          <w:sz w:val="20"/>
                          <w:szCs w:val="20"/>
                        </w:rPr>
                      </w:rPrChange>
                    </w:rPr>
                    <w:t xml:space="preserve"> </w:t>
                  </w:r>
                </w:ins>
                <w:ins w:id="4736" w:author="thuyhuynh" w:date="2022-03-30T11:35:00Z">
                  <w:r w:rsidRPr="00116AAA">
                    <w:rPr>
                      <w:rFonts w:ascii="Poppins" w:hAnsi="Poppins" w:cstheme="minorHAnsi"/>
                      <w:noProof/>
                      <w:color w:val="000000" w:themeColor="text1"/>
                      <w:sz w:val="20"/>
                      <w:szCs w:val="20"/>
                      <w:rPrChange w:id="4737" w:author="thuyhuynh" w:date="2023-05-08T11:25:00Z">
                        <w:rPr>
                          <w:rFonts w:ascii="Courier New" w:hAnsi="Courier New" w:cs="Courier New"/>
                          <w:noProof/>
                          <w:color w:val="008000"/>
                          <w:sz w:val="20"/>
                          <w:szCs w:val="20"/>
                        </w:rPr>
                      </w:rPrChange>
                    </w:rPr>
                    <w:t>device handle to wake up device and make it functions accessible</w:t>
                  </w:r>
                </w:ins>
                <w:ins w:id="4738" w:author="ntttuyen" w:date="2014-01-20T12:10:00Z">
                  <w:del w:id="4739" w:author="thuyhuynh" w:date="2022-03-30T11:35:00Z">
                    <w:r w:rsidR="008025EE" w:rsidRPr="00116AAA" w:rsidDel="007355F9">
                      <w:rPr>
                        <w:rFonts w:ascii="Poppins" w:hAnsi="Poppins" w:cstheme="minorHAnsi"/>
                        <w:color w:val="000000" w:themeColor="text1"/>
                        <w:sz w:val="20"/>
                        <w:szCs w:val="20"/>
                        <w:rPrChange w:id="4740" w:author="thuyhuynh" w:date="2023-05-08T11:25:00Z">
                          <w:rPr/>
                        </w:rPrChange>
                      </w:rPr>
                      <w:delText>Operating clock frequency is lowered down. Peripherals and memory enters minimum power consumption states. Main processors enters idle mode</w:delText>
                    </w:r>
                  </w:del>
                  <w:r w:rsidR="008025EE" w:rsidRPr="00116AAA">
                    <w:rPr>
                      <w:rFonts w:ascii="Poppins" w:hAnsi="Poppins" w:cstheme="minorHAnsi"/>
                      <w:color w:val="000000" w:themeColor="text1"/>
                      <w:sz w:val="20"/>
                      <w:szCs w:val="20"/>
                      <w:rPrChange w:id="4741" w:author="thuyhuynh" w:date="2023-05-08T11:25:00Z">
                        <w:rPr/>
                      </w:rPrChange>
                    </w:rPr>
                    <w:t>.</w:t>
                  </w:r>
                  <w:del w:id="4742" w:author="ptdung" w:date="2023-11-28T18:05:00Z">
                    <w:r w:rsidR="008025EE" w:rsidRPr="00116AAA" w:rsidDel="003D5FCE">
                      <w:rPr>
                        <w:rFonts w:ascii="Poppins" w:hAnsi="Poppins" w:cstheme="minorHAnsi"/>
                        <w:color w:val="000000" w:themeColor="text1"/>
                        <w:sz w:val="20"/>
                        <w:szCs w:val="20"/>
                        <w:rPrChange w:id="4743" w:author="thuyhuynh" w:date="2023-05-08T11:25:00Z">
                          <w:rPr/>
                        </w:rPrChange>
                      </w:rPr>
                      <w:delText xml:space="preserve"> </w:delText>
                    </w:r>
                  </w:del>
                </w:ins>
              </w:p>
              <w:p w:rsidR="008025EE" w:rsidRPr="00116AAA" w:rsidDel="003D5FCE" w:rsidRDefault="008025EE" w:rsidP="00924B3F">
                <w:pPr>
                  <w:rPr>
                    <w:ins w:id="4744" w:author="ntttuyen" w:date="2014-01-20T12:10:00Z"/>
                    <w:del w:id="4745" w:author="ptdung" w:date="2023-11-28T18:06:00Z"/>
                    <w:rFonts w:ascii="Poppins" w:hAnsi="Poppins" w:cstheme="minorHAnsi"/>
                    <w:color w:val="000000" w:themeColor="text1"/>
                    <w:sz w:val="20"/>
                    <w:szCs w:val="20"/>
                    <w:rPrChange w:id="4746" w:author="thuyhuynh" w:date="2023-05-08T11:25:00Z">
                      <w:rPr>
                        <w:ins w:id="4747" w:author="ntttuyen" w:date="2014-01-20T12:10:00Z"/>
                        <w:del w:id="4748" w:author="ptdung" w:date="2023-11-28T18:06:00Z"/>
                      </w:rPr>
                    </w:rPrChange>
                  </w:rPr>
                </w:pPr>
                <w:ins w:id="4749" w:author="ntttuyen" w:date="2014-01-20T12:10:00Z">
                  <w:del w:id="4750" w:author="ptdung" w:date="2023-11-28T18:06:00Z">
                    <w:r w:rsidRPr="00116AAA" w:rsidDel="003D5FCE">
                      <w:rPr>
                        <w:rFonts w:ascii="Poppins" w:hAnsi="Poppins" w:cstheme="minorHAnsi"/>
                        <w:color w:val="000000" w:themeColor="text1"/>
                        <w:sz w:val="20"/>
                        <w:szCs w:val="20"/>
                        <w:rPrChange w:id="4751" w:author="thuyhuynh" w:date="2023-05-08T11:25:00Z">
                          <w:rPr/>
                        </w:rPrChange>
                      </w:rPr>
                      <w:delText>Device goes into SLEEP when</w:delText>
                    </w:r>
                  </w:del>
                </w:ins>
              </w:p>
              <w:p w:rsidR="008025EE" w:rsidRPr="00116AAA" w:rsidDel="003D5FCE" w:rsidRDefault="008025EE">
                <w:pPr>
                  <w:rPr>
                    <w:ins w:id="4752" w:author="ntttuyen" w:date="2014-01-20T12:15:00Z"/>
                    <w:del w:id="4753" w:author="ptdung" w:date="2023-11-28T18:06:00Z"/>
                    <w:rFonts w:ascii="Poppins" w:hAnsi="Poppins" w:cstheme="minorHAnsi"/>
                    <w:color w:val="000000" w:themeColor="text1"/>
                    <w:sz w:val="20"/>
                    <w:szCs w:val="20"/>
                    <w:rPrChange w:id="4754" w:author="thuyhuynh" w:date="2023-05-08T11:25:00Z">
                      <w:rPr>
                        <w:ins w:id="4755" w:author="ntttuyen" w:date="2014-01-20T12:15:00Z"/>
                        <w:del w:id="4756" w:author="ptdung" w:date="2023-11-28T18:06:00Z"/>
                      </w:rPr>
                    </w:rPrChange>
                  </w:rPr>
                </w:pPr>
                <w:ins w:id="4757" w:author="ntttuyen" w:date="2014-01-20T12:10:00Z">
                  <w:del w:id="4758" w:author="ptdung" w:date="2023-11-28T18:06:00Z">
                    <w:r w:rsidRPr="00116AAA" w:rsidDel="003D5FCE">
                      <w:rPr>
                        <w:rFonts w:ascii="Poppins" w:hAnsi="Poppins" w:cstheme="minorHAnsi"/>
                        <w:color w:val="000000" w:themeColor="text1"/>
                        <w:sz w:val="20"/>
                        <w:szCs w:val="20"/>
                        <w:rPrChange w:id="4759" w:author="thuyhuynh" w:date="2023-05-08T11:25:00Z">
                          <w:rPr/>
                        </w:rPrChange>
                      </w:rPr>
                      <w:delText xml:space="preserve">+ </w:delText>
                    </w:r>
                  </w:del>
                </w:ins>
                <w:ins w:id="4760" w:author="thuyhuynh" w:date="2022-03-30T12:26:00Z">
                  <w:del w:id="4761" w:author="ptdung" w:date="2023-11-28T18:06:00Z">
                    <w:r w:rsidR="006B6C2E" w:rsidRPr="00116AAA" w:rsidDel="003D5FCE">
                      <w:rPr>
                        <w:rFonts w:ascii="Poppins" w:hAnsi="Poppins" w:cstheme="minorHAnsi"/>
                        <w:color w:val="000000" w:themeColor="text1"/>
                        <w:sz w:val="20"/>
                        <w:szCs w:val="20"/>
                        <w:rPrChange w:id="4762" w:author="thuyhuynh" w:date="2023-05-08T11:25:00Z">
                          <w:rPr>
                            <w:rFonts w:asciiTheme="minorHAnsi" w:hAnsiTheme="minorHAnsi" w:cstheme="minorHAnsi"/>
                            <w:color w:val="000000" w:themeColor="text1"/>
                            <w:sz w:val="24"/>
                            <w:szCs w:val="24"/>
                          </w:rPr>
                        </w:rPrChange>
                      </w:rPr>
                      <w:delText>SDK IRISENTINEL</w:delText>
                    </w:r>
                  </w:del>
                </w:ins>
                <w:ins w:id="4763" w:author="thuyhuynh" w:date="2022-03-30T11:36:00Z">
                  <w:del w:id="4764" w:author="ptdung" w:date="2023-11-28T18:06:00Z">
                    <w:r w:rsidR="007355F9" w:rsidRPr="00116AAA" w:rsidDel="003D5FCE">
                      <w:rPr>
                        <w:rFonts w:ascii="Poppins" w:hAnsi="Poppins" w:cstheme="minorHAnsi"/>
                        <w:color w:val="000000" w:themeColor="text1"/>
                        <w:sz w:val="20"/>
                        <w:szCs w:val="20"/>
                        <w:rPrChange w:id="4765" w:author="thuyhuynh" w:date="2023-05-08T11:25:00Z">
                          <w:rPr/>
                        </w:rPrChange>
                      </w:rPr>
                      <w:delText xml:space="preserve">_ControlPower </w:delText>
                    </w:r>
                  </w:del>
                </w:ins>
                <w:ins w:id="4766" w:author="ntttuyen" w:date="2014-01-20T12:10:00Z">
                  <w:del w:id="4767" w:author="ptdung" w:date="2023-11-28T18:06:00Z">
                    <w:r w:rsidRPr="00116AAA" w:rsidDel="003D5FCE">
                      <w:rPr>
                        <w:rFonts w:ascii="Poppins" w:hAnsi="Poppins" w:cstheme="minorHAnsi"/>
                        <w:color w:val="000000" w:themeColor="text1"/>
                        <w:sz w:val="20"/>
                        <w:szCs w:val="20"/>
                        <w:rPrChange w:id="4768" w:author="thuyhuynh" w:date="2023-05-08T11:25:00Z">
                          <w:rPr/>
                        </w:rPrChange>
                      </w:rPr>
                      <w:delText>Iddk_SleepDevice is called</w:delText>
                    </w:r>
                  </w:del>
                </w:ins>
              </w:p>
              <w:p w:rsidR="008025EE" w:rsidRPr="00116AAA" w:rsidRDefault="008025EE">
                <w:pPr>
                  <w:rPr>
                    <w:ins w:id="4769" w:author="ntttuyen" w:date="2014-01-20T12:10:00Z"/>
                    <w:rFonts w:ascii="Poppins" w:hAnsi="Poppins" w:cstheme="minorHAnsi"/>
                    <w:color w:val="000000" w:themeColor="text1"/>
                    <w:sz w:val="20"/>
                    <w:szCs w:val="20"/>
                    <w:lang w:eastAsia="ko-KR"/>
                    <w:rPrChange w:id="4770" w:author="thuyhuynh" w:date="2023-05-08T11:25:00Z">
                      <w:rPr>
                        <w:ins w:id="4771" w:author="ntttuyen" w:date="2014-01-20T12:10:00Z"/>
                        <w:lang w:eastAsia="ko-KR"/>
                      </w:rPr>
                    </w:rPrChange>
                  </w:rPr>
                </w:pPr>
              </w:p>
            </w:tc>
            <w:tc>
              <w:tcPr>
                <w:tcW w:w="2160" w:type="dxa"/>
              </w:tcPr>
              <w:p w:rsidR="008025EE" w:rsidRPr="00116AAA" w:rsidRDefault="00F36842">
                <w:pPr>
                  <w:rPr>
                    <w:ins w:id="4772" w:author="ntttuyen" w:date="2014-01-20T12:10:00Z"/>
                    <w:rFonts w:ascii="Poppins" w:hAnsi="Poppins"/>
                    <w:sz w:val="20"/>
                    <w:szCs w:val="20"/>
                    <w:lang w:eastAsia="ko-KR"/>
                    <w:rPrChange w:id="4773" w:author="thuyhuynh" w:date="2023-05-08T11:25:00Z">
                      <w:rPr>
                        <w:ins w:id="4774" w:author="ntttuyen" w:date="2014-01-20T12:10:00Z"/>
                        <w:lang w:eastAsia="ko-KR"/>
                      </w:rPr>
                    </w:rPrChange>
                  </w:rPr>
                </w:pPr>
                <w:ins w:id="4775" w:author="ntttuyen" w:date="2014-01-20T14:14:00Z">
                  <w:r w:rsidRPr="00116AAA">
                    <w:rPr>
                      <w:rFonts w:ascii="Poppins" w:hAnsi="Poppins"/>
                      <w:sz w:val="20"/>
                      <w:szCs w:val="20"/>
                      <w:rPrChange w:id="4776" w:author="thuyhuynh" w:date="2023-05-08T11:25:00Z">
                        <w:rPr/>
                      </w:rPrChange>
                    </w:rPr>
                    <w:t>Re-enumeration on USB port</w:t>
                  </w:r>
                </w:ins>
              </w:p>
            </w:tc>
            <w:tc>
              <w:tcPr>
                <w:tcW w:w="2970" w:type="dxa"/>
              </w:tcPr>
              <w:p w:rsidR="008025EE" w:rsidRPr="00116AAA" w:rsidRDefault="008025EE">
                <w:pPr>
                  <w:rPr>
                    <w:ins w:id="4777" w:author="ntttuyen" w:date="2014-01-20T12:10:00Z"/>
                    <w:rFonts w:ascii="Poppins" w:hAnsi="Poppins"/>
                    <w:sz w:val="20"/>
                    <w:szCs w:val="20"/>
                    <w:lang w:eastAsia="ko-KR"/>
                    <w:rPrChange w:id="4778" w:author="thuyhuynh" w:date="2023-05-08T11:25:00Z">
                      <w:rPr>
                        <w:ins w:id="4779" w:author="ntttuyen" w:date="2014-01-20T12:10:00Z"/>
                        <w:lang w:eastAsia="ko-KR"/>
                      </w:rPr>
                    </w:rPrChange>
                  </w:rPr>
                </w:pPr>
                <w:ins w:id="4780" w:author="ntttuyen" w:date="2014-01-20T12:10:00Z">
                  <w:r w:rsidRPr="00116AAA">
                    <w:rPr>
                      <w:rFonts w:ascii="Poppins" w:hAnsi="Poppins"/>
                      <w:noProof/>
                      <w:color w:val="030003"/>
                      <w:sz w:val="20"/>
                      <w:szCs w:val="20"/>
                      <w:lang w:eastAsia="ko-KR"/>
                      <w:rPrChange w:id="4781" w:author="thuyhuynh" w:date="2023-05-08T11:25:00Z">
                        <w:rPr>
                          <w:noProof/>
                          <w:color w:val="030003"/>
                          <w:lang w:eastAsia="ko-KR"/>
                        </w:rPr>
                      </w:rPrChange>
                    </w:rPr>
                    <w:t xml:space="preserve">Device needs some amount of time (several hundred miliseconds) to put itself into SLEEP. During this time, it puts its peripherals including USB </w:t>
                  </w:r>
                </w:ins>
                <w:ins w:id="4782" w:author="ntttuyen" w:date="2014-01-20T14:15:00Z">
                  <w:r w:rsidR="001F5E0C" w:rsidRPr="00116AAA">
                    <w:rPr>
                      <w:rFonts w:ascii="Poppins" w:hAnsi="Poppins"/>
                      <w:noProof/>
                      <w:color w:val="030003"/>
                      <w:sz w:val="20"/>
                      <w:szCs w:val="20"/>
                      <w:lang w:eastAsia="ko-KR"/>
                      <w:rPrChange w:id="4783" w:author="thuyhuynh" w:date="2023-05-08T11:25:00Z">
                        <w:rPr>
                          <w:noProof/>
                          <w:color w:val="030003"/>
                          <w:lang w:eastAsia="ko-KR"/>
                        </w:rPr>
                      </w:rPrChange>
                    </w:rPr>
                    <w:t xml:space="preserve">and </w:t>
                  </w:r>
                </w:ins>
                <w:ins w:id="4784" w:author="ntttuyen" w:date="2014-01-20T12:10:00Z">
                  <w:r w:rsidRPr="00116AAA">
                    <w:rPr>
                      <w:rFonts w:ascii="Poppins" w:hAnsi="Poppins"/>
                      <w:noProof/>
                      <w:color w:val="030003"/>
                      <w:sz w:val="20"/>
                      <w:szCs w:val="20"/>
                      <w:lang w:eastAsia="ko-KR"/>
                      <w:rPrChange w:id="4785" w:author="thuyhuynh" w:date="2023-05-08T11:25:00Z">
                        <w:rPr>
                          <w:noProof/>
                          <w:color w:val="030003"/>
                          <w:lang w:eastAsia="ko-KR"/>
                        </w:rPr>
                      </w:rPrChange>
                    </w:rPr>
                    <w:t>itself into low power state. If there is an incomming command during its sleeping procedure, communication is corrupted and host may receive unexpected data or error.</w:t>
                  </w:r>
                </w:ins>
              </w:p>
            </w:tc>
          </w:tr>
          <w:tr w:rsidR="00B46740" w:rsidRPr="00116AAA" w:rsidTr="00924B3F">
            <w:trPr>
              <w:ins w:id="4786" w:author="thuyhuynh" w:date="2022-03-30T11:32:00Z"/>
            </w:trPr>
            <w:tc>
              <w:tcPr>
                <w:tcW w:w="1202" w:type="dxa"/>
              </w:tcPr>
              <w:p w:rsidR="00B46740" w:rsidRPr="00116AAA" w:rsidRDefault="003D5FCE" w:rsidP="00924B3F">
                <w:pPr>
                  <w:rPr>
                    <w:ins w:id="4787" w:author="thuyhuynh" w:date="2022-03-30T11:32:00Z"/>
                    <w:rFonts w:ascii="Poppins" w:hAnsi="Poppins"/>
                    <w:sz w:val="20"/>
                    <w:szCs w:val="20"/>
                    <w:lang w:eastAsia="ko-KR"/>
                    <w:rPrChange w:id="4788" w:author="thuyhuynh" w:date="2023-05-08T11:25:00Z">
                      <w:rPr>
                        <w:ins w:id="4789" w:author="thuyhuynh" w:date="2022-03-30T11:32:00Z"/>
                        <w:lang w:eastAsia="ko-KR"/>
                      </w:rPr>
                    </w:rPrChange>
                  </w:rPr>
                </w:pPr>
                <w:ins w:id="4790" w:author="ptdung" w:date="2023-11-28T18:05:00Z">
                  <w:r>
                    <w:rPr>
                      <w:rFonts w:ascii="Poppins" w:hAnsi="Poppins"/>
                      <w:sz w:val="20"/>
                      <w:szCs w:val="20"/>
                      <w:lang w:eastAsia="ko-KR"/>
                    </w:rPr>
                    <w:t>DPO_</w:t>
                  </w:r>
                </w:ins>
                <w:ins w:id="4791" w:author="thuyhuynh" w:date="2022-03-30T11:32:00Z">
                  <w:r w:rsidR="00B46740" w:rsidRPr="00116AAA">
                    <w:rPr>
                      <w:rFonts w:ascii="Poppins" w:hAnsi="Poppins"/>
                      <w:sz w:val="20"/>
                      <w:szCs w:val="20"/>
                      <w:lang w:eastAsia="ko-KR"/>
                      <w:rPrChange w:id="4792" w:author="thuyhuynh" w:date="2023-05-08T11:25:00Z">
                        <w:rPr>
                          <w:lang w:eastAsia="ko-KR"/>
                        </w:rPr>
                      </w:rPrChange>
                    </w:rPr>
                    <w:t>W</w:t>
                  </w:r>
                </w:ins>
                <w:ins w:id="4793" w:author="thuyhuynh" w:date="2022-03-30T11:33:00Z">
                  <w:r w:rsidR="00B46740" w:rsidRPr="00116AAA">
                    <w:rPr>
                      <w:rFonts w:ascii="Poppins" w:hAnsi="Poppins"/>
                      <w:sz w:val="20"/>
                      <w:szCs w:val="20"/>
                      <w:lang w:eastAsia="ko-KR"/>
                      <w:rPrChange w:id="4794" w:author="thuyhuynh" w:date="2023-05-08T11:25:00Z">
                        <w:rPr>
                          <w:lang w:eastAsia="ko-KR"/>
                        </w:rPr>
                      </w:rPrChange>
                    </w:rPr>
                    <w:t>AKEUP</w:t>
                  </w:r>
                </w:ins>
              </w:p>
            </w:tc>
            <w:tc>
              <w:tcPr>
                <w:tcW w:w="3226" w:type="dxa"/>
              </w:tcPr>
              <w:p w:rsidR="007355F9" w:rsidRPr="00116AAA" w:rsidRDefault="007355F9" w:rsidP="007355F9">
                <w:pPr>
                  <w:autoSpaceDE w:val="0"/>
                  <w:autoSpaceDN w:val="0"/>
                  <w:adjustRightInd w:val="0"/>
                  <w:rPr>
                    <w:ins w:id="4795" w:author="thuyhuynh" w:date="2022-03-30T11:36:00Z"/>
                    <w:rFonts w:ascii="Poppins" w:hAnsi="Poppins" w:cstheme="minorHAnsi"/>
                    <w:noProof/>
                    <w:color w:val="000000" w:themeColor="text1"/>
                    <w:sz w:val="20"/>
                    <w:szCs w:val="20"/>
                    <w:rPrChange w:id="4796" w:author="thuyhuynh" w:date="2023-05-08T11:25:00Z">
                      <w:rPr>
                        <w:ins w:id="4797" w:author="thuyhuynh" w:date="2022-03-30T11:36:00Z"/>
                        <w:rFonts w:ascii="Courier New" w:hAnsi="Courier New" w:cs="Courier New"/>
                        <w:noProof/>
                        <w:color w:val="008000"/>
                        <w:sz w:val="20"/>
                        <w:szCs w:val="20"/>
                      </w:rPr>
                    </w:rPrChange>
                  </w:rPr>
                </w:pPr>
                <w:ins w:id="4798" w:author="thuyhuynh" w:date="2022-03-30T11:36:00Z">
                  <w:r w:rsidRPr="00116AAA">
                    <w:rPr>
                      <w:rFonts w:ascii="Poppins" w:hAnsi="Poppins" w:cstheme="minorHAnsi"/>
                      <w:noProof/>
                      <w:color w:val="000000" w:themeColor="text1"/>
                      <w:sz w:val="20"/>
                      <w:szCs w:val="20"/>
                      <w:rPrChange w:id="4799" w:author="thuyhuynh" w:date="2023-05-08T11:25:00Z">
                        <w:rPr>
                          <w:rFonts w:ascii="Courier New" w:hAnsi="Courier New" w:cs="Courier New"/>
                          <w:noProof/>
                          <w:color w:val="008000"/>
                          <w:sz w:val="20"/>
                          <w:szCs w:val="20"/>
                        </w:rPr>
                      </w:rPrChange>
                    </w:rPr>
                    <w:t>Device wakeup after it has been put in standby mode. This operation must be done on the same device handle that was called</w:t>
                  </w:r>
                </w:ins>
              </w:p>
              <w:p w:rsidR="00B46740" w:rsidRPr="00116AAA" w:rsidRDefault="007355F9" w:rsidP="007355F9">
                <w:pPr>
                  <w:rPr>
                    <w:ins w:id="4800" w:author="thuyhuynh" w:date="2022-03-30T11:32:00Z"/>
                    <w:rFonts w:ascii="Poppins" w:hAnsi="Poppins" w:cstheme="minorHAnsi"/>
                    <w:color w:val="000000" w:themeColor="text1"/>
                    <w:sz w:val="20"/>
                    <w:szCs w:val="20"/>
                    <w:rPrChange w:id="4801" w:author="thuyhuynh" w:date="2023-05-08T11:25:00Z">
                      <w:rPr>
                        <w:ins w:id="4802" w:author="thuyhuynh" w:date="2022-03-30T11:32:00Z"/>
                      </w:rPr>
                    </w:rPrChange>
                  </w:rPr>
                </w:pPr>
                <w:ins w:id="4803" w:author="thuyhuynh" w:date="2022-03-30T11:36:00Z">
                  <w:r w:rsidRPr="00116AAA">
                    <w:rPr>
                      <w:rFonts w:ascii="Poppins" w:hAnsi="Poppins" w:cstheme="minorHAnsi"/>
                      <w:noProof/>
                      <w:color w:val="000000" w:themeColor="text1"/>
                      <w:sz w:val="20"/>
                      <w:szCs w:val="20"/>
                      <w:rPrChange w:id="4804" w:author="thuyhuynh" w:date="2023-05-08T11:25:00Z">
                        <w:rPr>
                          <w:rFonts w:ascii="Courier New" w:hAnsi="Courier New" w:cs="Courier New"/>
                          <w:noProof/>
                          <w:color w:val="008000"/>
                          <w:sz w:val="20"/>
                          <w:szCs w:val="20"/>
                        </w:rPr>
                      </w:rPrChange>
                    </w:rPr>
                    <w:t>with option DPO_SLEEP</w:t>
                  </w:r>
                </w:ins>
              </w:p>
            </w:tc>
            <w:tc>
              <w:tcPr>
                <w:tcW w:w="2160" w:type="dxa"/>
              </w:tcPr>
              <w:p w:rsidR="00B46740" w:rsidRPr="00116AAA" w:rsidRDefault="00B46740">
                <w:pPr>
                  <w:rPr>
                    <w:ins w:id="4805" w:author="thuyhuynh" w:date="2022-03-30T11:32:00Z"/>
                    <w:rFonts w:ascii="Poppins" w:hAnsi="Poppins"/>
                    <w:sz w:val="20"/>
                    <w:szCs w:val="20"/>
                    <w:rPrChange w:id="4806" w:author="thuyhuynh" w:date="2023-05-08T11:25:00Z">
                      <w:rPr>
                        <w:ins w:id="4807" w:author="thuyhuynh" w:date="2022-03-30T11:32:00Z"/>
                      </w:rPr>
                    </w:rPrChange>
                  </w:rPr>
                </w:pPr>
              </w:p>
            </w:tc>
            <w:tc>
              <w:tcPr>
                <w:tcW w:w="2970" w:type="dxa"/>
              </w:tcPr>
              <w:p w:rsidR="00B46740" w:rsidRPr="00116AAA" w:rsidRDefault="00B46740">
                <w:pPr>
                  <w:rPr>
                    <w:ins w:id="4808" w:author="thuyhuynh" w:date="2022-03-30T11:32:00Z"/>
                    <w:rFonts w:ascii="Poppins" w:hAnsi="Poppins"/>
                    <w:noProof/>
                    <w:color w:val="030003"/>
                    <w:sz w:val="20"/>
                    <w:szCs w:val="20"/>
                    <w:lang w:eastAsia="ko-KR"/>
                    <w:rPrChange w:id="4809" w:author="thuyhuynh" w:date="2023-05-08T11:25:00Z">
                      <w:rPr>
                        <w:ins w:id="4810" w:author="thuyhuynh" w:date="2022-03-30T11:32:00Z"/>
                        <w:noProof/>
                        <w:color w:val="030003"/>
                        <w:lang w:eastAsia="ko-KR"/>
                      </w:rPr>
                    </w:rPrChange>
                  </w:rPr>
                </w:pPr>
              </w:p>
            </w:tc>
          </w:tr>
        </w:tbl>
        <w:p w:rsidR="009D446C" w:rsidRPr="00116AAA" w:rsidRDefault="009D446C" w:rsidP="0026168F">
          <w:pPr>
            <w:jc w:val="both"/>
            <w:rPr>
              <w:ins w:id="4811" w:author="ntttuyen" w:date="2014-01-20T14:16:00Z"/>
              <w:rFonts w:ascii="Poppins" w:hAnsi="Poppins"/>
              <w:sz w:val="20"/>
              <w:szCs w:val="20"/>
              <w:rPrChange w:id="4812" w:author="thuyhuynh" w:date="2023-05-08T11:25:00Z">
                <w:rPr>
                  <w:ins w:id="4813" w:author="ntttuyen" w:date="2014-01-20T14:16:00Z"/>
                </w:rPr>
              </w:rPrChange>
            </w:rPr>
          </w:pPr>
        </w:p>
        <w:p w:rsidR="002356B3" w:rsidRPr="006A1224" w:rsidDel="006A4ADF" w:rsidRDefault="00C65627">
          <w:pPr>
            <w:pStyle w:val="Heading3"/>
            <w:rPr>
              <w:ins w:id="4814" w:author="ntttuyen" w:date="2014-01-20T10:44:00Z"/>
              <w:del w:id="4815" w:author="thuyhuynh" w:date="2022-03-30T11:21:00Z"/>
            </w:rPr>
            <w:pPrChange w:id="4816" w:author="thuyhuynh" w:date="2023-05-08T12:07:00Z">
              <w:pPr>
                <w:jc w:val="both"/>
              </w:pPr>
            </w:pPrChange>
          </w:pPr>
          <w:ins w:id="4817" w:author="ntttuyen" w:date="2014-01-20T14:16:00Z">
            <w:del w:id="4818" w:author="thuyhuynh" w:date="2022-03-30T11:21:00Z">
              <w:r w:rsidRPr="001C39D5" w:rsidDel="006A4ADF">
                <w:lastRenderedPageBreak/>
                <w:delText>Second</w:delText>
              </w:r>
              <w:r w:rsidR="002356B3" w:rsidRPr="005154FA" w:rsidDel="006A4ADF">
                <w:delText>-released Power Scheme</w:delText>
              </w:r>
            </w:del>
          </w:ins>
          <w:bookmarkStart w:id="4819" w:name="_Toc99552618"/>
          <w:bookmarkStart w:id="4820" w:name="_Toc99552955"/>
          <w:bookmarkStart w:id="4821" w:name="_Toc99553290"/>
          <w:bookmarkStart w:id="4822" w:name="_Toc99553623"/>
          <w:bookmarkStart w:id="4823" w:name="_Toc152261105"/>
          <w:bookmarkStart w:id="4824" w:name="_Toc153897175"/>
          <w:bookmarkStart w:id="4825" w:name="_Toc155348247"/>
          <w:bookmarkStart w:id="4826" w:name="_Toc155348550"/>
          <w:bookmarkEnd w:id="4819"/>
          <w:bookmarkEnd w:id="4820"/>
          <w:bookmarkEnd w:id="4821"/>
          <w:bookmarkEnd w:id="4822"/>
          <w:bookmarkEnd w:id="4823"/>
          <w:bookmarkEnd w:id="4824"/>
          <w:bookmarkEnd w:id="4825"/>
          <w:bookmarkEnd w:id="4826"/>
        </w:p>
        <w:p w:rsidR="00607FF5" w:rsidRPr="00116AAA" w:rsidDel="006A4ADF" w:rsidRDefault="00DD2FB2">
          <w:pPr>
            <w:pStyle w:val="Heading3"/>
            <w:rPr>
              <w:del w:id="4827" w:author="thuyhuynh" w:date="2022-03-30T11:21:00Z"/>
              <w:rPrChange w:id="4828" w:author="thuyhuynh" w:date="2023-05-08T11:25:00Z">
                <w:rPr>
                  <w:del w:id="4829" w:author="thuyhuynh" w:date="2022-03-30T11:21:00Z"/>
                </w:rPr>
              </w:rPrChange>
            </w:rPr>
            <w:pPrChange w:id="4830" w:author="thuyhuynh" w:date="2023-05-08T12:07:00Z">
              <w:pPr>
                <w:jc w:val="both"/>
              </w:pPr>
            </w:pPrChange>
          </w:pPr>
          <w:del w:id="4831" w:author="thuyhuynh" w:date="2022-03-30T11:21:00Z">
            <w:r w:rsidRPr="0067277F" w:rsidDel="006A4ADF">
              <w:delText xml:space="preserve">For firmware version 4.0, </w:delText>
            </w:r>
          </w:del>
          <w:del w:id="4832" w:author="thuyhuynh" w:date="2022-03-30T11:09:00Z">
            <w:r w:rsidR="00607FF5" w:rsidRPr="00F279A2" w:rsidDel="00E37F22">
              <w:delText>IriShield</w:delText>
            </w:r>
          </w:del>
          <w:del w:id="4833" w:author="thuyhuynh" w:date="2022-03-30T11:21:00Z">
            <w:r w:rsidR="00607FF5" w:rsidRPr="00673935" w:rsidDel="006A4ADF">
              <w:delText xml:space="preserve"> device offers different power-saving schemes including </w:delText>
            </w:r>
            <w:r w:rsidR="00DA16F7" w:rsidRPr="00DD5DFA" w:rsidDel="006A4ADF">
              <w:delText>STANDBY, SLEEP and DEEPSLEEP during device</w:delText>
            </w:r>
            <w:r w:rsidR="00E84024" w:rsidRPr="00116AAA" w:rsidDel="006A4ADF">
              <w:rPr>
                <w:rPrChange w:id="4834" w:author="thuyhuynh" w:date="2023-05-08T11:25:00Z">
                  <w:rPr/>
                </w:rPrChange>
              </w:rPr>
              <w:delText>’s</w:delText>
            </w:r>
            <w:r w:rsidR="00A1624B" w:rsidRPr="00116AAA" w:rsidDel="006A4ADF">
              <w:rPr>
                <w:rPrChange w:id="4835" w:author="thuyhuynh" w:date="2023-05-08T11:25:00Z">
                  <w:rPr/>
                </w:rPrChange>
              </w:rPr>
              <w:delText xml:space="preserve"> idling period. </w:delText>
            </w:r>
          </w:del>
          <w:ins w:id="4836" w:author="ntttuyen" w:date="2014-01-20T14:21:00Z">
            <w:del w:id="4837" w:author="thuyhuynh" w:date="2022-03-30T11:21:00Z">
              <w:r w:rsidR="00D374F1" w:rsidRPr="00116AAA" w:rsidDel="006A4ADF">
                <w:rPr>
                  <w:rPrChange w:id="4838" w:author="thuyhuynh" w:date="2023-05-08T11:25:00Z">
                    <w:rPr/>
                  </w:rPrChange>
                </w:rPr>
                <w:delText>Not only</w:delText>
              </w:r>
            </w:del>
          </w:ins>
          <w:ins w:id="4839" w:author="ntttuyen" w:date="2014-01-20T14:22:00Z">
            <w:del w:id="4840" w:author="thuyhuynh" w:date="2022-03-30T11:21:00Z">
              <w:r w:rsidR="00D374F1" w:rsidRPr="00116AAA" w:rsidDel="006A4ADF">
                <w:rPr>
                  <w:rPrChange w:id="4841" w:author="thuyhuynh" w:date="2023-05-08T11:25:00Z">
                    <w:rPr/>
                  </w:rPrChange>
                </w:rPr>
                <w:delText xml:space="preserve"> is</w:delText>
              </w:r>
            </w:del>
          </w:ins>
          <w:ins w:id="4842" w:author="ntttuyen" w:date="2014-01-20T14:21:00Z">
            <w:del w:id="4843" w:author="thuyhuynh" w:date="2022-03-30T11:21:00Z">
              <w:r w:rsidR="00D374F1" w:rsidRPr="00116AAA" w:rsidDel="006A4ADF">
                <w:rPr>
                  <w:rPrChange w:id="4844" w:author="thuyhuynh" w:date="2023-05-08T11:25:00Z">
                    <w:rPr/>
                  </w:rPrChange>
                </w:rPr>
                <w:delText xml:space="preserve"> the power consumption</w:delText>
              </w:r>
            </w:del>
          </w:ins>
          <w:ins w:id="4845" w:author="ntttuyen" w:date="2014-01-20T14:22:00Z">
            <w:del w:id="4846" w:author="thuyhuynh" w:date="2022-03-30T11:21:00Z">
              <w:r w:rsidR="00D374F1" w:rsidRPr="00116AAA" w:rsidDel="006A4ADF">
                <w:rPr>
                  <w:rPrChange w:id="4847" w:author="thuyhuynh" w:date="2023-05-08T11:25:00Z">
                    <w:rPr/>
                  </w:rPrChange>
                </w:rPr>
                <w:delText xml:space="preserve"> of SLEEP and DEEPSLEEP </w:delText>
              </w:r>
            </w:del>
          </w:ins>
          <w:ins w:id="4848" w:author="ntttuyen" w:date="2014-01-20T14:26:00Z">
            <w:del w:id="4849" w:author="thuyhuynh" w:date="2022-03-30T11:21:00Z">
              <w:r w:rsidR="00D374F1" w:rsidRPr="00116AAA" w:rsidDel="006A4ADF">
                <w:rPr>
                  <w:rPrChange w:id="4850" w:author="thuyhuynh" w:date="2023-05-08T11:25:00Z">
                    <w:rPr/>
                  </w:rPrChange>
                </w:rPr>
                <w:delText>different from the previous scheme but also the way</w:delText>
              </w:r>
            </w:del>
          </w:ins>
          <w:ins w:id="4851" w:author="ntttuyen" w:date="2014-01-20T14:27:00Z">
            <w:del w:id="4852" w:author="thuyhuynh" w:date="2022-03-30T11:21:00Z">
              <w:r w:rsidR="00D374F1" w:rsidRPr="00116AAA" w:rsidDel="006A4ADF">
                <w:rPr>
                  <w:rPrChange w:id="4853" w:author="thuyhuynh" w:date="2023-05-08T11:25:00Z">
                    <w:rPr/>
                  </w:rPrChange>
                </w:rPr>
                <w:delText>s</w:delText>
              </w:r>
            </w:del>
          </w:ins>
          <w:ins w:id="4854" w:author="ntttuyen" w:date="2014-01-20T14:26:00Z">
            <w:del w:id="4855" w:author="thuyhuynh" w:date="2022-03-30T11:21:00Z">
              <w:r w:rsidR="00D374F1" w:rsidRPr="00116AAA" w:rsidDel="006A4ADF">
                <w:rPr>
                  <w:rPrChange w:id="4856" w:author="thuyhuynh" w:date="2023-05-08T11:25:00Z">
                    <w:rPr/>
                  </w:rPrChange>
                </w:rPr>
                <w:delText xml:space="preserve"> to wake device up from those saving modes </w:delText>
              </w:r>
            </w:del>
          </w:ins>
          <w:ins w:id="4857" w:author="ntttuyen" w:date="2014-01-20T14:27:00Z">
            <w:del w:id="4858" w:author="thuyhuynh" w:date="2022-03-30T11:21:00Z">
              <w:r w:rsidR="00D374F1" w:rsidRPr="00116AAA" w:rsidDel="006A4ADF">
                <w:rPr>
                  <w:rPrChange w:id="4859" w:author="thuyhuynh" w:date="2023-05-08T11:25:00Z">
                    <w:rPr/>
                  </w:rPrChange>
                </w:rPr>
                <w:delText>are also different.</w:delText>
              </w:r>
            </w:del>
          </w:ins>
          <w:ins w:id="4860" w:author="ntttuyen" w:date="2014-01-20T14:21:00Z">
            <w:del w:id="4861" w:author="thuyhuynh" w:date="2022-03-30T11:21:00Z">
              <w:r w:rsidR="00D374F1" w:rsidRPr="00116AAA" w:rsidDel="006A4ADF">
                <w:rPr>
                  <w:rPrChange w:id="4862" w:author="thuyhuynh" w:date="2023-05-08T11:25:00Z">
                    <w:rPr/>
                  </w:rPrChange>
                </w:rPr>
                <w:delText xml:space="preserve"> </w:delText>
              </w:r>
            </w:del>
          </w:ins>
          <w:del w:id="4863" w:author="thuyhuynh" w:date="2022-03-30T11:21:00Z">
            <w:r w:rsidR="00A1624B" w:rsidRPr="00116AAA" w:rsidDel="006A4ADF">
              <w:rPr>
                <w:rPrChange w:id="4864" w:author="thuyhuynh" w:date="2023-05-08T11:25:00Z">
                  <w:rPr/>
                </w:rPrChange>
              </w:rPr>
              <w:delText xml:space="preserve">Even though </w:delText>
            </w:r>
          </w:del>
          <w:ins w:id="4865" w:author="TANBAO" w:date="2014-01-09T11:51:00Z">
            <w:del w:id="4866" w:author="thuyhuynh" w:date="2022-03-30T11:21:00Z">
              <w:r w:rsidR="00405B33" w:rsidRPr="00116AAA" w:rsidDel="006A4ADF">
                <w:rPr>
                  <w:rPrChange w:id="4867" w:author="thuyhuynh" w:date="2023-05-08T11:25:00Z">
                    <w:rPr/>
                  </w:rPrChange>
                </w:rPr>
                <w:delText xml:space="preserve">STANDBY and </w:delText>
              </w:r>
            </w:del>
          </w:ins>
          <w:del w:id="4868" w:author="thuyhuynh" w:date="2022-03-30T11:21:00Z">
            <w:r w:rsidR="00A1624B" w:rsidRPr="00116AAA" w:rsidDel="006A4ADF">
              <w:rPr>
                <w:rPrChange w:id="4869" w:author="thuyhuynh" w:date="2023-05-08T11:25:00Z">
                  <w:rPr/>
                </w:rPrChange>
              </w:rPr>
              <w:delText xml:space="preserve">SLEEP </w:delText>
            </w:r>
            <w:r w:rsidR="00D20FC5" w:rsidRPr="00116AAA" w:rsidDel="006A4ADF">
              <w:rPr>
                <w:rPrChange w:id="4870" w:author="thuyhuynh" w:date="2023-05-08T11:25:00Z">
                  <w:rPr/>
                </w:rPrChange>
              </w:rPr>
              <w:delText>is</w:delText>
            </w:r>
          </w:del>
          <w:ins w:id="4871" w:author="TANBAO" w:date="2014-01-09T11:51:00Z">
            <w:del w:id="4872" w:author="thuyhuynh" w:date="2022-03-30T11:21:00Z">
              <w:r w:rsidR="00405B33" w:rsidRPr="00116AAA" w:rsidDel="006A4ADF">
                <w:rPr>
                  <w:rPrChange w:id="4873" w:author="thuyhuynh" w:date="2023-05-08T11:25:00Z">
                    <w:rPr/>
                  </w:rPrChange>
                </w:rPr>
                <w:delText>are</w:delText>
              </w:r>
            </w:del>
          </w:ins>
          <w:del w:id="4874" w:author="thuyhuynh" w:date="2022-03-30T11:21:00Z">
            <w:r w:rsidR="00A1624B" w:rsidRPr="00116AAA" w:rsidDel="006A4ADF">
              <w:rPr>
                <w:rPrChange w:id="4875" w:author="thuyhuynh" w:date="2023-05-08T11:25:00Z">
                  <w:rPr/>
                </w:rPrChange>
              </w:rPr>
              <w:delText xml:space="preserve"> su</w:delText>
            </w:r>
            <w:r w:rsidR="00D20FC5" w:rsidRPr="00116AAA" w:rsidDel="006A4ADF">
              <w:rPr>
                <w:rPrChange w:id="4876" w:author="thuyhuynh" w:date="2023-05-08T11:25:00Z">
                  <w:rPr/>
                </w:rPrChange>
              </w:rPr>
              <w:delText>pported in the earlier firmware version, from 4.0 it works properly stable and saves more power</w:delText>
            </w:r>
          </w:del>
          <w:ins w:id="4877" w:author="ntttuyen" w:date="2014-01-20T14:27:00Z">
            <w:del w:id="4878" w:author="thuyhuynh" w:date="2022-03-30T11:21:00Z">
              <w:r w:rsidR="00D374F1" w:rsidRPr="00116AAA" w:rsidDel="006A4ADF">
                <w:rPr>
                  <w:rPrChange w:id="4879" w:author="thuyhuynh" w:date="2023-05-08T11:25:00Z">
                    <w:rPr/>
                  </w:rPrChange>
                </w:rPr>
                <w:delText>stays the same for both schemes</w:delText>
              </w:r>
            </w:del>
          </w:ins>
          <w:del w:id="4880" w:author="thuyhuynh" w:date="2022-03-30T11:21:00Z">
            <w:r w:rsidR="00D20FC5" w:rsidRPr="00116AAA" w:rsidDel="006A4ADF">
              <w:rPr>
                <w:rPrChange w:id="4881" w:author="thuyhuynh" w:date="2023-05-08T11:25:00Z">
                  <w:rPr/>
                </w:rPrChange>
              </w:rPr>
              <w:delText>.</w:delText>
            </w:r>
            <w:bookmarkStart w:id="4882" w:name="_Toc99552619"/>
            <w:bookmarkStart w:id="4883" w:name="_Toc99552956"/>
            <w:bookmarkStart w:id="4884" w:name="_Toc99553291"/>
            <w:bookmarkStart w:id="4885" w:name="_Toc99553624"/>
            <w:bookmarkStart w:id="4886" w:name="_Toc152261106"/>
            <w:bookmarkStart w:id="4887" w:name="_Toc153897176"/>
            <w:bookmarkStart w:id="4888" w:name="_Toc155348248"/>
            <w:bookmarkStart w:id="4889" w:name="_Toc155348551"/>
            <w:bookmarkEnd w:id="4882"/>
            <w:bookmarkEnd w:id="4883"/>
            <w:bookmarkEnd w:id="4884"/>
            <w:bookmarkEnd w:id="4885"/>
            <w:bookmarkEnd w:id="4886"/>
            <w:bookmarkEnd w:id="4887"/>
            <w:bookmarkEnd w:id="4888"/>
            <w:bookmarkEnd w:id="4889"/>
          </w:del>
        </w:p>
        <w:p w:rsidR="00D41EC7" w:rsidRPr="00116AAA" w:rsidDel="006A4ADF" w:rsidRDefault="00D41EC7">
          <w:pPr>
            <w:pStyle w:val="Heading3"/>
            <w:rPr>
              <w:del w:id="4890" w:author="thuyhuynh" w:date="2022-03-30T11:21:00Z"/>
              <w:rPrChange w:id="4891" w:author="thuyhuynh" w:date="2023-05-08T11:25:00Z">
                <w:rPr>
                  <w:del w:id="4892" w:author="thuyhuynh" w:date="2022-03-30T11:21:00Z"/>
                </w:rPr>
              </w:rPrChange>
            </w:rPr>
            <w:pPrChange w:id="4893" w:author="thuyhuynh" w:date="2023-05-08T12:07:00Z">
              <w:pPr/>
            </w:pPrChange>
          </w:pPr>
          <w:bookmarkStart w:id="4894" w:name="_Toc99552620"/>
          <w:bookmarkStart w:id="4895" w:name="_Toc99552957"/>
          <w:bookmarkStart w:id="4896" w:name="_Toc99553292"/>
          <w:bookmarkStart w:id="4897" w:name="_Toc99553625"/>
          <w:bookmarkStart w:id="4898" w:name="_Toc152261107"/>
          <w:bookmarkStart w:id="4899" w:name="_Toc153897177"/>
          <w:bookmarkStart w:id="4900" w:name="_Toc155348249"/>
          <w:bookmarkStart w:id="4901" w:name="_Toc155348552"/>
          <w:bookmarkEnd w:id="4894"/>
          <w:bookmarkEnd w:id="4895"/>
          <w:bookmarkEnd w:id="4896"/>
          <w:bookmarkEnd w:id="4897"/>
          <w:bookmarkEnd w:id="4898"/>
          <w:bookmarkEnd w:id="4899"/>
          <w:bookmarkEnd w:id="4900"/>
          <w:bookmarkEnd w:id="4901"/>
        </w:p>
        <w:tbl>
          <w:tblPr>
            <w:tblStyle w:val="TableGrid"/>
            <w:tblW w:w="9558" w:type="dxa"/>
            <w:tblLook w:val="04A0" w:firstRow="1" w:lastRow="0" w:firstColumn="1" w:lastColumn="0" w:noHBand="0" w:noVBand="1"/>
          </w:tblPr>
          <w:tblGrid>
            <w:gridCol w:w="1590"/>
            <w:gridCol w:w="3063"/>
            <w:gridCol w:w="2101"/>
            <w:gridCol w:w="2804"/>
          </w:tblGrid>
          <w:tr w:rsidR="00FD3993" w:rsidRPr="00116AAA" w:rsidDel="006A4ADF" w:rsidTr="00513B03">
            <w:trPr>
              <w:del w:id="4902" w:author="thuyhuynh" w:date="2022-03-30T11:21:00Z"/>
            </w:trPr>
            <w:tc>
              <w:tcPr>
                <w:tcW w:w="1202" w:type="dxa"/>
              </w:tcPr>
              <w:p w:rsidR="00D41EC7" w:rsidRPr="00116AAA" w:rsidDel="006A4ADF" w:rsidRDefault="00D41EC7">
                <w:pPr>
                  <w:pStyle w:val="Heading3"/>
                  <w:rPr>
                    <w:del w:id="4903" w:author="thuyhuynh" w:date="2022-03-30T11:21:00Z"/>
                    <w:lang w:eastAsia="ko-KR"/>
                    <w:rPrChange w:id="4904" w:author="thuyhuynh" w:date="2023-05-08T11:25:00Z">
                      <w:rPr>
                        <w:del w:id="4905" w:author="thuyhuynh" w:date="2022-03-30T11:21:00Z"/>
                        <w:b/>
                        <w:lang w:eastAsia="ko-KR"/>
                      </w:rPr>
                    </w:rPrChange>
                  </w:rPr>
                  <w:pPrChange w:id="4906" w:author="thuyhuynh" w:date="2023-05-08T12:07:00Z">
                    <w:pPr>
                      <w:jc w:val="center"/>
                    </w:pPr>
                  </w:pPrChange>
                </w:pPr>
                <w:del w:id="4907" w:author="thuyhuynh" w:date="2022-03-30T11:21:00Z">
                  <w:r w:rsidRPr="00116AAA" w:rsidDel="006A4ADF">
                    <w:rPr>
                      <w:lang w:eastAsia="ko-KR"/>
                      <w:rPrChange w:id="4908" w:author="thuyhuynh" w:date="2023-05-08T11:25:00Z">
                        <w:rPr>
                          <w:b/>
                          <w:lang w:eastAsia="ko-KR"/>
                        </w:rPr>
                      </w:rPrChange>
                    </w:rPr>
                    <w:delText>Power modes</w:delText>
                  </w:r>
                  <w:bookmarkStart w:id="4909" w:name="_Toc99552621"/>
                  <w:bookmarkStart w:id="4910" w:name="_Toc99552958"/>
                  <w:bookmarkStart w:id="4911" w:name="_Toc99553293"/>
                  <w:bookmarkStart w:id="4912" w:name="_Toc99553626"/>
                  <w:bookmarkStart w:id="4913" w:name="_Toc152261108"/>
                  <w:bookmarkStart w:id="4914" w:name="_Toc153897178"/>
                  <w:bookmarkStart w:id="4915" w:name="_Toc155348250"/>
                  <w:bookmarkStart w:id="4916" w:name="_Toc155348553"/>
                  <w:bookmarkEnd w:id="4909"/>
                  <w:bookmarkEnd w:id="4910"/>
                  <w:bookmarkEnd w:id="4911"/>
                  <w:bookmarkEnd w:id="4912"/>
                  <w:bookmarkEnd w:id="4913"/>
                  <w:bookmarkEnd w:id="4914"/>
                  <w:bookmarkEnd w:id="4915"/>
                  <w:bookmarkEnd w:id="4916"/>
                </w:del>
              </w:p>
            </w:tc>
            <w:tc>
              <w:tcPr>
                <w:tcW w:w="3226" w:type="dxa"/>
              </w:tcPr>
              <w:p w:rsidR="00D41EC7" w:rsidRPr="00116AAA" w:rsidDel="006A4ADF" w:rsidRDefault="00D41EC7">
                <w:pPr>
                  <w:pStyle w:val="Heading3"/>
                  <w:rPr>
                    <w:del w:id="4917" w:author="thuyhuynh" w:date="2022-03-30T11:21:00Z"/>
                    <w:lang w:eastAsia="ko-KR"/>
                    <w:rPrChange w:id="4918" w:author="thuyhuynh" w:date="2023-05-08T11:25:00Z">
                      <w:rPr>
                        <w:del w:id="4919" w:author="thuyhuynh" w:date="2022-03-30T11:21:00Z"/>
                        <w:b/>
                        <w:lang w:eastAsia="ko-KR"/>
                      </w:rPr>
                    </w:rPrChange>
                  </w:rPr>
                  <w:pPrChange w:id="4920" w:author="thuyhuynh" w:date="2023-05-08T12:07:00Z">
                    <w:pPr>
                      <w:jc w:val="center"/>
                    </w:pPr>
                  </w:pPrChange>
                </w:pPr>
                <w:del w:id="4921" w:author="thuyhuynh" w:date="2022-03-30T11:21:00Z">
                  <w:r w:rsidRPr="00116AAA" w:rsidDel="006A4ADF">
                    <w:rPr>
                      <w:lang w:eastAsia="ko-KR"/>
                      <w:rPrChange w:id="4922" w:author="thuyhuynh" w:date="2023-05-08T11:25:00Z">
                        <w:rPr>
                          <w:b/>
                          <w:lang w:eastAsia="ko-KR"/>
                        </w:rPr>
                      </w:rPrChange>
                    </w:rPr>
                    <w:delText>Description</w:delText>
                  </w:r>
                  <w:bookmarkStart w:id="4923" w:name="_Toc99552622"/>
                  <w:bookmarkStart w:id="4924" w:name="_Toc99552959"/>
                  <w:bookmarkStart w:id="4925" w:name="_Toc99553294"/>
                  <w:bookmarkStart w:id="4926" w:name="_Toc99553627"/>
                  <w:bookmarkStart w:id="4927" w:name="_Toc152261109"/>
                  <w:bookmarkStart w:id="4928" w:name="_Toc153897179"/>
                  <w:bookmarkStart w:id="4929" w:name="_Toc155348251"/>
                  <w:bookmarkStart w:id="4930" w:name="_Toc155348554"/>
                  <w:bookmarkEnd w:id="4923"/>
                  <w:bookmarkEnd w:id="4924"/>
                  <w:bookmarkEnd w:id="4925"/>
                  <w:bookmarkEnd w:id="4926"/>
                  <w:bookmarkEnd w:id="4927"/>
                  <w:bookmarkEnd w:id="4928"/>
                  <w:bookmarkEnd w:id="4929"/>
                  <w:bookmarkEnd w:id="4930"/>
                </w:del>
              </w:p>
            </w:tc>
            <w:tc>
              <w:tcPr>
                <w:tcW w:w="2160" w:type="dxa"/>
              </w:tcPr>
              <w:p w:rsidR="00D41EC7" w:rsidRPr="00116AAA" w:rsidDel="006A4ADF" w:rsidRDefault="00C029C9">
                <w:pPr>
                  <w:pStyle w:val="Heading3"/>
                  <w:rPr>
                    <w:del w:id="4931" w:author="thuyhuynh" w:date="2022-03-30T11:21:00Z"/>
                    <w:lang w:eastAsia="ko-KR"/>
                    <w:rPrChange w:id="4932" w:author="thuyhuynh" w:date="2023-05-08T11:25:00Z">
                      <w:rPr>
                        <w:del w:id="4933" w:author="thuyhuynh" w:date="2022-03-30T11:21:00Z"/>
                        <w:b/>
                        <w:lang w:eastAsia="ko-KR"/>
                      </w:rPr>
                    </w:rPrChange>
                  </w:rPr>
                  <w:pPrChange w:id="4934" w:author="thuyhuynh" w:date="2023-05-08T12:07:00Z">
                    <w:pPr>
                      <w:jc w:val="center"/>
                    </w:pPr>
                  </w:pPrChange>
                </w:pPr>
                <w:del w:id="4935" w:author="thuyhuynh" w:date="2022-03-30T11:21:00Z">
                  <w:r w:rsidRPr="00116AAA" w:rsidDel="006A4ADF">
                    <w:rPr>
                      <w:lang w:eastAsia="ko-KR"/>
                      <w:rPrChange w:id="4936" w:author="thuyhuynh" w:date="2023-05-08T11:25:00Z">
                        <w:rPr>
                          <w:b/>
                          <w:lang w:eastAsia="ko-KR"/>
                        </w:rPr>
                      </w:rPrChange>
                    </w:rPr>
                    <w:delText>Wakeup</w:delText>
                  </w:r>
                  <w:r w:rsidR="00A97047" w:rsidRPr="00116AAA" w:rsidDel="006A4ADF">
                    <w:rPr>
                      <w:lang w:eastAsia="ko-KR"/>
                      <w:rPrChange w:id="4937" w:author="thuyhuynh" w:date="2023-05-08T11:25:00Z">
                        <w:rPr>
                          <w:b/>
                          <w:lang w:eastAsia="ko-KR"/>
                        </w:rPr>
                      </w:rPrChange>
                    </w:rPr>
                    <w:delText xml:space="preserve"> by</w:delText>
                  </w:r>
                  <w:bookmarkStart w:id="4938" w:name="_Toc99552623"/>
                  <w:bookmarkStart w:id="4939" w:name="_Toc99552960"/>
                  <w:bookmarkStart w:id="4940" w:name="_Toc99553295"/>
                  <w:bookmarkStart w:id="4941" w:name="_Toc99553628"/>
                  <w:bookmarkStart w:id="4942" w:name="_Toc152261110"/>
                  <w:bookmarkStart w:id="4943" w:name="_Toc153897180"/>
                  <w:bookmarkStart w:id="4944" w:name="_Toc155348252"/>
                  <w:bookmarkStart w:id="4945" w:name="_Toc155348555"/>
                  <w:bookmarkEnd w:id="4938"/>
                  <w:bookmarkEnd w:id="4939"/>
                  <w:bookmarkEnd w:id="4940"/>
                  <w:bookmarkEnd w:id="4941"/>
                  <w:bookmarkEnd w:id="4942"/>
                  <w:bookmarkEnd w:id="4943"/>
                  <w:bookmarkEnd w:id="4944"/>
                  <w:bookmarkEnd w:id="4945"/>
                </w:del>
              </w:p>
            </w:tc>
            <w:tc>
              <w:tcPr>
                <w:tcW w:w="2970" w:type="dxa"/>
              </w:tcPr>
              <w:p w:rsidR="00D41EC7" w:rsidRPr="00116AAA" w:rsidDel="006A4ADF" w:rsidRDefault="00A97047">
                <w:pPr>
                  <w:pStyle w:val="Heading3"/>
                  <w:rPr>
                    <w:del w:id="4946" w:author="thuyhuynh" w:date="2022-03-30T11:21:00Z"/>
                    <w:lang w:eastAsia="ko-KR"/>
                    <w:rPrChange w:id="4947" w:author="thuyhuynh" w:date="2023-05-08T11:25:00Z">
                      <w:rPr>
                        <w:del w:id="4948" w:author="thuyhuynh" w:date="2022-03-30T11:21:00Z"/>
                        <w:b/>
                        <w:lang w:eastAsia="ko-KR"/>
                      </w:rPr>
                    </w:rPrChange>
                  </w:rPr>
                  <w:pPrChange w:id="4949" w:author="thuyhuynh" w:date="2023-05-08T12:07:00Z">
                    <w:pPr>
                      <w:jc w:val="center"/>
                    </w:pPr>
                  </w:pPrChange>
                </w:pPr>
                <w:del w:id="4950" w:author="thuyhuynh" w:date="2022-03-30T11:21:00Z">
                  <w:r w:rsidRPr="00116AAA" w:rsidDel="006A4ADF">
                    <w:rPr>
                      <w:lang w:eastAsia="ko-KR"/>
                      <w:rPrChange w:id="4951" w:author="thuyhuynh" w:date="2023-05-08T11:25:00Z">
                        <w:rPr>
                          <w:b/>
                          <w:lang w:eastAsia="ko-KR"/>
                        </w:rPr>
                      </w:rPrChange>
                    </w:rPr>
                    <w:delText>Cautions</w:delText>
                  </w:r>
                  <w:bookmarkStart w:id="4952" w:name="_Toc99552624"/>
                  <w:bookmarkStart w:id="4953" w:name="_Toc99552961"/>
                  <w:bookmarkStart w:id="4954" w:name="_Toc99553296"/>
                  <w:bookmarkStart w:id="4955" w:name="_Toc99553629"/>
                  <w:bookmarkStart w:id="4956" w:name="_Toc152261111"/>
                  <w:bookmarkStart w:id="4957" w:name="_Toc153897181"/>
                  <w:bookmarkStart w:id="4958" w:name="_Toc155348253"/>
                  <w:bookmarkStart w:id="4959" w:name="_Toc155348556"/>
                  <w:bookmarkEnd w:id="4952"/>
                  <w:bookmarkEnd w:id="4953"/>
                  <w:bookmarkEnd w:id="4954"/>
                  <w:bookmarkEnd w:id="4955"/>
                  <w:bookmarkEnd w:id="4956"/>
                  <w:bookmarkEnd w:id="4957"/>
                  <w:bookmarkEnd w:id="4958"/>
                  <w:bookmarkEnd w:id="4959"/>
                </w:del>
              </w:p>
            </w:tc>
            <w:bookmarkStart w:id="4960" w:name="_Toc99552625"/>
            <w:bookmarkStart w:id="4961" w:name="_Toc99552962"/>
            <w:bookmarkStart w:id="4962" w:name="_Toc99553297"/>
            <w:bookmarkStart w:id="4963" w:name="_Toc99553630"/>
            <w:bookmarkStart w:id="4964" w:name="_Toc152261112"/>
            <w:bookmarkStart w:id="4965" w:name="_Toc153897182"/>
            <w:bookmarkStart w:id="4966" w:name="_Toc155348254"/>
            <w:bookmarkStart w:id="4967" w:name="_Toc155348557"/>
            <w:bookmarkEnd w:id="4960"/>
            <w:bookmarkEnd w:id="4961"/>
            <w:bookmarkEnd w:id="4962"/>
            <w:bookmarkEnd w:id="4963"/>
            <w:bookmarkEnd w:id="4964"/>
            <w:bookmarkEnd w:id="4965"/>
            <w:bookmarkEnd w:id="4966"/>
            <w:bookmarkEnd w:id="4967"/>
          </w:tr>
          <w:tr w:rsidR="00FD3993" w:rsidRPr="00116AAA" w:rsidDel="006A4ADF" w:rsidTr="00513B03">
            <w:trPr>
              <w:del w:id="4968" w:author="thuyhuynh" w:date="2022-03-30T11:21:00Z"/>
            </w:trPr>
            <w:tc>
              <w:tcPr>
                <w:tcW w:w="1202" w:type="dxa"/>
              </w:tcPr>
              <w:p w:rsidR="00D41EC7" w:rsidRPr="005154FA" w:rsidDel="006A4ADF" w:rsidRDefault="00D41EC7">
                <w:pPr>
                  <w:pStyle w:val="Heading3"/>
                  <w:rPr>
                    <w:del w:id="4969" w:author="thuyhuynh" w:date="2022-03-30T11:21:00Z"/>
                    <w:lang w:eastAsia="ko-KR"/>
                  </w:rPr>
                  <w:pPrChange w:id="4970" w:author="thuyhuynh" w:date="2023-05-08T12:07:00Z">
                    <w:pPr/>
                  </w:pPrChange>
                </w:pPr>
                <w:del w:id="4971" w:author="thuyhuynh" w:date="2022-03-30T11:21:00Z">
                  <w:r w:rsidRPr="001C39D5" w:rsidDel="006A4ADF">
                    <w:rPr>
                      <w:lang w:eastAsia="ko-KR"/>
                    </w:rPr>
                    <w:delText>STANDBY</w:delText>
                  </w:r>
                  <w:bookmarkStart w:id="4972" w:name="_Toc99552626"/>
                  <w:bookmarkStart w:id="4973" w:name="_Toc99552963"/>
                  <w:bookmarkStart w:id="4974" w:name="_Toc99553298"/>
                  <w:bookmarkStart w:id="4975" w:name="_Toc99553631"/>
                  <w:bookmarkStart w:id="4976" w:name="_Toc152261113"/>
                  <w:bookmarkStart w:id="4977" w:name="_Toc153897183"/>
                  <w:bookmarkStart w:id="4978" w:name="_Toc155348255"/>
                  <w:bookmarkStart w:id="4979" w:name="_Toc155348558"/>
                  <w:bookmarkEnd w:id="4972"/>
                  <w:bookmarkEnd w:id="4973"/>
                  <w:bookmarkEnd w:id="4974"/>
                  <w:bookmarkEnd w:id="4975"/>
                  <w:bookmarkEnd w:id="4976"/>
                  <w:bookmarkEnd w:id="4977"/>
                  <w:bookmarkEnd w:id="4978"/>
                  <w:bookmarkEnd w:id="4979"/>
                </w:del>
              </w:p>
            </w:tc>
            <w:tc>
              <w:tcPr>
                <w:tcW w:w="3226" w:type="dxa"/>
              </w:tcPr>
              <w:p w:rsidR="00D41EC7" w:rsidRPr="00673935" w:rsidDel="006A4ADF" w:rsidRDefault="00C029C9">
                <w:pPr>
                  <w:pStyle w:val="Heading3"/>
                  <w:rPr>
                    <w:del w:id="4980" w:author="thuyhuynh" w:date="2022-03-30T11:21:00Z"/>
                  </w:rPr>
                  <w:pPrChange w:id="4981" w:author="thuyhuynh" w:date="2023-05-08T12:07:00Z">
                    <w:pPr/>
                  </w:pPrChange>
                </w:pPr>
                <w:del w:id="4982" w:author="thuyhuynh" w:date="2022-03-30T11:21:00Z">
                  <w:r w:rsidRPr="006A1224" w:rsidDel="006A4ADF">
                    <w:delText>Device’s</w:delText>
                  </w:r>
                  <w:r w:rsidR="00D41EC7" w:rsidRPr="0067277F" w:rsidDel="006A4ADF">
                    <w:delText xml:space="preserve"> main processor enter idle mode</w:delText>
                  </w:r>
                  <w:r w:rsidRPr="00F279A2" w:rsidDel="006A4ADF">
                    <w:delText>. Its peripherals (flash, uart, usb, GPIO, etc.) are still full clocked and powered.</w:delText>
                  </w:r>
                  <w:bookmarkStart w:id="4983" w:name="_Toc99552627"/>
                  <w:bookmarkStart w:id="4984" w:name="_Toc99552964"/>
                  <w:bookmarkStart w:id="4985" w:name="_Toc99553299"/>
                  <w:bookmarkStart w:id="4986" w:name="_Toc99553632"/>
                  <w:bookmarkStart w:id="4987" w:name="_Toc152261114"/>
                  <w:bookmarkStart w:id="4988" w:name="_Toc153897184"/>
                  <w:bookmarkStart w:id="4989" w:name="_Toc155348256"/>
                  <w:bookmarkStart w:id="4990" w:name="_Toc155348559"/>
                  <w:bookmarkEnd w:id="4983"/>
                  <w:bookmarkEnd w:id="4984"/>
                  <w:bookmarkEnd w:id="4985"/>
                  <w:bookmarkEnd w:id="4986"/>
                  <w:bookmarkEnd w:id="4987"/>
                  <w:bookmarkEnd w:id="4988"/>
                  <w:bookmarkEnd w:id="4989"/>
                  <w:bookmarkEnd w:id="4990"/>
                </w:del>
              </w:p>
              <w:p w:rsidR="004A5F62" w:rsidRPr="00116AAA" w:rsidDel="006A4ADF" w:rsidRDefault="004A5F62">
                <w:pPr>
                  <w:pStyle w:val="Heading3"/>
                  <w:rPr>
                    <w:del w:id="4991" w:author="thuyhuynh" w:date="2022-03-30T11:21:00Z"/>
                    <w:rPrChange w:id="4992" w:author="thuyhuynh" w:date="2023-05-08T11:25:00Z">
                      <w:rPr>
                        <w:del w:id="4993" w:author="thuyhuynh" w:date="2022-03-30T11:21:00Z"/>
                      </w:rPr>
                    </w:rPrChange>
                  </w:rPr>
                  <w:pPrChange w:id="4994" w:author="thuyhuynh" w:date="2023-05-08T12:07:00Z">
                    <w:pPr/>
                  </w:pPrChange>
                </w:pPr>
                <w:del w:id="4995" w:author="thuyhuynh" w:date="2022-03-30T11:21:00Z">
                  <w:r w:rsidRPr="00DD5DFA" w:rsidDel="006A4ADF">
                    <w:delText>Device goes into STANDBY when</w:delText>
                  </w:r>
                  <w:bookmarkStart w:id="4996" w:name="_Toc99552628"/>
                  <w:bookmarkStart w:id="4997" w:name="_Toc99552965"/>
                  <w:bookmarkStart w:id="4998" w:name="_Toc99553300"/>
                  <w:bookmarkStart w:id="4999" w:name="_Toc99553633"/>
                  <w:bookmarkStart w:id="5000" w:name="_Toc152261115"/>
                  <w:bookmarkStart w:id="5001" w:name="_Toc153897185"/>
                  <w:bookmarkStart w:id="5002" w:name="_Toc155348257"/>
                  <w:bookmarkStart w:id="5003" w:name="_Toc155348560"/>
                  <w:bookmarkEnd w:id="4996"/>
                  <w:bookmarkEnd w:id="4997"/>
                  <w:bookmarkEnd w:id="4998"/>
                  <w:bookmarkEnd w:id="4999"/>
                  <w:bookmarkEnd w:id="5000"/>
                  <w:bookmarkEnd w:id="5001"/>
                  <w:bookmarkEnd w:id="5002"/>
                  <w:bookmarkEnd w:id="5003"/>
                </w:del>
              </w:p>
              <w:p w:rsidR="004A5F62" w:rsidRPr="00116AAA" w:rsidDel="006A4ADF" w:rsidRDefault="004A5F62">
                <w:pPr>
                  <w:pStyle w:val="Heading3"/>
                  <w:rPr>
                    <w:del w:id="5004" w:author="thuyhuynh" w:date="2022-03-30T11:21:00Z"/>
                    <w:rPrChange w:id="5005" w:author="thuyhuynh" w:date="2023-05-08T11:25:00Z">
                      <w:rPr>
                        <w:del w:id="5006" w:author="thuyhuynh" w:date="2022-03-30T11:21:00Z"/>
                      </w:rPr>
                    </w:rPrChange>
                  </w:rPr>
                  <w:pPrChange w:id="5007" w:author="thuyhuynh" w:date="2023-05-08T12:07:00Z">
                    <w:pPr/>
                  </w:pPrChange>
                </w:pPr>
                <w:del w:id="5008" w:author="thuyhuynh" w:date="2022-03-30T11:21:00Z">
                  <w:r w:rsidRPr="00116AAA" w:rsidDel="006A4ADF">
                    <w:rPr>
                      <w:rPrChange w:id="5009" w:author="thuyhuynh" w:date="2023-05-08T11:25:00Z">
                        <w:rPr/>
                      </w:rPrChange>
                    </w:rPr>
                    <w:delText>+ Iddk_SleepDevice is called</w:delText>
                  </w:r>
                  <w:bookmarkStart w:id="5010" w:name="_Toc99552629"/>
                  <w:bookmarkStart w:id="5011" w:name="_Toc99552966"/>
                  <w:bookmarkStart w:id="5012" w:name="_Toc99553301"/>
                  <w:bookmarkStart w:id="5013" w:name="_Toc99553634"/>
                  <w:bookmarkStart w:id="5014" w:name="_Toc152261116"/>
                  <w:bookmarkStart w:id="5015" w:name="_Toc153897186"/>
                  <w:bookmarkStart w:id="5016" w:name="_Toc155348258"/>
                  <w:bookmarkStart w:id="5017" w:name="_Toc155348561"/>
                  <w:bookmarkEnd w:id="5010"/>
                  <w:bookmarkEnd w:id="5011"/>
                  <w:bookmarkEnd w:id="5012"/>
                  <w:bookmarkEnd w:id="5013"/>
                  <w:bookmarkEnd w:id="5014"/>
                  <w:bookmarkEnd w:id="5015"/>
                  <w:bookmarkEnd w:id="5016"/>
                  <w:bookmarkEnd w:id="5017"/>
                </w:del>
              </w:p>
              <w:p w:rsidR="004A5F62" w:rsidRPr="00116AAA" w:rsidDel="006A4ADF" w:rsidRDefault="004A5F62">
                <w:pPr>
                  <w:pStyle w:val="Heading3"/>
                  <w:rPr>
                    <w:del w:id="5018" w:author="thuyhuynh" w:date="2022-03-30T11:21:00Z"/>
                    <w:color w:val="FF0000"/>
                    <w:lang w:eastAsia="ko-KR"/>
                    <w:rPrChange w:id="5019" w:author="thuyhuynh" w:date="2023-05-08T11:25:00Z">
                      <w:rPr>
                        <w:del w:id="5020" w:author="thuyhuynh" w:date="2022-03-30T11:21:00Z"/>
                        <w:color w:val="FF0000"/>
                        <w:lang w:eastAsia="ko-KR"/>
                      </w:rPr>
                    </w:rPrChange>
                  </w:rPr>
                  <w:pPrChange w:id="5021" w:author="thuyhuynh" w:date="2023-05-08T12:07:00Z">
                    <w:pPr/>
                  </w:pPrChange>
                </w:pPr>
                <w:del w:id="5022" w:author="thuyhuynh" w:date="2022-03-30T11:21:00Z">
                  <w:r w:rsidRPr="00116AAA" w:rsidDel="006A4ADF">
                    <w:rPr>
                      <w:rPrChange w:id="5023" w:author="thuyhuynh" w:date="2023-05-08T11:25:00Z">
                        <w:rPr/>
                      </w:rPrChange>
                    </w:rPr>
                    <w:delText>+ Device is configured to automatically go into STANDBY after some idling time.</w:delText>
                  </w:r>
                  <w:bookmarkStart w:id="5024" w:name="_Toc99552630"/>
                  <w:bookmarkStart w:id="5025" w:name="_Toc99552967"/>
                  <w:bookmarkStart w:id="5026" w:name="_Toc99553302"/>
                  <w:bookmarkStart w:id="5027" w:name="_Toc99553635"/>
                  <w:bookmarkStart w:id="5028" w:name="_Toc152261117"/>
                  <w:bookmarkStart w:id="5029" w:name="_Toc153897187"/>
                  <w:bookmarkStart w:id="5030" w:name="_Toc155348259"/>
                  <w:bookmarkStart w:id="5031" w:name="_Toc155348562"/>
                  <w:bookmarkEnd w:id="5024"/>
                  <w:bookmarkEnd w:id="5025"/>
                  <w:bookmarkEnd w:id="5026"/>
                  <w:bookmarkEnd w:id="5027"/>
                  <w:bookmarkEnd w:id="5028"/>
                  <w:bookmarkEnd w:id="5029"/>
                  <w:bookmarkEnd w:id="5030"/>
                  <w:bookmarkEnd w:id="5031"/>
                </w:del>
              </w:p>
            </w:tc>
            <w:tc>
              <w:tcPr>
                <w:tcW w:w="2160" w:type="dxa"/>
              </w:tcPr>
              <w:p w:rsidR="00D41EC7" w:rsidRPr="00116AAA" w:rsidDel="006A4ADF" w:rsidRDefault="00A97047">
                <w:pPr>
                  <w:pStyle w:val="Heading3"/>
                  <w:rPr>
                    <w:del w:id="5032" w:author="thuyhuynh" w:date="2022-03-30T11:21:00Z"/>
                    <w:lang w:eastAsia="ko-KR"/>
                    <w:rPrChange w:id="5033" w:author="thuyhuynh" w:date="2023-05-08T11:25:00Z">
                      <w:rPr>
                        <w:del w:id="5034" w:author="thuyhuynh" w:date="2022-03-30T11:21:00Z"/>
                        <w:lang w:eastAsia="ko-KR"/>
                      </w:rPr>
                    </w:rPrChange>
                  </w:rPr>
                  <w:pPrChange w:id="5035" w:author="thuyhuynh" w:date="2023-05-08T12:07:00Z">
                    <w:pPr/>
                  </w:pPrChange>
                </w:pPr>
                <w:del w:id="5036" w:author="thuyhuynh" w:date="2022-03-30T11:21:00Z">
                  <w:r w:rsidRPr="00116AAA" w:rsidDel="006A4ADF">
                    <w:rPr>
                      <w:rPrChange w:id="5037" w:author="thuyhuynh" w:date="2023-05-08T11:25:00Z">
                        <w:rPr/>
                      </w:rPrChange>
                    </w:rPr>
                    <w:delText>Any activity on USB/UART communication link (except for KEEP ALIVE frames from USB).</w:delText>
                  </w:r>
                  <w:bookmarkStart w:id="5038" w:name="_Toc99552631"/>
                  <w:bookmarkStart w:id="5039" w:name="_Toc99552968"/>
                  <w:bookmarkStart w:id="5040" w:name="_Toc99553303"/>
                  <w:bookmarkStart w:id="5041" w:name="_Toc99553636"/>
                  <w:bookmarkStart w:id="5042" w:name="_Toc152261118"/>
                  <w:bookmarkStart w:id="5043" w:name="_Toc153897188"/>
                  <w:bookmarkStart w:id="5044" w:name="_Toc155348260"/>
                  <w:bookmarkStart w:id="5045" w:name="_Toc155348563"/>
                  <w:bookmarkEnd w:id="5038"/>
                  <w:bookmarkEnd w:id="5039"/>
                  <w:bookmarkEnd w:id="5040"/>
                  <w:bookmarkEnd w:id="5041"/>
                  <w:bookmarkEnd w:id="5042"/>
                  <w:bookmarkEnd w:id="5043"/>
                  <w:bookmarkEnd w:id="5044"/>
                  <w:bookmarkEnd w:id="5045"/>
                </w:del>
              </w:p>
            </w:tc>
            <w:tc>
              <w:tcPr>
                <w:tcW w:w="2970" w:type="dxa"/>
              </w:tcPr>
              <w:p w:rsidR="00D41EC7" w:rsidRPr="00116AAA" w:rsidDel="006A4ADF" w:rsidRDefault="00D41EC7">
                <w:pPr>
                  <w:pStyle w:val="Heading3"/>
                  <w:rPr>
                    <w:del w:id="5046" w:author="thuyhuynh" w:date="2022-03-30T11:21:00Z"/>
                    <w:lang w:eastAsia="ko-KR"/>
                    <w:rPrChange w:id="5047" w:author="thuyhuynh" w:date="2023-05-08T11:25:00Z">
                      <w:rPr>
                        <w:del w:id="5048" w:author="thuyhuynh" w:date="2022-03-30T11:21:00Z"/>
                        <w:lang w:eastAsia="ko-KR"/>
                      </w:rPr>
                    </w:rPrChange>
                  </w:rPr>
                  <w:pPrChange w:id="5049" w:author="thuyhuynh" w:date="2023-05-08T12:07:00Z">
                    <w:pPr/>
                  </w:pPrChange>
                </w:pPr>
                <w:bookmarkStart w:id="5050" w:name="_Toc99552632"/>
                <w:bookmarkStart w:id="5051" w:name="_Toc99552969"/>
                <w:bookmarkStart w:id="5052" w:name="_Toc99553304"/>
                <w:bookmarkStart w:id="5053" w:name="_Toc99553637"/>
                <w:bookmarkStart w:id="5054" w:name="_Toc152261119"/>
                <w:bookmarkStart w:id="5055" w:name="_Toc153897189"/>
                <w:bookmarkStart w:id="5056" w:name="_Toc155348261"/>
                <w:bookmarkStart w:id="5057" w:name="_Toc155348564"/>
                <w:bookmarkEnd w:id="5050"/>
                <w:bookmarkEnd w:id="5051"/>
                <w:bookmarkEnd w:id="5052"/>
                <w:bookmarkEnd w:id="5053"/>
                <w:bookmarkEnd w:id="5054"/>
                <w:bookmarkEnd w:id="5055"/>
                <w:bookmarkEnd w:id="5056"/>
                <w:bookmarkEnd w:id="5057"/>
              </w:p>
            </w:tc>
            <w:bookmarkStart w:id="5058" w:name="_Toc99552633"/>
            <w:bookmarkStart w:id="5059" w:name="_Toc99552970"/>
            <w:bookmarkStart w:id="5060" w:name="_Toc99553305"/>
            <w:bookmarkStart w:id="5061" w:name="_Toc99553638"/>
            <w:bookmarkStart w:id="5062" w:name="_Toc152261120"/>
            <w:bookmarkStart w:id="5063" w:name="_Toc153897190"/>
            <w:bookmarkStart w:id="5064" w:name="_Toc155348262"/>
            <w:bookmarkStart w:id="5065" w:name="_Toc155348565"/>
            <w:bookmarkEnd w:id="5058"/>
            <w:bookmarkEnd w:id="5059"/>
            <w:bookmarkEnd w:id="5060"/>
            <w:bookmarkEnd w:id="5061"/>
            <w:bookmarkEnd w:id="5062"/>
            <w:bookmarkEnd w:id="5063"/>
            <w:bookmarkEnd w:id="5064"/>
            <w:bookmarkEnd w:id="5065"/>
          </w:tr>
          <w:tr w:rsidR="00FD3993" w:rsidRPr="00116AAA" w:rsidDel="006A4ADF" w:rsidTr="00513B03">
            <w:trPr>
              <w:del w:id="5066" w:author="thuyhuynh" w:date="2022-03-30T11:21:00Z"/>
            </w:trPr>
            <w:tc>
              <w:tcPr>
                <w:tcW w:w="1202" w:type="dxa"/>
              </w:tcPr>
              <w:p w:rsidR="00D41EC7" w:rsidRPr="005154FA" w:rsidDel="006A4ADF" w:rsidRDefault="00C029C9">
                <w:pPr>
                  <w:pStyle w:val="Heading3"/>
                  <w:rPr>
                    <w:del w:id="5067" w:author="thuyhuynh" w:date="2022-03-30T11:21:00Z"/>
                    <w:lang w:eastAsia="ko-KR"/>
                  </w:rPr>
                  <w:pPrChange w:id="5068" w:author="thuyhuynh" w:date="2023-05-08T12:07:00Z">
                    <w:pPr/>
                  </w:pPrChange>
                </w:pPr>
                <w:del w:id="5069" w:author="thuyhuynh" w:date="2022-03-30T11:21:00Z">
                  <w:r w:rsidRPr="001C39D5" w:rsidDel="006A4ADF">
                    <w:rPr>
                      <w:lang w:eastAsia="ko-KR"/>
                    </w:rPr>
                    <w:delText>SLEEP</w:delText>
                  </w:r>
                  <w:bookmarkStart w:id="5070" w:name="_Toc99552634"/>
                  <w:bookmarkStart w:id="5071" w:name="_Toc99552971"/>
                  <w:bookmarkStart w:id="5072" w:name="_Toc99553306"/>
                  <w:bookmarkStart w:id="5073" w:name="_Toc99553639"/>
                  <w:bookmarkStart w:id="5074" w:name="_Toc152261121"/>
                  <w:bookmarkStart w:id="5075" w:name="_Toc153897191"/>
                  <w:bookmarkStart w:id="5076" w:name="_Toc155348263"/>
                  <w:bookmarkStart w:id="5077" w:name="_Toc155348566"/>
                  <w:bookmarkEnd w:id="5070"/>
                  <w:bookmarkEnd w:id="5071"/>
                  <w:bookmarkEnd w:id="5072"/>
                  <w:bookmarkEnd w:id="5073"/>
                  <w:bookmarkEnd w:id="5074"/>
                  <w:bookmarkEnd w:id="5075"/>
                  <w:bookmarkEnd w:id="5076"/>
                  <w:bookmarkEnd w:id="5077"/>
                </w:del>
              </w:p>
            </w:tc>
            <w:tc>
              <w:tcPr>
                <w:tcW w:w="3226" w:type="dxa"/>
              </w:tcPr>
              <w:p w:rsidR="00D41EC7" w:rsidRPr="0067277F" w:rsidDel="006A4ADF" w:rsidRDefault="00A97047">
                <w:pPr>
                  <w:pStyle w:val="Heading3"/>
                  <w:rPr>
                    <w:del w:id="5078" w:author="thuyhuynh" w:date="2022-03-30T11:21:00Z"/>
                  </w:rPr>
                  <w:pPrChange w:id="5079" w:author="thuyhuynh" w:date="2023-05-08T12:07:00Z">
                    <w:pPr/>
                  </w:pPrChange>
                </w:pPr>
                <w:del w:id="5080" w:author="thuyhuynh" w:date="2022-03-30T11:21:00Z">
                  <w:r w:rsidRPr="006A1224" w:rsidDel="006A4ADF">
                    <w:delText xml:space="preserve">Operating clock frequency is lowered down. Peripherals and memory enters minimum power consumption states. Main processors enters idle mode. </w:delText>
                  </w:r>
                  <w:bookmarkStart w:id="5081" w:name="_Toc99552635"/>
                  <w:bookmarkStart w:id="5082" w:name="_Toc99552972"/>
                  <w:bookmarkStart w:id="5083" w:name="_Toc99553307"/>
                  <w:bookmarkStart w:id="5084" w:name="_Toc99553640"/>
                  <w:bookmarkStart w:id="5085" w:name="_Toc152261122"/>
                  <w:bookmarkStart w:id="5086" w:name="_Toc153897192"/>
                  <w:bookmarkStart w:id="5087" w:name="_Toc155348264"/>
                  <w:bookmarkStart w:id="5088" w:name="_Toc155348567"/>
                  <w:bookmarkEnd w:id="5081"/>
                  <w:bookmarkEnd w:id="5082"/>
                  <w:bookmarkEnd w:id="5083"/>
                  <w:bookmarkEnd w:id="5084"/>
                  <w:bookmarkEnd w:id="5085"/>
                  <w:bookmarkEnd w:id="5086"/>
                  <w:bookmarkEnd w:id="5087"/>
                  <w:bookmarkEnd w:id="5088"/>
                </w:del>
              </w:p>
              <w:p w:rsidR="004A5F62" w:rsidRPr="00DD5DFA" w:rsidDel="006A4ADF" w:rsidRDefault="001939C4">
                <w:pPr>
                  <w:pStyle w:val="Heading3"/>
                  <w:rPr>
                    <w:del w:id="5089" w:author="thuyhuynh" w:date="2022-03-30T11:21:00Z"/>
                  </w:rPr>
                  <w:pPrChange w:id="5090" w:author="thuyhuynh" w:date="2023-05-08T12:07:00Z">
                    <w:pPr/>
                  </w:pPrChange>
                </w:pPr>
                <w:del w:id="5091" w:author="thuyhuynh" w:date="2022-03-30T11:21:00Z">
                  <w:r w:rsidRPr="00F279A2" w:rsidDel="006A4ADF">
                    <w:delText>Device goes into SLEEP</w:delText>
                  </w:r>
                  <w:r w:rsidR="004A5F62" w:rsidRPr="00673935" w:rsidDel="006A4ADF">
                    <w:delText xml:space="preserve"> when</w:delText>
                  </w:r>
                  <w:bookmarkStart w:id="5092" w:name="_Toc99552636"/>
                  <w:bookmarkStart w:id="5093" w:name="_Toc99552973"/>
                  <w:bookmarkStart w:id="5094" w:name="_Toc99553308"/>
                  <w:bookmarkStart w:id="5095" w:name="_Toc99553641"/>
                  <w:bookmarkStart w:id="5096" w:name="_Toc152261123"/>
                  <w:bookmarkStart w:id="5097" w:name="_Toc153897193"/>
                  <w:bookmarkStart w:id="5098" w:name="_Toc155348265"/>
                  <w:bookmarkStart w:id="5099" w:name="_Toc155348568"/>
                  <w:bookmarkEnd w:id="5092"/>
                  <w:bookmarkEnd w:id="5093"/>
                  <w:bookmarkEnd w:id="5094"/>
                  <w:bookmarkEnd w:id="5095"/>
                  <w:bookmarkEnd w:id="5096"/>
                  <w:bookmarkEnd w:id="5097"/>
                  <w:bookmarkEnd w:id="5098"/>
                  <w:bookmarkEnd w:id="5099"/>
                </w:del>
              </w:p>
              <w:p w:rsidR="004A5F62" w:rsidRPr="00116AAA" w:rsidDel="006A4ADF" w:rsidRDefault="004A5F62">
                <w:pPr>
                  <w:pStyle w:val="Heading3"/>
                  <w:rPr>
                    <w:del w:id="5100" w:author="thuyhuynh" w:date="2022-03-30T11:21:00Z"/>
                    <w:rPrChange w:id="5101" w:author="thuyhuynh" w:date="2023-05-08T11:25:00Z">
                      <w:rPr>
                        <w:del w:id="5102" w:author="thuyhuynh" w:date="2022-03-30T11:21:00Z"/>
                      </w:rPr>
                    </w:rPrChange>
                  </w:rPr>
                  <w:pPrChange w:id="5103" w:author="thuyhuynh" w:date="2023-05-08T12:07:00Z">
                    <w:pPr/>
                  </w:pPrChange>
                </w:pPr>
                <w:del w:id="5104" w:author="thuyhuynh" w:date="2022-03-30T11:21:00Z">
                  <w:r w:rsidRPr="00116AAA" w:rsidDel="006A4ADF">
                    <w:rPr>
                      <w:rPrChange w:id="5105" w:author="thuyhuynh" w:date="2023-05-08T11:25:00Z">
                        <w:rPr/>
                      </w:rPrChange>
                    </w:rPr>
                    <w:delText>+ Iddk_SleepDevice is called</w:delText>
                  </w:r>
                  <w:bookmarkStart w:id="5106" w:name="_Toc99552637"/>
                  <w:bookmarkStart w:id="5107" w:name="_Toc99552974"/>
                  <w:bookmarkStart w:id="5108" w:name="_Toc99553309"/>
                  <w:bookmarkStart w:id="5109" w:name="_Toc99553642"/>
                  <w:bookmarkStart w:id="5110" w:name="_Toc152261124"/>
                  <w:bookmarkStart w:id="5111" w:name="_Toc153897194"/>
                  <w:bookmarkStart w:id="5112" w:name="_Toc155348266"/>
                  <w:bookmarkStart w:id="5113" w:name="_Toc155348569"/>
                  <w:bookmarkEnd w:id="5106"/>
                  <w:bookmarkEnd w:id="5107"/>
                  <w:bookmarkEnd w:id="5108"/>
                  <w:bookmarkEnd w:id="5109"/>
                  <w:bookmarkEnd w:id="5110"/>
                  <w:bookmarkEnd w:id="5111"/>
                  <w:bookmarkEnd w:id="5112"/>
                  <w:bookmarkEnd w:id="5113"/>
                </w:del>
              </w:p>
              <w:p w:rsidR="004A5F62" w:rsidRPr="00116AAA" w:rsidDel="006A4ADF" w:rsidRDefault="004A5F62">
                <w:pPr>
                  <w:pStyle w:val="Heading3"/>
                  <w:rPr>
                    <w:del w:id="5114" w:author="thuyhuynh" w:date="2022-03-30T11:21:00Z"/>
                    <w:rPrChange w:id="5115" w:author="thuyhuynh" w:date="2023-05-08T11:25:00Z">
                      <w:rPr>
                        <w:del w:id="5116" w:author="thuyhuynh" w:date="2022-03-30T11:21:00Z"/>
                      </w:rPr>
                    </w:rPrChange>
                  </w:rPr>
                  <w:pPrChange w:id="5117" w:author="thuyhuynh" w:date="2023-05-08T12:07:00Z">
                    <w:pPr/>
                  </w:pPrChange>
                </w:pPr>
                <w:del w:id="5118" w:author="thuyhuynh" w:date="2022-03-30T11:21:00Z">
                  <w:r w:rsidRPr="00116AAA" w:rsidDel="006A4ADF">
                    <w:rPr>
                      <w:rPrChange w:id="5119" w:author="thuyhuynh" w:date="2023-05-08T11:25:00Z">
                        <w:rPr/>
                      </w:rPrChange>
                    </w:rPr>
                    <w:delText>+ Device is configured to automatically go into SLEEP after some idling time.</w:delText>
                  </w:r>
                  <w:bookmarkStart w:id="5120" w:name="_Toc99552638"/>
                  <w:bookmarkStart w:id="5121" w:name="_Toc99552975"/>
                  <w:bookmarkStart w:id="5122" w:name="_Toc99553310"/>
                  <w:bookmarkStart w:id="5123" w:name="_Toc99553643"/>
                  <w:bookmarkStart w:id="5124" w:name="_Toc152261125"/>
                  <w:bookmarkStart w:id="5125" w:name="_Toc153897195"/>
                  <w:bookmarkStart w:id="5126" w:name="_Toc155348267"/>
                  <w:bookmarkStart w:id="5127" w:name="_Toc155348570"/>
                  <w:bookmarkEnd w:id="5120"/>
                  <w:bookmarkEnd w:id="5121"/>
                  <w:bookmarkEnd w:id="5122"/>
                  <w:bookmarkEnd w:id="5123"/>
                  <w:bookmarkEnd w:id="5124"/>
                  <w:bookmarkEnd w:id="5125"/>
                  <w:bookmarkEnd w:id="5126"/>
                  <w:bookmarkEnd w:id="5127"/>
                </w:del>
              </w:p>
              <w:p w:rsidR="004A5F62" w:rsidRPr="00116AAA" w:rsidDel="006A4ADF" w:rsidRDefault="004A5F62">
                <w:pPr>
                  <w:pStyle w:val="Heading3"/>
                  <w:rPr>
                    <w:del w:id="5128" w:author="thuyhuynh" w:date="2022-03-30T11:21:00Z"/>
                    <w:lang w:eastAsia="ko-KR"/>
                    <w:rPrChange w:id="5129" w:author="thuyhuynh" w:date="2023-05-08T11:25:00Z">
                      <w:rPr>
                        <w:del w:id="5130" w:author="thuyhuynh" w:date="2022-03-30T11:21:00Z"/>
                        <w:lang w:eastAsia="ko-KR"/>
                      </w:rPr>
                    </w:rPrChange>
                  </w:rPr>
                  <w:pPrChange w:id="5131" w:author="thuyhuynh" w:date="2023-05-08T12:07:00Z">
                    <w:pPr/>
                  </w:pPrChange>
                </w:pPr>
                <w:del w:id="5132" w:author="thuyhuynh" w:date="2022-03-30T11:21:00Z">
                  <w:r w:rsidRPr="00116AAA" w:rsidDel="006A4ADF">
                    <w:rPr>
                      <w:rPrChange w:id="5133" w:author="thuyhuynh" w:date="2023-05-08T11:25:00Z">
                        <w:rPr/>
                      </w:rPrChange>
                    </w:rPr>
                    <w:delText>+ There is no activity on USB bus for more than 3 milliseconds.</w:delText>
                  </w:r>
                  <w:bookmarkStart w:id="5134" w:name="_Toc99552639"/>
                  <w:bookmarkStart w:id="5135" w:name="_Toc99552976"/>
                  <w:bookmarkStart w:id="5136" w:name="_Toc99553311"/>
                  <w:bookmarkStart w:id="5137" w:name="_Toc99553644"/>
                  <w:bookmarkStart w:id="5138" w:name="_Toc152261126"/>
                  <w:bookmarkStart w:id="5139" w:name="_Toc153897196"/>
                  <w:bookmarkStart w:id="5140" w:name="_Toc155348268"/>
                  <w:bookmarkStart w:id="5141" w:name="_Toc155348571"/>
                  <w:bookmarkEnd w:id="5134"/>
                  <w:bookmarkEnd w:id="5135"/>
                  <w:bookmarkEnd w:id="5136"/>
                  <w:bookmarkEnd w:id="5137"/>
                  <w:bookmarkEnd w:id="5138"/>
                  <w:bookmarkEnd w:id="5139"/>
                  <w:bookmarkEnd w:id="5140"/>
                  <w:bookmarkEnd w:id="5141"/>
                </w:del>
              </w:p>
            </w:tc>
            <w:tc>
              <w:tcPr>
                <w:tcW w:w="2160" w:type="dxa"/>
              </w:tcPr>
              <w:p w:rsidR="00D41EC7" w:rsidRPr="00116AAA" w:rsidDel="006A4ADF" w:rsidRDefault="00B25CC1">
                <w:pPr>
                  <w:pStyle w:val="Heading3"/>
                  <w:rPr>
                    <w:del w:id="5142" w:author="thuyhuynh" w:date="2022-03-30T11:21:00Z"/>
                    <w:rPrChange w:id="5143" w:author="thuyhuynh" w:date="2023-05-08T11:25:00Z">
                      <w:rPr>
                        <w:del w:id="5144" w:author="thuyhuynh" w:date="2022-03-30T11:21:00Z"/>
                      </w:rPr>
                    </w:rPrChange>
                  </w:rPr>
                  <w:pPrChange w:id="5145" w:author="thuyhuynh" w:date="2023-05-08T12:07:00Z">
                    <w:pPr/>
                  </w:pPrChange>
                </w:pPr>
                <w:ins w:id="5146" w:author="ntttuyen" w:date="2014-01-20T14:28:00Z">
                  <w:del w:id="5147" w:author="thuyhuynh" w:date="2022-03-30T11:21:00Z">
                    <w:r w:rsidRPr="00116AAA" w:rsidDel="006A4ADF">
                      <w:rPr>
                        <w:rPrChange w:id="5148" w:author="thuyhuynh" w:date="2023-05-08T11:25:00Z">
                          <w:rPr/>
                        </w:rPrChange>
                      </w:rPr>
                      <w:delText xml:space="preserve">Access to </w:delText>
                    </w:r>
                  </w:del>
                </w:ins>
                <w:del w:id="5149" w:author="thuyhuynh" w:date="2022-03-30T11:21:00Z">
                  <w:r w:rsidR="00A97047" w:rsidRPr="00116AAA" w:rsidDel="006A4ADF">
                    <w:rPr>
                      <w:rPrChange w:id="5150" w:author="thuyhuynh" w:date="2023-05-08T11:25:00Z">
                        <w:rPr/>
                      </w:rPrChange>
                    </w:rPr>
                    <w:delText>A</w:delText>
                  </w:r>
                </w:del>
                <w:ins w:id="5151" w:author="ntttuyen" w:date="2014-01-20T14:28:00Z">
                  <w:del w:id="5152" w:author="thuyhuynh" w:date="2022-03-30T11:21:00Z">
                    <w:r w:rsidRPr="00116AAA" w:rsidDel="006A4ADF">
                      <w:rPr>
                        <w:rPrChange w:id="5153" w:author="thuyhuynh" w:date="2023-05-08T11:25:00Z">
                          <w:rPr/>
                        </w:rPrChange>
                      </w:rPr>
                      <w:delText>a</w:delText>
                    </w:r>
                  </w:del>
                </w:ins>
                <w:ins w:id="5154" w:author="ntttuyen" w:date="2014-01-20T14:15:00Z">
                  <w:del w:id="5155" w:author="thuyhuynh" w:date="2022-03-30T11:21:00Z">
                    <w:r w:rsidR="001F5E0C" w:rsidRPr="00116AAA" w:rsidDel="006A4ADF">
                      <w:rPr>
                        <w:rPrChange w:id="5156" w:author="thuyhuynh" w:date="2023-05-08T11:25:00Z">
                          <w:rPr/>
                        </w:rPrChange>
                      </w:rPr>
                      <w:delText xml:space="preserve">ny </w:delText>
                    </w:r>
                  </w:del>
                </w:ins>
                <w:del w:id="5157" w:author="thuyhuynh" w:date="2022-03-30T11:21:00Z">
                  <w:r w:rsidR="00A97047" w:rsidRPr="00116AAA" w:rsidDel="006A4ADF">
                    <w:rPr>
                      <w:rPrChange w:id="5158" w:author="thuyhuynh" w:date="2023-05-08T11:25:00Z">
                        <w:rPr/>
                      </w:rPrChange>
                    </w:rPr>
                    <w:delText xml:space="preserve"> special API provided by the firmware and its </w:delText>
                  </w:r>
                </w:del>
                <w:ins w:id="5159" w:author="ntttuyen" w:date="2014-01-20T14:28:00Z">
                  <w:del w:id="5160" w:author="thuyhuynh" w:date="2022-03-30T11:21:00Z">
                    <w:r w:rsidR="00A1298F" w:rsidRPr="00116AAA" w:rsidDel="006A4ADF">
                      <w:rPr>
                        <w:rPrChange w:id="5161" w:author="thuyhuynh" w:date="2023-05-08T11:25:00Z">
                          <w:rPr/>
                        </w:rPrChange>
                      </w:rPr>
                      <w:delText>in</w:delText>
                    </w:r>
                  </w:del>
                </w:ins>
                <w:ins w:id="5162" w:author="ntttuyen" w:date="2014-01-20T14:16:00Z">
                  <w:del w:id="5163" w:author="thuyhuynh" w:date="2022-03-30T11:21:00Z">
                    <w:r w:rsidR="001F5E0C" w:rsidRPr="00116AAA" w:rsidDel="006A4ADF">
                      <w:rPr>
                        <w:rPrChange w:id="5164" w:author="thuyhuynh" w:date="2023-05-08T11:25:00Z">
                          <w:rPr/>
                        </w:rPrChange>
                      </w:rPr>
                      <w:delText xml:space="preserve"> the </w:delText>
                    </w:r>
                  </w:del>
                </w:ins>
                <w:del w:id="5165" w:author="thuyhuynh" w:date="2022-03-30T11:21:00Z">
                  <w:r w:rsidR="00A97047" w:rsidRPr="00116AAA" w:rsidDel="006A4ADF">
                    <w:rPr>
                      <w:rPrChange w:id="5166" w:author="thuyhuynh" w:date="2023-05-08T11:25:00Z">
                        <w:rPr/>
                      </w:rPrChange>
                    </w:rPr>
                    <w:delText>corresponding SDKs</w:delText>
                  </w:r>
                  <w:bookmarkStart w:id="5167" w:name="_Toc99552640"/>
                  <w:bookmarkStart w:id="5168" w:name="_Toc99552977"/>
                  <w:bookmarkStart w:id="5169" w:name="_Toc99553312"/>
                  <w:bookmarkStart w:id="5170" w:name="_Toc99553645"/>
                  <w:bookmarkStart w:id="5171" w:name="_Toc152261127"/>
                  <w:bookmarkStart w:id="5172" w:name="_Toc153897197"/>
                  <w:bookmarkStart w:id="5173" w:name="_Toc155348269"/>
                  <w:bookmarkStart w:id="5174" w:name="_Toc155348572"/>
                  <w:bookmarkEnd w:id="5167"/>
                  <w:bookmarkEnd w:id="5168"/>
                  <w:bookmarkEnd w:id="5169"/>
                  <w:bookmarkEnd w:id="5170"/>
                  <w:bookmarkEnd w:id="5171"/>
                  <w:bookmarkEnd w:id="5172"/>
                  <w:bookmarkEnd w:id="5173"/>
                  <w:bookmarkEnd w:id="5174"/>
                </w:del>
              </w:p>
              <w:p w:rsidR="00DD7D68" w:rsidRPr="00116AAA" w:rsidDel="006A4ADF" w:rsidRDefault="00DD7D68">
                <w:pPr>
                  <w:pStyle w:val="Heading3"/>
                  <w:rPr>
                    <w:del w:id="5175" w:author="thuyhuynh" w:date="2022-03-30T11:21:00Z"/>
                    <w:lang w:eastAsia="ko-KR"/>
                    <w:rPrChange w:id="5176" w:author="thuyhuynh" w:date="2023-05-08T11:25:00Z">
                      <w:rPr>
                        <w:del w:id="5177" w:author="thuyhuynh" w:date="2022-03-30T11:21:00Z"/>
                        <w:lang w:eastAsia="ko-KR"/>
                      </w:rPr>
                    </w:rPrChange>
                  </w:rPr>
                  <w:pPrChange w:id="5178" w:author="thuyhuynh" w:date="2023-05-08T12:07:00Z">
                    <w:pPr/>
                  </w:pPrChange>
                </w:pPr>
                <w:del w:id="5179" w:author="thuyhuynh" w:date="2022-03-30T11:21:00Z">
                  <w:r w:rsidRPr="00116AAA" w:rsidDel="006A4ADF">
                    <w:rPr>
                      <w:rPrChange w:id="5180" w:author="thuyhuynh" w:date="2023-05-08T11:25:00Z">
                        <w:rPr/>
                      </w:rPrChange>
                    </w:rPr>
                    <w:delText>(Please refer to the API reference manual for more detail).</w:delText>
                  </w:r>
                  <w:bookmarkStart w:id="5181" w:name="_Toc99552641"/>
                  <w:bookmarkStart w:id="5182" w:name="_Toc99552978"/>
                  <w:bookmarkStart w:id="5183" w:name="_Toc99553313"/>
                  <w:bookmarkStart w:id="5184" w:name="_Toc99553646"/>
                  <w:bookmarkStart w:id="5185" w:name="_Toc152261128"/>
                  <w:bookmarkStart w:id="5186" w:name="_Toc153897198"/>
                  <w:bookmarkStart w:id="5187" w:name="_Toc155348270"/>
                  <w:bookmarkStart w:id="5188" w:name="_Toc155348573"/>
                  <w:bookmarkEnd w:id="5181"/>
                  <w:bookmarkEnd w:id="5182"/>
                  <w:bookmarkEnd w:id="5183"/>
                  <w:bookmarkEnd w:id="5184"/>
                  <w:bookmarkEnd w:id="5185"/>
                  <w:bookmarkEnd w:id="5186"/>
                  <w:bookmarkEnd w:id="5187"/>
                  <w:bookmarkEnd w:id="5188"/>
                </w:del>
              </w:p>
            </w:tc>
            <w:tc>
              <w:tcPr>
                <w:tcW w:w="2970" w:type="dxa"/>
              </w:tcPr>
              <w:p w:rsidR="00D41EC7" w:rsidRPr="001C39D5" w:rsidDel="006A4ADF" w:rsidRDefault="00FA3594">
                <w:pPr>
                  <w:pStyle w:val="Heading3"/>
                  <w:rPr>
                    <w:del w:id="5189" w:author="thuyhuynh" w:date="2022-03-30T11:21:00Z"/>
                    <w:lang w:eastAsia="ko-KR"/>
                  </w:rPr>
                  <w:pPrChange w:id="5190" w:author="thuyhuynh" w:date="2023-05-08T12:07:00Z">
                    <w:pPr/>
                  </w:pPrChange>
                </w:pPr>
                <w:del w:id="5191" w:author="thuyhuynh" w:date="2022-03-30T11:21:00Z">
                  <w:r w:rsidRPr="00116AAA" w:rsidDel="006A4ADF">
                    <w:rPr>
                      <w:noProof/>
                      <w:lang w:eastAsia="ko-KR"/>
                      <w:rPrChange w:id="5192" w:author="thuyhuynh" w:date="2023-05-08T11:25:00Z">
                        <w:rPr>
                          <w:noProof/>
                          <w:color w:val="030003"/>
                          <w:lang w:eastAsia="ko-KR"/>
                        </w:rPr>
                      </w:rPrChange>
                    </w:rPr>
                    <w:delText>Device needs some amount of time (several hundred miliseconds) to put itself into SLEEP. During this time, it puts its peripherals including USB and UART as well as itself into low power state. If there is an incomming command during its sleeping procedure, communication is corrupted and host may receive unexpected data or error.</w:delText>
                  </w:r>
                  <w:bookmarkStart w:id="5193" w:name="_Toc99552642"/>
                  <w:bookmarkStart w:id="5194" w:name="_Toc99552979"/>
                  <w:bookmarkStart w:id="5195" w:name="_Toc99553314"/>
                  <w:bookmarkStart w:id="5196" w:name="_Toc99553647"/>
                  <w:bookmarkStart w:id="5197" w:name="_Toc152261129"/>
                  <w:bookmarkStart w:id="5198" w:name="_Toc153897199"/>
                  <w:bookmarkStart w:id="5199" w:name="_Toc155348271"/>
                  <w:bookmarkStart w:id="5200" w:name="_Toc155348574"/>
                  <w:bookmarkEnd w:id="5193"/>
                  <w:bookmarkEnd w:id="5194"/>
                  <w:bookmarkEnd w:id="5195"/>
                  <w:bookmarkEnd w:id="5196"/>
                  <w:bookmarkEnd w:id="5197"/>
                  <w:bookmarkEnd w:id="5198"/>
                  <w:bookmarkEnd w:id="5199"/>
                  <w:bookmarkEnd w:id="5200"/>
                </w:del>
              </w:p>
            </w:tc>
            <w:bookmarkStart w:id="5201" w:name="_Toc99552643"/>
            <w:bookmarkStart w:id="5202" w:name="_Toc99552980"/>
            <w:bookmarkStart w:id="5203" w:name="_Toc99553315"/>
            <w:bookmarkStart w:id="5204" w:name="_Toc99553648"/>
            <w:bookmarkStart w:id="5205" w:name="_Toc152261130"/>
            <w:bookmarkStart w:id="5206" w:name="_Toc153897200"/>
            <w:bookmarkStart w:id="5207" w:name="_Toc155348272"/>
            <w:bookmarkStart w:id="5208" w:name="_Toc155348575"/>
            <w:bookmarkEnd w:id="5201"/>
            <w:bookmarkEnd w:id="5202"/>
            <w:bookmarkEnd w:id="5203"/>
            <w:bookmarkEnd w:id="5204"/>
            <w:bookmarkEnd w:id="5205"/>
            <w:bookmarkEnd w:id="5206"/>
            <w:bookmarkEnd w:id="5207"/>
            <w:bookmarkEnd w:id="5208"/>
          </w:tr>
          <w:tr w:rsidR="00FD3993" w:rsidRPr="00116AAA" w:rsidDel="006A4ADF" w:rsidTr="00513B03">
            <w:trPr>
              <w:del w:id="5209" w:author="thuyhuynh" w:date="2022-03-30T11:21:00Z"/>
            </w:trPr>
            <w:tc>
              <w:tcPr>
                <w:tcW w:w="1202" w:type="dxa"/>
              </w:tcPr>
              <w:p w:rsidR="00D41EC7" w:rsidRPr="005154FA" w:rsidDel="006A4ADF" w:rsidRDefault="00C029C9">
                <w:pPr>
                  <w:pStyle w:val="Heading3"/>
                  <w:rPr>
                    <w:del w:id="5210" w:author="thuyhuynh" w:date="2022-03-30T11:21:00Z"/>
                    <w:lang w:eastAsia="ko-KR"/>
                  </w:rPr>
                  <w:pPrChange w:id="5211" w:author="thuyhuynh" w:date="2023-05-08T12:07:00Z">
                    <w:pPr/>
                  </w:pPrChange>
                </w:pPr>
                <w:del w:id="5212" w:author="thuyhuynh" w:date="2022-03-30T11:21:00Z">
                  <w:r w:rsidRPr="001C39D5" w:rsidDel="006A4ADF">
                    <w:rPr>
                      <w:lang w:eastAsia="ko-KR"/>
                    </w:rPr>
                    <w:delText>DEEPSLEEP</w:delText>
                  </w:r>
                  <w:bookmarkStart w:id="5213" w:name="_Toc99552644"/>
                  <w:bookmarkStart w:id="5214" w:name="_Toc99552981"/>
                  <w:bookmarkStart w:id="5215" w:name="_Toc99553316"/>
                  <w:bookmarkStart w:id="5216" w:name="_Toc99553649"/>
                  <w:bookmarkStart w:id="5217" w:name="_Toc152261131"/>
                  <w:bookmarkStart w:id="5218" w:name="_Toc153897201"/>
                  <w:bookmarkStart w:id="5219" w:name="_Toc155348273"/>
                  <w:bookmarkStart w:id="5220" w:name="_Toc155348576"/>
                  <w:bookmarkEnd w:id="5213"/>
                  <w:bookmarkEnd w:id="5214"/>
                  <w:bookmarkEnd w:id="5215"/>
                  <w:bookmarkEnd w:id="5216"/>
                  <w:bookmarkEnd w:id="5217"/>
                  <w:bookmarkEnd w:id="5218"/>
                  <w:bookmarkEnd w:id="5219"/>
                  <w:bookmarkEnd w:id="5220"/>
                </w:del>
              </w:p>
            </w:tc>
            <w:tc>
              <w:tcPr>
                <w:tcW w:w="3226" w:type="dxa"/>
              </w:tcPr>
              <w:p w:rsidR="00D41EC7" w:rsidRPr="00DD5DFA" w:rsidDel="006A4ADF" w:rsidRDefault="00A97047">
                <w:pPr>
                  <w:pStyle w:val="Heading3"/>
                  <w:rPr>
                    <w:del w:id="5221" w:author="thuyhuynh" w:date="2022-03-30T11:21:00Z"/>
                  </w:rPr>
                  <w:pPrChange w:id="5222" w:author="thuyhuynh" w:date="2023-05-08T12:07:00Z">
                    <w:pPr/>
                  </w:pPrChange>
                </w:pPr>
                <w:del w:id="5223" w:author="thuyhuynh" w:date="2022-03-30T11:21:00Z">
                  <w:r w:rsidRPr="006A1224" w:rsidDel="006A4ADF">
                    <w:delText xml:space="preserve">Device’s peripherals and memory </w:delText>
                  </w:r>
                  <w:r w:rsidRPr="0067277F" w:rsidDel="006A4ADF">
                    <w:delText>are either powered off or put into deep sleep state. All communication component</w:delText>
                  </w:r>
                  <w:r w:rsidR="00DD7D68" w:rsidRPr="00F279A2" w:rsidDel="006A4ADF">
                    <w:delText>s</w:delText>
                  </w:r>
                  <w:r w:rsidRPr="00673935" w:rsidDel="006A4ADF">
                    <w:delText xml:space="preserve"> including USB and UART are powered off.</w:delText>
                  </w:r>
                  <w:bookmarkStart w:id="5224" w:name="_Toc99552645"/>
                  <w:bookmarkStart w:id="5225" w:name="_Toc99552982"/>
                  <w:bookmarkStart w:id="5226" w:name="_Toc99553317"/>
                  <w:bookmarkStart w:id="5227" w:name="_Toc99553650"/>
                  <w:bookmarkStart w:id="5228" w:name="_Toc152261132"/>
                  <w:bookmarkStart w:id="5229" w:name="_Toc153897202"/>
                  <w:bookmarkStart w:id="5230" w:name="_Toc155348274"/>
                  <w:bookmarkStart w:id="5231" w:name="_Toc155348577"/>
                  <w:bookmarkEnd w:id="5224"/>
                  <w:bookmarkEnd w:id="5225"/>
                  <w:bookmarkEnd w:id="5226"/>
                  <w:bookmarkEnd w:id="5227"/>
                  <w:bookmarkEnd w:id="5228"/>
                  <w:bookmarkEnd w:id="5229"/>
                  <w:bookmarkEnd w:id="5230"/>
                  <w:bookmarkEnd w:id="5231"/>
                </w:del>
              </w:p>
              <w:p w:rsidR="004A5F62" w:rsidRPr="00116AAA" w:rsidDel="006A4ADF" w:rsidRDefault="004A5F62">
                <w:pPr>
                  <w:pStyle w:val="Heading3"/>
                  <w:rPr>
                    <w:del w:id="5232" w:author="thuyhuynh" w:date="2022-03-30T11:21:00Z"/>
                    <w:rPrChange w:id="5233" w:author="thuyhuynh" w:date="2023-05-08T11:25:00Z">
                      <w:rPr>
                        <w:del w:id="5234" w:author="thuyhuynh" w:date="2022-03-30T11:21:00Z"/>
                      </w:rPr>
                    </w:rPrChange>
                  </w:rPr>
                  <w:pPrChange w:id="5235" w:author="thuyhuynh" w:date="2023-05-08T12:07:00Z">
                    <w:pPr/>
                  </w:pPrChange>
                </w:pPr>
                <w:del w:id="5236" w:author="thuyhuynh" w:date="2022-03-30T11:21:00Z">
                  <w:r w:rsidRPr="00116AAA" w:rsidDel="006A4ADF">
                    <w:rPr>
                      <w:rPrChange w:id="5237" w:author="thuyhuynh" w:date="2023-05-08T11:25:00Z">
                        <w:rPr/>
                      </w:rPrChange>
                    </w:rPr>
                    <w:delText xml:space="preserve">Device goes into </w:delText>
                  </w:r>
                  <w:r w:rsidR="001939C4" w:rsidRPr="00116AAA" w:rsidDel="006A4ADF">
                    <w:rPr>
                      <w:rPrChange w:id="5238" w:author="thuyhuynh" w:date="2023-05-08T11:25:00Z">
                        <w:rPr/>
                      </w:rPrChange>
                    </w:rPr>
                    <w:delText>DEEPSLEEP</w:delText>
                  </w:r>
                  <w:r w:rsidRPr="00116AAA" w:rsidDel="006A4ADF">
                    <w:rPr>
                      <w:rPrChange w:id="5239" w:author="thuyhuynh" w:date="2023-05-08T11:25:00Z">
                        <w:rPr/>
                      </w:rPrChange>
                    </w:rPr>
                    <w:delText xml:space="preserve"> when</w:delText>
                  </w:r>
                  <w:bookmarkStart w:id="5240" w:name="_Toc99552646"/>
                  <w:bookmarkStart w:id="5241" w:name="_Toc99552983"/>
                  <w:bookmarkStart w:id="5242" w:name="_Toc99553318"/>
                  <w:bookmarkStart w:id="5243" w:name="_Toc99553651"/>
                  <w:bookmarkStart w:id="5244" w:name="_Toc152261133"/>
                  <w:bookmarkStart w:id="5245" w:name="_Toc153897203"/>
                  <w:bookmarkStart w:id="5246" w:name="_Toc155348275"/>
                  <w:bookmarkStart w:id="5247" w:name="_Toc155348578"/>
                  <w:bookmarkEnd w:id="5240"/>
                  <w:bookmarkEnd w:id="5241"/>
                  <w:bookmarkEnd w:id="5242"/>
                  <w:bookmarkEnd w:id="5243"/>
                  <w:bookmarkEnd w:id="5244"/>
                  <w:bookmarkEnd w:id="5245"/>
                  <w:bookmarkEnd w:id="5246"/>
                  <w:bookmarkEnd w:id="5247"/>
                </w:del>
              </w:p>
              <w:p w:rsidR="004A5F62" w:rsidRPr="00116AAA" w:rsidDel="006A4ADF" w:rsidRDefault="004A5F62">
                <w:pPr>
                  <w:pStyle w:val="Heading3"/>
                  <w:rPr>
                    <w:del w:id="5248" w:author="thuyhuynh" w:date="2022-03-30T11:21:00Z"/>
                    <w:rPrChange w:id="5249" w:author="thuyhuynh" w:date="2023-05-08T11:25:00Z">
                      <w:rPr>
                        <w:del w:id="5250" w:author="thuyhuynh" w:date="2022-03-30T11:21:00Z"/>
                      </w:rPr>
                    </w:rPrChange>
                  </w:rPr>
                  <w:pPrChange w:id="5251" w:author="thuyhuynh" w:date="2023-05-08T12:07:00Z">
                    <w:pPr/>
                  </w:pPrChange>
                </w:pPr>
                <w:del w:id="5252" w:author="thuyhuynh" w:date="2022-03-30T11:21:00Z">
                  <w:r w:rsidRPr="00116AAA" w:rsidDel="006A4ADF">
                    <w:rPr>
                      <w:rPrChange w:id="5253" w:author="thuyhuynh" w:date="2023-05-08T11:25:00Z">
                        <w:rPr/>
                      </w:rPrChange>
                    </w:rPr>
                    <w:delText>+ Iddk_SleepDevice is called</w:delText>
                  </w:r>
                  <w:bookmarkStart w:id="5254" w:name="_Toc99552647"/>
                  <w:bookmarkStart w:id="5255" w:name="_Toc99552984"/>
                  <w:bookmarkStart w:id="5256" w:name="_Toc99553319"/>
                  <w:bookmarkStart w:id="5257" w:name="_Toc99553652"/>
                  <w:bookmarkStart w:id="5258" w:name="_Toc152261134"/>
                  <w:bookmarkStart w:id="5259" w:name="_Toc153897204"/>
                  <w:bookmarkStart w:id="5260" w:name="_Toc155348276"/>
                  <w:bookmarkStart w:id="5261" w:name="_Toc155348579"/>
                  <w:bookmarkEnd w:id="5254"/>
                  <w:bookmarkEnd w:id="5255"/>
                  <w:bookmarkEnd w:id="5256"/>
                  <w:bookmarkEnd w:id="5257"/>
                  <w:bookmarkEnd w:id="5258"/>
                  <w:bookmarkEnd w:id="5259"/>
                  <w:bookmarkEnd w:id="5260"/>
                  <w:bookmarkEnd w:id="5261"/>
                </w:del>
              </w:p>
              <w:p w:rsidR="004A5F62" w:rsidRPr="00116AAA" w:rsidDel="006A4ADF" w:rsidRDefault="004A5F62">
                <w:pPr>
                  <w:pStyle w:val="Heading3"/>
                  <w:rPr>
                    <w:del w:id="5262" w:author="thuyhuynh" w:date="2022-03-30T11:21:00Z"/>
                    <w:rPrChange w:id="5263" w:author="thuyhuynh" w:date="2023-05-08T11:25:00Z">
                      <w:rPr>
                        <w:del w:id="5264" w:author="thuyhuynh" w:date="2022-03-30T11:21:00Z"/>
                      </w:rPr>
                    </w:rPrChange>
                  </w:rPr>
                  <w:pPrChange w:id="5265" w:author="thuyhuynh" w:date="2023-05-08T12:07:00Z">
                    <w:pPr/>
                  </w:pPrChange>
                </w:pPr>
                <w:del w:id="5266" w:author="thuyhuynh" w:date="2022-03-30T11:21:00Z">
                  <w:r w:rsidRPr="00116AAA" w:rsidDel="006A4ADF">
                    <w:rPr>
                      <w:rPrChange w:id="5267" w:author="thuyhuynh" w:date="2023-05-08T11:25:00Z">
                        <w:rPr/>
                      </w:rPrChange>
                    </w:rPr>
                    <w:delText>+ Device is configured to automatically go into DEEPSLEEP after some idling time.</w:delText>
                  </w:r>
                  <w:bookmarkStart w:id="5268" w:name="_Toc99552648"/>
                  <w:bookmarkStart w:id="5269" w:name="_Toc99552985"/>
                  <w:bookmarkStart w:id="5270" w:name="_Toc99553320"/>
                  <w:bookmarkStart w:id="5271" w:name="_Toc99553653"/>
                  <w:bookmarkStart w:id="5272" w:name="_Toc152261135"/>
                  <w:bookmarkStart w:id="5273" w:name="_Toc153897205"/>
                  <w:bookmarkStart w:id="5274" w:name="_Toc155348277"/>
                  <w:bookmarkStart w:id="5275" w:name="_Toc155348580"/>
                  <w:bookmarkEnd w:id="5268"/>
                  <w:bookmarkEnd w:id="5269"/>
                  <w:bookmarkEnd w:id="5270"/>
                  <w:bookmarkEnd w:id="5271"/>
                  <w:bookmarkEnd w:id="5272"/>
                  <w:bookmarkEnd w:id="5273"/>
                  <w:bookmarkEnd w:id="5274"/>
                  <w:bookmarkEnd w:id="5275"/>
                </w:del>
              </w:p>
              <w:p w:rsidR="004A5F62" w:rsidRPr="00116AAA" w:rsidDel="006A4ADF" w:rsidRDefault="004A5F62">
                <w:pPr>
                  <w:pStyle w:val="Heading3"/>
                  <w:rPr>
                    <w:del w:id="5276" w:author="thuyhuynh" w:date="2022-03-30T11:21:00Z"/>
                    <w:lang w:eastAsia="ko-KR"/>
                    <w:rPrChange w:id="5277" w:author="thuyhuynh" w:date="2023-05-08T11:25:00Z">
                      <w:rPr>
                        <w:del w:id="5278" w:author="thuyhuynh" w:date="2022-03-30T11:21:00Z"/>
                        <w:lang w:eastAsia="ko-KR"/>
                      </w:rPr>
                    </w:rPrChange>
                  </w:rPr>
                  <w:pPrChange w:id="5279" w:author="thuyhuynh" w:date="2023-05-08T12:07:00Z">
                    <w:pPr/>
                  </w:pPrChange>
                </w:pPr>
                <w:del w:id="5280" w:author="thuyhuynh" w:date="2022-03-30T11:21:00Z">
                  <w:r w:rsidRPr="00116AAA" w:rsidDel="006A4ADF">
                    <w:rPr>
                      <w:rPrChange w:id="5281" w:author="thuyhuynh" w:date="2023-05-08T11:25:00Z">
                        <w:rPr/>
                      </w:rPrChange>
                    </w:rPr>
                    <w:delText>+ Device is configured to automatically go into DEEPSLEEP when a falling edge is detected on DS_input PIN.</w:delText>
                  </w:r>
                  <w:bookmarkStart w:id="5282" w:name="_Toc99552649"/>
                  <w:bookmarkStart w:id="5283" w:name="_Toc99552986"/>
                  <w:bookmarkStart w:id="5284" w:name="_Toc99553321"/>
                  <w:bookmarkStart w:id="5285" w:name="_Toc99553654"/>
                  <w:bookmarkStart w:id="5286" w:name="_Toc152261136"/>
                  <w:bookmarkStart w:id="5287" w:name="_Toc153897206"/>
                  <w:bookmarkStart w:id="5288" w:name="_Toc155348278"/>
                  <w:bookmarkStart w:id="5289" w:name="_Toc155348581"/>
                  <w:bookmarkEnd w:id="5282"/>
                  <w:bookmarkEnd w:id="5283"/>
                  <w:bookmarkEnd w:id="5284"/>
                  <w:bookmarkEnd w:id="5285"/>
                  <w:bookmarkEnd w:id="5286"/>
                  <w:bookmarkEnd w:id="5287"/>
                  <w:bookmarkEnd w:id="5288"/>
                  <w:bookmarkEnd w:id="5289"/>
                </w:del>
              </w:p>
            </w:tc>
            <w:tc>
              <w:tcPr>
                <w:tcW w:w="2160" w:type="dxa"/>
              </w:tcPr>
              <w:p w:rsidR="00D41EC7" w:rsidRPr="00116AAA" w:rsidDel="006A4ADF" w:rsidRDefault="00A97047">
                <w:pPr>
                  <w:pStyle w:val="Heading3"/>
                  <w:rPr>
                    <w:del w:id="5290" w:author="thuyhuynh" w:date="2022-03-30T11:21:00Z"/>
                    <w:lang w:eastAsia="ko-KR"/>
                    <w:rPrChange w:id="5291" w:author="thuyhuynh" w:date="2023-05-08T11:25:00Z">
                      <w:rPr>
                        <w:del w:id="5292" w:author="thuyhuynh" w:date="2022-03-30T11:21:00Z"/>
                        <w:lang w:eastAsia="ko-KR"/>
                      </w:rPr>
                    </w:rPrChange>
                  </w:rPr>
                  <w:pPrChange w:id="5293" w:author="thuyhuynh" w:date="2023-05-08T12:07:00Z">
                    <w:pPr/>
                  </w:pPrChange>
                </w:pPr>
                <w:del w:id="5294" w:author="thuyhuynh" w:date="2022-03-30T11:21:00Z">
                  <w:r w:rsidRPr="00116AAA" w:rsidDel="006A4ADF">
                    <w:rPr>
                      <w:rPrChange w:id="5295" w:author="thuyhuynh" w:date="2023-05-08T11:25:00Z">
                        <w:rPr/>
                      </w:rPrChange>
                    </w:rPr>
                    <w:delText>An external interrupt generated by a level shift from logical low to logical high of DS_input pin (a rising edge).</w:delText>
                  </w:r>
                  <w:bookmarkStart w:id="5296" w:name="_Toc99552650"/>
                  <w:bookmarkStart w:id="5297" w:name="_Toc99552987"/>
                  <w:bookmarkStart w:id="5298" w:name="_Toc99553322"/>
                  <w:bookmarkStart w:id="5299" w:name="_Toc99553655"/>
                  <w:bookmarkStart w:id="5300" w:name="_Toc152261137"/>
                  <w:bookmarkStart w:id="5301" w:name="_Toc153897207"/>
                  <w:bookmarkStart w:id="5302" w:name="_Toc155348279"/>
                  <w:bookmarkStart w:id="5303" w:name="_Toc155348582"/>
                  <w:bookmarkEnd w:id="5296"/>
                  <w:bookmarkEnd w:id="5297"/>
                  <w:bookmarkEnd w:id="5298"/>
                  <w:bookmarkEnd w:id="5299"/>
                  <w:bookmarkEnd w:id="5300"/>
                  <w:bookmarkEnd w:id="5301"/>
                  <w:bookmarkEnd w:id="5302"/>
                  <w:bookmarkEnd w:id="5303"/>
                </w:del>
              </w:p>
            </w:tc>
            <w:tc>
              <w:tcPr>
                <w:tcW w:w="2970" w:type="dxa"/>
              </w:tcPr>
              <w:p w:rsidR="00D41EC7" w:rsidRPr="00116AAA" w:rsidDel="006A4ADF" w:rsidRDefault="00A97047">
                <w:pPr>
                  <w:pStyle w:val="Heading3"/>
                  <w:rPr>
                    <w:del w:id="5304" w:author="thuyhuynh" w:date="2022-03-30T11:21:00Z"/>
                    <w:rPrChange w:id="5305" w:author="thuyhuynh" w:date="2023-05-08T11:25:00Z">
                      <w:rPr>
                        <w:del w:id="5306" w:author="thuyhuynh" w:date="2022-03-30T11:21:00Z"/>
                      </w:rPr>
                    </w:rPrChange>
                  </w:rPr>
                  <w:pPrChange w:id="5307" w:author="thuyhuynh" w:date="2023-05-08T12:07:00Z">
                    <w:pPr/>
                  </w:pPrChange>
                </w:pPr>
                <w:del w:id="5308" w:author="thuyhuynh" w:date="2022-03-30T11:21:00Z">
                  <w:r w:rsidRPr="00116AAA" w:rsidDel="006A4ADF">
                    <w:rPr>
                      <w:rPrChange w:id="5309" w:author="thuyhuynh" w:date="2023-05-08T11:25:00Z">
                        <w:rPr/>
                      </w:rPrChange>
                    </w:rPr>
                    <w:delText>Device is totally in deep sleep mode only when DS_input pin is logical low.</w:delText>
                  </w:r>
                  <w:bookmarkStart w:id="5310" w:name="_Toc99552651"/>
                  <w:bookmarkStart w:id="5311" w:name="_Toc99552988"/>
                  <w:bookmarkStart w:id="5312" w:name="_Toc99553323"/>
                  <w:bookmarkStart w:id="5313" w:name="_Toc99553656"/>
                  <w:bookmarkStart w:id="5314" w:name="_Toc152261138"/>
                  <w:bookmarkStart w:id="5315" w:name="_Toc153897208"/>
                  <w:bookmarkStart w:id="5316" w:name="_Toc155348280"/>
                  <w:bookmarkStart w:id="5317" w:name="_Toc155348583"/>
                  <w:bookmarkEnd w:id="5310"/>
                  <w:bookmarkEnd w:id="5311"/>
                  <w:bookmarkEnd w:id="5312"/>
                  <w:bookmarkEnd w:id="5313"/>
                  <w:bookmarkEnd w:id="5314"/>
                  <w:bookmarkEnd w:id="5315"/>
                  <w:bookmarkEnd w:id="5316"/>
                  <w:bookmarkEnd w:id="5317"/>
                </w:del>
              </w:p>
              <w:p w:rsidR="00A97047" w:rsidRPr="00116AAA" w:rsidDel="006A4ADF" w:rsidRDefault="00A97047">
                <w:pPr>
                  <w:pStyle w:val="Heading3"/>
                  <w:rPr>
                    <w:del w:id="5318" w:author="thuyhuynh" w:date="2022-03-30T11:21:00Z"/>
                    <w:rPrChange w:id="5319" w:author="thuyhuynh" w:date="2023-05-08T11:25:00Z">
                      <w:rPr>
                        <w:del w:id="5320" w:author="thuyhuynh" w:date="2022-03-30T11:21:00Z"/>
                      </w:rPr>
                    </w:rPrChange>
                  </w:rPr>
                  <w:pPrChange w:id="5321" w:author="thuyhuynh" w:date="2023-05-08T12:07:00Z">
                    <w:pPr/>
                  </w:pPrChange>
                </w:pPr>
                <w:del w:id="5322" w:author="thuyhuynh" w:date="2022-03-30T11:21:00Z">
                  <w:r w:rsidRPr="00116AAA" w:rsidDel="006A4ADF">
                    <w:rPr>
                      <w:rPrChange w:id="5323" w:author="thuyhuynh" w:date="2023-05-08T11:25:00Z">
                        <w:rPr/>
                      </w:rPrChange>
                    </w:rPr>
                    <w:delText>When an USB-enabled device is in deep sleep, it is detached from host system as if it was unplugged</w:delText>
                  </w:r>
                  <w:bookmarkStart w:id="5324" w:name="_Toc99552652"/>
                  <w:bookmarkStart w:id="5325" w:name="_Toc99552989"/>
                  <w:bookmarkStart w:id="5326" w:name="_Toc99553324"/>
                  <w:bookmarkStart w:id="5327" w:name="_Toc99553657"/>
                  <w:bookmarkStart w:id="5328" w:name="_Toc152261139"/>
                  <w:bookmarkStart w:id="5329" w:name="_Toc153897209"/>
                  <w:bookmarkStart w:id="5330" w:name="_Toc155348281"/>
                  <w:bookmarkStart w:id="5331" w:name="_Toc155348584"/>
                  <w:bookmarkEnd w:id="5324"/>
                  <w:bookmarkEnd w:id="5325"/>
                  <w:bookmarkEnd w:id="5326"/>
                  <w:bookmarkEnd w:id="5327"/>
                  <w:bookmarkEnd w:id="5328"/>
                  <w:bookmarkEnd w:id="5329"/>
                  <w:bookmarkEnd w:id="5330"/>
                  <w:bookmarkEnd w:id="5331"/>
                </w:del>
              </w:p>
              <w:p w:rsidR="00A97047" w:rsidRPr="001C39D5" w:rsidDel="006A4ADF" w:rsidRDefault="00A97047">
                <w:pPr>
                  <w:pStyle w:val="Heading3"/>
                  <w:rPr>
                    <w:del w:id="5332" w:author="thuyhuynh" w:date="2022-03-30T11:21:00Z"/>
                    <w:lang w:eastAsia="ko-KR"/>
                  </w:rPr>
                  <w:pPrChange w:id="5333" w:author="thuyhuynh" w:date="2023-05-08T12:07:00Z">
                    <w:pPr/>
                  </w:pPrChange>
                </w:pPr>
                <w:del w:id="5334" w:author="thuyhuynh" w:date="2022-03-30T11:21:00Z">
                  <w:r w:rsidRPr="00116AAA" w:rsidDel="006A4ADF">
                    <w:rPr>
                      <w:noProof/>
                      <w:lang w:eastAsia="ko-KR"/>
                      <w:rPrChange w:id="5335" w:author="thuyhuynh" w:date="2023-05-08T11:25:00Z">
                        <w:rPr>
                          <w:noProof/>
                          <w:color w:val="030003"/>
                          <w:lang w:eastAsia="ko-KR"/>
                        </w:rPr>
                      </w:rPrChange>
                    </w:rPr>
                    <w:delText>When a USB-enabled device is fully waken up, it needs reenumerating by USB host.</w:delText>
                  </w:r>
                  <w:bookmarkStart w:id="5336" w:name="_Toc99552653"/>
                  <w:bookmarkStart w:id="5337" w:name="_Toc99552990"/>
                  <w:bookmarkStart w:id="5338" w:name="_Toc99553325"/>
                  <w:bookmarkStart w:id="5339" w:name="_Toc99553658"/>
                  <w:bookmarkStart w:id="5340" w:name="_Toc152261140"/>
                  <w:bookmarkStart w:id="5341" w:name="_Toc153897210"/>
                  <w:bookmarkStart w:id="5342" w:name="_Toc155348282"/>
                  <w:bookmarkStart w:id="5343" w:name="_Toc155348585"/>
                  <w:bookmarkEnd w:id="5336"/>
                  <w:bookmarkEnd w:id="5337"/>
                  <w:bookmarkEnd w:id="5338"/>
                  <w:bookmarkEnd w:id="5339"/>
                  <w:bookmarkEnd w:id="5340"/>
                  <w:bookmarkEnd w:id="5341"/>
                  <w:bookmarkEnd w:id="5342"/>
                  <w:bookmarkEnd w:id="5343"/>
                </w:del>
              </w:p>
            </w:tc>
            <w:bookmarkStart w:id="5344" w:name="_Toc99552654"/>
            <w:bookmarkStart w:id="5345" w:name="_Toc99552991"/>
            <w:bookmarkStart w:id="5346" w:name="_Toc99553326"/>
            <w:bookmarkStart w:id="5347" w:name="_Toc99553659"/>
            <w:bookmarkStart w:id="5348" w:name="_Toc152261141"/>
            <w:bookmarkStart w:id="5349" w:name="_Toc153897211"/>
            <w:bookmarkStart w:id="5350" w:name="_Toc155348283"/>
            <w:bookmarkStart w:id="5351" w:name="_Toc155348586"/>
            <w:bookmarkEnd w:id="5344"/>
            <w:bookmarkEnd w:id="5345"/>
            <w:bookmarkEnd w:id="5346"/>
            <w:bookmarkEnd w:id="5347"/>
            <w:bookmarkEnd w:id="5348"/>
            <w:bookmarkEnd w:id="5349"/>
            <w:bookmarkEnd w:id="5350"/>
            <w:bookmarkEnd w:id="5351"/>
          </w:tr>
        </w:tbl>
        <w:p w:rsidR="008D0823" w:rsidRPr="00116AAA" w:rsidDel="005608FD" w:rsidRDefault="000E69CF">
          <w:pPr>
            <w:pStyle w:val="Heading3"/>
            <w:rPr>
              <w:del w:id="5352" w:author="ptdung" w:date="2023-11-28T18:08:00Z"/>
            </w:rPr>
          </w:pPr>
          <w:del w:id="5353" w:author="ptdung" w:date="2023-11-28T18:08:00Z">
            <w:r w:rsidRPr="00116AAA" w:rsidDel="005608FD">
              <w:delText xml:space="preserve">Compatibility between </w:delText>
            </w:r>
            <w:r w:rsidR="00B22AD4" w:rsidRPr="00116AAA" w:rsidDel="005608FD">
              <w:delText>IriShield</w:delText>
            </w:r>
          </w:del>
          <w:ins w:id="5354" w:author="thuyhuynh" w:date="2022-03-30T11:09:00Z">
            <w:del w:id="5355" w:author="ptdung" w:date="2023-11-28T18:08:00Z">
              <w:r w:rsidR="00E37F22" w:rsidRPr="00116AAA" w:rsidDel="005608FD">
                <w:delText>IriSentinel</w:delText>
              </w:r>
            </w:del>
          </w:ins>
          <w:del w:id="5356" w:author="ptdung" w:date="2023-11-28T18:08:00Z">
            <w:r w:rsidR="00B22AD4" w:rsidRPr="00116AAA" w:rsidDel="005608FD">
              <w:delText xml:space="preserve"> </w:delText>
            </w:r>
            <w:r w:rsidRPr="00116AAA" w:rsidDel="005608FD">
              <w:delText>monocular and binocular devices</w:delText>
            </w:r>
            <w:bookmarkStart w:id="5357" w:name="_Toc152261142"/>
            <w:bookmarkStart w:id="5358" w:name="_Toc153897212"/>
            <w:bookmarkStart w:id="5359" w:name="_Toc155348284"/>
            <w:bookmarkStart w:id="5360" w:name="_Toc155348587"/>
            <w:bookmarkEnd w:id="3965"/>
            <w:bookmarkEnd w:id="3966"/>
            <w:bookmarkEnd w:id="4492"/>
            <w:bookmarkEnd w:id="5357"/>
            <w:bookmarkEnd w:id="5358"/>
            <w:bookmarkEnd w:id="5359"/>
            <w:bookmarkEnd w:id="5360"/>
          </w:del>
        </w:p>
        <w:p w:rsidR="000E69CF" w:rsidRPr="00116AAA" w:rsidDel="005608FD" w:rsidRDefault="000E69CF" w:rsidP="000E69CF">
          <w:pPr>
            <w:jc w:val="both"/>
            <w:rPr>
              <w:del w:id="5361" w:author="ptdung" w:date="2023-11-28T18:08:00Z"/>
              <w:rFonts w:ascii="Poppins" w:hAnsi="Poppins"/>
              <w:sz w:val="20"/>
              <w:szCs w:val="20"/>
              <w:rPrChange w:id="5362" w:author="thuyhuynh" w:date="2023-05-08T11:25:00Z">
                <w:rPr>
                  <w:del w:id="5363" w:author="ptdung" w:date="2023-11-28T18:08:00Z"/>
                </w:rPr>
              </w:rPrChange>
            </w:rPr>
          </w:pPr>
          <w:del w:id="5364" w:author="ptdung" w:date="2023-11-28T18:08:00Z">
            <w:r w:rsidRPr="00116AAA" w:rsidDel="005608FD">
              <w:rPr>
                <w:rFonts w:ascii="Poppins" w:hAnsi="Poppins"/>
                <w:sz w:val="20"/>
                <w:szCs w:val="20"/>
                <w:rPrChange w:id="5365" w:author="thuyhuynh" w:date="2023-05-08T11:25:00Z">
                  <w:rPr/>
                </w:rPrChange>
              </w:rPr>
              <w:delText>IriTech devices are designed to op</w:delText>
            </w:r>
            <w:r w:rsidR="00B15D6E" w:rsidRPr="00116AAA" w:rsidDel="005608FD">
              <w:rPr>
                <w:rFonts w:ascii="Poppins" w:hAnsi="Poppins"/>
                <w:sz w:val="20"/>
                <w:szCs w:val="20"/>
                <w:rPrChange w:id="5366" w:author="thuyhuynh" w:date="2023-05-08T11:25:00Z">
                  <w:rPr/>
                </w:rPrChange>
              </w:rPr>
              <w:delText xml:space="preserve">erate compatibly with </w:delText>
            </w:r>
            <w:r w:rsidR="00B15D6E" w:rsidRPr="00116AAA" w:rsidDel="005608FD">
              <w:rPr>
                <w:rFonts w:ascii="Poppins" w:hAnsi="Poppins"/>
                <w:sz w:val="20"/>
                <w:szCs w:val="20"/>
                <w:lang w:eastAsia="ko-KR"/>
                <w:rPrChange w:id="5367" w:author="thuyhuynh" w:date="2023-05-08T11:25:00Z">
                  <w:rPr>
                    <w:lang w:eastAsia="ko-KR"/>
                  </w:rPr>
                </w:rPrChange>
              </w:rPr>
              <w:delText>one another</w:delText>
            </w:r>
            <w:r w:rsidR="00B15D6E" w:rsidRPr="00116AAA" w:rsidDel="005608FD">
              <w:rPr>
                <w:rFonts w:ascii="Poppins" w:hAnsi="Poppins"/>
                <w:sz w:val="20"/>
                <w:szCs w:val="20"/>
                <w:rPrChange w:id="5368" w:author="thuyhuynh" w:date="2023-05-08T11:25:00Z">
                  <w:rPr/>
                </w:rPrChange>
              </w:rPr>
              <w:delText xml:space="preserve"> in</w:delText>
            </w:r>
            <w:r w:rsidRPr="00116AAA" w:rsidDel="005608FD">
              <w:rPr>
                <w:rFonts w:ascii="Poppins" w:hAnsi="Poppins"/>
                <w:sz w:val="20"/>
                <w:szCs w:val="20"/>
                <w:rPrChange w:id="5369" w:author="thuyhuynh" w:date="2023-05-08T11:25:00Z">
                  <w:rPr/>
                </w:rPrChange>
              </w:rPr>
              <w:delText xml:space="preserve"> a way that templates generated from a monocular device are </w:delText>
            </w:r>
            <w:r w:rsidR="00B15D6E" w:rsidRPr="00116AAA" w:rsidDel="005608FD">
              <w:rPr>
                <w:rFonts w:ascii="Poppins" w:hAnsi="Poppins"/>
                <w:sz w:val="20"/>
                <w:szCs w:val="20"/>
                <w:lang w:eastAsia="ko-KR"/>
                <w:rPrChange w:id="5370" w:author="thuyhuynh" w:date="2023-05-08T11:25:00Z">
                  <w:rPr>
                    <w:lang w:eastAsia="ko-KR"/>
                  </w:rPr>
                </w:rPrChange>
              </w:rPr>
              <w:delText>capable</w:delText>
            </w:r>
            <w:r w:rsidRPr="00116AAA" w:rsidDel="005608FD">
              <w:rPr>
                <w:rFonts w:ascii="Poppins" w:hAnsi="Poppins"/>
                <w:sz w:val="20"/>
                <w:szCs w:val="20"/>
                <w:rPrChange w:id="5371" w:author="thuyhuynh" w:date="2023-05-08T11:25:00Z">
                  <w:rPr/>
                </w:rPrChange>
              </w:rPr>
              <w:delText xml:space="preserve"> to be used in a binocular device, and vice versa. </w:delText>
            </w:r>
            <w:bookmarkStart w:id="5372" w:name="_Toc152261143"/>
            <w:bookmarkStart w:id="5373" w:name="_Toc153897213"/>
            <w:bookmarkStart w:id="5374" w:name="_Toc155348285"/>
            <w:bookmarkStart w:id="5375" w:name="_Toc155348588"/>
            <w:bookmarkEnd w:id="5372"/>
            <w:bookmarkEnd w:id="5373"/>
            <w:bookmarkEnd w:id="5374"/>
            <w:bookmarkEnd w:id="5375"/>
          </w:del>
        </w:p>
        <w:p w:rsidR="000E69CF" w:rsidRPr="00116AAA" w:rsidDel="005608FD" w:rsidRDefault="000E69CF" w:rsidP="000E69CF">
          <w:pPr>
            <w:rPr>
              <w:del w:id="5376" w:author="ptdung" w:date="2023-11-28T18:08:00Z"/>
              <w:rFonts w:ascii="Poppins" w:hAnsi="Poppins"/>
              <w:sz w:val="20"/>
              <w:szCs w:val="20"/>
              <w:rPrChange w:id="5377" w:author="thuyhuynh" w:date="2023-05-08T11:25:00Z">
                <w:rPr>
                  <w:del w:id="5378" w:author="ptdung" w:date="2023-11-28T18:08:00Z"/>
                </w:rPr>
              </w:rPrChange>
            </w:rPr>
          </w:pPr>
          <w:bookmarkStart w:id="5379" w:name="_Toc152261144"/>
          <w:bookmarkStart w:id="5380" w:name="_Toc153897214"/>
          <w:bookmarkStart w:id="5381" w:name="_Toc155348286"/>
          <w:bookmarkStart w:id="5382" w:name="_Toc155348589"/>
          <w:bookmarkEnd w:id="5379"/>
          <w:bookmarkEnd w:id="5380"/>
          <w:bookmarkEnd w:id="5381"/>
          <w:bookmarkEnd w:id="5382"/>
        </w:p>
        <w:p w:rsidR="003850BA" w:rsidRPr="00116AAA" w:rsidDel="005608FD" w:rsidRDefault="000E69CF" w:rsidP="000E69CF">
          <w:pPr>
            <w:jc w:val="both"/>
            <w:rPr>
              <w:del w:id="5383" w:author="ptdung" w:date="2023-11-28T18:08:00Z"/>
              <w:rFonts w:ascii="Poppins" w:hAnsi="Poppins"/>
              <w:sz w:val="20"/>
              <w:szCs w:val="20"/>
              <w:rPrChange w:id="5384" w:author="thuyhuynh" w:date="2023-05-08T11:25:00Z">
                <w:rPr>
                  <w:del w:id="5385" w:author="ptdung" w:date="2023-11-28T18:08:00Z"/>
                </w:rPr>
              </w:rPrChange>
            </w:rPr>
          </w:pPr>
          <w:del w:id="5386" w:author="ptdung" w:date="2023-11-28T18:08:00Z">
            <w:r w:rsidRPr="00116AAA" w:rsidDel="005608FD">
              <w:rPr>
                <w:rFonts w:ascii="Poppins" w:hAnsi="Poppins"/>
                <w:sz w:val="20"/>
                <w:szCs w:val="20"/>
                <w:rPrChange w:id="5387" w:author="thuyhuynh" w:date="2023-05-08T11:25:00Z">
                  <w:rPr/>
                </w:rPrChange>
              </w:rPr>
              <w:delText xml:space="preserve">The monocular device captures image from a single camera sensor. Therefore, </w:delText>
            </w:r>
            <w:r w:rsidR="007A1C3F" w:rsidRPr="00116AAA" w:rsidDel="005608FD">
              <w:rPr>
                <w:rFonts w:ascii="Poppins" w:hAnsi="Poppins"/>
                <w:sz w:val="20"/>
                <w:szCs w:val="20"/>
                <w:lang w:eastAsia="ko-KR"/>
                <w:rPrChange w:id="5388" w:author="thuyhuynh" w:date="2023-05-08T11:25:00Z">
                  <w:rPr>
                    <w:lang w:eastAsia="ko-KR"/>
                  </w:rPr>
                </w:rPrChange>
              </w:rPr>
              <w:delText xml:space="preserve">a </w:delText>
            </w:r>
            <w:r w:rsidRPr="00116AAA" w:rsidDel="005608FD">
              <w:rPr>
                <w:rFonts w:ascii="Poppins" w:hAnsi="Poppins"/>
                <w:sz w:val="20"/>
                <w:szCs w:val="20"/>
                <w:rPrChange w:id="5389" w:author="thuyhuynh" w:date="2023-05-08T11:25:00Z">
                  <w:rPr/>
                </w:rPrChange>
              </w:rPr>
              <w:delText xml:space="preserve">generated template contains no </w:delText>
            </w:r>
            <w:r w:rsidR="007A1C3F" w:rsidRPr="00116AAA" w:rsidDel="005608FD">
              <w:rPr>
                <w:rFonts w:ascii="Poppins" w:hAnsi="Poppins"/>
                <w:sz w:val="20"/>
                <w:szCs w:val="20"/>
                <w:lang w:eastAsia="ko-KR"/>
                <w:rPrChange w:id="5390" w:author="thuyhuynh" w:date="2023-05-08T11:25:00Z">
                  <w:rPr>
                    <w:lang w:eastAsia="ko-KR"/>
                  </w:rPr>
                </w:rPrChange>
              </w:rPr>
              <w:delText>eye-</w:delText>
            </w:r>
            <w:r w:rsidR="00397DE6" w:rsidRPr="00116AAA" w:rsidDel="005608FD">
              <w:rPr>
                <w:rFonts w:ascii="Poppins" w:hAnsi="Poppins"/>
                <w:sz w:val="20"/>
                <w:szCs w:val="20"/>
                <w:lang w:eastAsia="ko-KR"/>
                <w:rPrChange w:id="5391" w:author="thuyhuynh" w:date="2023-05-08T11:25:00Z">
                  <w:rPr>
                    <w:lang w:eastAsia="ko-KR"/>
                  </w:rPr>
                </w:rPrChange>
              </w:rPr>
              <w:delText>subtype</w:delText>
            </w:r>
            <w:r w:rsidR="007A1C3F" w:rsidRPr="00116AAA" w:rsidDel="005608FD">
              <w:rPr>
                <w:rFonts w:ascii="Poppins" w:hAnsi="Poppins"/>
                <w:sz w:val="20"/>
                <w:szCs w:val="20"/>
                <w:lang w:eastAsia="ko-KR"/>
                <w:rPrChange w:id="5392" w:author="thuyhuynh" w:date="2023-05-08T11:25:00Z">
                  <w:rPr>
                    <w:lang w:eastAsia="ko-KR"/>
                  </w:rPr>
                </w:rPrChange>
              </w:rPr>
              <w:delText xml:space="preserve"> </w:delText>
            </w:r>
            <w:r w:rsidRPr="00116AAA" w:rsidDel="005608FD">
              <w:rPr>
                <w:rFonts w:ascii="Poppins" w:hAnsi="Poppins"/>
                <w:sz w:val="20"/>
                <w:szCs w:val="20"/>
                <w:rPrChange w:id="5393" w:author="thuyhuynh" w:date="2023-05-08T11:25:00Z">
                  <w:rPr/>
                </w:rPrChange>
              </w:rPr>
              <w:delText xml:space="preserve">information. In other words, it is an unknown eye template. On the contrary, the binocular device is equipped with two camera sensors which capture </w:delText>
            </w:r>
            <w:r w:rsidR="007A1C3F" w:rsidRPr="00116AAA" w:rsidDel="005608FD">
              <w:rPr>
                <w:rFonts w:ascii="Poppins" w:hAnsi="Poppins"/>
                <w:sz w:val="20"/>
                <w:szCs w:val="20"/>
                <w:lang w:eastAsia="ko-KR"/>
                <w:rPrChange w:id="5394" w:author="thuyhuynh" w:date="2023-05-08T11:25:00Z">
                  <w:rPr>
                    <w:lang w:eastAsia="ko-KR"/>
                  </w:rPr>
                </w:rPrChange>
              </w:rPr>
              <w:delText xml:space="preserve">images from </w:delText>
            </w:r>
            <w:r w:rsidRPr="00116AAA" w:rsidDel="005608FD">
              <w:rPr>
                <w:rFonts w:ascii="Poppins" w:hAnsi="Poppins"/>
                <w:sz w:val="20"/>
                <w:szCs w:val="20"/>
                <w:rPrChange w:id="5395" w:author="thuyhuynh" w:date="2023-05-08T11:25:00Z">
                  <w:rPr/>
                </w:rPrChange>
              </w:rPr>
              <w:delText xml:space="preserve">the left eye and the right eye </w:delText>
            </w:r>
            <w:r w:rsidR="007A1C3F" w:rsidRPr="00116AAA" w:rsidDel="005608FD">
              <w:rPr>
                <w:rFonts w:ascii="Poppins" w:hAnsi="Poppins"/>
                <w:sz w:val="20"/>
                <w:szCs w:val="20"/>
                <w:lang w:eastAsia="ko-KR"/>
                <w:rPrChange w:id="5396" w:author="thuyhuynh" w:date="2023-05-08T11:25:00Z">
                  <w:rPr>
                    <w:lang w:eastAsia="ko-KR"/>
                  </w:rPr>
                </w:rPrChange>
              </w:rPr>
              <w:delText>virtually simultaneously</w:delText>
            </w:r>
            <w:r w:rsidRPr="00116AAA" w:rsidDel="005608FD">
              <w:rPr>
                <w:rFonts w:ascii="Poppins" w:hAnsi="Poppins"/>
                <w:sz w:val="20"/>
                <w:szCs w:val="20"/>
                <w:rPrChange w:id="5397" w:author="thuyhuynh" w:date="2023-05-08T11:25:00Z">
                  <w:rPr/>
                </w:rPrChange>
              </w:rPr>
              <w:delText xml:space="preserve">. Therefore, the generated template contains </w:delText>
            </w:r>
            <w:r w:rsidR="007A1C3F" w:rsidRPr="00116AAA" w:rsidDel="005608FD">
              <w:rPr>
                <w:rFonts w:ascii="Poppins" w:hAnsi="Poppins"/>
                <w:sz w:val="20"/>
                <w:szCs w:val="20"/>
                <w:lang w:eastAsia="ko-KR"/>
                <w:rPrChange w:id="5398" w:author="thuyhuynh" w:date="2023-05-08T11:25:00Z">
                  <w:rPr>
                    <w:lang w:eastAsia="ko-KR"/>
                  </w:rPr>
                </w:rPrChange>
              </w:rPr>
              <w:delText>the eye-</w:delText>
            </w:r>
            <w:r w:rsidR="00D92B75" w:rsidRPr="00116AAA" w:rsidDel="005608FD">
              <w:rPr>
                <w:rFonts w:ascii="Poppins" w:hAnsi="Poppins"/>
                <w:sz w:val="20"/>
                <w:szCs w:val="20"/>
                <w:lang w:eastAsia="ko-KR"/>
                <w:rPrChange w:id="5399" w:author="thuyhuynh" w:date="2023-05-08T11:25:00Z">
                  <w:rPr>
                    <w:lang w:eastAsia="ko-KR"/>
                  </w:rPr>
                </w:rPrChange>
              </w:rPr>
              <w:delText>subtype</w:delText>
            </w:r>
            <w:r w:rsidR="007A1C3F" w:rsidRPr="00116AAA" w:rsidDel="005608FD">
              <w:rPr>
                <w:rFonts w:ascii="Poppins" w:hAnsi="Poppins"/>
                <w:sz w:val="20"/>
                <w:szCs w:val="20"/>
                <w:lang w:eastAsia="ko-KR"/>
                <w:rPrChange w:id="5400" w:author="thuyhuynh" w:date="2023-05-08T11:25:00Z">
                  <w:rPr>
                    <w:lang w:eastAsia="ko-KR"/>
                  </w:rPr>
                </w:rPrChange>
              </w:rPr>
              <w:delText xml:space="preserve"> </w:delText>
            </w:r>
            <w:r w:rsidRPr="00116AAA" w:rsidDel="005608FD">
              <w:rPr>
                <w:rFonts w:ascii="Poppins" w:hAnsi="Poppins"/>
                <w:sz w:val="20"/>
                <w:szCs w:val="20"/>
                <w:rPrChange w:id="5401" w:author="thuyhuynh" w:date="2023-05-08T11:25:00Z">
                  <w:rPr/>
                </w:rPrChange>
              </w:rPr>
              <w:delText>information.</w:delText>
            </w:r>
            <w:bookmarkStart w:id="5402" w:name="_Toc152261145"/>
            <w:bookmarkStart w:id="5403" w:name="_Toc153897215"/>
            <w:bookmarkStart w:id="5404" w:name="_Toc155348287"/>
            <w:bookmarkStart w:id="5405" w:name="_Toc155348590"/>
            <w:bookmarkEnd w:id="5402"/>
            <w:bookmarkEnd w:id="5403"/>
            <w:bookmarkEnd w:id="5404"/>
            <w:bookmarkEnd w:id="5405"/>
          </w:del>
        </w:p>
        <w:p w:rsidR="003850BA" w:rsidRPr="00116AAA" w:rsidDel="005608FD" w:rsidRDefault="003850BA" w:rsidP="000E69CF">
          <w:pPr>
            <w:jc w:val="both"/>
            <w:rPr>
              <w:del w:id="5406" w:author="ptdung" w:date="2023-11-28T18:08:00Z"/>
              <w:rFonts w:ascii="Poppins" w:hAnsi="Poppins"/>
              <w:sz w:val="20"/>
              <w:szCs w:val="20"/>
              <w:rPrChange w:id="5407" w:author="thuyhuynh" w:date="2023-05-08T11:25:00Z">
                <w:rPr>
                  <w:del w:id="5408" w:author="ptdung" w:date="2023-11-28T18:08:00Z"/>
                </w:rPr>
              </w:rPrChange>
            </w:rPr>
          </w:pPr>
          <w:bookmarkStart w:id="5409" w:name="_Toc152261146"/>
          <w:bookmarkStart w:id="5410" w:name="_Toc153897216"/>
          <w:bookmarkStart w:id="5411" w:name="_Toc155348288"/>
          <w:bookmarkStart w:id="5412" w:name="_Toc155348591"/>
          <w:bookmarkEnd w:id="5409"/>
          <w:bookmarkEnd w:id="5410"/>
          <w:bookmarkEnd w:id="5411"/>
          <w:bookmarkEnd w:id="5412"/>
        </w:p>
        <w:p w:rsidR="00DC7326" w:rsidRPr="00116AAA" w:rsidDel="005608FD" w:rsidRDefault="00DC7326" w:rsidP="00276FD3">
          <w:pPr>
            <w:jc w:val="both"/>
            <w:rPr>
              <w:del w:id="5413" w:author="ptdung" w:date="2023-11-28T18:08:00Z"/>
              <w:rFonts w:ascii="Poppins" w:hAnsi="Poppins"/>
              <w:color w:val="030003"/>
              <w:sz w:val="20"/>
              <w:szCs w:val="20"/>
              <w:lang w:eastAsia="ko-KR"/>
              <w:rPrChange w:id="5414" w:author="thuyhuynh" w:date="2023-05-08T11:25:00Z">
                <w:rPr>
                  <w:del w:id="5415" w:author="ptdung" w:date="2023-11-28T18:08:00Z"/>
                  <w:color w:val="030003"/>
                  <w:lang w:eastAsia="ko-KR"/>
                </w:rPr>
              </w:rPrChange>
            </w:rPr>
          </w:pPr>
          <w:del w:id="5416" w:author="ptdung" w:date="2023-11-28T18:08:00Z">
            <w:r w:rsidRPr="00116AAA" w:rsidDel="005608FD">
              <w:rPr>
                <w:rFonts w:ascii="Poppins" w:hAnsi="Poppins"/>
                <w:sz w:val="20"/>
                <w:szCs w:val="20"/>
                <w:rPrChange w:id="5417" w:author="thuyhuynh" w:date="2023-05-08T11:25:00Z">
                  <w:rPr/>
                </w:rPrChange>
              </w:rPr>
              <w:delText xml:space="preserve">However, the adopted N-template can contain many irises of any </w:delText>
            </w:r>
            <w:r w:rsidR="007A1C3F" w:rsidRPr="00116AAA" w:rsidDel="005608FD">
              <w:rPr>
                <w:rFonts w:ascii="Poppins" w:hAnsi="Poppins"/>
                <w:sz w:val="20"/>
                <w:szCs w:val="20"/>
                <w:lang w:eastAsia="ko-KR"/>
                <w:rPrChange w:id="5418" w:author="thuyhuynh" w:date="2023-05-08T11:25:00Z">
                  <w:rPr>
                    <w:lang w:eastAsia="ko-KR"/>
                  </w:rPr>
                </w:rPrChange>
              </w:rPr>
              <w:delText>eye-side</w:delText>
            </w:r>
            <w:r w:rsidRPr="00116AAA" w:rsidDel="005608FD">
              <w:rPr>
                <w:rFonts w:ascii="Poppins" w:hAnsi="Poppins"/>
                <w:sz w:val="20"/>
                <w:szCs w:val="20"/>
                <w:rPrChange w:id="5419" w:author="thuyhuynh" w:date="2023-05-08T11:25:00Z">
                  <w:rPr/>
                </w:rPrChange>
              </w:rPr>
              <w:delText xml:space="preserve"> and matching between those N-templates is also supported. </w:delText>
            </w:r>
            <w:r w:rsidRPr="00116AAA" w:rsidDel="005608FD">
              <w:rPr>
                <w:rFonts w:ascii="Poppins" w:hAnsi="Poppins"/>
                <w:color w:val="030003"/>
                <w:sz w:val="20"/>
                <w:szCs w:val="20"/>
                <w:lang w:eastAsia="ko-KR"/>
                <w:rPrChange w:id="5420" w:author="thuyhuynh" w:date="2023-05-08T11:25:00Z">
                  <w:rPr>
                    <w:color w:val="030003"/>
                    <w:lang w:eastAsia="ko-KR"/>
                  </w:rPr>
                </w:rPrChange>
              </w:rPr>
              <w:delText xml:space="preserve">Each iris in one N-template will be respectively compared with all irises in the other to produce </w:delText>
            </w:r>
            <w:r w:rsidR="007A1C3F" w:rsidRPr="00116AAA" w:rsidDel="005608FD">
              <w:rPr>
                <w:rFonts w:ascii="Poppins" w:hAnsi="Poppins"/>
                <w:color w:val="030003"/>
                <w:sz w:val="20"/>
                <w:szCs w:val="20"/>
                <w:lang w:eastAsia="ko-KR"/>
                <w:rPrChange w:id="5421" w:author="thuyhuynh" w:date="2023-05-08T11:25:00Z">
                  <w:rPr>
                    <w:color w:val="030003"/>
                    <w:lang w:eastAsia="ko-KR"/>
                  </w:rPr>
                </w:rPrChange>
              </w:rPr>
              <w:delText xml:space="preserve">an array of </w:delText>
            </w:r>
            <w:r w:rsidRPr="00116AAA" w:rsidDel="005608FD">
              <w:rPr>
                <w:rFonts w:ascii="Poppins" w:hAnsi="Poppins"/>
                <w:color w:val="030003"/>
                <w:sz w:val="20"/>
                <w:szCs w:val="20"/>
                <w:lang w:eastAsia="ko-KR"/>
                <w:rPrChange w:id="5422" w:author="thuyhuynh" w:date="2023-05-08T11:25:00Z">
                  <w:rPr>
                    <w:color w:val="030003"/>
                    <w:lang w:eastAsia="ko-KR"/>
                  </w:rPr>
                </w:rPrChange>
              </w:rPr>
              <w:delText>“sub-distances</w:delText>
            </w:r>
            <w:r w:rsidR="007A1C3F" w:rsidRPr="00116AAA" w:rsidDel="005608FD">
              <w:rPr>
                <w:rFonts w:ascii="Poppins" w:hAnsi="Poppins"/>
                <w:color w:val="030003"/>
                <w:sz w:val="20"/>
                <w:szCs w:val="20"/>
                <w:lang w:eastAsia="ko-KR"/>
                <w:rPrChange w:id="5423" w:author="thuyhuynh" w:date="2023-05-08T11:25:00Z">
                  <w:rPr>
                    <w:color w:val="030003"/>
                    <w:lang w:eastAsia="ko-KR"/>
                  </w:rPr>
                </w:rPrChange>
              </w:rPr>
              <w:delText>.</w:delText>
            </w:r>
            <w:r w:rsidRPr="00116AAA" w:rsidDel="005608FD">
              <w:rPr>
                <w:rFonts w:ascii="Poppins" w:hAnsi="Poppins"/>
                <w:color w:val="030003"/>
                <w:sz w:val="20"/>
                <w:szCs w:val="20"/>
                <w:lang w:eastAsia="ko-KR"/>
                <w:rPrChange w:id="5424" w:author="thuyhuynh" w:date="2023-05-08T11:25:00Z">
                  <w:rPr>
                    <w:color w:val="030003"/>
                    <w:lang w:eastAsia="ko-KR"/>
                  </w:rPr>
                </w:rPrChange>
              </w:rPr>
              <w:delText>” If</w:delText>
            </w:r>
            <w:r w:rsidR="007A1C3F" w:rsidRPr="00116AAA" w:rsidDel="005608FD">
              <w:rPr>
                <w:rFonts w:ascii="Poppins" w:hAnsi="Poppins"/>
                <w:color w:val="030003"/>
                <w:sz w:val="20"/>
                <w:szCs w:val="20"/>
                <w:lang w:eastAsia="ko-KR"/>
                <w:rPrChange w:id="5425" w:author="thuyhuynh" w:date="2023-05-08T11:25:00Z">
                  <w:rPr>
                    <w:color w:val="030003"/>
                    <w:lang w:eastAsia="ko-KR"/>
                  </w:rPr>
                </w:rPrChange>
              </w:rPr>
              <w:delText xml:space="preserve"> an</w:delText>
            </w:r>
            <w:r w:rsidRPr="00116AAA" w:rsidDel="005608FD">
              <w:rPr>
                <w:rFonts w:ascii="Poppins" w:hAnsi="Poppins"/>
                <w:color w:val="030003"/>
                <w:sz w:val="20"/>
                <w:szCs w:val="20"/>
                <w:lang w:eastAsia="ko-KR"/>
                <w:rPrChange w:id="5426" w:author="thuyhuynh" w:date="2023-05-08T11:25:00Z">
                  <w:rPr>
                    <w:color w:val="030003"/>
                    <w:lang w:eastAsia="ko-KR"/>
                  </w:rPr>
                </w:rPrChange>
              </w:rPr>
              <w:delText xml:space="preserve"> iris from </w:delText>
            </w:r>
            <w:r w:rsidR="007A1C3F" w:rsidRPr="00116AAA" w:rsidDel="005608FD">
              <w:rPr>
                <w:rFonts w:ascii="Poppins" w:hAnsi="Poppins"/>
                <w:color w:val="030003"/>
                <w:sz w:val="20"/>
                <w:szCs w:val="20"/>
                <w:lang w:eastAsia="ko-KR"/>
                <w:rPrChange w:id="5427" w:author="thuyhuynh" w:date="2023-05-08T11:25:00Z">
                  <w:rPr>
                    <w:color w:val="030003"/>
                    <w:lang w:eastAsia="ko-KR"/>
                  </w:rPr>
                </w:rPrChange>
              </w:rPr>
              <w:delText xml:space="preserve">the </w:delText>
            </w:r>
            <w:r w:rsidRPr="00116AAA" w:rsidDel="005608FD">
              <w:rPr>
                <w:rFonts w:ascii="Poppins" w:hAnsi="Poppins"/>
                <w:color w:val="030003"/>
                <w:sz w:val="20"/>
                <w:szCs w:val="20"/>
                <w:lang w:eastAsia="ko-KR"/>
                <w:rPrChange w:id="5428" w:author="thuyhuynh" w:date="2023-05-08T11:25:00Z">
                  <w:rPr>
                    <w:color w:val="030003"/>
                    <w:lang w:eastAsia="ko-KR"/>
                  </w:rPr>
                </w:rPrChange>
              </w:rPr>
              <w:delText xml:space="preserve">left eye is compared with </w:delText>
            </w:r>
            <w:r w:rsidR="007A1C3F" w:rsidRPr="00116AAA" w:rsidDel="005608FD">
              <w:rPr>
                <w:rFonts w:ascii="Poppins" w:hAnsi="Poppins"/>
                <w:color w:val="030003"/>
                <w:sz w:val="20"/>
                <w:szCs w:val="20"/>
                <w:lang w:eastAsia="ko-KR"/>
                <w:rPrChange w:id="5429" w:author="thuyhuynh" w:date="2023-05-08T11:25:00Z">
                  <w:rPr>
                    <w:color w:val="030003"/>
                    <w:lang w:eastAsia="ko-KR"/>
                  </w:rPr>
                </w:rPrChange>
              </w:rPr>
              <w:delText xml:space="preserve">an </w:delText>
            </w:r>
            <w:r w:rsidRPr="00116AAA" w:rsidDel="005608FD">
              <w:rPr>
                <w:rFonts w:ascii="Poppins" w:hAnsi="Poppins"/>
                <w:color w:val="030003"/>
                <w:sz w:val="20"/>
                <w:szCs w:val="20"/>
                <w:lang w:eastAsia="ko-KR"/>
                <w:rPrChange w:id="5430" w:author="thuyhuynh" w:date="2023-05-08T11:25:00Z">
                  <w:rPr>
                    <w:color w:val="030003"/>
                    <w:lang w:eastAsia="ko-KR"/>
                  </w:rPr>
                </w:rPrChange>
              </w:rPr>
              <w:delText xml:space="preserve">iris from </w:delText>
            </w:r>
            <w:r w:rsidR="007A1C3F" w:rsidRPr="00116AAA" w:rsidDel="005608FD">
              <w:rPr>
                <w:rFonts w:ascii="Poppins" w:hAnsi="Poppins"/>
                <w:color w:val="030003"/>
                <w:sz w:val="20"/>
                <w:szCs w:val="20"/>
                <w:lang w:eastAsia="ko-KR"/>
                <w:rPrChange w:id="5431" w:author="thuyhuynh" w:date="2023-05-08T11:25:00Z">
                  <w:rPr>
                    <w:color w:val="030003"/>
                    <w:lang w:eastAsia="ko-KR"/>
                  </w:rPr>
                </w:rPrChange>
              </w:rPr>
              <w:delText xml:space="preserve">the </w:delText>
            </w:r>
            <w:r w:rsidRPr="00116AAA" w:rsidDel="005608FD">
              <w:rPr>
                <w:rFonts w:ascii="Poppins" w:hAnsi="Poppins"/>
                <w:color w:val="030003"/>
                <w:sz w:val="20"/>
                <w:szCs w:val="20"/>
                <w:lang w:eastAsia="ko-KR"/>
                <w:rPrChange w:id="5432" w:author="thuyhuynh" w:date="2023-05-08T11:25:00Z">
                  <w:rPr>
                    <w:color w:val="030003"/>
                    <w:lang w:eastAsia="ko-KR"/>
                  </w:rPr>
                </w:rPrChange>
              </w:rPr>
              <w:delText xml:space="preserve">right eye, a </w:delText>
            </w:r>
            <w:r w:rsidR="007A1C3F" w:rsidRPr="00116AAA" w:rsidDel="005608FD">
              <w:rPr>
                <w:rFonts w:ascii="Poppins" w:hAnsi="Poppins"/>
                <w:color w:val="030003"/>
                <w:sz w:val="20"/>
                <w:szCs w:val="20"/>
                <w:lang w:eastAsia="ko-KR"/>
                <w:rPrChange w:id="5433" w:author="thuyhuynh" w:date="2023-05-08T11:25:00Z">
                  <w:rPr>
                    <w:color w:val="030003"/>
                    <w:lang w:eastAsia="ko-KR"/>
                  </w:rPr>
                </w:rPrChange>
              </w:rPr>
              <w:delText xml:space="preserve">high </w:delText>
            </w:r>
            <w:r w:rsidRPr="00116AAA" w:rsidDel="005608FD">
              <w:rPr>
                <w:rFonts w:ascii="Poppins" w:hAnsi="Poppins"/>
                <w:color w:val="030003"/>
                <w:sz w:val="20"/>
                <w:szCs w:val="20"/>
                <w:lang w:eastAsia="ko-KR"/>
                <w:rPrChange w:id="5434" w:author="thuyhuynh" w:date="2023-05-08T11:25:00Z">
                  <w:rPr>
                    <w:color w:val="030003"/>
                    <w:lang w:eastAsia="ko-KR"/>
                  </w:rPr>
                </w:rPrChange>
              </w:rPr>
              <w:delText xml:space="preserve">distance </w:delText>
            </w:r>
            <w:r w:rsidR="007A1C3F" w:rsidRPr="00116AAA" w:rsidDel="005608FD">
              <w:rPr>
                <w:rFonts w:ascii="Poppins" w:hAnsi="Poppins"/>
                <w:color w:val="030003"/>
                <w:sz w:val="20"/>
                <w:szCs w:val="20"/>
                <w:lang w:eastAsia="ko-KR"/>
                <w:rPrChange w:id="5435" w:author="thuyhuynh" w:date="2023-05-08T11:25:00Z">
                  <w:rPr>
                    <w:color w:val="030003"/>
                    <w:lang w:eastAsia="ko-KR"/>
                  </w:rPr>
                </w:rPrChange>
              </w:rPr>
              <w:delText xml:space="preserve">of </w:delText>
            </w:r>
            <w:r w:rsidRPr="00116AAA" w:rsidDel="005608FD">
              <w:rPr>
                <w:rFonts w:ascii="Poppins" w:hAnsi="Poppins"/>
                <w:color w:val="030003"/>
                <w:sz w:val="20"/>
                <w:szCs w:val="20"/>
                <w:lang w:eastAsia="ko-KR"/>
                <w:rPrChange w:id="5436" w:author="thuyhuynh" w:date="2023-05-08T11:25:00Z">
                  <w:rPr>
                    <w:color w:val="030003"/>
                    <w:lang w:eastAsia="ko-KR"/>
                  </w:rPr>
                </w:rPrChange>
              </w:rPr>
              <w:delText xml:space="preserve">3.0 will be returned. </w:delText>
            </w:r>
            <w:r w:rsidR="00276FD3" w:rsidRPr="00116AAA" w:rsidDel="005608FD">
              <w:rPr>
                <w:rFonts w:ascii="Poppins" w:hAnsi="Poppins"/>
                <w:color w:val="030003"/>
                <w:sz w:val="20"/>
                <w:szCs w:val="20"/>
                <w:lang w:eastAsia="ko-KR"/>
                <w:rPrChange w:id="5437" w:author="thuyhuynh" w:date="2023-05-08T11:25:00Z">
                  <w:rPr>
                    <w:color w:val="030003"/>
                    <w:lang w:eastAsia="ko-KR"/>
                  </w:rPr>
                </w:rPrChange>
              </w:rPr>
              <w:delText xml:space="preserve">A distance </w:delText>
            </w:r>
            <w:r w:rsidR="00C5124C" w:rsidRPr="00116AAA" w:rsidDel="005608FD">
              <w:rPr>
                <w:rFonts w:ascii="Poppins" w:hAnsi="Poppins"/>
                <w:color w:val="030003"/>
                <w:sz w:val="20"/>
                <w:szCs w:val="20"/>
                <w:lang w:eastAsia="ko-KR"/>
                <w:rPrChange w:id="5438" w:author="thuyhuynh" w:date="2023-05-08T11:25:00Z">
                  <w:rPr>
                    <w:color w:val="030003"/>
                    <w:lang w:eastAsia="ko-KR"/>
                  </w:rPr>
                </w:rPrChange>
              </w:rPr>
              <w:delText>of 4.0 implies a matching error</w:delText>
            </w:r>
            <w:r w:rsidR="00276FD3" w:rsidRPr="00116AAA" w:rsidDel="005608FD">
              <w:rPr>
                <w:rFonts w:ascii="Poppins" w:hAnsi="Poppins"/>
                <w:color w:val="030003"/>
                <w:sz w:val="20"/>
                <w:szCs w:val="20"/>
                <w:lang w:eastAsia="ko-KR"/>
                <w:rPrChange w:id="5439" w:author="thuyhuynh" w:date="2023-05-08T11:25:00Z">
                  <w:rPr>
                    <w:color w:val="030003"/>
                    <w:lang w:eastAsia="ko-KR"/>
                  </w:rPr>
                </w:rPrChange>
              </w:rPr>
              <w:delText xml:space="preserve">. </w:delText>
            </w:r>
            <w:r w:rsidRPr="00116AAA" w:rsidDel="005608FD">
              <w:rPr>
                <w:rFonts w:ascii="Poppins" w:hAnsi="Poppins"/>
                <w:color w:val="030003"/>
                <w:sz w:val="20"/>
                <w:szCs w:val="20"/>
                <w:lang w:eastAsia="ko-KR"/>
                <w:rPrChange w:id="5440" w:author="thuyhuynh" w:date="2023-05-08T11:25:00Z">
                  <w:rPr>
                    <w:color w:val="030003"/>
                    <w:lang w:eastAsia="ko-KR"/>
                  </w:rPr>
                </w:rPrChange>
              </w:rPr>
              <w:delText>Finally, the result distance between the two N-templates will be the smallest value among those “sub-distances</w:delText>
            </w:r>
            <w:r w:rsidR="007A1C3F" w:rsidRPr="00116AAA" w:rsidDel="005608FD">
              <w:rPr>
                <w:rFonts w:ascii="Poppins" w:hAnsi="Poppins"/>
                <w:color w:val="030003"/>
                <w:sz w:val="20"/>
                <w:szCs w:val="20"/>
                <w:lang w:eastAsia="ko-KR"/>
                <w:rPrChange w:id="5441" w:author="thuyhuynh" w:date="2023-05-08T11:25:00Z">
                  <w:rPr>
                    <w:color w:val="030003"/>
                    <w:lang w:eastAsia="ko-KR"/>
                  </w:rPr>
                </w:rPrChange>
              </w:rPr>
              <w:delText>.</w:delText>
            </w:r>
            <w:r w:rsidRPr="00116AAA" w:rsidDel="005608FD">
              <w:rPr>
                <w:rFonts w:ascii="Poppins" w:hAnsi="Poppins"/>
                <w:color w:val="030003"/>
                <w:sz w:val="20"/>
                <w:szCs w:val="20"/>
                <w:lang w:eastAsia="ko-KR"/>
                <w:rPrChange w:id="5442" w:author="thuyhuynh" w:date="2023-05-08T11:25:00Z">
                  <w:rPr>
                    <w:color w:val="030003"/>
                    <w:lang w:eastAsia="ko-KR"/>
                  </w:rPr>
                </w:rPrChange>
              </w:rPr>
              <w:delText xml:space="preserve">” </w:delText>
            </w:r>
            <w:bookmarkStart w:id="5443" w:name="_Toc152261147"/>
            <w:bookmarkStart w:id="5444" w:name="_Toc153897217"/>
            <w:bookmarkStart w:id="5445" w:name="_Toc155348289"/>
            <w:bookmarkStart w:id="5446" w:name="_Toc155348592"/>
            <w:bookmarkEnd w:id="5443"/>
            <w:bookmarkEnd w:id="5444"/>
            <w:bookmarkEnd w:id="5445"/>
            <w:bookmarkEnd w:id="5446"/>
          </w:del>
        </w:p>
        <w:p w:rsidR="00DC7326" w:rsidRPr="00116AAA" w:rsidRDefault="00DC7326">
          <w:pPr>
            <w:pStyle w:val="Heading3"/>
          </w:pPr>
          <w:bookmarkStart w:id="5447" w:name="_Ref331171827"/>
          <w:bookmarkStart w:id="5448" w:name="_Toc330934437"/>
          <w:bookmarkStart w:id="5449" w:name="_Toc155348593"/>
          <w:r w:rsidRPr="00116AAA">
            <w:t xml:space="preserve">Supported development </w:t>
          </w:r>
          <w:bookmarkEnd w:id="5447"/>
          <w:r w:rsidRPr="00116AAA">
            <w:t>platform</w:t>
          </w:r>
          <w:bookmarkEnd w:id="5448"/>
          <w:bookmarkEnd w:id="5449"/>
        </w:p>
        <w:p w:rsidR="00DC7326" w:rsidRPr="00116AAA" w:rsidRDefault="00C93097" w:rsidP="00DC7326">
          <w:pPr>
            <w:rPr>
              <w:rFonts w:ascii="Poppins" w:hAnsi="Poppins"/>
              <w:sz w:val="20"/>
              <w:szCs w:val="20"/>
              <w:rPrChange w:id="5450" w:author="thuyhuynh" w:date="2023-05-08T11:25:00Z">
                <w:rPr/>
              </w:rPrChange>
            </w:rPr>
          </w:pPr>
          <w:del w:id="5451" w:author="thuyhuynh" w:date="2022-03-30T11:09:00Z">
            <w:r w:rsidRPr="00116AAA" w:rsidDel="00E37F22">
              <w:rPr>
                <w:rFonts w:ascii="Poppins" w:hAnsi="Poppins"/>
                <w:sz w:val="20"/>
                <w:szCs w:val="20"/>
                <w:rPrChange w:id="5452" w:author="thuyhuynh" w:date="2023-05-08T11:25:00Z">
                  <w:rPr/>
                </w:rPrChange>
              </w:rPr>
              <w:delText>IriShield</w:delText>
            </w:r>
          </w:del>
          <w:proofErr w:type="spellStart"/>
          <w:ins w:id="5453"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Pr="00116AAA">
            <w:rPr>
              <w:rFonts w:ascii="Poppins" w:hAnsi="Poppins"/>
              <w:sz w:val="20"/>
              <w:szCs w:val="20"/>
              <w:rPrChange w:id="5454" w:author="thuyhuynh" w:date="2023-05-08T11:25:00Z">
                <w:rPr/>
              </w:rPrChange>
            </w:rPr>
            <w:t xml:space="preserve"> </w:t>
          </w:r>
          <w:r w:rsidR="00DC7326" w:rsidRPr="00116AAA">
            <w:rPr>
              <w:rFonts w:ascii="Poppins" w:hAnsi="Poppins"/>
              <w:sz w:val="20"/>
              <w:szCs w:val="20"/>
              <w:rPrChange w:id="5455" w:author="thuyhuynh" w:date="2023-05-08T11:25:00Z">
                <w:rPr/>
              </w:rPrChange>
            </w:rPr>
            <w:t xml:space="preserve">currently supports USB drivers and development libraries </w:t>
          </w:r>
          <w:del w:id="5456" w:author="ptdung" w:date="2023-11-28T18:08:00Z">
            <w:r w:rsidR="00DC7326" w:rsidRPr="00116AAA" w:rsidDel="005608FD">
              <w:rPr>
                <w:rFonts w:ascii="Poppins" w:hAnsi="Poppins"/>
                <w:sz w:val="20"/>
                <w:szCs w:val="20"/>
                <w:rPrChange w:id="5457" w:author="thuyhuynh" w:date="2023-05-08T11:25:00Z">
                  <w:rPr/>
                </w:rPrChange>
              </w:rPr>
              <w:delText>(IDDK</w:delText>
            </w:r>
          </w:del>
          <w:ins w:id="5458" w:author="thuyhuynh" w:date="2022-03-30T11:39:00Z">
            <w:del w:id="5459" w:author="ptdung" w:date="2023-11-28T18:08:00Z">
              <w:r w:rsidR="00BB563B" w:rsidRPr="00116AAA" w:rsidDel="005608FD">
                <w:rPr>
                  <w:rFonts w:ascii="Poppins" w:hAnsi="Poppins"/>
                  <w:sz w:val="20"/>
                  <w:szCs w:val="20"/>
                  <w:rPrChange w:id="5460" w:author="thuyhuynh" w:date="2023-05-08T11:25:00Z">
                    <w:rPr/>
                  </w:rPrChange>
                </w:rPr>
                <w:delText>SNT</w:delText>
              </w:r>
            </w:del>
          </w:ins>
          <w:del w:id="5461" w:author="ptdung" w:date="2023-11-28T18:08:00Z">
            <w:r w:rsidR="00DC7326" w:rsidRPr="00116AAA" w:rsidDel="005608FD">
              <w:rPr>
                <w:rFonts w:ascii="Poppins" w:hAnsi="Poppins"/>
                <w:sz w:val="20"/>
                <w:szCs w:val="20"/>
                <w:rPrChange w:id="5462" w:author="thuyhuynh" w:date="2023-05-08T11:25:00Z">
                  <w:rPr/>
                </w:rPrChange>
              </w:rPr>
              <w:delText xml:space="preserve">) </w:delText>
            </w:r>
          </w:del>
          <w:r w:rsidR="00DC7326" w:rsidRPr="00116AAA">
            <w:rPr>
              <w:rFonts w:ascii="Poppins" w:hAnsi="Poppins"/>
              <w:sz w:val="20"/>
              <w:szCs w:val="20"/>
              <w:rPrChange w:id="5463" w:author="thuyhuynh" w:date="2023-05-08T11:25:00Z">
                <w:rPr/>
              </w:rPrChange>
            </w:rPr>
            <w:t>for the following operating system</w:t>
          </w:r>
          <w:r w:rsidR="0083433E" w:rsidRPr="00116AAA">
            <w:rPr>
              <w:rFonts w:ascii="Poppins" w:hAnsi="Poppins"/>
              <w:sz w:val="20"/>
              <w:szCs w:val="20"/>
              <w:rPrChange w:id="5464" w:author="thuyhuynh" w:date="2023-05-08T11:25:00Z">
                <w:rPr/>
              </w:rPrChange>
            </w:rPr>
            <w:t>s</w:t>
          </w:r>
          <w:r w:rsidR="00DC7326" w:rsidRPr="00116AAA">
            <w:rPr>
              <w:rFonts w:ascii="Poppins" w:hAnsi="Poppins"/>
              <w:sz w:val="20"/>
              <w:szCs w:val="20"/>
              <w:rPrChange w:id="5465" w:author="thuyhuynh" w:date="2023-05-08T11:25:00Z">
                <w:rPr/>
              </w:rPrChange>
            </w:rPr>
            <w:t>.</w:t>
          </w:r>
        </w:p>
        <w:p w:rsidR="00DC7326" w:rsidRPr="00116AAA" w:rsidRDefault="00DC7326" w:rsidP="00CB68AF">
          <w:pPr>
            <w:pStyle w:val="ListParagraph"/>
            <w:numPr>
              <w:ilvl w:val="0"/>
              <w:numId w:val="12"/>
            </w:numPr>
            <w:rPr>
              <w:rFonts w:ascii="Poppins" w:hAnsi="Poppins"/>
              <w:sz w:val="20"/>
              <w:szCs w:val="20"/>
              <w:rPrChange w:id="5466" w:author="thuyhuynh" w:date="2023-05-08T11:25:00Z">
                <w:rPr/>
              </w:rPrChange>
            </w:rPr>
          </w:pPr>
          <w:r w:rsidRPr="00116AAA">
            <w:rPr>
              <w:rFonts w:ascii="Poppins" w:hAnsi="Poppins"/>
              <w:sz w:val="20"/>
              <w:szCs w:val="20"/>
              <w:rPrChange w:id="5467" w:author="thuyhuynh" w:date="2023-05-08T11:25:00Z">
                <w:rPr/>
              </w:rPrChange>
            </w:rPr>
            <w:t>Windows XP and Windows 7</w:t>
          </w:r>
          <w:ins w:id="5468" w:author="ptdung" w:date="2023-11-28T18:08:00Z">
            <w:r w:rsidR="005608FD">
              <w:rPr>
                <w:rFonts w:ascii="Poppins" w:hAnsi="Poppins"/>
                <w:sz w:val="20"/>
                <w:szCs w:val="20"/>
              </w:rPr>
              <w:t>,10,11</w:t>
            </w:r>
          </w:ins>
          <w:r w:rsidRPr="00116AAA">
            <w:rPr>
              <w:rFonts w:ascii="Poppins" w:hAnsi="Poppins"/>
              <w:sz w:val="20"/>
              <w:szCs w:val="20"/>
              <w:rPrChange w:id="5469" w:author="thuyhuynh" w:date="2023-05-08T11:25:00Z">
                <w:rPr/>
              </w:rPrChange>
            </w:rPr>
            <w:t xml:space="preserve"> 32-bit</w:t>
          </w:r>
          <w:r w:rsidR="00B95BF0" w:rsidRPr="00116AAA">
            <w:rPr>
              <w:rFonts w:ascii="Poppins" w:hAnsi="Poppins"/>
              <w:sz w:val="20"/>
              <w:szCs w:val="20"/>
              <w:rPrChange w:id="5470" w:author="thuyhuynh" w:date="2023-05-08T11:25:00Z">
                <w:rPr/>
              </w:rPrChange>
            </w:rPr>
            <w:t>/64-bit</w:t>
          </w:r>
        </w:p>
        <w:p w:rsidR="00DC7326" w:rsidRPr="00116AAA" w:rsidDel="005608FD" w:rsidRDefault="00DC7326" w:rsidP="00CB68AF">
          <w:pPr>
            <w:pStyle w:val="ListParagraph"/>
            <w:numPr>
              <w:ilvl w:val="0"/>
              <w:numId w:val="12"/>
            </w:numPr>
            <w:rPr>
              <w:del w:id="5471" w:author="ptdung" w:date="2023-11-28T18:09:00Z"/>
              <w:rFonts w:ascii="Poppins" w:hAnsi="Poppins"/>
              <w:sz w:val="20"/>
              <w:szCs w:val="20"/>
              <w:rPrChange w:id="5472" w:author="thuyhuynh" w:date="2023-05-08T11:25:00Z">
                <w:rPr>
                  <w:del w:id="5473" w:author="ptdung" w:date="2023-11-28T18:09:00Z"/>
                </w:rPr>
              </w:rPrChange>
            </w:rPr>
          </w:pPr>
          <w:del w:id="5474" w:author="ptdung" w:date="2023-11-28T18:09:00Z">
            <w:r w:rsidRPr="00116AAA" w:rsidDel="005608FD">
              <w:rPr>
                <w:rFonts w:ascii="Poppins" w:hAnsi="Poppins"/>
                <w:sz w:val="20"/>
                <w:szCs w:val="20"/>
                <w:rPrChange w:id="5475" w:author="thuyhuynh" w:date="2023-05-08T11:25:00Z">
                  <w:rPr/>
                </w:rPrChange>
              </w:rPr>
              <w:delText>Windows CE 6.0</w:delText>
            </w:r>
          </w:del>
        </w:p>
        <w:p w:rsidR="00D21165" w:rsidRPr="00116AAA" w:rsidRDefault="007F0C64" w:rsidP="00CB68AF">
          <w:pPr>
            <w:pStyle w:val="ListParagraph"/>
            <w:numPr>
              <w:ilvl w:val="0"/>
              <w:numId w:val="12"/>
            </w:numPr>
            <w:rPr>
              <w:rFonts w:ascii="Poppins" w:hAnsi="Poppins"/>
              <w:sz w:val="20"/>
              <w:szCs w:val="20"/>
              <w:rPrChange w:id="5476" w:author="thuyhuynh" w:date="2023-05-08T11:25:00Z">
                <w:rPr/>
              </w:rPrChange>
            </w:rPr>
          </w:pPr>
          <w:r w:rsidRPr="00116AAA">
            <w:rPr>
              <w:rFonts w:ascii="Poppins" w:hAnsi="Poppins"/>
              <w:sz w:val="20"/>
              <w:szCs w:val="20"/>
              <w:rPrChange w:id="5477" w:author="thuyhuynh" w:date="2023-05-08T11:25:00Z">
                <w:rPr/>
              </w:rPrChange>
            </w:rPr>
            <w:t xml:space="preserve">Linux </w:t>
          </w:r>
          <w:ins w:id="5478" w:author="ptdung" w:date="2023-11-28T18:09:00Z">
            <w:r w:rsidR="005608FD">
              <w:rPr>
                <w:rFonts w:ascii="Poppins" w:hAnsi="Poppins"/>
                <w:sz w:val="20"/>
                <w:szCs w:val="20"/>
              </w:rPr>
              <w:t xml:space="preserve">Ubuntu </w:t>
            </w:r>
          </w:ins>
          <w:r w:rsidRPr="00116AAA">
            <w:rPr>
              <w:rFonts w:ascii="Poppins" w:hAnsi="Poppins"/>
              <w:sz w:val="20"/>
              <w:szCs w:val="20"/>
              <w:rPrChange w:id="5479" w:author="thuyhuynh" w:date="2023-05-08T11:25:00Z">
                <w:rPr/>
              </w:rPrChange>
            </w:rPr>
            <w:t>32-bit/64-bit</w:t>
          </w:r>
        </w:p>
        <w:p w:rsidR="00D21165" w:rsidRPr="00116AAA" w:rsidRDefault="005608FD" w:rsidP="00CB68AF">
          <w:pPr>
            <w:pStyle w:val="ListParagraph"/>
            <w:numPr>
              <w:ilvl w:val="0"/>
              <w:numId w:val="12"/>
            </w:numPr>
            <w:rPr>
              <w:rFonts w:ascii="Poppins" w:hAnsi="Poppins"/>
              <w:sz w:val="20"/>
              <w:szCs w:val="20"/>
              <w:rPrChange w:id="5480" w:author="thuyhuynh" w:date="2023-05-08T11:25:00Z">
                <w:rPr>
                  <w:sz w:val="26"/>
                </w:rPr>
              </w:rPrChange>
            </w:rPr>
          </w:pPr>
          <w:ins w:id="5481" w:author="ptdung" w:date="2023-11-28T18:09:00Z">
            <w:r>
              <w:rPr>
                <w:rFonts w:ascii="Poppins" w:hAnsi="Poppins"/>
                <w:sz w:val="20"/>
                <w:szCs w:val="20"/>
              </w:rPr>
              <w:t xml:space="preserve">Some </w:t>
            </w:r>
          </w:ins>
          <w:del w:id="5482" w:author="ptdung" w:date="2023-11-28T18:09:00Z">
            <w:r w:rsidR="00D21165" w:rsidRPr="00116AAA" w:rsidDel="005608FD">
              <w:rPr>
                <w:rFonts w:ascii="Poppins" w:hAnsi="Poppins"/>
                <w:sz w:val="20"/>
                <w:szCs w:val="20"/>
                <w:rPrChange w:id="5483" w:author="thuyhuynh" w:date="2023-05-08T11:25:00Z">
                  <w:rPr/>
                </w:rPrChange>
              </w:rPr>
              <w:delText xml:space="preserve">Embedded </w:delText>
            </w:r>
          </w:del>
          <w:ins w:id="5484" w:author="ptdung" w:date="2023-11-28T18:09:00Z">
            <w:r>
              <w:rPr>
                <w:rFonts w:ascii="Poppins" w:hAnsi="Poppins"/>
                <w:sz w:val="20"/>
                <w:szCs w:val="20"/>
              </w:rPr>
              <w:t>E</w:t>
            </w:r>
            <w:r w:rsidRPr="00116AAA">
              <w:rPr>
                <w:rFonts w:ascii="Poppins" w:hAnsi="Poppins"/>
                <w:sz w:val="20"/>
                <w:szCs w:val="20"/>
                <w:rPrChange w:id="5485" w:author="thuyhuynh" w:date="2023-05-08T11:25:00Z">
                  <w:rPr/>
                </w:rPrChange>
              </w:rPr>
              <w:t xml:space="preserve">mbedded </w:t>
            </w:r>
          </w:ins>
          <w:r w:rsidR="00D21165" w:rsidRPr="00116AAA">
            <w:rPr>
              <w:rFonts w:ascii="Poppins" w:hAnsi="Poppins"/>
              <w:sz w:val="20"/>
              <w:szCs w:val="20"/>
              <w:rPrChange w:id="5486" w:author="thuyhuynh" w:date="2023-05-08T11:25:00Z">
                <w:rPr/>
              </w:rPrChange>
            </w:rPr>
            <w:t>Linux</w:t>
          </w:r>
          <w:del w:id="5487" w:author="ptdung" w:date="2023-11-28T18:09:00Z">
            <w:r w:rsidR="00D21165" w:rsidRPr="00116AAA" w:rsidDel="005608FD">
              <w:rPr>
                <w:rFonts w:ascii="Poppins" w:hAnsi="Poppins"/>
                <w:sz w:val="20"/>
                <w:szCs w:val="20"/>
                <w:rPrChange w:id="5488" w:author="thuyhuynh" w:date="2023-05-08T11:25:00Z">
                  <w:rPr/>
                </w:rPrChange>
              </w:rPr>
              <w:delText>: kernel version 2.6.21</w:delText>
            </w:r>
          </w:del>
        </w:p>
        <w:p w:rsidR="00DA16B8" w:rsidRPr="00116AAA" w:rsidRDefault="00DA16B8" w:rsidP="00CB68AF">
          <w:pPr>
            <w:pStyle w:val="ListParagraph"/>
            <w:numPr>
              <w:ilvl w:val="0"/>
              <w:numId w:val="12"/>
            </w:numPr>
            <w:rPr>
              <w:rFonts w:ascii="Poppins" w:hAnsi="Poppins"/>
              <w:sz w:val="20"/>
              <w:szCs w:val="20"/>
              <w:rPrChange w:id="5489" w:author="thuyhuynh" w:date="2023-05-08T11:25:00Z">
                <w:rPr>
                  <w:sz w:val="26"/>
                </w:rPr>
              </w:rPrChange>
            </w:rPr>
          </w:pPr>
          <w:r w:rsidRPr="00116AAA">
            <w:rPr>
              <w:rFonts w:ascii="Poppins" w:hAnsi="Poppins"/>
              <w:sz w:val="20"/>
              <w:szCs w:val="20"/>
              <w:rPrChange w:id="5490" w:author="thuyhuynh" w:date="2023-05-08T11:25:00Z">
                <w:rPr/>
              </w:rPrChange>
            </w:rPr>
            <w:t>Android</w:t>
          </w:r>
        </w:p>
        <w:p w:rsidR="005740F6" w:rsidRPr="00116AAA" w:rsidDel="00CB1FDA" w:rsidRDefault="005740F6" w:rsidP="005740F6">
          <w:pPr>
            <w:ind w:left="360"/>
            <w:rPr>
              <w:del w:id="5491" w:author="ptdung" w:date="2023-12-19T16:48:00Z"/>
              <w:rFonts w:ascii="Poppins" w:hAnsi="Poppins"/>
              <w:sz w:val="20"/>
              <w:szCs w:val="20"/>
              <w:rPrChange w:id="5492" w:author="thuyhuynh" w:date="2023-05-08T11:25:00Z">
                <w:rPr>
                  <w:del w:id="5493" w:author="ptdung" w:date="2023-12-19T16:48:00Z"/>
                  <w:sz w:val="26"/>
                </w:rPr>
              </w:rPrChange>
            </w:rPr>
          </w:pPr>
          <w:bookmarkStart w:id="5494" w:name="_Toc153897219"/>
          <w:bookmarkStart w:id="5495" w:name="_Toc155348291"/>
          <w:bookmarkStart w:id="5496" w:name="_Toc155348594"/>
          <w:bookmarkEnd w:id="5494"/>
          <w:bookmarkEnd w:id="5495"/>
          <w:bookmarkEnd w:id="5496"/>
        </w:p>
        <w:p w:rsidR="005740F6" w:rsidRPr="00116AAA" w:rsidDel="005608FD" w:rsidRDefault="004C7E46" w:rsidP="005740F6">
          <w:pPr>
            <w:jc w:val="both"/>
            <w:rPr>
              <w:del w:id="5497" w:author="ptdung" w:date="2023-11-28T18:09:00Z"/>
              <w:rFonts w:ascii="Poppins" w:hAnsi="Poppins"/>
              <w:color w:val="C00000"/>
              <w:sz w:val="20"/>
              <w:szCs w:val="20"/>
              <w:rPrChange w:id="5498" w:author="thuyhuynh" w:date="2023-05-08T11:25:00Z">
                <w:rPr>
                  <w:del w:id="5499" w:author="ptdung" w:date="2023-11-28T18:09:00Z"/>
                  <w:color w:val="C00000"/>
                </w:rPr>
              </w:rPrChange>
            </w:rPr>
          </w:pPr>
          <w:del w:id="5500" w:author="ptdung" w:date="2023-11-28T18:09:00Z">
            <w:r w:rsidRPr="00116AAA" w:rsidDel="005608FD">
              <w:rPr>
                <w:rFonts w:ascii="Poppins" w:hAnsi="Poppins"/>
                <w:color w:val="C00000"/>
                <w:sz w:val="20"/>
                <w:szCs w:val="20"/>
                <w:rPrChange w:id="5501" w:author="thuyhuynh" w:date="2023-05-08T11:25:00Z">
                  <w:rPr>
                    <w:color w:val="C00000"/>
                  </w:rPr>
                </w:rPrChange>
              </w:rPr>
              <w:delText>NOT</w:delText>
            </w:r>
            <w:r w:rsidRPr="00116AAA" w:rsidDel="005608FD">
              <w:rPr>
                <w:rFonts w:ascii="Poppins" w:hAnsi="Poppins"/>
                <w:color w:val="C00000"/>
                <w:sz w:val="20"/>
                <w:szCs w:val="20"/>
                <w:lang w:eastAsia="ko-KR"/>
                <w:rPrChange w:id="5502" w:author="thuyhuynh" w:date="2023-05-08T11:25:00Z">
                  <w:rPr>
                    <w:color w:val="C00000"/>
                    <w:lang w:eastAsia="ko-KR"/>
                  </w:rPr>
                </w:rPrChange>
              </w:rPr>
              <w:delText>E</w:delText>
            </w:r>
            <w:r w:rsidR="005740F6" w:rsidRPr="00116AAA" w:rsidDel="005608FD">
              <w:rPr>
                <w:rFonts w:ascii="Poppins" w:hAnsi="Poppins"/>
                <w:color w:val="C00000"/>
                <w:sz w:val="20"/>
                <w:szCs w:val="20"/>
                <w:rPrChange w:id="5503" w:author="thuyhuynh" w:date="2023-05-08T11:25:00Z">
                  <w:rPr>
                    <w:color w:val="C00000"/>
                  </w:rPr>
                </w:rPrChange>
              </w:rPr>
              <w:delText xml:space="preserve">: </w:delText>
            </w:r>
            <w:bookmarkStart w:id="5504" w:name="_Toc152261149"/>
            <w:bookmarkStart w:id="5505" w:name="_Toc153897220"/>
            <w:bookmarkStart w:id="5506" w:name="_Toc155348292"/>
            <w:bookmarkStart w:id="5507" w:name="_Toc155348595"/>
            <w:bookmarkEnd w:id="5504"/>
            <w:bookmarkEnd w:id="5505"/>
            <w:bookmarkEnd w:id="5506"/>
            <w:bookmarkEnd w:id="5507"/>
          </w:del>
        </w:p>
        <w:p w:rsidR="00C9018A" w:rsidRPr="00116AAA" w:rsidDel="005608FD" w:rsidRDefault="0072251C" w:rsidP="007559CC">
          <w:pPr>
            <w:pStyle w:val="ListParagraph"/>
            <w:numPr>
              <w:ilvl w:val="0"/>
              <w:numId w:val="18"/>
            </w:numPr>
            <w:ind w:left="720"/>
            <w:jc w:val="both"/>
            <w:rPr>
              <w:del w:id="5508" w:author="ptdung" w:date="2023-11-28T18:09:00Z"/>
              <w:rFonts w:ascii="Poppins" w:hAnsi="Poppins"/>
              <w:color w:val="C00000"/>
              <w:sz w:val="20"/>
              <w:szCs w:val="20"/>
              <w:rPrChange w:id="5509" w:author="thuyhuynh" w:date="2023-05-08T11:25:00Z">
                <w:rPr>
                  <w:del w:id="5510" w:author="ptdung" w:date="2023-11-28T18:09:00Z"/>
                  <w:color w:val="C00000"/>
                </w:rPr>
              </w:rPrChange>
            </w:rPr>
          </w:pPr>
          <w:del w:id="5511" w:author="ptdung" w:date="2023-11-28T18:09:00Z">
            <w:r w:rsidRPr="00116AAA" w:rsidDel="005608FD">
              <w:rPr>
                <w:rFonts w:ascii="Poppins" w:hAnsi="Poppins"/>
                <w:color w:val="C00000"/>
                <w:sz w:val="20"/>
                <w:szCs w:val="20"/>
                <w:rPrChange w:id="5512" w:author="thuyhuynh" w:date="2023-05-08T11:25:00Z">
                  <w:rPr>
                    <w:color w:val="C00000"/>
                  </w:rPr>
                </w:rPrChange>
              </w:rPr>
              <w:delText>Current model of IriShield</w:delText>
            </w:r>
          </w:del>
          <w:ins w:id="5513" w:author="thuyhuynh" w:date="2022-03-30T11:09:00Z">
            <w:del w:id="5514" w:author="ptdung" w:date="2023-11-28T18:09:00Z">
              <w:r w:rsidR="00E37F22" w:rsidRPr="00116AAA" w:rsidDel="005608FD">
                <w:rPr>
                  <w:rFonts w:ascii="Poppins" w:hAnsi="Poppins"/>
                  <w:color w:val="C00000"/>
                  <w:sz w:val="20"/>
                  <w:szCs w:val="20"/>
                  <w:rPrChange w:id="5515" w:author="thuyhuynh" w:date="2023-05-08T11:25:00Z">
                    <w:rPr>
                      <w:color w:val="C00000"/>
                    </w:rPr>
                  </w:rPrChange>
                </w:rPr>
                <w:delText>IriSentinel</w:delText>
              </w:r>
            </w:del>
          </w:ins>
          <w:del w:id="5516" w:author="ptdung" w:date="2023-11-28T18:09:00Z">
            <w:r w:rsidRPr="00116AAA" w:rsidDel="005608FD">
              <w:rPr>
                <w:rFonts w:ascii="Poppins" w:hAnsi="Poppins"/>
                <w:color w:val="C00000"/>
                <w:sz w:val="20"/>
                <w:szCs w:val="20"/>
                <w:rPrChange w:id="5517" w:author="thuyhuynh" w:date="2023-05-08T11:25:00Z">
                  <w:rPr>
                    <w:color w:val="C00000"/>
                  </w:rPr>
                </w:rPrChange>
              </w:rPr>
              <w:delText xml:space="preserve"> </w:delText>
            </w:r>
            <w:r w:rsidR="005740F6" w:rsidRPr="00116AAA" w:rsidDel="005608FD">
              <w:rPr>
                <w:rFonts w:ascii="Poppins" w:hAnsi="Poppins"/>
                <w:color w:val="C00000"/>
                <w:sz w:val="20"/>
                <w:szCs w:val="20"/>
                <w:rPrChange w:id="5518" w:author="thuyhuynh" w:date="2023-05-08T11:25:00Z">
                  <w:rPr>
                    <w:color w:val="C00000"/>
                  </w:rPr>
                </w:rPrChange>
              </w:rPr>
              <w:delText>only supports USB communication.</w:delText>
            </w:r>
            <w:bookmarkStart w:id="5519" w:name="_Toc152261150"/>
            <w:bookmarkStart w:id="5520" w:name="_Toc153897221"/>
            <w:bookmarkStart w:id="5521" w:name="_Toc155348293"/>
            <w:bookmarkStart w:id="5522" w:name="_Toc155348596"/>
            <w:bookmarkEnd w:id="5519"/>
            <w:bookmarkEnd w:id="5520"/>
            <w:bookmarkEnd w:id="5521"/>
            <w:bookmarkEnd w:id="5522"/>
          </w:del>
        </w:p>
        <w:p w:rsidR="005740F6" w:rsidRPr="00116AAA" w:rsidDel="005608FD" w:rsidRDefault="005740F6" w:rsidP="007559CC">
          <w:pPr>
            <w:pStyle w:val="ListParagraph"/>
            <w:numPr>
              <w:ilvl w:val="0"/>
              <w:numId w:val="18"/>
            </w:numPr>
            <w:ind w:left="720"/>
            <w:jc w:val="both"/>
            <w:rPr>
              <w:del w:id="5523" w:author="ptdung" w:date="2023-11-28T18:09:00Z"/>
              <w:rFonts w:ascii="Poppins" w:hAnsi="Poppins"/>
              <w:color w:val="C00000"/>
              <w:sz w:val="20"/>
              <w:szCs w:val="20"/>
              <w:rPrChange w:id="5524" w:author="thuyhuynh" w:date="2023-05-08T11:25:00Z">
                <w:rPr>
                  <w:del w:id="5525" w:author="ptdung" w:date="2023-11-28T18:09:00Z"/>
                  <w:color w:val="C00000"/>
                </w:rPr>
              </w:rPrChange>
            </w:rPr>
          </w:pPr>
          <w:del w:id="5526" w:author="ptdung" w:date="2023-11-28T18:09:00Z">
            <w:r w:rsidRPr="00116AAA" w:rsidDel="005608FD">
              <w:rPr>
                <w:rFonts w:ascii="Poppins" w:hAnsi="Poppins"/>
                <w:color w:val="C00000"/>
                <w:sz w:val="20"/>
                <w:szCs w:val="20"/>
                <w:rPrChange w:id="5527" w:author="thuyhuynh" w:date="2023-05-08T11:25:00Z">
                  <w:rPr>
                    <w:color w:val="C00000"/>
                  </w:rPr>
                </w:rPrChange>
              </w:rPr>
              <w:delText xml:space="preserve">Different from </w:delText>
            </w:r>
            <w:r w:rsidR="00617A49" w:rsidRPr="00116AAA" w:rsidDel="005608FD">
              <w:rPr>
                <w:rFonts w:ascii="Poppins" w:hAnsi="Poppins"/>
                <w:color w:val="C00000"/>
                <w:sz w:val="20"/>
                <w:szCs w:val="20"/>
                <w:lang w:eastAsia="ko-KR"/>
                <w:rPrChange w:id="5528" w:author="thuyhuynh" w:date="2023-05-08T11:25:00Z">
                  <w:rPr>
                    <w:color w:val="C00000"/>
                    <w:lang w:eastAsia="ko-KR"/>
                  </w:rPr>
                </w:rPrChange>
              </w:rPr>
              <w:delText xml:space="preserve">those for </w:delText>
            </w:r>
            <w:r w:rsidRPr="00116AAA" w:rsidDel="005608FD">
              <w:rPr>
                <w:rFonts w:ascii="Poppins" w:hAnsi="Poppins"/>
                <w:color w:val="C00000"/>
                <w:sz w:val="20"/>
                <w:szCs w:val="20"/>
                <w:rPrChange w:id="5529" w:author="thuyhuynh" w:date="2023-05-08T11:25:00Z">
                  <w:rPr>
                    <w:color w:val="C00000"/>
                  </w:rPr>
                </w:rPrChange>
              </w:rPr>
              <w:delText>non-embedded environment, driver binaries and device SDKs for embedded systems (</w:delText>
            </w:r>
            <w:r w:rsidR="00617A49" w:rsidRPr="00116AAA" w:rsidDel="005608FD">
              <w:rPr>
                <w:rFonts w:ascii="Poppins" w:hAnsi="Poppins"/>
                <w:color w:val="C00000"/>
                <w:sz w:val="20"/>
                <w:szCs w:val="20"/>
                <w:lang w:eastAsia="ko-KR"/>
                <w:rPrChange w:id="5530" w:author="thuyhuynh" w:date="2023-05-08T11:25:00Z">
                  <w:rPr>
                    <w:color w:val="C00000"/>
                    <w:lang w:eastAsia="ko-KR"/>
                  </w:rPr>
                </w:rPrChange>
              </w:rPr>
              <w:delText>e.g.,</w:delText>
            </w:r>
            <w:r w:rsidRPr="00116AAA" w:rsidDel="005608FD">
              <w:rPr>
                <w:rFonts w:ascii="Poppins" w:hAnsi="Poppins"/>
                <w:color w:val="C00000"/>
                <w:sz w:val="20"/>
                <w:szCs w:val="20"/>
                <w:rPrChange w:id="5531" w:author="thuyhuynh" w:date="2023-05-08T11:25:00Z">
                  <w:rPr>
                    <w:color w:val="C00000"/>
                  </w:rPr>
                </w:rPrChange>
              </w:rPr>
              <w:delText xml:space="preserve"> Windows CE and </w:delText>
            </w:r>
            <w:r w:rsidR="00280DCF" w:rsidRPr="00116AAA" w:rsidDel="005608FD">
              <w:rPr>
                <w:rFonts w:ascii="Poppins" w:hAnsi="Poppins"/>
                <w:color w:val="C00000"/>
                <w:sz w:val="20"/>
                <w:szCs w:val="20"/>
                <w:rPrChange w:id="5532" w:author="thuyhuynh" w:date="2023-05-08T11:25:00Z">
                  <w:rPr>
                    <w:color w:val="C00000"/>
                  </w:rPr>
                </w:rPrChange>
              </w:rPr>
              <w:delText xml:space="preserve">Embedded </w:delText>
            </w:r>
            <w:r w:rsidRPr="00116AAA" w:rsidDel="005608FD">
              <w:rPr>
                <w:rFonts w:ascii="Poppins" w:hAnsi="Poppins"/>
                <w:color w:val="C00000"/>
                <w:sz w:val="20"/>
                <w:szCs w:val="20"/>
                <w:rPrChange w:id="5533" w:author="thuyhuynh" w:date="2023-05-08T11:25:00Z">
                  <w:rPr>
                    <w:color w:val="C00000"/>
                  </w:rPr>
                </w:rPrChange>
              </w:rPr>
              <w:delText xml:space="preserve">Linux) are built based on the CPU model that </w:delText>
            </w:r>
            <w:r w:rsidR="00617A49" w:rsidRPr="00116AAA" w:rsidDel="005608FD">
              <w:rPr>
                <w:rFonts w:ascii="Poppins" w:hAnsi="Poppins"/>
                <w:color w:val="C00000"/>
                <w:sz w:val="20"/>
                <w:szCs w:val="20"/>
                <w:lang w:eastAsia="ko-KR"/>
                <w:rPrChange w:id="5534" w:author="thuyhuynh" w:date="2023-05-08T11:25:00Z">
                  <w:rPr>
                    <w:color w:val="C00000"/>
                    <w:lang w:eastAsia="ko-KR"/>
                  </w:rPr>
                </w:rPrChange>
              </w:rPr>
              <w:delText xml:space="preserve">the </w:delText>
            </w:r>
            <w:r w:rsidRPr="00116AAA" w:rsidDel="005608FD">
              <w:rPr>
                <w:rFonts w:ascii="Poppins" w:hAnsi="Poppins"/>
                <w:color w:val="C00000"/>
                <w:sz w:val="20"/>
                <w:szCs w:val="20"/>
                <w:rPrChange w:id="5535" w:author="thuyhuynh" w:date="2023-05-08T11:25:00Z">
                  <w:rPr>
                    <w:color w:val="C00000"/>
                  </w:rPr>
                </w:rPrChange>
              </w:rPr>
              <w:delText>host system is using. To obtain the correct binaries for your embedded system, please contact IriTech, Inc.</w:delText>
            </w:r>
            <w:r w:rsidR="004C7E46" w:rsidRPr="00116AAA" w:rsidDel="005608FD">
              <w:rPr>
                <w:rFonts w:ascii="Poppins" w:hAnsi="Poppins"/>
                <w:color w:val="C00000"/>
                <w:sz w:val="20"/>
                <w:szCs w:val="20"/>
                <w:lang w:eastAsia="ko-KR"/>
                <w:rPrChange w:id="5536" w:author="thuyhuynh" w:date="2023-05-08T11:25:00Z">
                  <w:rPr>
                    <w:color w:val="C00000"/>
                    <w:lang w:eastAsia="ko-KR"/>
                  </w:rPr>
                </w:rPrChange>
              </w:rPr>
              <w:delText>,</w:delText>
            </w:r>
            <w:r w:rsidRPr="00116AAA" w:rsidDel="005608FD">
              <w:rPr>
                <w:rFonts w:ascii="Poppins" w:hAnsi="Poppins"/>
                <w:color w:val="C00000"/>
                <w:sz w:val="20"/>
                <w:szCs w:val="20"/>
                <w:rPrChange w:id="5537" w:author="thuyhuynh" w:date="2023-05-08T11:25:00Z">
                  <w:rPr>
                    <w:color w:val="C00000"/>
                  </w:rPr>
                </w:rPrChange>
              </w:rPr>
              <w:delText xml:space="preserve"> and give us more specific information about your CPU model. We may need your specific BSP</w:delText>
            </w:r>
            <w:r w:rsidR="00280DCF" w:rsidRPr="00116AAA" w:rsidDel="005608FD">
              <w:rPr>
                <w:rFonts w:ascii="Poppins" w:hAnsi="Poppins"/>
                <w:color w:val="C00000"/>
                <w:sz w:val="20"/>
                <w:szCs w:val="20"/>
                <w:rPrChange w:id="5538" w:author="thuyhuynh" w:date="2023-05-08T11:25:00Z">
                  <w:rPr>
                    <w:color w:val="C00000"/>
                  </w:rPr>
                </w:rPrChange>
              </w:rPr>
              <w:delText>, kernel,</w:delText>
            </w:r>
            <w:r w:rsidRPr="00116AAA" w:rsidDel="005608FD">
              <w:rPr>
                <w:rFonts w:ascii="Poppins" w:hAnsi="Poppins"/>
                <w:color w:val="C00000"/>
                <w:sz w:val="20"/>
                <w:szCs w:val="20"/>
                <w:rPrChange w:id="5539" w:author="thuyhuynh" w:date="2023-05-08T11:25:00Z">
                  <w:rPr>
                    <w:color w:val="C00000"/>
                  </w:rPr>
                </w:rPrChange>
              </w:rPr>
              <w:delText xml:space="preserve"> or tool chain to have the proper binaries produced for you.</w:delText>
            </w:r>
            <w:bookmarkStart w:id="5540" w:name="_Toc152261151"/>
            <w:bookmarkStart w:id="5541" w:name="_Toc153897222"/>
            <w:bookmarkStart w:id="5542" w:name="_Toc155348294"/>
            <w:bookmarkStart w:id="5543" w:name="_Toc155348597"/>
            <w:bookmarkEnd w:id="5540"/>
            <w:bookmarkEnd w:id="5541"/>
            <w:bookmarkEnd w:id="5542"/>
            <w:bookmarkEnd w:id="5543"/>
          </w:del>
        </w:p>
        <w:p w:rsidR="00B34903" w:rsidRPr="00116AAA" w:rsidRDefault="00766237">
          <w:pPr>
            <w:pStyle w:val="Heading3"/>
          </w:pPr>
          <w:bookmarkStart w:id="5544" w:name="_Ref331173351"/>
          <w:bookmarkStart w:id="5545" w:name="_Toc155348598"/>
          <w:r w:rsidRPr="00116AAA">
            <w:t xml:space="preserve">Host with no </w:t>
          </w:r>
          <w:r w:rsidR="00B34903" w:rsidRPr="00116AAA">
            <w:t>OS</w:t>
          </w:r>
          <w:r w:rsidRPr="00116AAA">
            <w:t xml:space="preserve"> or unsupported</w:t>
          </w:r>
          <w:r w:rsidR="00617A49" w:rsidRPr="00116AAA">
            <w:rPr>
              <w:lang w:eastAsia="ko-KR"/>
            </w:rPr>
            <w:t xml:space="preserve"> </w:t>
          </w:r>
          <w:r w:rsidRPr="00116AAA">
            <w:t>OS</w:t>
          </w:r>
          <w:bookmarkEnd w:id="5544"/>
          <w:bookmarkEnd w:id="5545"/>
        </w:p>
        <w:p w:rsidR="00766237" w:rsidRPr="00116AAA" w:rsidRDefault="002B32A9" w:rsidP="0028692E">
          <w:pPr>
            <w:jc w:val="both"/>
            <w:rPr>
              <w:rFonts w:ascii="Poppins" w:hAnsi="Poppins"/>
              <w:sz w:val="20"/>
              <w:szCs w:val="20"/>
              <w:rPrChange w:id="5546" w:author="thuyhuynh" w:date="2023-05-08T11:25:00Z">
                <w:rPr/>
              </w:rPrChange>
            </w:rPr>
          </w:pPr>
          <w:r w:rsidRPr="00116AAA">
            <w:rPr>
              <w:rFonts w:ascii="Poppins" w:hAnsi="Poppins"/>
              <w:sz w:val="20"/>
              <w:szCs w:val="20"/>
              <w:rPrChange w:id="5547" w:author="thuyhuynh" w:date="2023-05-08T11:25:00Z">
                <w:rPr/>
              </w:rPrChange>
            </w:rPr>
            <w:t xml:space="preserve">It is easy to integrate </w:t>
          </w:r>
          <w:del w:id="5548" w:author="thuyhuynh" w:date="2022-03-30T11:09:00Z">
            <w:r w:rsidRPr="00116AAA" w:rsidDel="00E37F22">
              <w:rPr>
                <w:rFonts w:ascii="Poppins" w:hAnsi="Poppins"/>
                <w:sz w:val="20"/>
                <w:szCs w:val="20"/>
                <w:rPrChange w:id="5549" w:author="thuyhuynh" w:date="2023-05-08T11:25:00Z">
                  <w:rPr/>
                </w:rPrChange>
              </w:rPr>
              <w:delText>IriShield</w:delText>
            </w:r>
          </w:del>
          <w:proofErr w:type="spellStart"/>
          <w:ins w:id="5550"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Pr="00116AAA">
            <w:rPr>
              <w:rFonts w:ascii="Poppins" w:hAnsi="Poppins"/>
              <w:sz w:val="20"/>
              <w:szCs w:val="20"/>
              <w:rPrChange w:id="5551" w:author="thuyhuynh" w:date="2023-05-08T11:25:00Z">
                <w:rPr/>
              </w:rPrChange>
            </w:rPr>
            <w:t xml:space="preserve"> into existing biometric systems </w:t>
          </w:r>
          <w:r w:rsidR="00B73C9A" w:rsidRPr="00116AAA">
            <w:rPr>
              <w:rFonts w:ascii="Poppins" w:hAnsi="Poppins"/>
              <w:sz w:val="20"/>
              <w:szCs w:val="20"/>
              <w:lang w:eastAsia="ko-KR"/>
              <w:rPrChange w:id="5552" w:author="thuyhuynh" w:date="2023-05-08T11:25:00Z">
                <w:rPr>
                  <w:lang w:eastAsia="ko-KR"/>
                </w:rPr>
              </w:rPrChange>
            </w:rPr>
            <w:t>although they may not have</w:t>
          </w:r>
          <w:r w:rsidR="00FD0CD4" w:rsidRPr="00116AAA">
            <w:rPr>
              <w:rFonts w:ascii="Poppins" w:hAnsi="Poppins"/>
              <w:sz w:val="20"/>
              <w:szCs w:val="20"/>
              <w:rPrChange w:id="5553" w:author="thuyhuynh" w:date="2023-05-08T11:25:00Z">
                <w:rPr/>
              </w:rPrChange>
            </w:rPr>
            <w:t xml:space="preserve"> </w:t>
          </w:r>
          <w:r w:rsidR="00BD1CFD" w:rsidRPr="00116AAA">
            <w:rPr>
              <w:rFonts w:ascii="Poppins" w:hAnsi="Poppins"/>
              <w:sz w:val="20"/>
              <w:szCs w:val="20"/>
              <w:rPrChange w:id="5554" w:author="thuyhuynh" w:date="2023-05-08T11:25:00Z">
                <w:rPr/>
              </w:rPrChange>
            </w:rPr>
            <w:t xml:space="preserve">an </w:t>
          </w:r>
          <w:r w:rsidR="00FD0CD4" w:rsidRPr="00116AAA">
            <w:rPr>
              <w:rFonts w:ascii="Poppins" w:hAnsi="Poppins"/>
              <w:sz w:val="20"/>
              <w:szCs w:val="20"/>
              <w:rPrChange w:id="5555" w:author="thuyhuynh" w:date="2023-05-08T11:25:00Z">
                <w:rPr/>
              </w:rPrChange>
            </w:rPr>
            <w:t xml:space="preserve">operating system or </w:t>
          </w:r>
          <w:r w:rsidR="00B73C9A" w:rsidRPr="00116AAA">
            <w:rPr>
              <w:rFonts w:ascii="Poppins" w:hAnsi="Poppins"/>
              <w:sz w:val="20"/>
              <w:szCs w:val="20"/>
              <w:lang w:eastAsia="ko-KR"/>
              <w:rPrChange w:id="5556" w:author="thuyhuynh" w:date="2023-05-08T11:25:00Z">
                <w:rPr>
                  <w:lang w:eastAsia="ko-KR"/>
                </w:rPr>
              </w:rPrChange>
            </w:rPr>
            <w:t>have</w:t>
          </w:r>
          <w:r w:rsidR="00FD0CD4" w:rsidRPr="00116AAA">
            <w:rPr>
              <w:rFonts w:ascii="Poppins" w:hAnsi="Poppins"/>
              <w:sz w:val="20"/>
              <w:szCs w:val="20"/>
              <w:rPrChange w:id="5557" w:author="thuyhuynh" w:date="2023-05-08T11:25:00Z">
                <w:rPr/>
              </w:rPrChange>
            </w:rPr>
            <w:t xml:space="preserve"> </w:t>
          </w:r>
          <w:r w:rsidR="00A23690" w:rsidRPr="00116AAA">
            <w:rPr>
              <w:rFonts w:ascii="Poppins" w:hAnsi="Poppins"/>
              <w:sz w:val="20"/>
              <w:szCs w:val="20"/>
              <w:rPrChange w:id="5558" w:author="thuyhuynh" w:date="2023-05-08T11:25:00Z">
                <w:rPr/>
              </w:rPrChange>
            </w:rPr>
            <w:t xml:space="preserve">operating systems not </w:t>
          </w:r>
          <w:r w:rsidR="00FD0CD4" w:rsidRPr="00116AAA">
            <w:rPr>
              <w:rFonts w:ascii="Poppins" w:hAnsi="Poppins"/>
              <w:sz w:val="20"/>
              <w:szCs w:val="20"/>
              <w:rPrChange w:id="5559" w:author="thuyhuynh" w:date="2023-05-08T11:25:00Z">
                <w:rPr/>
              </w:rPrChange>
            </w:rPr>
            <w:t xml:space="preserve">listed in </w:t>
          </w:r>
          <w:r w:rsidR="00D67F27" w:rsidRPr="00116AAA">
            <w:rPr>
              <w:rFonts w:ascii="Poppins" w:hAnsi="Poppins"/>
              <w:sz w:val="20"/>
              <w:szCs w:val="20"/>
              <w:rPrChange w:id="5560" w:author="thuyhuynh" w:date="2023-05-08T11:25:00Z">
                <w:rPr/>
              </w:rPrChange>
            </w:rPr>
            <w:fldChar w:fldCharType="begin"/>
          </w:r>
          <w:r w:rsidR="00FD0CD4" w:rsidRPr="00116AAA">
            <w:rPr>
              <w:rFonts w:ascii="Poppins" w:hAnsi="Poppins"/>
              <w:sz w:val="20"/>
              <w:szCs w:val="20"/>
              <w:rPrChange w:id="5561" w:author="thuyhuynh" w:date="2023-05-08T11:25:00Z">
                <w:rPr/>
              </w:rPrChange>
            </w:rPr>
            <w:instrText xml:space="preserve"> REF _Ref331171827 \r \h </w:instrText>
          </w:r>
          <w:r w:rsidR="004C4649" w:rsidRPr="00116AAA">
            <w:rPr>
              <w:rFonts w:ascii="Poppins" w:hAnsi="Poppins"/>
              <w:sz w:val="20"/>
              <w:szCs w:val="20"/>
              <w:rPrChange w:id="5562" w:author="thuyhuynh" w:date="2023-05-08T11:25:00Z">
                <w:rPr/>
              </w:rPrChange>
            </w:rPr>
            <w:instrText xml:space="preserve"> \* MERGEFORMAT </w:instrText>
          </w:r>
          <w:r w:rsidR="00D67F27" w:rsidRPr="00116AAA">
            <w:rPr>
              <w:rFonts w:ascii="Poppins" w:hAnsi="Poppins"/>
              <w:sz w:val="20"/>
              <w:szCs w:val="20"/>
              <w:rPrChange w:id="5563" w:author="thuyhuynh" w:date="2023-05-08T11:25:00Z">
                <w:rPr>
                  <w:rFonts w:ascii="Poppins" w:hAnsi="Poppins"/>
                  <w:sz w:val="20"/>
                  <w:szCs w:val="20"/>
                </w:rPr>
              </w:rPrChange>
            </w:rPr>
          </w:r>
          <w:r w:rsidR="00D67F27" w:rsidRPr="00116AAA">
            <w:rPr>
              <w:rFonts w:ascii="Poppins" w:hAnsi="Poppins"/>
              <w:sz w:val="20"/>
              <w:szCs w:val="20"/>
              <w:rPrChange w:id="5564" w:author="thuyhuynh" w:date="2023-05-08T11:25:00Z">
                <w:rPr/>
              </w:rPrChange>
            </w:rPr>
            <w:fldChar w:fldCharType="separate"/>
          </w:r>
          <w:ins w:id="5565" w:author="ptdung" w:date="2023-11-28T18:10:00Z">
            <w:r w:rsidR="005608FD">
              <w:rPr>
                <w:rFonts w:ascii="Poppins" w:hAnsi="Poppins" w:hint="eastAsia"/>
                <w:sz w:val="20"/>
                <w:szCs w:val="20"/>
              </w:rPr>
              <w:t>1.2.6</w:t>
            </w:r>
          </w:ins>
          <w:ins w:id="5566" w:author="TANBAO" w:date="2014-01-09T12:05:00Z">
            <w:del w:id="5567" w:author="ptdung" w:date="2023-11-28T18:10:00Z">
              <w:r w:rsidR="00442201" w:rsidRPr="00116AAA" w:rsidDel="005608FD">
                <w:rPr>
                  <w:rFonts w:ascii="Poppins" w:hAnsi="Poppins"/>
                  <w:sz w:val="20"/>
                  <w:szCs w:val="20"/>
                  <w:rPrChange w:id="5568" w:author="thuyhuynh" w:date="2023-05-08T11:25:00Z">
                    <w:rPr/>
                  </w:rPrChange>
                </w:rPr>
                <w:delText>1.2.10</w:delText>
              </w:r>
            </w:del>
          </w:ins>
          <w:del w:id="5569" w:author="ptdung" w:date="2023-11-28T18:10:00Z">
            <w:r w:rsidR="00197EE7" w:rsidRPr="00116AAA" w:rsidDel="005608FD">
              <w:rPr>
                <w:rFonts w:ascii="Poppins" w:hAnsi="Poppins"/>
                <w:sz w:val="20"/>
                <w:szCs w:val="20"/>
                <w:rPrChange w:id="5570" w:author="thuyhuynh" w:date="2023-05-08T11:25:00Z">
                  <w:rPr/>
                </w:rPrChange>
              </w:rPr>
              <w:delText>1.2.9</w:delText>
            </w:r>
          </w:del>
          <w:r w:rsidR="00D67F27" w:rsidRPr="00116AAA">
            <w:rPr>
              <w:rFonts w:ascii="Poppins" w:hAnsi="Poppins"/>
              <w:sz w:val="20"/>
              <w:szCs w:val="20"/>
              <w:rPrChange w:id="5571" w:author="thuyhuynh" w:date="2023-05-08T11:25:00Z">
                <w:rPr/>
              </w:rPrChange>
            </w:rPr>
            <w:fldChar w:fldCharType="end"/>
          </w:r>
          <w:r w:rsidRPr="00116AAA">
            <w:rPr>
              <w:rFonts w:ascii="Poppins" w:hAnsi="Poppins"/>
              <w:sz w:val="20"/>
              <w:szCs w:val="20"/>
              <w:rPrChange w:id="5572" w:author="thuyhuynh" w:date="2023-05-08T11:25:00Z">
                <w:rPr/>
              </w:rPrChange>
            </w:rPr>
            <w:t xml:space="preserve">. Developers </w:t>
          </w:r>
          <w:r w:rsidR="00BD1CFD" w:rsidRPr="00116AAA">
            <w:rPr>
              <w:rFonts w:ascii="Poppins" w:hAnsi="Poppins"/>
              <w:sz w:val="20"/>
              <w:szCs w:val="20"/>
              <w:rPrChange w:id="5573" w:author="thuyhuynh" w:date="2023-05-08T11:25:00Z">
                <w:rPr/>
              </w:rPrChange>
            </w:rPr>
            <w:t xml:space="preserve">should </w:t>
          </w:r>
          <w:r w:rsidRPr="00116AAA">
            <w:rPr>
              <w:rFonts w:ascii="Poppins" w:hAnsi="Poppins"/>
              <w:sz w:val="20"/>
              <w:szCs w:val="20"/>
              <w:rPrChange w:id="5574" w:author="thuyhuynh" w:date="2023-05-08T11:25:00Z">
                <w:rPr/>
              </w:rPrChange>
            </w:rPr>
            <w:t xml:space="preserve">contact </w:t>
          </w:r>
          <w:proofErr w:type="spellStart"/>
          <w:r w:rsidRPr="00116AAA">
            <w:rPr>
              <w:rFonts w:ascii="Poppins" w:hAnsi="Poppins"/>
              <w:sz w:val="20"/>
              <w:szCs w:val="20"/>
              <w:rPrChange w:id="5575" w:author="thuyhuynh" w:date="2023-05-08T11:25:00Z">
                <w:rPr/>
              </w:rPrChange>
            </w:rPr>
            <w:t>IriTech</w:t>
          </w:r>
          <w:proofErr w:type="spellEnd"/>
          <w:r w:rsidRPr="00116AAA">
            <w:rPr>
              <w:rFonts w:ascii="Poppins" w:hAnsi="Poppins"/>
              <w:sz w:val="20"/>
              <w:szCs w:val="20"/>
              <w:rPrChange w:id="5576" w:author="thuyhuynh" w:date="2023-05-08T11:25:00Z">
                <w:rPr/>
              </w:rPrChange>
            </w:rPr>
            <w:t xml:space="preserve">, Inc. </w:t>
          </w:r>
          <w:r w:rsidR="00A23690" w:rsidRPr="00116AAA">
            <w:rPr>
              <w:rFonts w:ascii="Poppins" w:hAnsi="Poppins"/>
              <w:sz w:val="20"/>
              <w:szCs w:val="20"/>
              <w:rPrChange w:id="5577" w:author="thuyhuynh" w:date="2023-05-08T11:25:00Z">
                <w:rPr/>
              </w:rPrChange>
            </w:rPr>
            <w:t xml:space="preserve">to </w:t>
          </w:r>
          <w:r w:rsidR="00B73C9A" w:rsidRPr="00116AAA">
            <w:rPr>
              <w:rFonts w:ascii="Poppins" w:hAnsi="Poppins"/>
              <w:sz w:val="20"/>
              <w:szCs w:val="20"/>
              <w:lang w:eastAsia="ko-KR"/>
              <w:rPrChange w:id="5578" w:author="thuyhuynh" w:date="2023-05-08T11:25:00Z">
                <w:rPr>
                  <w:lang w:eastAsia="ko-KR"/>
                </w:rPr>
              </w:rPrChange>
            </w:rPr>
            <w:t>obtain</w:t>
          </w:r>
          <w:r w:rsidR="00A23690" w:rsidRPr="00116AAA">
            <w:rPr>
              <w:rFonts w:ascii="Poppins" w:hAnsi="Poppins"/>
              <w:sz w:val="20"/>
              <w:szCs w:val="20"/>
              <w:rPrChange w:id="5579" w:author="thuyhuynh" w:date="2023-05-08T11:25:00Z">
                <w:rPr/>
              </w:rPrChange>
            </w:rPr>
            <w:t xml:space="preserve"> </w:t>
          </w:r>
          <w:del w:id="5580" w:author="thuyhuynh" w:date="2022-03-30T11:09:00Z">
            <w:r w:rsidR="00A23690" w:rsidRPr="00116AAA" w:rsidDel="00E37F22">
              <w:rPr>
                <w:rFonts w:ascii="Poppins" w:hAnsi="Poppins"/>
                <w:sz w:val="20"/>
                <w:szCs w:val="20"/>
                <w:rPrChange w:id="5581" w:author="thuyhuynh" w:date="2023-05-08T11:25:00Z">
                  <w:rPr/>
                </w:rPrChange>
              </w:rPr>
              <w:delText>IriShield</w:delText>
            </w:r>
          </w:del>
          <w:proofErr w:type="spellStart"/>
          <w:ins w:id="5582"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A23690" w:rsidRPr="00116AAA">
            <w:rPr>
              <w:rFonts w:ascii="Poppins" w:hAnsi="Poppins"/>
              <w:sz w:val="20"/>
              <w:szCs w:val="20"/>
              <w:rPrChange w:id="5583" w:author="thuyhuynh" w:date="2023-05-08T11:25:00Z">
                <w:rPr/>
              </w:rPrChange>
            </w:rPr>
            <w:t xml:space="preserve"> Packet Protocol Manual, which details the way</w:t>
          </w:r>
          <w:r w:rsidR="00B73C9A" w:rsidRPr="00116AAA">
            <w:rPr>
              <w:rFonts w:ascii="Poppins" w:hAnsi="Poppins"/>
              <w:sz w:val="20"/>
              <w:szCs w:val="20"/>
              <w:lang w:eastAsia="ko-KR"/>
              <w:rPrChange w:id="5584" w:author="thuyhuynh" w:date="2023-05-08T11:25:00Z">
                <w:rPr>
                  <w:lang w:eastAsia="ko-KR"/>
                </w:rPr>
              </w:rPrChange>
            </w:rPr>
            <w:t>s in</w:t>
          </w:r>
          <w:r w:rsidR="00A23690" w:rsidRPr="00116AAA">
            <w:rPr>
              <w:rFonts w:ascii="Poppins" w:hAnsi="Poppins"/>
              <w:sz w:val="20"/>
              <w:szCs w:val="20"/>
              <w:rPrChange w:id="5585" w:author="thuyhuynh" w:date="2023-05-08T11:25:00Z">
                <w:rPr/>
              </w:rPrChange>
            </w:rPr>
            <w:t xml:space="preserve"> how to send/receive command</w:t>
          </w:r>
          <w:r w:rsidR="00D44D8D" w:rsidRPr="00116AAA">
            <w:rPr>
              <w:rFonts w:ascii="Poppins" w:hAnsi="Poppins"/>
              <w:sz w:val="20"/>
              <w:szCs w:val="20"/>
              <w:lang w:eastAsia="ko-KR"/>
              <w:rPrChange w:id="5586" w:author="thuyhuynh" w:date="2023-05-08T11:25:00Z">
                <w:rPr>
                  <w:lang w:eastAsia="ko-KR"/>
                </w:rPr>
              </w:rPrChange>
            </w:rPr>
            <w:t>s and</w:t>
          </w:r>
          <w:r w:rsidR="00A23690" w:rsidRPr="00116AAA">
            <w:rPr>
              <w:rFonts w:ascii="Poppins" w:hAnsi="Poppins"/>
              <w:sz w:val="20"/>
              <w:szCs w:val="20"/>
              <w:rPrChange w:id="5587" w:author="thuyhuynh" w:date="2023-05-08T11:25:00Z">
                <w:rPr/>
              </w:rPrChange>
            </w:rPr>
            <w:t xml:space="preserve"> data to/from </w:t>
          </w:r>
          <w:del w:id="5588" w:author="thuyhuynh" w:date="2022-03-30T11:09:00Z">
            <w:r w:rsidR="00A23690" w:rsidRPr="00116AAA" w:rsidDel="00E37F22">
              <w:rPr>
                <w:rFonts w:ascii="Poppins" w:hAnsi="Poppins"/>
                <w:sz w:val="20"/>
                <w:szCs w:val="20"/>
                <w:rPrChange w:id="5589" w:author="thuyhuynh" w:date="2023-05-08T11:25:00Z">
                  <w:rPr/>
                </w:rPrChange>
              </w:rPr>
              <w:delText>IriShield</w:delText>
            </w:r>
          </w:del>
          <w:proofErr w:type="spellStart"/>
          <w:ins w:id="5590"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A23690" w:rsidRPr="00116AAA">
            <w:rPr>
              <w:rFonts w:ascii="Poppins" w:hAnsi="Poppins"/>
              <w:sz w:val="20"/>
              <w:szCs w:val="20"/>
              <w:rPrChange w:id="5591" w:author="thuyhuynh" w:date="2023-05-08T11:25:00Z">
                <w:rPr/>
              </w:rPrChange>
            </w:rPr>
            <w:t xml:space="preserve"> and how to process exchanged data at communication level.</w:t>
          </w:r>
        </w:p>
        <w:p w:rsidR="00441F59" w:rsidRPr="00116AAA" w:rsidRDefault="00441F59">
          <w:pPr>
            <w:pStyle w:val="Heading3"/>
          </w:pPr>
          <w:bookmarkStart w:id="5592" w:name="_Ref348011317"/>
          <w:bookmarkStart w:id="5593" w:name="_Toc155348599"/>
          <w:r w:rsidRPr="00116AAA">
            <w:t xml:space="preserve">Special note for Android </w:t>
          </w:r>
          <w:r w:rsidR="006C11CC" w:rsidRPr="00116AAA">
            <w:t>platforms</w:t>
          </w:r>
          <w:bookmarkEnd w:id="5592"/>
          <w:bookmarkEnd w:id="5593"/>
        </w:p>
        <w:p w:rsidR="00AC1C2A" w:rsidRPr="00116AAA" w:rsidRDefault="00AC1C2A" w:rsidP="00AC1C2A">
          <w:pPr>
            <w:rPr>
              <w:rFonts w:ascii="Poppins" w:hAnsi="Poppins"/>
              <w:sz w:val="20"/>
              <w:szCs w:val="20"/>
              <w:lang w:eastAsia="ko-KR"/>
              <w:rPrChange w:id="5594" w:author="thuyhuynh" w:date="2023-05-08T11:25:00Z">
                <w:rPr>
                  <w:lang w:eastAsia="ko-KR"/>
                </w:rPr>
              </w:rPrChange>
            </w:rPr>
          </w:pPr>
          <w:proofErr w:type="spellStart"/>
          <w:r w:rsidRPr="00116AAA">
            <w:rPr>
              <w:rFonts w:ascii="Poppins" w:hAnsi="Poppins"/>
              <w:sz w:val="20"/>
              <w:szCs w:val="20"/>
              <w:lang w:eastAsia="ko-KR"/>
              <w:rPrChange w:id="5595" w:author="thuyhuynh" w:date="2023-05-08T11:25:00Z">
                <w:rPr>
                  <w:lang w:eastAsia="ko-KR"/>
                </w:rPr>
              </w:rPrChange>
            </w:rPr>
            <w:t>IriTech</w:t>
          </w:r>
          <w:proofErr w:type="spellEnd"/>
          <w:r w:rsidRPr="00116AAA">
            <w:rPr>
              <w:rFonts w:ascii="Poppins" w:hAnsi="Poppins"/>
              <w:sz w:val="20"/>
              <w:szCs w:val="20"/>
              <w:lang w:eastAsia="ko-KR"/>
              <w:rPrChange w:id="5596" w:author="thuyhuynh" w:date="2023-05-08T11:25:00Z">
                <w:rPr>
                  <w:lang w:eastAsia="ko-KR"/>
                </w:rPr>
              </w:rPrChange>
            </w:rPr>
            <w:t xml:space="preserve"> provides two development alternatives for Android platform: </w:t>
          </w:r>
        </w:p>
        <w:p w:rsidR="00AC1C2A" w:rsidRPr="00116AAA" w:rsidRDefault="00AC1C2A" w:rsidP="0028692E">
          <w:pPr>
            <w:pStyle w:val="ListParagraph"/>
            <w:numPr>
              <w:ilvl w:val="0"/>
              <w:numId w:val="32"/>
            </w:numPr>
            <w:jc w:val="both"/>
            <w:rPr>
              <w:rFonts w:ascii="Poppins" w:hAnsi="Poppins"/>
              <w:sz w:val="20"/>
              <w:szCs w:val="20"/>
              <w:rPrChange w:id="5597" w:author="thuyhuynh" w:date="2023-05-08T11:25:00Z">
                <w:rPr>
                  <w:sz w:val="26"/>
                </w:rPr>
              </w:rPrChange>
            </w:rPr>
          </w:pPr>
          <w:r w:rsidRPr="00116AAA">
            <w:rPr>
              <w:rFonts w:ascii="Poppins" w:hAnsi="Poppins"/>
              <w:sz w:val="20"/>
              <w:szCs w:val="20"/>
              <w:lang w:eastAsia="ko-KR"/>
              <w:rPrChange w:id="5598" w:author="thuyhuynh" w:date="2023-05-08T11:25:00Z">
                <w:rPr>
                  <w:lang w:eastAsia="ko-KR"/>
                </w:rPr>
              </w:rPrChange>
            </w:rPr>
            <w:t xml:space="preserve">Android on native code: Driver and SDK are built on native code (written in C/C++). To install driver, developer needs to have </w:t>
          </w:r>
          <w:r w:rsidRPr="00116AAA">
            <w:rPr>
              <w:rFonts w:ascii="Poppins" w:hAnsi="Poppins"/>
              <w:i/>
              <w:sz w:val="20"/>
              <w:szCs w:val="20"/>
              <w:lang w:eastAsia="ko-KR"/>
              <w:rPrChange w:id="5599" w:author="thuyhuynh" w:date="2023-05-08T11:25:00Z">
                <w:rPr>
                  <w:i/>
                  <w:lang w:eastAsia="ko-KR"/>
                </w:rPr>
              </w:rPrChange>
            </w:rPr>
            <w:t>root</w:t>
          </w:r>
          <w:r w:rsidRPr="00116AAA">
            <w:rPr>
              <w:rFonts w:ascii="Poppins" w:hAnsi="Poppins"/>
              <w:sz w:val="20"/>
              <w:szCs w:val="20"/>
              <w:lang w:eastAsia="ko-KR"/>
              <w:rPrChange w:id="5600" w:author="thuyhuynh" w:date="2023-05-08T11:25:00Z">
                <w:rPr>
                  <w:lang w:eastAsia="ko-KR"/>
                </w:rPr>
              </w:rPrChange>
            </w:rPr>
            <w:t xml:space="preserve"> privilege of the Android host target. Native SDK easily interacts with managed code (written in Java) by Java Native Interface (JNI). Device manufacturer can use these native driver and SDK to enable </w:t>
          </w:r>
          <w:del w:id="5601" w:author="thuyhuynh" w:date="2022-03-30T11:09:00Z">
            <w:r w:rsidRPr="00116AAA" w:rsidDel="00E37F22">
              <w:rPr>
                <w:rFonts w:ascii="Poppins" w:hAnsi="Poppins"/>
                <w:sz w:val="20"/>
                <w:szCs w:val="20"/>
                <w:lang w:eastAsia="ko-KR"/>
                <w:rPrChange w:id="5602" w:author="thuyhuynh" w:date="2023-05-08T11:25:00Z">
                  <w:rPr>
                    <w:lang w:eastAsia="ko-KR"/>
                  </w:rPr>
                </w:rPrChange>
              </w:rPr>
              <w:delText>IriShield</w:delText>
            </w:r>
          </w:del>
          <w:proofErr w:type="spellStart"/>
          <w:ins w:id="5603" w:author="thuyhuynh" w:date="2024-01-05T11:02:00Z">
            <w:r w:rsidR="00C63B7A">
              <w:rPr>
                <w:rFonts w:ascii="Poppins" w:hAnsi="Poppins"/>
                <w:sz w:val="20"/>
                <w:szCs w:val="20"/>
                <w:lang w:eastAsia="ko-KR"/>
              </w:rPr>
              <w:t>IriEnvoy</w:t>
            </w:r>
            <w:proofErr w:type="spellEnd"/>
            <w:r w:rsidR="00C63B7A">
              <w:rPr>
                <w:rFonts w:ascii="Poppins" w:hAnsi="Poppins"/>
                <w:sz w:val="20"/>
                <w:szCs w:val="20"/>
                <w:lang w:eastAsia="ko-KR"/>
              </w:rPr>
              <w:t>-MK</w:t>
            </w:r>
          </w:ins>
          <w:r w:rsidRPr="00116AAA">
            <w:rPr>
              <w:rFonts w:ascii="Poppins" w:hAnsi="Poppins"/>
              <w:sz w:val="20"/>
              <w:szCs w:val="20"/>
              <w:lang w:eastAsia="ko-KR"/>
              <w:rPrChange w:id="5604" w:author="thuyhuynh" w:date="2023-05-08T11:25:00Z">
                <w:rPr>
                  <w:lang w:eastAsia="ko-KR"/>
                </w:rPr>
              </w:rPrChange>
            </w:rPr>
            <w:t xml:space="preserve"> directly in the host firmware. It can be built on almost all kernel and Android versions. Developers need to contact with </w:t>
          </w:r>
          <w:proofErr w:type="spellStart"/>
          <w:r w:rsidRPr="00116AAA">
            <w:rPr>
              <w:rFonts w:ascii="Poppins" w:hAnsi="Poppins"/>
              <w:sz w:val="20"/>
              <w:szCs w:val="20"/>
              <w:lang w:eastAsia="ko-KR"/>
              <w:rPrChange w:id="5605" w:author="thuyhuynh" w:date="2023-05-08T11:25:00Z">
                <w:rPr>
                  <w:lang w:eastAsia="ko-KR"/>
                </w:rPr>
              </w:rPrChange>
            </w:rPr>
            <w:t>IriTech</w:t>
          </w:r>
          <w:proofErr w:type="spellEnd"/>
          <w:r w:rsidRPr="00116AAA">
            <w:rPr>
              <w:rFonts w:ascii="Poppins" w:hAnsi="Poppins"/>
              <w:sz w:val="20"/>
              <w:szCs w:val="20"/>
              <w:lang w:eastAsia="ko-KR"/>
              <w:rPrChange w:id="5606" w:author="thuyhuynh" w:date="2023-05-08T11:25:00Z">
                <w:rPr>
                  <w:lang w:eastAsia="ko-KR"/>
                </w:rPr>
              </w:rPrChange>
            </w:rPr>
            <w:t>, Inc. to provide their kernel version, configuration and tool-chain to get the compatible driver and SDK.</w:t>
          </w:r>
        </w:p>
        <w:p w:rsidR="002D6FAA" w:rsidRPr="00116AAA" w:rsidRDefault="00AC1C2A" w:rsidP="0028692E">
          <w:pPr>
            <w:pStyle w:val="ListParagraph"/>
            <w:numPr>
              <w:ilvl w:val="0"/>
              <w:numId w:val="32"/>
            </w:numPr>
            <w:jc w:val="both"/>
            <w:rPr>
              <w:rFonts w:ascii="Poppins" w:hAnsi="Poppins"/>
              <w:sz w:val="20"/>
              <w:szCs w:val="20"/>
              <w:rPrChange w:id="5607" w:author="thuyhuynh" w:date="2023-05-08T11:25:00Z">
                <w:rPr>
                  <w:sz w:val="26"/>
                </w:rPr>
              </w:rPrChange>
            </w:rPr>
          </w:pPr>
          <w:r w:rsidRPr="00116AAA">
            <w:rPr>
              <w:rFonts w:ascii="Poppins" w:hAnsi="Poppins"/>
              <w:sz w:val="20"/>
              <w:szCs w:val="20"/>
              <w:lang w:eastAsia="ko-KR"/>
              <w:rPrChange w:id="5608" w:author="thuyhuynh" w:date="2023-05-08T11:25:00Z">
                <w:rPr>
                  <w:lang w:eastAsia="ko-KR"/>
                </w:rPr>
              </w:rPrChange>
            </w:rPr>
            <w:t xml:space="preserve">Android USB Host Mode: Driver and SDK are developed on managed code (written in Java) based on Android USB Host APIs in </w:t>
          </w:r>
          <w:proofErr w:type="spellStart"/>
          <w:r w:rsidRPr="00116AAA">
            <w:rPr>
              <w:rFonts w:ascii="Poppins" w:hAnsi="Poppins"/>
              <w:sz w:val="20"/>
              <w:szCs w:val="20"/>
              <w:lang w:eastAsia="ko-KR"/>
              <w:rPrChange w:id="5609" w:author="thuyhuynh" w:date="2023-05-08T11:25:00Z">
                <w:rPr>
                  <w:lang w:eastAsia="ko-KR"/>
                </w:rPr>
              </w:rPrChange>
            </w:rPr>
            <w:t>android.hardware.usb</w:t>
          </w:r>
          <w:proofErr w:type="spellEnd"/>
          <w:r w:rsidRPr="00116AAA">
            <w:rPr>
              <w:rFonts w:ascii="Poppins" w:hAnsi="Poppins"/>
              <w:sz w:val="20"/>
              <w:szCs w:val="20"/>
              <w:lang w:eastAsia="ko-KR"/>
              <w:rPrChange w:id="5610" w:author="thuyhuynh" w:date="2023-05-08T11:25:00Z">
                <w:rPr>
                  <w:lang w:eastAsia="ko-KR"/>
                </w:rPr>
              </w:rPrChange>
            </w:rPr>
            <w:t>. They are easily installed and require no root privilege. However, the Android-powered device has to enable USB host mode and Android version has to be 3.1 and higher. This alternative is good for commercial Android devices on which consumers have no detail knowledge about the kernel and root privilege.</w:t>
          </w:r>
        </w:p>
        <w:p w:rsidR="002C7C13" w:rsidRPr="00116AAA" w:rsidRDefault="002C7C13">
          <w:pPr>
            <w:pStyle w:val="Heading3"/>
          </w:pPr>
          <w:bookmarkStart w:id="5611" w:name="_Toc358037514"/>
          <w:bookmarkStart w:id="5612" w:name="_Toc155348600"/>
          <w:proofErr w:type="spellStart"/>
          <w:r w:rsidRPr="00116AAA">
            <w:t>Endianness</w:t>
          </w:r>
          <w:bookmarkEnd w:id="5611"/>
          <w:bookmarkEnd w:id="5612"/>
          <w:proofErr w:type="spellEnd"/>
        </w:p>
        <w:p w:rsidR="0093151E" w:rsidRPr="00116AAA" w:rsidRDefault="003C6210" w:rsidP="002C7C13">
          <w:pPr>
            <w:jc w:val="both"/>
            <w:rPr>
              <w:rFonts w:ascii="Poppins" w:hAnsi="Poppins"/>
              <w:sz w:val="20"/>
              <w:szCs w:val="20"/>
              <w:rPrChange w:id="5613" w:author="thuyhuynh" w:date="2023-05-08T11:25:00Z">
                <w:rPr/>
              </w:rPrChange>
            </w:rPr>
          </w:pPr>
          <w:r w:rsidRPr="00116AAA">
            <w:rPr>
              <w:rFonts w:ascii="Poppins" w:hAnsi="Poppins"/>
              <w:sz w:val="20"/>
              <w:szCs w:val="20"/>
              <w:rPrChange w:id="5614" w:author="thuyhuynh" w:date="2023-05-08T11:25:00Z">
                <w:rPr/>
              </w:rPrChange>
            </w:rPr>
            <w:t xml:space="preserve">Byte order of </w:t>
          </w:r>
          <w:r w:rsidR="0093151E" w:rsidRPr="00116AAA">
            <w:rPr>
              <w:rFonts w:ascii="Poppins" w:hAnsi="Poppins"/>
              <w:sz w:val="20"/>
              <w:szCs w:val="20"/>
              <w:rPrChange w:id="5615" w:author="thuyhuynh" w:date="2023-05-08T11:25:00Z">
                <w:rPr/>
              </w:rPrChange>
            </w:rPr>
            <w:t xml:space="preserve">host system significantly affects the communication with the </w:t>
          </w:r>
          <w:del w:id="5616" w:author="thuyhuynh" w:date="2022-03-30T11:09:00Z">
            <w:r w:rsidR="0093151E" w:rsidRPr="00116AAA" w:rsidDel="00E37F22">
              <w:rPr>
                <w:rFonts w:ascii="Poppins" w:hAnsi="Poppins"/>
                <w:sz w:val="20"/>
                <w:szCs w:val="20"/>
                <w:rPrChange w:id="5617" w:author="thuyhuynh" w:date="2023-05-08T11:25:00Z">
                  <w:rPr/>
                </w:rPrChange>
              </w:rPr>
              <w:delText>IriShield</w:delText>
            </w:r>
          </w:del>
          <w:proofErr w:type="spellStart"/>
          <w:ins w:id="5618"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93151E" w:rsidRPr="00116AAA">
            <w:rPr>
              <w:rFonts w:ascii="Poppins" w:hAnsi="Poppins"/>
              <w:sz w:val="20"/>
              <w:szCs w:val="20"/>
              <w:rPrChange w:id="5619" w:author="thuyhuynh" w:date="2023-05-08T11:25:00Z">
                <w:rPr/>
              </w:rPrChange>
            </w:rPr>
            <w:t xml:space="preserve"> device. The </w:t>
          </w:r>
          <w:del w:id="5620" w:author="thuyhuynh" w:date="2022-03-30T11:40:00Z">
            <w:r w:rsidR="0093151E" w:rsidRPr="00116AAA" w:rsidDel="00B460A4">
              <w:rPr>
                <w:rFonts w:ascii="Poppins" w:hAnsi="Poppins"/>
                <w:sz w:val="20"/>
                <w:szCs w:val="20"/>
                <w:rPrChange w:id="5621" w:author="thuyhuynh" w:date="2023-05-08T11:25:00Z">
                  <w:rPr/>
                </w:rPrChange>
              </w:rPr>
              <w:delText>IDDK</w:delText>
            </w:r>
            <w:r w:rsidR="00B70FF1" w:rsidRPr="00116AAA" w:rsidDel="00B460A4">
              <w:rPr>
                <w:rFonts w:ascii="Poppins" w:hAnsi="Poppins"/>
                <w:sz w:val="20"/>
                <w:szCs w:val="20"/>
                <w:rPrChange w:id="5622" w:author="thuyhuynh" w:date="2023-05-08T11:25:00Z">
                  <w:rPr/>
                </w:rPrChange>
              </w:rPr>
              <w:delText xml:space="preserve"> </w:delText>
            </w:r>
            <w:r w:rsidR="0093151E" w:rsidRPr="00116AAA" w:rsidDel="00B460A4">
              <w:rPr>
                <w:rFonts w:ascii="Poppins" w:hAnsi="Poppins"/>
                <w:sz w:val="20"/>
                <w:szCs w:val="20"/>
                <w:rPrChange w:id="5623" w:author="thuyhuynh" w:date="2023-05-08T11:25:00Z">
                  <w:rPr/>
                </w:rPrChange>
              </w:rPr>
              <w:delText>2000</w:delText>
            </w:r>
          </w:del>
          <w:ins w:id="5624" w:author="thuyhuynh" w:date="2022-03-30T11:40:00Z">
            <w:del w:id="5625" w:author="ptdung" w:date="2023-11-28T18:11:00Z">
              <w:r w:rsidR="00B460A4" w:rsidRPr="00116AAA" w:rsidDel="005608FD">
                <w:rPr>
                  <w:rFonts w:ascii="Poppins" w:hAnsi="Poppins"/>
                  <w:sz w:val="20"/>
                  <w:szCs w:val="20"/>
                  <w:rPrChange w:id="5626" w:author="thuyhuynh" w:date="2023-05-08T11:25:00Z">
                    <w:rPr/>
                  </w:rPrChange>
                </w:rPr>
                <w:delText>SNT</w:delText>
              </w:r>
            </w:del>
          </w:ins>
          <w:ins w:id="5627" w:author="ptdung" w:date="2023-11-28T18:11:00Z">
            <w:r w:rsidR="005608FD">
              <w:rPr>
                <w:rFonts w:ascii="Poppins" w:hAnsi="Poppins"/>
                <w:sz w:val="20"/>
                <w:szCs w:val="20"/>
              </w:rPr>
              <w:t>SDK</w:t>
            </w:r>
          </w:ins>
          <w:r w:rsidR="0093151E" w:rsidRPr="00116AAA">
            <w:rPr>
              <w:rFonts w:ascii="Poppins" w:hAnsi="Poppins"/>
              <w:sz w:val="20"/>
              <w:szCs w:val="20"/>
              <w:rPrChange w:id="5628" w:author="thuyhuynh" w:date="2023-05-08T11:25:00Z">
                <w:rPr/>
              </w:rPrChange>
            </w:rPr>
            <w:t xml:space="preserve"> library currently support</w:t>
          </w:r>
          <w:r w:rsidRPr="00116AAA">
            <w:rPr>
              <w:rFonts w:ascii="Poppins" w:hAnsi="Poppins"/>
              <w:sz w:val="20"/>
              <w:szCs w:val="20"/>
              <w:rPrChange w:id="5629" w:author="thuyhuynh" w:date="2023-05-08T11:25:00Z">
                <w:rPr/>
              </w:rPrChange>
            </w:rPr>
            <w:t>s</w:t>
          </w:r>
          <w:r w:rsidR="0093151E" w:rsidRPr="00116AAA">
            <w:rPr>
              <w:rFonts w:ascii="Poppins" w:hAnsi="Poppins"/>
              <w:sz w:val="20"/>
              <w:szCs w:val="20"/>
              <w:rPrChange w:id="5630" w:author="thuyhuynh" w:date="2023-05-08T11:25:00Z">
                <w:rPr/>
              </w:rPrChange>
            </w:rPr>
            <w:t xml:space="preserve"> system with little endian byte order only.</w:t>
          </w:r>
          <w:r w:rsidRPr="00116AAA">
            <w:rPr>
              <w:rFonts w:ascii="Poppins" w:hAnsi="Poppins"/>
              <w:sz w:val="20"/>
              <w:szCs w:val="20"/>
              <w:rPrChange w:id="5631" w:author="thuyhuynh" w:date="2023-05-08T11:25:00Z">
                <w:rPr/>
              </w:rPrChange>
            </w:rPr>
            <w:t xml:space="preserve"> </w:t>
          </w:r>
          <w:r w:rsidR="0093151E" w:rsidRPr="00116AAA">
            <w:rPr>
              <w:rFonts w:ascii="Poppins" w:hAnsi="Poppins"/>
              <w:sz w:val="20"/>
              <w:szCs w:val="20"/>
              <w:rPrChange w:id="5632" w:author="thuyhuynh" w:date="2023-05-08T11:25:00Z">
                <w:rPr/>
              </w:rPrChange>
            </w:rPr>
            <w:t>We are testing and going to support big endian byte order soon.</w:t>
          </w:r>
        </w:p>
        <w:p w:rsidR="00DC7326" w:rsidRPr="00116AAA" w:rsidRDefault="00DC7326" w:rsidP="00DC7326">
          <w:pPr>
            <w:jc w:val="both"/>
            <w:rPr>
              <w:rFonts w:ascii="Poppins" w:hAnsi="Poppins"/>
              <w:sz w:val="20"/>
              <w:szCs w:val="20"/>
              <w:lang w:eastAsia="ko-KR"/>
              <w:rPrChange w:id="5633" w:author="thuyhuynh" w:date="2023-05-08T11:25:00Z">
                <w:rPr>
                  <w:lang w:eastAsia="ko-KR"/>
                </w:rPr>
              </w:rPrChange>
            </w:rPr>
          </w:pPr>
        </w:p>
        <w:p w:rsidR="005C5D63" w:rsidRPr="00E04B07" w:rsidRDefault="005C5D63" w:rsidP="005C5D63">
          <w:pPr>
            <w:pStyle w:val="Heading2"/>
            <w:rPr>
              <w:rFonts w:ascii="Poppins" w:hAnsi="Poppins"/>
              <w:b w:val="0"/>
              <w:i w:val="0"/>
              <w:sz w:val="24"/>
              <w:szCs w:val="24"/>
              <w:rPrChange w:id="5634" w:author="thuyhuynh" w:date="2023-05-08T12:00:00Z">
                <w:rPr/>
              </w:rPrChange>
            </w:rPr>
          </w:pPr>
          <w:bookmarkStart w:id="5635" w:name="_Toc330934438"/>
          <w:bookmarkStart w:id="5636" w:name="_Toc155348601"/>
          <w:r w:rsidRPr="00E04B07">
            <w:rPr>
              <w:rFonts w:ascii="Poppins" w:hAnsi="Poppins"/>
              <w:b w:val="0"/>
              <w:i w:val="0"/>
              <w:sz w:val="24"/>
              <w:szCs w:val="24"/>
              <w:rPrChange w:id="5637" w:author="thuyhuynh" w:date="2023-05-08T12:00:00Z">
                <w:rPr/>
              </w:rPrChange>
            </w:rPr>
            <w:t>Terms and Abbreviations</w:t>
          </w:r>
          <w:bookmarkEnd w:id="5635"/>
          <w:bookmarkEnd w:id="5636"/>
        </w:p>
        <w:p w:rsidR="008D0823" w:rsidRPr="00116AAA" w:rsidRDefault="008D0823">
          <w:pPr>
            <w:rPr>
              <w:rFonts w:ascii="Poppins" w:hAnsi="Poppins"/>
              <w:sz w:val="20"/>
              <w:szCs w:val="20"/>
              <w:rPrChange w:id="5638" w:author="thuyhuynh" w:date="2023-05-08T11:25:00Z">
                <w:rPr/>
              </w:rPrChange>
            </w:rPr>
          </w:pPr>
        </w:p>
        <w:p w:rsidR="005C5D63" w:rsidRPr="00116AAA" w:rsidRDefault="005C5D63" w:rsidP="005C5D63">
          <w:pPr>
            <w:rPr>
              <w:rFonts w:ascii="Poppins" w:hAnsi="Poppins"/>
              <w:sz w:val="20"/>
              <w:szCs w:val="20"/>
              <w:rPrChange w:id="5639" w:author="thuyhuynh" w:date="2023-05-08T11:25:00Z">
                <w:rPr/>
              </w:rPrChange>
            </w:rPr>
          </w:pPr>
          <w:r w:rsidRPr="00116AAA">
            <w:rPr>
              <w:rFonts w:ascii="Poppins" w:hAnsi="Poppins"/>
              <w:sz w:val="20"/>
              <w:szCs w:val="20"/>
              <w:rPrChange w:id="5640" w:author="thuyhuynh" w:date="2023-05-08T11:25:00Z">
                <w:rPr/>
              </w:rPrChange>
            </w:rPr>
            <w:t>This section lists and defines terms and abbreviations used throughout this document.</w:t>
          </w:r>
        </w:p>
        <w:p w:rsidR="005C5D63" w:rsidRPr="00116AAA" w:rsidRDefault="005C5D63" w:rsidP="005C5D63">
          <w:pPr>
            <w:rPr>
              <w:rFonts w:ascii="Poppins" w:hAnsi="Poppins"/>
              <w:sz w:val="20"/>
              <w:szCs w:val="20"/>
              <w:rPrChange w:id="5641" w:author="thuyhuynh" w:date="2023-05-08T11:25:00Z">
                <w:rPr/>
              </w:rPrChange>
            </w:rPr>
          </w:pPr>
        </w:p>
        <w:tbl>
          <w:tblPr>
            <w:tblW w:w="936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340"/>
            <w:gridCol w:w="7020"/>
          </w:tblGrid>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42" w:author="thuyhuynh" w:date="2023-05-08T11:25:00Z">
                      <w:rPr>
                        <w:rFonts w:ascii="Calibri" w:hAnsi="Calibri"/>
                        <w:b/>
                        <w:color w:val="030003"/>
                        <w:sz w:val="22"/>
                        <w:szCs w:val="22"/>
                      </w:rPr>
                    </w:rPrChange>
                  </w:rPr>
                </w:pPr>
                <w:r w:rsidRPr="00116AAA">
                  <w:rPr>
                    <w:rFonts w:ascii="Poppins" w:hAnsi="Poppins"/>
                    <w:b/>
                    <w:color w:val="030003"/>
                    <w:sz w:val="20"/>
                    <w:rPrChange w:id="5643" w:author="thuyhuynh" w:date="2023-05-08T11:25:00Z">
                      <w:rPr>
                        <w:rFonts w:ascii="Calibri" w:hAnsi="Calibri"/>
                        <w:b/>
                        <w:color w:val="030003"/>
                        <w:sz w:val="22"/>
                        <w:szCs w:val="22"/>
                      </w:rPr>
                    </w:rPrChange>
                  </w:rPr>
                  <w:t>Advance</w:t>
                </w:r>
                <w:r w:rsidRPr="00116AAA">
                  <w:rPr>
                    <w:rFonts w:ascii="Poppins" w:eastAsiaTheme="minorEastAsia" w:hAnsi="Poppins"/>
                    <w:b/>
                    <w:color w:val="030003"/>
                    <w:sz w:val="20"/>
                    <w:lang w:eastAsia="ko-KR"/>
                    <w:rPrChange w:id="5644" w:author="thuyhuynh" w:date="2023-05-08T11:25:00Z">
                      <w:rPr>
                        <w:rFonts w:ascii="Calibri" w:eastAsiaTheme="minorEastAsia" w:hAnsi="Calibri"/>
                        <w:b/>
                        <w:color w:val="030003"/>
                        <w:sz w:val="22"/>
                        <w:szCs w:val="22"/>
                        <w:lang w:eastAsia="ko-KR"/>
                      </w:rPr>
                    </w:rPrChange>
                  </w:rPr>
                  <w:t>d</w:t>
                </w:r>
                <w:r w:rsidRPr="00116AAA">
                  <w:rPr>
                    <w:rFonts w:ascii="Poppins" w:hAnsi="Poppins"/>
                    <w:b/>
                    <w:color w:val="030003"/>
                    <w:sz w:val="20"/>
                    <w:rPrChange w:id="5645" w:author="thuyhuynh" w:date="2023-05-08T11:25:00Z">
                      <w:rPr>
                        <w:rFonts w:ascii="Calibri" w:hAnsi="Calibri"/>
                        <w:b/>
                        <w:color w:val="030003"/>
                        <w:sz w:val="22"/>
                        <w:szCs w:val="22"/>
                      </w:rPr>
                    </w:rPrChange>
                  </w:rPr>
                  <w:t xml:space="preserve"> Encryption Standard</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646" w:author="thuyhuynh" w:date="2023-05-08T11:25:00Z">
                      <w:rPr>
                        <w:rFonts w:ascii="Calibri" w:hAnsi="Calibri"/>
                        <w:color w:val="030003"/>
                        <w:sz w:val="22"/>
                        <w:szCs w:val="22"/>
                      </w:rPr>
                    </w:rPrChange>
                  </w:rPr>
                </w:pPr>
                <w:r w:rsidRPr="00116AAA">
                  <w:rPr>
                    <w:rFonts w:ascii="Poppins" w:hAnsi="Poppins"/>
                    <w:color w:val="030003"/>
                    <w:sz w:val="20"/>
                    <w:rPrChange w:id="5647" w:author="thuyhuynh" w:date="2023-05-08T11:25:00Z">
                      <w:rPr>
                        <w:rFonts w:ascii="Calibri" w:hAnsi="Calibri"/>
                        <w:color w:val="030003"/>
                        <w:sz w:val="22"/>
                        <w:szCs w:val="22"/>
                      </w:rPr>
                    </w:rPrChange>
                  </w:rPr>
                  <w:t>A symmetric encryption standard adopted by the U.S. government. It is a block cipher design that works on a block size of 128 bits and a key size of 128, 192, or 256 bits.</w:t>
                </w:r>
              </w:p>
            </w:tc>
          </w:tr>
          <w:tr w:rsidR="00B95BF0" w:rsidRPr="00116AAA" w:rsidTr="0026168F">
            <w:trPr>
              <w:trHeight w:val="431"/>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48" w:author="thuyhuynh" w:date="2023-05-08T11:25:00Z">
                      <w:rPr>
                        <w:rFonts w:ascii="Calibri" w:hAnsi="Calibri"/>
                        <w:b/>
                        <w:color w:val="030003"/>
                        <w:sz w:val="22"/>
                        <w:szCs w:val="22"/>
                      </w:rPr>
                    </w:rPrChange>
                  </w:rPr>
                </w:pPr>
                <w:r w:rsidRPr="00116AAA">
                  <w:rPr>
                    <w:rFonts w:ascii="Poppins" w:hAnsi="Poppins"/>
                    <w:b/>
                    <w:color w:val="030003"/>
                    <w:sz w:val="20"/>
                    <w:rPrChange w:id="5649" w:author="thuyhuynh" w:date="2023-05-08T11:25:00Z">
                      <w:rPr>
                        <w:rFonts w:ascii="Calibri" w:hAnsi="Calibri"/>
                        <w:b/>
                        <w:color w:val="030003"/>
                        <w:sz w:val="22"/>
                        <w:szCs w:val="22"/>
                      </w:rPr>
                    </w:rPrChange>
                  </w:rPr>
                  <w:t>AES</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650" w:author="thuyhuynh" w:date="2023-05-08T11:25:00Z">
                      <w:rPr>
                        <w:rFonts w:ascii="Calibri" w:hAnsi="Calibri"/>
                        <w:color w:val="030003"/>
                        <w:sz w:val="22"/>
                        <w:szCs w:val="22"/>
                      </w:rPr>
                    </w:rPrChange>
                  </w:rPr>
                </w:pPr>
                <w:r w:rsidRPr="00116AAA">
                  <w:rPr>
                    <w:rFonts w:ascii="Poppins" w:hAnsi="Poppins"/>
                    <w:color w:val="030003"/>
                    <w:sz w:val="20"/>
                    <w:rPrChange w:id="5651" w:author="thuyhuynh" w:date="2023-05-08T11:25:00Z">
                      <w:rPr>
                        <w:rFonts w:ascii="Calibri" w:hAnsi="Calibri"/>
                        <w:color w:val="030003"/>
                        <w:sz w:val="22"/>
                        <w:szCs w:val="22"/>
                      </w:rPr>
                    </w:rPrChange>
                  </w:rPr>
                  <w:t>See Advance</w:t>
                </w:r>
                <w:r w:rsidRPr="00116AAA">
                  <w:rPr>
                    <w:rFonts w:ascii="Poppins" w:eastAsiaTheme="minorEastAsia" w:hAnsi="Poppins"/>
                    <w:color w:val="030003"/>
                    <w:sz w:val="20"/>
                    <w:lang w:eastAsia="ko-KR"/>
                    <w:rPrChange w:id="5652" w:author="thuyhuynh" w:date="2023-05-08T11:25:00Z">
                      <w:rPr>
                        <w:rFonts w:ascii="Calibri" w:eastAsiaTheme="minorEastAsia" w:hAnsi="Calibri"/>
                        <w:color w:val="030003"/>
                        <w:sz w:val="22"/>
                        <w:szCs w:val="22"/>
                        <w:lang w:eastAsia="ko-KR"/>
                      </w:rPr>
                    </w:rPrChange>
                  </w:rPr>
                  <w:t>d</w:t>
                </w:r>
                <w:r w:rsidRPr="00116AAA">
                  <w:rPr>
                    <w:rFonts w:ascii="Poppins" w:hAnsi="Poppins"/>
                    <w:color w:val="030003"/>
                    <w:sz w:val="20"/>
                    <w:rPrChange w:id="5653" w:author="thuyhuynh" w:date="2023-05-08T11:25:00Z">
                      <w:rPr>
                        <w:rFonts w:ascii="Calibri" w:hAnsi="Calibri"/>
                        <w:color w:val="030003"/>
                        <w:sz w:val="22"/>
                        <w:szCs w:val="22"/>
                      </w:rPr>
                    </w:rPrChange>
                  </w:rPr>
                  <w:t xml:space="preserve"> Encryption Standard</w:t>
                </w:r>
                <w:r w:rsidR="00D44D8D" w:rsidRPr="00116AAA">
                  <w:rPr>
                    <w:rFonts w:ascii="Poppins" w:hAnsi="Poppins"/>
                    <w:color w:val="030003"/>
                    <w:sz w:val="20"/>
                    <w:lang w:eastAsia="ko-KR"/>
                    <w:rPrChange w:id="5654" w:author="thuyhuynh" w:date="2023-05-08T11:25:00Z">
                      <w:rPr>
                        <w:rFonts w:ascii="Calibri" w:hAnsi="Calibri"/>
                        <w:color w:val="030003"/>
                        <w:sz w:val="22"/>
                        <w:szCs w:val="22"/>
                        <w:lang w:eastAsia="ko-KR"/>
                      </w:rPr>
                    </w:rPrChange>
                  </w:rPr>
                  <w:t>.</w:t>
                </w:r>
                <w:r w:rsidRPr="00116AAA">
                  <w:rPr>
                    <w:rFonts w:ascii="Poppins" w:hAnsi="Poppins"/>
                    <w:color w:val="030003"/>
                    <w:sz w:val="20"/>
                    <w:rPrChange w:id="5655" w:author="thuyhuynh" w:date="2023-05-08T11:25:00Z">
                      <w:rPr>
                        <w:rFonts w:ascii="Calibri" w:hAnsi="Calibri"/>
                        <w:color w:val="030003"/>
                        <w:sz w:val="22"/>
                        <w:szCs w:val="22"/>
                      </w:rPr>
                    </w:rPrChange>
                  </w:rPr>
                  <w:t xml:space="preserve"> </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56" w:author="thuyhuynh" w:date="2023-05-08T11:25:00Z">
                      <w:rPr>
                        <w:rFonts w:ascii="Calibri" w:hAnsi="Calibri"/>
                        <w:b/>
                        <w:color w:val="030003"/>
                        <w:sz w:val="22"/>
                        <w:szCs w:val="22"/>
                      </w:rPr>
                    </w:rPrChange>
                  </w:rPr>
                </w:pPr>
                <w:r w:rsidRPr="00116AAA">
                  <w:rPr>
                    <w:rFonts w:ascii="Poppins" w:hAnsi="Poppins"/>
                    <w:b/>
                    <w:color w:val="030003"/>
                    <w:sz w:val="20"/>
                    <w:rPrChange w:id="5657" w:author="thuyhuynh" w:date="2023-05-08T11:25:00Z">
                      <w:rPr>
                        <w:rFonts w:ascii="Calibri" w:hAnsi="Calibri"/>
                        <w:b/>
                        <w:color w:val="030003"/>
                        <w:sz w:val="22"/>
                        <w:szCs w:val="22"/>
                      </w:rPr>
                    </w:rPrChange>
                  </w:rPr>
                  <w:t>Binary Large Object</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658" w:author="thuyhuynh" w:date="2023-05-08T11:25:00Z">
                      <w:rPr>
                        <w:rFonts w:ascii="Calibri" w:hAnsi="Calibri"/>
                        <w:color w:val="030003"/>
                        <w:sz w:val="22"/>
                        <w:szCs w:val="22"/>
                      </w:rPr>
                    </w:rPrChange>
                  </w:rPr>
                </w:pPr>
                <w:r w:rsidRPr="00116AAA">
                  <w:rPr>
                    <w:rFonts w:ascii="Poppins" w:hAnsi="Poppins"/>
                    <w:color w:val="030003"/>
                    <w:sz w:val="20"/>
                    <w:rPrChange w:id="5659" w:author="thuyhuynh" w:date="2023-05-08T11:25:00Z">
                      <w:rPr>
                        <w:rFonts w:ascii="Calibri" w:hAnsi="Calibri"/>
                        <w:color w:val="030003"/>
                        <w:sz w:val="22"/>
                        <w:szCs w:val="22"/>
                      </w:rPr>
                    </w:rPrChange>
                  </w:rPr>
                  <w:t xml:space="preserve">A collection of binary data. </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60" w:author="thuyhuynh" w:date="2023-05-08T11:25:00Z">
                      <w:rPr>
                        <w:rFonts w:ascii="Calibri" w:hAnsi="Calibri"/>
                        <w:b/>
                        <w:color w:val="030003"/>
                        <w:sz w:val="22"/>
                        <w:szCs w:val="22"/>
                      </w:rPr>
                    </w:rPrChange>
                  </w:rPr>
                </w:pPr>
                <w:r w:rsidRPr="00116AAA">
                  <w:rPr>
                    <w:rFonts w:ascii="Poppins" w:hAnsi="Poppins"/>
                    <w:b/>
                    <w:color w:val="030003"/>
                    <w:sz w:val="20"/>
                    <w:rPrChange w:id="5661" w:author="thuyhuynh" w:date="2023-05-08T11:25:00Z">
                      <w:rPr>
                        <w:rFonts w:ascii="Calibri" w:hAnsi="Calibri"/>
                        <w:b/>
                        <w:color w:val="030003"/>
                        <w:sz w:val="22"/>
                        <w:szCs w:val="22"/>
                      </w:rPr>
                    </w:rPrChange>
                  </w:rPr>
                  <w:t>BLOB</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662" w:author="thuyhuynh" w:date="2023-05-08T11:25:00Z">
                      <w:rPr>
                        <w:rFonts w:ascii="Calibri" w:hAnsi="Calibri"/>
                        <w:color w:val="030003"/>
                        <w:sz w:val="22"/>
                        <w:szCs w:val="22"/>
                      </w:rPr>
                    </w:rPrChange>
                  </w:rPr>
                </w:pPr>
                <w:r w:rsidRPr="00116AAA">
                  <w:rPr>
                    <w:rFonts w:ascii="Poppins" w:hAnsi="Poppins"/>
                    <w:color w:val="030003"/>
                    <w:sz w:val="20"/>
                    <w:rPrChange w:id="5663" w:author="thuyhuynh" w:date="2023-05-08T11:25:00Z">
                      <w:rPr>
                        <w:rFonts w:ascii="Calibri" w:hAnsi="Calibri"/>
                        <w:color w:val="030003"/>
                        <w:sz w:val="22"/>
                        <w:szCs w:val="22"/>
                      </w:rPr>
                    </w:rPrChange>
                  </w:rPr>
                  <w:t>See Binary Large Object. In this document context, BLOBs are used to store data structures that are serialized into a sequence of b</w:t>
                </w:r>
                <w:r w:rsidRPr="00116AAA">
                  <w:rPr>
                    <w:rFonts w:ascii="Poppins" w:eastAsiaTheme="minorEastAsia" w:hAnsi="Poppins"/>
                    <w:color w:val="030003"/>
                    <w:sz w:val="20"/>
                    <w:lang w:eastAsia="ko-KR"/>
                    <w:rPrChange w:id="5664" w:author="thuyhuynh" w:date="2023-05-08T11:25:00Z">
                      <w:rPr>
                        <w:rFonts w:ascii="Calibri" w:eastAsiaTheme="minorEastAsia" w:hAnsi="Calibri"/>
                        <w:color w:val="030003"/>
                        <w:sz w:val="22"/>
                        <w:szCs w:val="22"/>
                        <w:lang w:eastAsia="ko-KR"/>
                      </w:rPr>
                    </w:rPrChange>
                  </w:rPr>
                  <w:t>ytes</w:t>
                </w:r>
                <w:r w:rsidRPr="00116AAA">
                  <w:rPr>
                    <w:rFonts w:ascii="Poppins" w:hAnsi="Poppins"/>
                    <w:color w:val="030003"/>
                    <w:sz w:val="20"/>
                    <w:rPrChange w:id="5665" w:author="thuyhuynh" w:date="2023-05-08T11:25:00Z">
                      <w:rPr>
                        <w:rFonts w:ascii="Calibri" w:hAnsi="Calibri"/>
                        <w:color w:val="030003"/>
                        <w:sz w:val="22"/>
                        <w:szCs w:val="22"/>
                      </w:rPr>
                    </w:rPrChange>
                  </w:rPr>
                  <w:t>.</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66" w:author="thuyhuynh" w:date="2023-05-08T11:25:00Z">
                      <w:rPr>
                        <w:rFonts w:ascii="Calibri" w:hAnsi="Calibri"/>
                        <w:b/>
                        <w:color w:val="030003"/>
                        <w:sz w:val="22"/>
                        <w:szCs w:val="22"/>
                      </w:rPr>
                    </w:rPrChange>
                  </w:rPr>
                </w:pPr>
                <w:r w:rsidRPr="00116AAA">
                  <w:rPr>
                    <w:rFonts w:ascii="Poppins" w:hAnsi="Poppins"/>
                    <w:b/>
                    <w:color w:val="030003"/>
                    <w:sz w:val="20"/>
                    <w:rPrChange w:id="5667" w:author="thuyhuynh" w:date="2023-05-08T11:25:00Z">
                      <w:rPr>
                        <w:rFonts w:ascii="Calibri" w:hAnsi="Calibri"/>
                        <w:b/>
                        <w:color w:val="030003"/>
                        <w:sz w:val="22"/>
                        <w:szCs w:val="22"/>
                      </w:rPr>
                    </w:rPrChange>
                  </w:rPr>
                  <w:t>Block</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668" w:author="thuyhuynh" w:date="2023-05-08T11:25:00Z">
                      <w:rPr>
                        <w:rFonts w:ascii="Calibri" w:hAnsi="Calibri"/>
                        <w:color w:val="030003"/>
                        <w:sz w:val="22"/>
                        <w:szCs w:val="22"/>
                      </w:rPr>
                    </w:rPrChange>
                  </w:rPr>
                </w:pPr>
                <w:r w:rsidRPr="00116AAA">
                  <w:rPr>
                    <w:rFonts w:ascii="Poppins" w:hAnsi="Poppins"/>
                    <w:color w:val="030003"/>
                    <w:sz w:val="20"/>
                    <w:rPrChange w:id="5669" w:author="thuyhuynh" w:date="2023-05-08T11:25:00Z">
                      <w:rPr>
                        <w:rFonts w:ascii="Calibri" w:hAnsi="Calibri"/>
                        <w:color w:val="030003"/>
                        <w:sz w:val="22"/>
                        <w:szCs w:val="22"/>
                      </w:rPr>
                    </w:rPrChange>
                  </w:rPr>
                  <w:t>In symmetric cryptography, block is a fixed-length group of bits.</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70" w:author="thuyhuynh" w:date="2023-05-08T11:25:00Z">
                      <w:rPr>
                        <w:rFonts w:ascii="Calibri" w:hAnsi="Calibri"/>
                        <w:b/>
                        <w:color w:val="030003"/>
                        <w:sz w:val="22"/>
                        <w:szCs w:val="22"/>
                      </w:rPr>
                    </w:rPrChange>
                  </w:rPr>
                </w:pPr>
                <w:r w:rsidRPr="00116AAA">
                  <w:rPr>
                    <w:rFonts w:ascii="Poppins" w:hAnsi="Poppins"/>
                    <w:b/>
                    <w:color w:val="030003"/>
                    <w:sz w:val="20"/>
                    <w:rPrChange w:id="5671" w:author="thuyhuynh" w:date="2023-05-08T11:25:00Z">
                      <w:rPr>
                        <w:rFonts w:ascii="Calibri" w:hAnsi="Calibri"/>
                        <w:b/>
                        <w:color w:val="030003"/>
                        <w:sz w:val="22"/>
                        <w:szCs w:val="22"/>
                      </w:rPr>
                    </w:rPrChange>
                  </w:rPr>
                  <w:lastRenderedPageBreak/>
                  <w:t>Block cipher</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672" w:author="thuyhuynh" w:date="2023-05-08T11:25:00Z">
                      <w:rPr>
                        <w:rFonts w:ascii="Calibri" w:hAnsi="Calibri"/>
                        <w:color w:val="030003"/>
                        <w:sz w:val="22"/>
                        <w:szCs w:val="22"/>
                      </w:rPr>
                    </w:rPrChange>
                  </w:rPr>
                </w:pPr>
                <w:r w:rsidRPr="00116AAA">
                  <w:rPr>
                    <w:rFonts w:ascii="Poppins" w:hAnsi="Poppins"/>
                    <w:color w:val="030003"/>
                    <w:sz w:val="20"/>
                    <w:rPrChange w:id="5673" w:author="thuyhuynh" w:date="2023-05-08T11:25:00Z">
                      <w:rPr>
                        <w:rFonts w:ascii="Calibri" w:hAnsi="Calibri"/>
                        <w:color w:val="030003"/>
                        <w:sz w:val="22"/>
                        <w:szCs w:val="22"/>
                      </w:rPr>
                    </w:rPrChange>
                  </w:rPr>
                  <w:t xml:space="preserve">A symmetric key cipher operating on fixed-length blocks. A block cipher algorithm encrypts a block of plaintext into a block of </w:t>
                </w:r>
                <w:r w:rsidR="0054039B" w:rsidRPr="00116AAA">
                  <w:rPr>
                    <w:rFonts w:ascii="Poppins" w:hAnsi="Poppins"/>
                    <w:color w:val="030003"/>
                    <w:sz w:val="20"/>
                    <w:rPrChange w:id="5674" w:author="thuyhuynh" w:date="2023-05-08T11:25:00Z">
                      <w:rPr>
                        <w:rFonts w:ascii="Calibri" w:hAnsi="Calibri"/>
                        <w:color w:val="030003"/>
                        <w:sz w:val="22"/>
                        <w:szCs w:val="22"/>
                      </w:rPr>
                    </w:rPrChange>
                  </w:rPr>
                  <w:t>cipher text</w:t>
                </w:r>
                <w:r w:rsidRPr="00116AAA">
                  <w:rPr>
                    <w:rFonts w:ascii="Poppins" w:hAnsi="Poppins"/>
                    <w:color w:val="030003"/>
                    <w:sz w:val="20"/>
                    <w:rPrChange w:id="5675" w:author="thuyhuynh" w:date="2023-05-08T11:25:00Z">
                      <w:rPr>
                        <w:rFonts w:ascii="Calibri" w:hAnsi="Calibri"/>
                        <w:color w:val="030003"/>
                        <w:sz w:val="22"/>
                        <w:szCs w:val="22"/>
                      </w:rPr>
                    </w:rPrChange>
                  </w:rPr>
                  <w:t xml:space="preserve"> of the same size.</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76" w:author="thuyhuynh" w:date="2023-05-08T11:25:00Z">
                      <w:rPr>
                        <w:rFonts w:ascii="Calibri" w:hAnsi="Calibri"/>
                        <w:b/>
                        <w:color w:val="030003"/>
                        <w:sz w:val="22"/>
                        <w:szCs w:val="22"/>
                      </w:rPr>
                    </w:rPrChange>
                  </w:rPr>
                </w:pPr>
                <w:r w:rsidRPr="00116AAA">
                  <w:rPr>
                    <w:rFonts w:ascii="Poppins" w:hAnsi="Poppins"/>
                    <w:b/>
                    <w:color w:val="030003"/>
                    <w:sz w:val="20"/>
                    <w:rPrChange w:id="5677" w:author="thuyhuynh" w:date="2023-05-08T11:25:00Z">
                      <w:rPr>
                        <w:rFonts w:ascii="Calibri" w:hAnsi="Calibri"/>
                        <w:b/>
                        <w:color w:val="030003"/>
                        <w:sz w:val="22"/>
                        <w:szCs w:val="22"/>
                      </w:rPr>
                    </w:rPrChange>
                  </w:rPr>
                  <w:t>Byte</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678" w:author="thuyhuynh" w:date="2023-05-08T11:25:00Z">
                      <w:rPr>
                        <w:rFonts w:ascii="Calibri" w:hAnsi="Calibri"/>
                        <w:color w:val="030003"/>
                        <w:sz w:val="22"/>
                        <w:szCs w:val="22"/>
                      </w:rPr>
                    </w:rPrChange>
                  </w:rPr>
                </w:pPr>
                <w:r w:rsidRPr="00116AAA">
                  <w:rPr>
                    <w:rFonts w:ascii="Poppins" w:hAnsi="Poppins"/>
                    <w:color w:val="030003"/>
                    <w:sz w:val="20"/>
                    <w:rPrChange w:id="5679" w:author="thuyhuynh" w:date="2023-05-08T11:25:00Z">
                      <w:rPr>
                        <w:rFonts w:ascii="Calibri" w:hAnsi="Calibri"/>
                        <w:color w:val="030003"/>
                        <w:sz w:val="22"/>
                        <w:szCs w:val="22"/>
                      </w:rPr>
                    </w:rPrChange>
                  </w:rPr>
                  <w:t>A data element that is eight bits in size.</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80" w:author="thuyhuynh" w:date="2023-05-08T11:25:00Z">
                      <w:rPr>
                        <w:rFonts w:ascii="Calibri" w:hAnsi="Calibri"/>
                        <w:b/>
                        <w:color w:val="030003"/>
                        <w:sz w:val="22"/>
                        <w:szCs w:val="22"/>
                      </w:rPr>
                    </w:rPrChange>
                  </w:rPr>
                </w:pPr>
                <w:r w:rsidRPr="00116AAA">
                  <w:rPr>
                    <w:rFonts w:ascii="Poppins" w:hAnsi="Poppins"/>
                    <w:b/>
                    <w:color w:val="030003"/>
                    <w:sz w:val="20"/>
                    <w:rPrChange w:id="5681" w:author="thuyhuynh" w:date="2023-05-08T11:25:00Z">
                      <w:rPr>
                        <w:rFonts w:ascii="Calibri" w:hAnsi="Calibri"/>
                        <w:b/>
                        <w:color w:val="030003"/>
                        <w:sz w:val="22"/>
                        <w:szCs w:val="22"/>
                      </w:rPr>
                    </w:rPrChange>
                  </w:rPr>
                  <w:t>CA</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682" w:author="thuyhuynh" w:date="2023-05-08T11:25:00Z">
                      <w:rPr>
                        <w:rFonts w:ascii="Calibri" w:hAnsi="Calibri"/>
                        <w:color w:val="030003"/>
                        <w:sz w:val="22"/>
                        <w:szCs w:val="22"/>
                      </w:rPr>
                    </w:rPrChange>
                  </w:rPr>
                </w:pPr>
                <w:r w:rsidRPr="00116AAA">
                  <w:rPr>
                    <w:rFonts w:ascii="Poppins" w:hAnsi="Poppins"/>
                    <w:color w:val="030003"/>
                    <w:sz w:val="20"/>
                    <w:rPrChange w:id="5683" w:author="thuyhuynh" w:date="2023-05-08T11:25:00Z">
                      <w:rPr>
                        <w:rFonts w:ascii="Calibri" w:hAnsi="Calibri"/>
                        <w:color w:val="030003"/>
                        <w:sz w:val="22"/>
                        <w:szCs w:val="22"/>
                      </w:rPr>
                    </w:rPrChange>
                  </w:rPr>
                  <w:t>See Certificate Authority.</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84" w:author="thuyhuynh" w:date="2023-05-08T11:25:00Z">
                      <w:rPr>
                        <w:rFonts w:ascii="Calibri" w:hAnsi="Calibri"/>
                        <w:b/>
                        <w:color w:val="030003"/>
                        <w:sz w:val="22"/>
                        <w:szCs w:val="22"/>
                      </w:rPr>
                    </w:rPrChange>
                  </w:rPr>
                </w:pPr>
                <w:r w:rsidRPr="00116AAA">
                  <w:rPr>
                    <w:rFonts w:ascii="Poppins" w:hAnsi="Poppins"/>
                    <w:b/>
                    <w:color w:val="030003"/>
                    <w:sz w:val="20"/>
                    <w:rPrChange w:id="5685" w:author="thuyhuynh" w:date="2023-05-08T11:25:00Z">
                      <w:rPr>
                        <w:rFonts w:ascii="Calibri" w:hAnsi="Calibri"/>
                        <w:b/>
                        <w:color w:val="030003"/>
                        <w:sz w:val="22"/>
                        <w:szCs w:val="22"/>
                      </w:rPr>
                    </w:rPrChange>
                  </w:rPr>
                  <w:t>Capturing process</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686" w:author="thuyhuynh" w:date="2023-05-08T11:25:00Z">
                      <w:rPr>
                        <w:rFonts w:ascii="Calibri" w:hAnsi="Calibri"/>
                        <w:color w:val="030003"/>
                        <w:sz w:val="22"/>
                        <w:szCs w:val="22"/>
                      </w:rPr>
                    </w:rPrChange>
                  </w:rPr>
                </w:pPr>
                <w:r w:rsidRPr="00116AAA">
                  <w:rPr>
                    <w:rFonts w:ascii="Poppins" w:hAnsi="Poppins"/>
                    <w:color w:val="030003"/>
                    <w:sz w:val="20"/>
                    <w:rPrChange w:id="5687" w:author="thuyhuynh" w:date="2023-05-08T11:25:00Z">
                      <w:rPr>
                        <w:rFonts w:ascii="Calibri" w:hAnsi="Calibri"/>
                        <w:color w:val="030003"/>
                        <w:sz w:val="22"/>
                        <w:szCs w:val="22"/>
                      </w:rPr>
                    </w:rPrChange>
                  </w:rPr>
                  <w:t xml:space="preserve">A process occurs inside device to capture qualified iris images. </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88" w:author="thuyhuynh" w:date="2023-05-08T11:25:00Z">
                      <w:rPr>
                        <w:rFonts w:ascii="Calibri" w:hAnsi="Calibri"/>
                        <w:b/>
                        <w:color w:val="030003"/>
                        <w:sz w:val="22"/>
                        <w:szCs w:val="22"/>
                      </w:rPr>
                    </w:rPrChange>
                  </w:rPr>
                </w:pPr>
                <w:r w:rsidRPr="00116AAA">
                  <w:rPr>
                    <w:rFonts w:ascii="Poppins" w:hAnsi="Poppins"/>
                    <w:b/>
                    <w:color w:val="030003"/>
                    <w:sz w:val="20"/>
                    <w:rPrChange w:id="5689" w:author="thuyhuynh" w:date="2023-05-08T11:25:00Z">
                      <w:rPr>
                        <w:rFonts w:ascii="Calibri" w:hAnsi="Calibri"/>
                        <w:b/>
                        <w:color w:val="030003"/>
                        <w:sz w:val="22"/>
                        <w:szCs w:val="22"/>
                      </w:rPr>
                    </w:rPrChange>
                  </w:rPr>
                  <w:t>CBC</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690" w:author="thuyhuynh" w:date="2023-05-08T11:25:00Z">
                      <w:rPr>
                        <w:rFonts w:ascii="Calibri" w:hAnsi="Calibri"/>
                        <w:color w:val="030003"/>
                        <w:sz w:val="22"/>
                        <w:szCs w:val="22"/>
                      </w:rPr>
                    </w:rPrChange>
                  </w:rPr>
                </w:pPr>
                <w:r w:rsidRPr="00116AAA">
                  <w:rPr>
                    <w:rFonts w:ascii="Poppins" w:hAnsi="Poppins"/>
                    <w:color w:val="030003"/>
                    <w:sz w:val="20"/>
                    <w:rPrChange w:id="5691" w:author="thuyhuynh" w:date="2023-05-08T11:25:00Z">
                      <w:rPr>
                        <w:rFonts w:ascii="Calibri" w:hAnsi="Calibri"/>
                        <w:color w:val="030003"/>
                        <w:sz w:val="22"/>
                        <w:szCs w:val="22"/>
                      </w:rPr>
                    </w:rPrChange>
                  </w:rPr>
                  <w:t xml:space="preserve">See Cipher-Block </w:t>
                </w:r>
                <w:r w:rsidRPr="00116AAA">
                  <w:rPr>
                    <w:rFonts w:ascii="Poppins" w:eastAsiaTheme="minorEastAsia" w:hAnsi="Poppins"/>
                    <w:color w:val="030003"/>
                    <w:sz w:val="20"/>
                    <w:lang w:eastAsia="ko-KR"/>
                    <w:rPrChange w:id="5692" w:author="thuyhuynh" w:date="2023-05-08T11:25:00Z">
                      <w:rPr>
                        <w:rFonts w:ascii="Calibri" w:eastAsiaTheme="minorEastAsia" w:hAnsi="Calibri"/>
                        <w:color w:val="030003"/>
                        <w:sz w:val="22"/>
                        <w:szCs w:val="22"/>
                        <w:lang w:eastAsia="ko-KR"/>
                      </w:rPr>
                    </w:rPrChange>
                  </w:rPr>
                  <w:t>C</w:t>
                </w:r>
                <w:r w:rsidRPr="00116AAA">
                  <w:rPr>
                    <w:rFonts w:ascii="Poppins" w:hAnsi="Poppins"/>
                    <w:color w:val="030003"/>
                    <w:sz w:val="20"/>
                    <w:rPrChange w:id="5693" w:author="thuyhuynh" w:date="2023-05-08T11:25:00Z">
                      <w:rPr>
                        <w:rFonts w:ascii="Calibri" w:hAnsi="Calibri"/>
                        <w:color w:val="030003"/>
                        <w:sz w:val="22"/>
                        <w:szCs w:val="22"/>
                      </w:rPr>
                    </w:rPrChange>
                  </w:rPr>
                  <w:t>haining.</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94" w:author="thuyhuynh" w:date="2023-05-08T11:25:00Z">
                      <w:rPr>
                        <w:rFonts w:ascii="Calibri" w:hAnsi="Calibri"/>
                        <w:b/>
                        <w:color w:val="030003"/>
                        <w:sz w:val="22"/>
                        <w:szCs w:val="22"/>
                      </w:rPr>
                    </w:rPrChange>
                  </w:rPr>
                </w:pPr>
                <w:r w:rsidRPr="00116AAA">
                  <w:rPr>
                    <w:rFonts w:ascii="Poppins" w:hAnsi="Poppins"/>
                    <w:b/>
                    <w:color w:val="030003"/>
                    <w:sz w:val="20"/>
                    <w:rPrChange w:id="5695" w:author="thuyhuynh" w:date="2023-05-08T11:25:00Z">
                      <w:rPr>
                        <w:rFonts w:ascii="Calibri" w:hAnsi="Calibri"/>
                        <w:b/>
                        <w:color w:val="030003"/>
                        <w:sz w:val="22"/>
                        <w:szCs w:val="22"/>
                      </w:rPr>
                    </w:rPrChange>
                  </w:rPr>
                  <w:t>Certificate Authority</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696" w:author="thuyhuynh" w:date="2023-05-08T11:25:00Z">
                      <w:rPr>
                        <w:rFonts w:ascii="Calibri" w:hAnsi="Calibri"/>
                        <w:color w:val="030003"/>
                        <w:sz w:val="22"/>
                        <w:szCs w:val="22"/>
                      </w:rPr>
                    </w:rPrChange>
                  </w:rPr>
                </w:pPr>
                <w:r w:rsidRPr="00116AAA">
                  <w:rPr>
                    <w:rFonts w:ascii="Poppins" w:hAnsi="Poppins"/>
                    <w:color w:val="030003"/>
                    <w:sz w:val="20"/>
                    <w:rPrChange w:id="5697" w:author="thuyhuynh" w:date="2023-05-08T11:25:00Z">
                      <w:rPr>
                        <w:rFonts w:ascii="Calibri" w:hAnsi="Calibri"/>
                        <w:color w:val="030003"/>
                        <w:sz w:val="22"/>
                        <w:szCs w:val="22"/>
                      </w:rPr>
                    </w:rPrChange>
                  </w:rPr>
                  <w:t>A trusted third party in PKI that issues digital certificates for use by other parties.</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698" w:author="thuyhuynh" w:date="2023-05-08T11:25:00Z">
                      <w:rPr>
                        <w:rFonts w:ascii="Calibri" w:hAnsi="Calibri"/>
                        <w:b/>
                        <w:color w:val="030003"/>
                        <w:sz w:val="22"/>
                        <w:szCs w:val="22"/>
                      </w:rPr>
                    </w:rPrChange>
                  </w:rPr>
                </w:pPr>
                <w:r w:rsidRPr="00116AAA">
                  <w:rPr>
                    <w:rFonts w:ascii="Poppins" w:hAnsi="Poppins"/>
                    <w:b/>
                    <w:color w:val="030003"/>
                    <w:sz w:val="20"/>
                    <w:rPrChange w:id="5699" w:author="thuyhuynh" w:date="2023-05-08T11:25:00Z">
                      <w:rPr>
                        <w:rFonts w:ascii="Calibri" w:hAnsi="Calibri"/>
                        <w:b/>
                        <w:color w:val="030003"/>
                        <w:sz w:val="22"/>
                        <w:szCs w:val="22"/>
                      </w:rPr>
                    </w:rPrChange>
                  </w:rPr>
                  <w:t xml:space="preserve">Cipher-Block </w:t>
                </w:r>
                <w:r w:rsidRPr="00116AAA">
                  <w:rPr>
                    <w:rFonts w:ascii="Poppins" w:eastAsiaTheme="minorEastAsia" w:hAnsi="Poppins"/>
                    <w:b/>
                    <w:color w:val="030003"/>
                    <w:sz w:val="20"/>
                    <w:lang w:eastAsia="ko-KR"/>
                    <w:rPrChange w:id="5700" w:author="thuyhuynh" w:date="2023-05-08T11:25:00Z">
                      <w:rPr>
                        <w:rFonts w:ascii="Calibri" w:eastAsiaTheme="minorEastAsia" w:hAnsi="Calibri"/>
                        <w:b/>
                        <w:color w:val="030003"/>
                        <w:sz w:val="22"/>
                        <w:szCs w:val="22"/>
                        <w:lang w:eastAsia="ko-KR"/>
                      </w:rPr>
                    </w:rPrChange>
                  </w:rPr>
                  <w:t>C</w:t>
                </w:r>
                <w:r w:rsidRPr="00116AAA">
                  <w:rPr>
                    <w:rFonts w:ascii="Poppins" w:hAnsi="Poppins"/>
                    <w:b/>
                    <w:color w:val="030003"/>
                    <w:sz w:val="20"/>
                    <w:rPrChange w:id="5701" w:author="thuyhuynh" w:date="2023-05-08T11:25:00Z">
                      <w:rPr>
                        <w:rFonts w:ascii="Calibri" w:hAnsi="Calibri"/>
                        <w:b/>
                        <w:color w:val="030003"/>
                        <w:sz w:val="22"/>
                        <w:szCs w:val="22"/>
                      </w:rPr>
                    </w:rPrChange>
                  </w:rPr>
                  <w:t>haining</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702" w:author="thuyhuynh" w:date="2023-05-08T11:25:00Z">
                      <w:rPr>
                        <w:rFonts w:ascii="Calibri" w:hAnsi="Calibri"/>
                        <w:color w:val="030003"/>
                        <w:sz w:val="22"/>
                        <w:szCs w:val="22"/>
                      </w:rPr>
                    </w:rPrChange>
                  </w:rPr>
                </w:pPr>
                <w:r w:rsidRPr="00116AAA">
                  <w:rPr>
                    <w:rFonts w:ascii="Poppins" w:hAnsi="Poppins"/>
                    <w:color w:val="030003"/>
                    <w:sz w:val="20"/>
                    <w:rPrChange w:id="5703" w:author="thuyhuynh" w:date="2023-05-08T11:25:00Z">
                      <w:rPr>
                        <w:rFonts w:ascii="Calibri" w:hAnsi="Calibri"/>
                        <w:color w:val="030003"/>
                        <w:sz w:val="22"/>
                        <w:szCs w:val="22"/>
                      </w:rPr>
                    </w:rPrChange>
                  </w:rPr>
                  <w:t xml:space="preserve">A block cipher mode of operation. The message is divided into blocks of fixed-length. Each block of plaintext is </w:t>
                </w:r>
                <w:proofErr w:type="spellStart"/>
                <w:r w:rsidRPr="00116AAA">
                  <w:rPr>
                    <w:rFonts w:ascii="Poppins" w:hAnsi="Poppins"/>
                    <w:color w:val="030003"/>
                    <w:sz w:val="20"/>
                    <w:rPrChange w:id="5704" w:author="thuyhuynh" w:date="2023-05-08T11:25:00Z">
                      <w:rPr>
                        <w:rFonts w:ascii="Calibri" w:hAnsi="Calibri"/>
                        <w:color w:val="030003"/>
                        <w:sz w:val="22"/>
                        <w:szCs w:val="22"/>
                      </w:rPr>
                    </w:rPrChange>
                  </w:rPr>
                  <w:t>XORed</w:t>
                </w:r>
                <w:proofErr w:type="spellEnd"/>
                <w:r w:rsidRPr="00116AAA">
                  <w:rPr>
                    <w:rFonts w:ascii="Poppins" w:hAnsi="Poppins"/>
                    <w:color w:val="030003"/>
                    <w:sz w:val="20"/>
                    <w:rPrChange w:id="5705" w:author="thuyhuynh" w:date="2023-05-08T11:25:00Z">
                      <w:rPr>
                        <w:rFonts w:ascii="Calibri" w:hAnsi="Calibri"/>
                        <w:color w:val="030003"/>
                        <w:sz w:val="22"/>
                        <w:szCs w:val="22"/>
                      </w:rPr>
                    </w:rPrChange>
                  </w:rPr>
                  <w:t xml:space="preserve"> with the previous </w:t>
                </w:r>
                <w:r w:rsidR="0054039B" w:rsidRPr="00116AAA">
                  <w:rPr>
                    <w:rFonts w:ascii="Poppins" w:hAnsi="Poppins"/>
                    <w:color w:val="030003"/>
                    <w:sz w:val="20"/>
                    <w:rPrChange w:id="5706" w:author="thuyhuynh" w:date="2023-05-08T11:25:00Z">
                      <w:rPr>
                        <w:rFonts w:ascii="Calibri" w:hAnsi="Calibri"/>
                        <w:color w:val="030003"/>
                        <w:sz w:val="22"/>
                        <w:szCs w:val="22"/>
                      </w:rPr>
                    </w:rPrChange>
                  </w:rPr>
                  <w:t>cipher text</w:t>
                </w:r>
                <w:r w:rsidRPr="00116AAA">
                  <w:rPr>
                    <w:rFonts w:ascii="Poppins" w:hAnsi="Poppins"/>
                    <w:color w:val="030003"/>
                    <w:sz w:val="20"/>
                    <w:rPrChange w:id="5707" w:author="thuyhuynh" w:date="2023-05-08T11:25:00Z">
                      <w:rPr>
                        <w:rFonts w:ascii="Calibri" w:hAnsi="Calibri"/>
                        <w:color w:val="030003"/>
                        <w:sz w:val="22"/>
                        <w:szCs w:val="22"/>
                      </w:rPr>
                    </w:rPrChange>
                  </w:rPr>
                  <w:t xml:space="preserve"> block before being encrypted. The first block is </w:t>
                </w:r>
                <w:proofErr w:type="spellStart"/>
                <w:r w:rsidRPr="00116AAA">
                  <w:rPr>
                    <w:rFonts w:ascii="Poppins" w:hAnsi="Poppins"/>
                    <w:color w:val="030003"/>
                    <w:sz w:val="20"/>
                    <w:rPrChange w:id="5708" w:author="thuyhuynh" w:date="2023-05-08T11:25:00Z">
                      <w:rPr>
                        <w:rFonts w:ascii="Calibri" w:hAnsi="Calibri"/>
                        <w:color w:val="030003"/>
                        <w:sz w:val="22"/>
                        <w:szCs w:val="22"/>
                      </w:rPr>
                    </w:rPrChange>
                  </w:rPr>
                  <w:t>XORed</w:t>
                </w:r>
                <w:proofErr w:type="spellEnd"/>
                <w:r w:rsidRPr="00116AAA">
                  <w:rPr>
                    <w:rFonts w:ascii="Poppins" w:hAnsi="Poppins"/>
                    <w:color w:val="030003"/>
                    <w:sz w:val="20"/>
                    <w:rPrChange w:id="5709" w:author="thuyhuynh" w:date="2023-05-08T11:25:00Z">
                      <w:rPr>
                        <w:rFonts w:ascii="Calibri" w:hAnsi="Calibri"/>
                        <w:color w:val="030003"/>
                        <w:sz w:val="22"/>
                        <w:szCs w:val="22"/>
                      </w:rPr>
                    </w:rPrChange>
                  </w:rPr>
                  <w:t xml:space="preserve"> with a random Initialization Vector. </w:t>
                </w:r>
              </w:p>
            </w:tc>
          </w:tr>
          <w:tr w:rsidR="00B95BF0" w:rsidRPr="00116AAA" w:rsidDel="00746A98" w:rsidTr="0026168F">
            <w:trPr>
              <w:trHeight w:val="315"/>
              <w:del w:id="5710" w:author="thuyhuynh" w:date="2022-03-30T12:09:00Z"/>
            </w:trPr>
            <w:tc>
              <w:tcPr>
                <w:tcW w:w="2340" w:type="dxa"/>
                <w:noWrap/>
                <w:vAlign w:val="center"/>
              </w:tcPr>
              <w:p w:rsidR="00B95BF0" w:rsidRPr="00116AAA" w:rsidDel="00746A98" w:rsidRDefault="00B95BF0" w:rsidP="00B95BF0">
                <w:pPr>
                  <w:pStyle w:val="Code"/>
                  <w:shd w:val="clear" w:color="auto" w:fill="auto"/>
                  <w:spacing w:before="120" w:after="120"/>
                  <w:ind w:left="0"/>
                  <w:rPr>
                    <w:del w:id="5711" w:author="thuyhuynh" w:date="2022-03-30T12:09:00Z"/>
                    <w:rFonts w:ascii="Poppins" w:hAnsi="Poppins"/>
                    <w:b/>
                    <w:color w:val="030003"/>
                    <w:sz w:val="20"/>
                    <w:rPrChange w:id="5712" w:author="thuyhuynh" w:date="2023-05-08T11:25:00Z">
                      <w:rPr>
                        <w:del w:id="5713" w:author="thuyhuynh" w:date="2022-03-30T12:09:00Z"/>
                        <w:rFonts w:ascii="Calibri" w:hAnsi="Calibri"/>
                        <w:b/>
                        <w:color w:val="030003"/>
                        <w:sz w:val="22"/>
                        <w:szCs w:val="22"/>
                      </w:rPr>
                    </w:rPrChange>
                  </w:rPr>
                </w:pPr>
                <w:del w:id="5714" w:author="thuyhuynh" w:date="2022-03-30T12:09:00Z">
                  <w:r w:rsidRPr="00116AAA" w:rsidDel="00746A98">
                    <w:rPr>
                      <w:rFonts w:ascii="Poppins" w:hAnsi="Poppins"/>
                      <w:b/>
                      <w:color w:val="030003"/>
                      <w:sz w:val="20"/>
                      <w:rPrChange w:id="5715" w:author="thuyhuynh" w:date="2023-05-08T11:25:00Z">
                        <w:rPr>
                          <w:b/>
                          <w:color w:val="030003"/>
                        </w:rPr>
                      </w:rPrChange>
                    </w:rPr>
                    <w:delText>CRCam</w:delText>
                  </w:r>
                </w:del>
              </w:p>
            </w:tc>
            <w:tc>
              <w:tcPr>
                <w:tcW w:w="7020" w:type="dxa"/>
                <w:vAlign w:val="center"/>
              </w:tcPr>
              <w:p w:rsidR="00B95BF0" w:rsidRPr="00116AAA" w:rsidDel="00746A98" w:rsidRDefault="00B95BF0" w:rsidP="00B95BF0">
                <w:pPr>
                  <w:pStyle w:val="Code"/>
                  <w:shd w:val="clear" w:color="auto" w:fill="auto"/>
                  <w:ind w:left="0"/>
                  <w:rPr>
                    <w:del w:id="5716" w:author="thuyhuynh" w:date="2022-03-30T12:09:00Z"/>
                    <w:rFonts w:ascii="Poppins" w:hAnsi="Poppins"/>
                    <w:color w:val="030003"/>
                    <w:sz w:val="20"/>
                    <w:rPrChange w:id="5717" w:author="thuyhuynh" w:date="2023-05-08T11:25:00Z">
                      <w:rPr>
                        <w:del w:id="5718" w:author="thuyhuynh" w:date="2022-03-30T12:09:00Z"/>
                        <w:rFonts w:ascii="Calibri" w:hAnsi="Calibri"/>
                        <w:color w:val="030003"/>
                        <w:sz w:val="22"/>
                        <w:szCs w:val="22"/>
                      </w:rPr>
                    </w:rPrChange>
                  </w:rPr>
                </w:pPr>
                <w:del w:id="5719" w:author="thuyhuynh" w:date="2022-03-30T12:09:00Z">
                  <w:r w:rsidRPr="00116AAA" w:rsidDel="00746A98">
                    <w:rPr>
                      <w:rFonts w:ascii="Poppins" w:hAnsi="Poppins"/>
                      <w:color w:val="030003"/>
                      <w:sz w:val="20"/>
                      <w:rPrChange w:id="5720" w:author="thuyhuynh" w:date="2023-05-08T11:25:00Z">
                        <w:rPr>
                          <w:color w:val="030003"/>
                        </w:rPr>
                      </w:rPrChange>
                    </w:rPr>
                    <w:delText xml:space="preserve">Device’s private key. This key is used by </w:delText>
                  </w:r>
                  <w:r w:rsidR="00324341" w:rsidRPr="00116AAA" w:rsidDel="00746A98">
                    <w:rPr>
                      <w:rFonts w:ascii="Poppins" w:hAnsi="Poppins"/>
                      <w:color w:val="030003"/>
                      <w:sz w:val="20"/>
                      <w:lang w:eastAsia="ko-KR"/>
                      <w:rPrChange w:id="5721" w:author="thuyhuynh" w:date="2023-05-08T11:25:00Z">
                        <w:rPr>
                          <w:color w:val="030003"/>
                          <w:lang w:eastAsia="ko-KR"/>
                        </w:rPr>
                      </w:rPrChange>
                    </w:rPr>
                    <w:delText xml:space="preserve">a </w:delText>
                  </w:r>
                  <w:r w:rsidRPr="00116AAA" w:rsidDel="00746A98">
                    <w:rPr>
                      <w:rFonts w:ascii="Poppins" w:hAnsi="Poppins"/>
                      <w:color w:val="030003"/>
                      <w:sz w:val="20"/>
                      <w:rPrChange w:id="5722" w:author="thuyhuynh" w:date="2023-05-08T11:25:00Z">
                        <w:rPr>
                          <w:color w:val="030003"/>
                        </w:rPr>
                      </w:rPrChange>
                    </w:rPr>
                    <w:delText>device to decrypt incoming encrypted data and sign outgoing data.</w:delText>
                  </w:r>
                </w:del>
              </w:p>
            </w:tc>
          </w:tr>
          <w:tr w:rsidR="00B95BF0" w:rsidRPr="00116AAA" w:rsidDel="00746A98" w:rsidTr="0026168F">
            <w:trPr>
              <w:trHeight w:val="315"/>
              <w:del w:id="5723" w:author="thuyhuynh" w:date="2022-03-30T12:09:00Z"/>
            </w:trPr>
            <w:tc>
              <w:tcPr>
                <w:tcW w:w="2340" w:type="dxa"/>
                <w:noWrap/>
                <w:vAlign w:val="center"/>
              </w:tcPr>
              <w:p w:rsidR="00B95BF0" w:rsidRPr="00116AAA" w:rsidDel="00746A98" w:rsidRDefault="00B95BF0" w:rsidP="00B95BF0">
                <w:pPr>
                  <w:pStyle w:val="Code"/>
                  <w:shd w:val="clear" w:color="auto" w:fill="auto"/>
                  <w:spacing w:before="120" w:after="120"/>
                  <w:ind w:left="0"/>
                  <w:rPr>
                    <w:del w:id="5724" w:author="thuyhuynh" w:date="2022-03-30T12:09:00Z"/>
                    <w:rFonts w:ascii="Poppins" w:hAnsi="Poppins"/>
                    <w:b/>
                    <w:color w:val="030003"/>
                    <w:sz w:val="20"/>
                    <w:rPrChange w:id="5725" w:author="thuyhuynh" w:date="2023-05-08T11:25:00Z">
                      <w:rPr>
                        <w:del w:id="5726" w:author="thuyhuynh" w:date="2022-03-30T12:09:00Z"/>
                        <w:rFonts w:ascii="Calibri" w:hAnsi="Calibri"/>
                        <w:b/>
                        <w:color w:val="030003"/>
                        <w:sz w:val="22"/>
                        <w:szCs w:val="22"/>
                      </w:rPr>
                    </w:rPrChange>
                  </w:rPr>
                </w:pPr>
                <w:del w:id="5727" w:author="thuyhuynh" w:date="2022-03-30T12:09:00Z">
                  <w:r w:rsidRPr="00116AAA" w:rsidDel="00746A98">
                    <w:rPr>
                      <w:rFonts w:ascii="Poppins" w:hAnsi="Poppins"/>
                      <w:b/>
                      <w:color w:val="030003"/>
                      <w:sz w:val="20"/>
                      <w:rPrChange w:id="5728" w:author="thuyhuynh" w:date="2023-05-08T11:25:00Z">
                        <w:rPr>
                          <w:b/>
                          <w:color w:val="030003"/>
                        </w:rPr>
                      </w:rPrChange>
                    </w:rPr>
                    <w:delText>CRCust</w:delText>
                  </w:r>
                </w:del>
              </w:p>
            </w:tc>
            <w:tc>
              <w:tcPr>
                <w:tcW w:w="7020" w:type="dxa"/>
                <w:vAlign w:val="center"/>
              </w:tcPr>
              <w:p w:rsidR="00B95BF0" w:rsidRPr="00116AAA" w:rsidDel="00746A98" w:rsidRDefault="00B95BF0" w:rsidP="00B95BF0">
                <w:pPr>
                  <w:pStyle w:val="Code"/>
                  <w:shd w:val="clear" w:color="auto" w:fill="auto"/>
                  <w:ind w:left="0"/>
                  <w:rPr>
                    <w:del w:id="5729" w:author="thuyhuynh" w:date="2022-03-30T12:09:00Z"/>
                    <w:rFonts w:ascii="Poppins" w:hAnsi="Poppins"/>
                    <w:color w:val="030003"/>
                    <w:sz w:val="20"/>
                    <w:rPrChange w:id="5730" w:author="thuyhuynh" w:date="2023-05-08T11:25:00Z">
                      <w:rPr>
                        <w:del w:id="5731" w:author="thuyhuynh" w:date="2022-03-30T12:09:00Z"/>
                        <w:rFonts w:ascii="Calibri" w:hAnsi="Calibri"/>
                        <w:color w:val="030003"/>
                        <w:sz w:val="22"/>
                        <w:szCs w:val="22"/>
                      </w:rPr>
                    </w:rPrChange>
                  </w:rPr>
                </w:pPr>
                <w:del w:id="5732" w:author="thuyhuynh" w:date="2022-03-30T12:09:00Z">
                  <w:r w:rsidRPr="00116AAA" w:rsidDel="00746A98">
                    <w:rPr>
                      <w:rFonts w:ascii="Poppins" w:hAnsi="Poppins"/>
                      <w:color w:val="030003"/>
                      <w:sz w:val="20"/>
                      <w:rPrChange w:id="5733" w:author="thuyhuynh" w:date="2023-05-08T11:25:00Z">
                        <w:rPr>
                          <w:color w:val="030003"/>
                        </w:rPr>
                      </w:rPrChange>
                    </w:rPr>
                    <w:delText xml:space="preserve">Customer’s private key. This key is used by </w:delText>
                  </w:r>
                  <w:r w:rsidR="00324341" w:rsidRPr="00116AAA" w:rsidDel="00746A98">
                    <w:rPr>
                      <w:rFonts w:ascii="Poppins" w:hAnsi="Poppins"/>
                      <w:color w:val="030003"/>
                      <w:sz w:val="20"/>
                      <w:lang w:eastAsia="ko-KR"/>
                      <w:rPrChange w:id="5734" w:author="thuyhuynh" w:date="2023-05-08T11:25:00Z">
                        <w:rPr>
                          <w:color w:val="030003"/>
                          <w:lang w:eastAsia="ko-KR"/>
                        </w:rPr>
                      </w:rPrChange>
                    </w:rPr>
                    <w:delText xml:space="preserve">a </w:delText>
                  </w:r>
                  <w:r w:rsidRPr="00116AAA" w:rsidDel="00746A98">
                    <w:rPr>
                      <w:rFonts w:ascii="Poppins" w:hAnsi="Poppins"/>
                      <w:color w:val="030003"/>
                      <w:sz w:val="20"/>
                      <w:rPrChange w:id="5735" w:author="thuyhuynh" w:date="2023-05-08T11:25:00Z">
                        <w:rPr>
                          <w:color w:val="030003"/>
                        </w:rPr>
                      </w:rPrChange>
                    </w:rPr>
                    <w:delText>customer to decrypt encrypted data coming from device and to sign data that is going to device.</w:delText>
                  </w:r>
                </w:del>
              </w:p>
            </w:tc>
          </w:tr>
          <w:tr w:rsidR="00B95BF0" w:rsidRPr="00116AAA" w:rsidDel="00746A98" w:rsidTr="0026168F">
            <w:trPr>
              <w:trHeight w:val="315"/>
              <w:del w:id="5736" w:author="thuyhuynh" w:date="2022-03-30T12:09:00Z"/>
            </w:trPr>
            <w:tc>
              <w:tcPr>
                <w:tcW w:w="2340" w:type="dxa"/>
                <w:noWrap/>
                <w:vAlign w:val="center"/>
              </w:tcPr>
              <w:p w:rsidR="00B95BF0" w:rsidRPr="00116AAA" w:rsidDel="00746A98" w:rsidRDefault="00B95BF0" w:rsidP="00B95BF0">
                <w:pPr>
                  <w:pStyle w:val="Code"/>
                  <w:shd w:val="clear" w:color="auto" w:fill="auto"/>
                  <w:spacing w:before="120" w:after="120"/>
                  <w:ind w:left="0"/>
                  <w:rPr>
                    <w:del w:id="5737" w:author="thuyhuynh" w:date="2022-03-30T12:09:00Z"/>
                    <w:rFonts w:ascii="Poppins" w:hAnsi="Poppins"/>
                    <w:b/>
                    <w:color w:val="030003"/>
                    <w:sz w:val="20"/>
                    <w:rPrChange w:id="5738" w:author="thuyhuynh" w:date="2023-05-08T11:25:00Z">
                      <w:rPr>
                        <w:del w:id="5739" w:author="thuyhuynh" w:date="2022-03-30T12:09:00Z"/>
                        <w:rFonts w:ascii="Calibri" w:hAnsi="Calibri"/>
                        <w:b/>
                        <w:color w:val="030003"/>
                        <w:sz w:val="22"/>
                        <w:szCs w:val="22"/>
                      </w:rPr>
                    </w:rPrChange>
                  </w:rPr>
                </w:pPr>
                <w:del w:id="5740" w:author="thuyhuynh" w:date="2022-03-30T12:09:00Z">
                  <w:r w:rsidRPr="00116AAA" w:rsidDel="00746A98">
                    <w:rPr>
                      <w:rFonts w:ascii="Poppins" w:hAnsi="Poppins"/>
                      <w:b/>
                      <w:color w:val="030003"/>
                      <w:sz w:val="20"/>
                      <w:rPrChange w:id="5741" w:author="thuyhuynh" w:date="2023-05-08T11:25:00Z">
                        <w:rPr>
                          <w:b/>
                          <w:color w:val="030003"/>
                        </w:rPr>
                      </w:rPrChange>
                    </w:rPr>
                    <w:delText>Cryptography module</w:delText>
                  </w:r>
                </w:del>
              </w:p>
            </w:tc>
            <w:tc>
              <w:tcPr>
                <w:tcW w:w="7020" w:type="dxa"/>
                <w:vAlign w:val="center"/>
              </w:tcPr>
              <w:p w:rsidR="00B95BF0" w:rsidRPr="00116AAA" w:rsidDel="00746A98" w:rsidRDefault="00B95BF0" w:rsidP="005E3075">
                <w:pPr>
                  <w:pStyle w:val="Code"/>
                  <w:shd w:val="clear" w:color="auto" w:fill="auto"/>
                  <w:ind w:left="0"/>
                  <w:jc w:val="both"/>
                  <w:rPr>
                    <w:del w:id="5742" w:author="thuyhuynh" w:date="2022-03-30T12:09:00Z"/>
                    <w:rFonts w:ascii="Poppins" w:hAnsi="Poppins"/>
                    <w:color w:val="030003"/>
                    <w:sz w:val="20"/>
                    <w:rPrChange w:id="5743" w:author="thuyhuynh" w:date="2023-05-08T11:25:00Z">
                      <w:rPr>
                        <w:del w:id="5744" w:author="thuyhuynh" w:date="2022-03-30T12:09:00Z"/>
                        <w:rFonts w:ascii="Calibri" w:hAnsi="Calibri"/>
                        <w:color w:val="030003"/>
                        <w:sz w:val="22"/>
                        <w:szCs w:val="22"/>
                      </w:rPr>
                    </w:rPrChange>
                  </w:rPr>
                </w:pPr>
                <w:del w:id="5745" w:author="thuyhuynh" w:date="2022-03-30T12:09:00Z">
                  <w:r w:rsidRPr="00116AAA" w:rsidDel="00746A98">
                    <w:rPr>
                      <w:rFonts w:ascii="Poppins" w:hAnsi="Poppins"/>
                      <w:color w:val="030003"/>
                      <w:sz w:val="20"/>
                      <w:rPrChange w:id="5746" w:author="thuyhuynh" w:date="2023-05-08T11:25:00Z">
                        <w:rPr>
                          <w:color w:val="030003"/>
                        </w:rPr>
                      </w:rPrChange>
                    </w:rPr>
                    <w:delText>A software component in device that is in charge of signing and encrypting outgoing templates and images.</w:delText>
                  </w:r>
                </w:del>
              </w:p>
            </w:tc>
          </w:tr>
          <w:tr w:rsidR="00B95BF0" w:rsidRPr="00116AAA" w:rsidDel="00746A98" w:rsidTr="0026168F">
            <w:trPr>
              <w:trHeight w:val="315"/>
              <w:del w:id="5747" w:author="thuyhuynh" w:date="2022-03-30T12:09:00Z"/>
            </w:trPr>
            <w:tc>
              <w:tcPr>
                <w:tcW w:w="2340" w:type="dxa"/>
                <w:noWrap/>
                <w:vAlign w:val="center"/>
              </w:tcPr>
              <w:p w:rsidR="00B95BF0" w:rsidRPr="00116AAA" w:rsidDel="00746A98" w:rsidRDefault="00B95BF0" w:rsidP="00B95BF0">
                <w:pPr>
                  <w:pStyle w:val="Code"/>
                  <w:shd w:val="clear" w:color="auto" w:fill="auto"/>
                  <w:spacing w:before="120" w:after="120"/>
                  <w:ind w:left="0"/>
                  <w:rPr>
                    <w:del w:id="5748" w:author="thuyhuynh" w:date="2022-03-30T12:09:00Z"/>
                    <w:rFonts w:ascii="Poppins" w:hAnsi="Poppins"/>
                    <w:b/>
                    <w:color w:val="030003"/>
                    <w:sz w:val="20"/>
                    <w:rPrChange w:id="5749" w:author="thuyhuynh" w:date="2023-05-08T11:25:00Z">
                      <w:rPr>
                        <w:del w:id="5750" w:author="thuyhuynh" w:date="2022-03-30T12:09:00Z"/>
                        <w:rFonts w:ascii="Calibri" w:hAnsi="Calibri"/>
                        <w:b/>
                        <w:color w:val="030003"/>
                        <w:sz w:val="22"/>
                        <w:szCs w:val="22"/>
                      </w:rPr>
                    </w:rPrChange>
                  </w:rPr>
                </w:pPr>
                <w:del w:id="5751" w:author="thuyhuynh" w:date="2022-03-30T12:09:00Z">
                  <w:r w:rsidRPr="00116AAA" w:rsidDel="00746A98">
                    <w:rPr>
                      <w:rFonts w:ascii="Poppins" w:hAnsi="Poppins"/>
                      <w:b/>
                      <w:color w:val="030003"/>
                      <w:sz w:val="20"/>
                      <w:rPrChange w:id="5752" w:author="thuyhuynh" w:date="2023-05-08T11:25:00Z">
                        <w:rPr>
                          <w:b/>
                          <w:color w:val="030003"/>
                        </w:rPr>
                      </w:rPrChange>
                    </w:rPr>
                    <w:delText>CUCam</w:delText>
                  </w:r>
                </w:del>
              </w:p>
            </w:tc>
            <w:tc>
              <w:tcPr>
                <w:tcW w:w="7020" w:type="dxa"/>
                <w:vAlign w:val="center"/>
              </w:tcPr>
              <w:p w:rsidR="00B95BF0" w:rsidRPr="00116AAA" w:rsidDel="00746A98" w:rsidRDefault="00B95BF0" w:rsidP="005E3075">
                <w:pPr>
                  <w:pStyle w:val="Code"/>
                  <w:shd w:val="clear" w:color="auto" w:fill="auto"/>
                  <w:ind w:left="0"/>
                  <w:jc w:val="both"/>
                  <w:rPr>
                    <w:del w:id="5753" w:author="thuyhuynh" w:date="2022-03-30T12:09:00Z"/>
                    <w:rFonts w:ascii="Poppins" w:hAnsi="Poppins"/>
                    <w:color w:val="030003"/>
                    <w:sz w:val="20"/>
                    <w:rPrChange w:id="5754" w:author="thuyhuynh" w:date="2023-05-08T11:25:00Z">
                      <w:rPr>
                        <w:del w:id="5755" w:author="thuyhuynh" w:date="2022-03-30T12:09:00Z"/>
                        <w:rFonts w:ascii="Calibri" w:hAnsi="Calibri"/>
                        <w:color w:val="030003"/>
                        <w:sz w:val="22"/>
                        <w:szCs w:val="22"/>
                      </w:rPr>
                    </w:rPrChange>
                  </w:rPr>
                </w:pPr>
                <w:del w:id="5756" w:author="thuyhuynh" w:date="2022-03-30T12:09:00Z">
                  <w:r w:rsidRPr="00116AAA" w:rsidDel="00746A98">
                    <w:rPr>
                      <w:rFonts w:ascii="Poppins" w:hAnsi="Poppins"/>
                      <w:color w:val="030003"/>
                      <w:sz w:val="20"/>
                      <w:rPrChange w:id="5757" w:author="thuyhuynh" w:date="2023-05-08T11:25:00Z">
                        <w:rPr>
                          <w:color w:val="030003"/>
                        </w:rPr>
                      </w:rPrChange>
                    </w:rPr>
                    <w:delText xml:space="preserve">Device’s public key. This key is used by </w:delText>
                  </w:r>
                  <w:r w:rsidR="00324341" w:rsidRPr="00116AAA" w:rsidDel="00746A98">
                    <w:rPr>
                      <w:rFonts w:ascii="Poppins" w:hAnsi="Poppins"/>
                      <w:color w:val="030003"/>
                      <w:sz w:val="20"/>
                      <w:lang w:eastAsia="ko-KR"/>
                      <w:rPrChange w:id="5758" w:author="thuyhuynh" w:date="2023-05-08T11:25:00Z">
                        <w:rPr>
                          <w:color w:val="030003"/>
                          <w:lang w:eastAsia="ko-KR"/>
                        </w:rPr>
                      </w:rPrChange>
                    </w:rPr>
                    <w:delText xml:space="preserve">a </w:delText>
                  </w:r>
                  <w:r w:rsidRPr="00116AAA" w:rsidDel="00746A98">
                    <w:rPr>
                      <w:rFonts w:ascii="Poppins" w:hAnsi="Poppins"/>
                      <w:color w:val="030003"/>
                      <w:sz w:val="20"/>
                      <w:rPrChange w:id="5759" w:author="thuyhuynh" w:date="2023-05-08T11:25:00Z">
                        <w:rPr>
                          <w:color w:val="030003"/>
                        </w:rPr>
                      </w:rPrChange>
                    </w:rPr>
                    <w:delText>customer to encrypt data that is going to be sent to device, and verify signed data that come</w:delText>
                  </w:r>
                  <w:r w:rsidR="00324341" w:rsidRPr="00116AAA" w:rsidDel="00746A98">
                    <w:rPr>
                      <w:rFonts w:ascii="Poppins" w:hAnsi="Poppins"/>
                      <w:color w:val="030003"/>
                      <w:sz w:val="20"/>
                      <w:lang w:eastAsia="ko-KR"/>
                      <w:rPrChange w:id="5760" w:author="thuyhuynh" w:date="2023-05-08T11:25:00Z">
                        <w:rPr>
                          <w:color w:val="030003"/>
                          <w:lang w:eastAsia="ko-KR"/>
                        </w:rPr>
                      </w:rPrChange>
                    </w:rPr>
                    <w:delText>s</w:delText>
                  </w:r>
                  <w:r w:rsidRPr="00116AAA" w:rsidDel="00746A98">
                    <w:rPr>
                      <w:rFonts w:ascii="Poppins" w:hAnsi="Poppins"/>
                      <w:color w:val="030003"/>
                      <w:sz w:val="20"/>
                      <w:rPrChange w:id="5761" w:author="thuyhuynh" w:date="2023-05-08T11:25:00Z">
                        <w:rPr>
                          <w:color w:val="030003"/>
                        </w:rPr>
                      </w:rPrChange>
                    </w:rPr>
                    <w:delText xml:space="preserve"> from device.</w:delText>
                  </w:r>
                </w:del>
              </w:p>
            </w:tc>
          </w:tr>
          <w:tr w:rsidR="00B95BF0" w:rsidRPr="00116AAA" w:rsidDel="00746A98" w:rsidTr="0026168F">
            <w:trPr>
              <w:trHeight w:val="315"/>
              <w:del w:id="5762" w:author="thuyhuynh" w:date="2022-03-30T12:09:00Z"/>
            </w:trPr>
            <w:tc>
              <w:tcPr>
                <w:tcW w:w="2340" w:type="dxa"/>
                <w:noWrap/>
                <w:vAlign w:val="center"/>
              </w:tcPr>
              <w:p w:rsidR="00B95BF0" w:rsidRPr="00116AAA" w:rsidDel="00746A98" w:rsidRDefault="00B95BF0" w:rsidP="00B95BF0">
                <w:pPr>
                  <w:pStyle w:val="Code"/>
                  <w:shd w:val="clear" w:color="auto" w:fill="auto"/>
                  <w:spacing w:before="120" w:after="120"/>
                  <w:ind w:left="0"/>
                  <w:rPr>
                    <w:del w:id="5763" w:author="thuyhuynh" w:date="2022-03-30T12:09:00Z"/>
                    <w:rFonts w:ascii="Poppins" w:hAnsi="Poppins"/>
                    <w:b/>
                    <w:color w:val="030003"/>
                    <w:sz w:val="20"/>
                    <w:rPrChange w:id="5764" w:author="thuyhuynh" w:date="2023-05-08T11:25:00Z">
                      <w:rPr>
                        <w:del w:id="5765" w:author="thuyhuynh" w:date="2022-03-30T12:09:00Z"/>
                        <w:rFonts w:ascii="Calibri" w:hAnsi="Calibri"/>
                        <w:b/>
                        <w:color w:val="030003"/>
                        <w:sz w:val="22"/>
                        <w:szCs w:val="22"/>
                      </w:rPr>
                    </w:rPrChange>
                  </w:rPr>
                </w:pPr>
                <w:del w:id="5766" w:author="thuyhuynh" w:date="2022-03-30T12:09:00Z">
                  <w:r w:rsidRPr="00116AAA" w:rsidDel="00746A98">
                    <w:rPr>
                      <w:rFonts w:ascii="Poppins" w:hAnsi="Poppins"/>
                      <w:b/>
                      <w:color w:val="030003"/>
                      <w:sz w:val="20"/>
                      <w:rPrChange w:id="5767" w:author="thuyhuynh" w:date="2023-05-08T11:25:00Z">
                        <w:rPr>
                          <w:b/>
                          <w:color w:val="030003"/>
                        </w:rPr>
                      </w:rPrChange>
                    </w:rPr>
                    <w:delText>CUCust</w:delText>
                  </w:r>
                </w:del>
              </w:p>
            </w:tc>
            <w:tc>
              <w:tcPr>
                <w:tcW w:w="7020" w:type="dxa"/>
                <w:vAlign w:val="center"/>
              </w:tcPr>
              <w:p w:rsidR="00B95BF0" w:rsidRPr="00116AAA" w:rsidDel="00746A98" w:rsidRDefault="00B95BF0" w:rsidP="005E3075">
                <w:pPr>
                  <w:pStyle w:val="Code"/>
                  <w:shd w:val="clear" w:color="auto" w:fill="auto"/>
                  <w:ind w:left="0"/>
                  <w:jc w:val="both"/>
                  <w:rPr>
                    <w:del w:id="5768" w:author="thuyhuynh" w:date="2022-03-30T12:09:00Z"/>
                    <w:rFonts w:ascii="Poppins" w:hAnsi="Poppins"/>
                    <w:color w:val="030003"/>
                    <w:sz w:val="20"/>
                    <w:rPrChange w:id="5769" w:author="thuyhuynh" w:date="2023-05-08T11:25:00Z">
                      <w:rPr>
                        <w:del w:id="5770" w:author="thuyhuynh" w:date="2022-03-30T12:09:00Z"/>
                        <w:rFonts w:ascii="Calibri" w:hAnsi="Calibri"/>
                        <w:color w:val="030003"/>
                        <w:sz w:val="22"/>
                        <w:szCs w:val="22"/>
                      </w:rPr>
                    </w:rPrChange>
                  </w:rPr>
                </w:pPr>
                <w:del w:id="5771" w:author="thuyhuynh" w:date="2022-03-30T12:09:00Z">
                  <w:r w:rsidRPr="00116AAA" w:rsidDel="00746A98">
                    <w:rPr>
                      <w:rFonts w:ascii="Poppins" w:hAnsi="Poppins"/>
                      <w:color w:val="030003"/>
                      <w:sz w:val="20"/>
                      <w:rPrChange w:id="5772" w:author="thuyhuynh" w:date="2023-05-08T11:25:00Z">
                        <w:rPr>
                          <w:color w:val="030003"/>
                        </w:rPr>
                      </w:rPrChange>
                    </w:rPr>
                    <w:delText xml:space="preserve">Customer’s public key. This key is used in </w:delText>
                  </w:r>
                  <w:r w:rsidR="00324341" w:rsidRPr="00116AAA" w:rsidDel="00746A98">
                    <w:rPr>
                      <w:rFonts w:ascii="Poppins" w:hAnsi="Poppins"/>
                      <w:color w:val="030003"/>
                      <w:sz w:val="20"/>
                      <w:lang w:eastAsia="ko-KR"/>
                      <w:rPrChange w:id="5773" w:author="thuyhuynh" w:date="2023-05-08T11:25:00Z">
                        <w:rPr>
                          <w:color w:val="030003"/>
                          <w:lang w:eastAsia="ko-KR"/>
                        </w:rPr>
                      </w:rPrChange>
                    </w:rPr>
                    <w:delText xml:space="preserve">a </w:delText>
                  </w:r>
                  <w:r w:rsidRPr="00116AAA" w:rsidDel="00746A98">
                    <w:rPr>
                      <w:rFonts w:ascii="Poppins" w:hAnsi="Poppins"/>
                      <w:color w:val="030003"/>
                      <w:sz w:val="20"/>
                      <w:rPrChange w:id="5774" w:author="thuyhuynh" w:date="2023-05-08T11:25:00Z">
                        <w:rPr>
                          <w:color w:val="030003"/>
                        </w:rPr>
                      </w:rPrChange>
                    </w:rPr>
                    <w:delText>device to encrypt outgoing data and verify signed incoming data.</w:delText>
                  </w:r>
                </w:del>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775" w:author="thuyhuynh" w:date="2023-05-08T11:25:00Z">
                      <w:rPr>
                        <w:rFonts w:ascii="Calibri" w:hAnsi="Calibri"/>
                        <w:b/>
                        <w:color w:val="030003"/>
                        <w:sz w:val="22"/>
                        <w:szCs w:val="22"/>
                      </w:rPr>
                    </w:rPrChange>
                  </w:rPr>
                </w:pPr>
                <w:r w:rsidRPr="00116AAA">
                  <w:rPr>
                    <w:rFonts w:ascii="Poppins" w:hAnsi="Poppins"/>
                    <w:b/>
                    <w:color w:val="030003"/>
                    <w:sz w:val="20"/>
                    <w:rPrChange w:id="5776" w:author="thuyhuynh" w:date="2023-05-08T11:25:00Z">
                      <w:rPr>
                        <w:rFonts w:ascii="Calibri" w:hAnsi="Calibri"/>
                        <w:b/>
                        <w:color w:val="030003"/>
                        <w:sz w:val="22"/>
                        <w:szCs w:val="22"/>
                      </w:rPr>
                    </w:rPrChange>
                  </w:rPr>
                  <w:t>DER</w:t>
                </w:r>
              </w:p>
            </w:tc>
            <w:tc>
              <w:tcPr>
                <w:tcW w:w="7020" w:type="dxa"/>
                <w:vAlign w:val="center"/>
              </w:tcPr>
              <w:p w:rsidR="00B95BF0" w:rsidRPr="00116AAA" w:rsidRDefault="00B95BF0" w:rsidP="005E3075">
                <w:pPr>
                  <w:pStyle w:val="Code"/>
                  <w:shd w:val="clear" w:color="auto" w:fill="auto"/>
                  <w:ind w:left="0"/>
                  <w:jc w:val="both"/>
                  <w:rPr>
                    <w:rFonts w:ascii="Poppins" w:hAnsi="Poppins"/>
                    <w:color w:val="030003"/>
                    <w:sz w:val="20"/>
                    <w:rPrChange w:id="5777" w:author="thuyhuynh" w:date="2023-05-08T11:25:00Z">
                      <w:rPr>
                        <w:rFonts w:ascii="Calibri" w:hAnsi="Calibri"/>
                        <w:color w:val="030003"/>
                        <w:sz w:val="22"/>
                        <w:szCs w:val="22"/>
                      </w:rPr>
                    </w:rPrChange>
                  </w:rPr>
                </w:pPr>
                <w:r w:rsidRPr="00116AAA">
                  <w:rPr>
                    <w:rFonts w:ascii="Poppins" w:hAnsi="Poppins"/>
                    <w:color w:val="030003"/>
                    <w:sz w:val="20"/>
                    <w:rPrChange w:id="5778" w:author="thuyhuynh" w:date="2023-05-08T11:25:00Z">
                      <w:rPr>
                        <w:rFonts w:ascii="Calibri" w:hAnsi="Calibri"/>
                        <w:color w:val="030003"/>
                        <w:sz w:val="22"/>
                        <w:szCs w:val="22"/>
                      </w:rPr>
                    </w:rPrChange>
                  </w:rPr>
                  <w:t>See Distinguished Encoding Rules.</w:t>
                </w:r>
              </w:p>
            </w:tc>
          </w:tr>
          <w:tr w:rsidR="00B95BF0" w:rsidRPr="00116AAA" w:rsidDel="00746A98" w:rsidTr="0026168F">
            <w:trPr>
              <w:trHeight w:val="315"/>
              <w:del w:id="5779" w:author="thuyhuynh" w:date="2022-03-30T12:10:00Z"/>
            </w:trPr>
            <w:tc>
              <w:tcPr>
                <w:tcW w:w="2340" w:type="dxa"/>
                <w:noWrap/>
                <w:vAlign w:val="center"/>
              </w:tcPr>
              <w:p w:rsidR="00B95BF0" w:rsidRPr="00116AAA" w:rsidDel="00746A98" w:rsidRDefault="00D44D8D" w:rsidP="00B95BF0">
                <w:pPr>
                  <w:pStyle w:val="Code"/>
                  <w:shd w:val="clear" w:color="auto" w:fill="auto"/>
                  <w:spacing w:before="120" w:after="120"/>
                  <w:ind w:left="0"/>
                  <w:rPr>
                    <w:del w:id="5780" w:author="thuyhuynh" w:date="2022-03-30T12:10:00Z"/>
                    <w:rFonts w:ascii="Poppins" w:eastAsiaTheme="minorEastAsia" w:hAnsi="Poppins"/>
                    <w:b/>
                    <w:color w:val="030003"/>
                    <w:sz w:val="20"/>
                    <w:lang w:eastAsia="ko-KR"/>
                    <w:rPrChange w:id="5781" w:author="thuyhuynh" w:date="2023-05-08T11:25:00Z">
                      <w:rPr>
                        <w:del w:id="5782" w:author="thuyhuynh" w:date="2022-03-30T12:10:00Z"/>
                        <w:rFonts w:ascii="Calibri" w:eastAsiaTheme="minorEastAsia" w:hAnsi="Calibri"/>
                        <w:b/>
                        <w:color w:val="030003"/>
                        <w:sz w:val="22"/>
                        <w:szCs w:val="22"/>
                        <w:lang w:eastAsia="ko-KR"/>
                      </w:rPr>
                    </w:rPrChange>
                  </w:rPr>
                </w:pPr>
                <w:del w:id="5783" w:author="thuyhuynh" w:date="2022-03-30T12:10:00Z">
                  <w:r w:rsidRPr="00116AAA" w:rsidDel="00746A98">
                    <w:rPr>
                      <w:rFonts w:ascii="Poppins" w:hAnsi="Poppins"/>
                      <w:b/>
                      <w:color w:val="030003"/>
                      <w:sz w:val="20"/>
                      <w:lang w:eastAsia="ko-KR"/>
                      <w:rPrChange w:id="5784" w:author="thuyhuynh" w:date="2023-05-08T11:25:00Z">
                        <w:rPr>
                          <w:b/>
                          <w:color w:val="030003"/>
                          <w:lang w:eastAsia="ko-KR"/>
                        </w:rPr>
                      </w:rPrChange>
                    </w:rPr>
                    <w:delText xml:space="preserve">Matching </w:delText>
                  </w:r>
                  <w:r w:rsidR="00B95BF0" w:rsidRPr="00116AAA" w:rsidDel="00746A98">
                    <w:rPr>
                      <w:rFonts w:ascii="Poppins" w:hAnsi="Poppins"/>
                      <w:b/>
                      <w:color w:val="030003"/>
                      <w:sz w:val="20"/>
                      <w:lang w:eastAsia="ko-KR"/>
                      <w:rPrChange w:id="5785" w:author="thuyhuynh" w:date="2023-05-08T11:25:00Z">
                        <w:rPr>
                          <w:b/>
                          <w:color w:val="030003"/>
                          <w:lang w:eastAsia="ko-KR"/>
                        </w:rPr>
                      </w:rPrChange>
                    </w:rPr>
                    <w:delText>distance</w:delText>
                  </w:r>
                </w:del>
              </w:p>
            </w:tc>
            <w:tc>
              <w:tcPr>
                <w:tcW w:w="7020" w:type="dxa"/>
                <w:vAlign w:val="center"/>
              </w:tcPr>
              <w:p w:rsidR="00B95BF0" w:rsidRPr="00116AAA" w:rsidDel="00746A98" w:rsidRDefault="00B95BF0" w:rsidP="00D44D8D">
                <w:pPr>
                  <w:pStyle w:val="Code"/>
                  <w:shd w:val="clear" w:color="auto" w:fill="auto"/>
                  <w:ind w:left="0"/>
                  <w:jc w:val="both"/>
                  <w:rPr>
                    <w:del w:id="5786" w:author="thuyhuynh" w:date="2022-03-30T12:10:00Z"/>
                    <w:rFonts w:ascii="Poppins" w:eastAsiaTheme="minorEastAsia" w:hAnsi="Poppins"/>
                    <w:color w:val="030003"/>
                    <w:sz w:val="20"/>
                    <w:lang w:eastAsia="ko-KR"/>
                    <w:rPrChange w:id="5787" w:author="thuyhuynh" w:date="2023-05-08T11:25:00Z">
                      <w:rPr>
                        <w:del w:id="5788" w:author="thuyhuynh" w:date="2022-03-30T12:10:00Z"/>
                        <w:rFonts w:ascii="Calibri" w:eastAsiaTheme="minorEastAsia" w:hAnsi="Calibri"/>
                        <w:color w:val="030003"/>
                        <w:sz w:val="22"/>
                        <w:szCs w:val="22"/>
                        <w:lang w:eastAsia="ko-KR"/>
                      </w:rPr>
                    </w:rPrChange>
                  </w:rPr>
                </w:pPr>
                <w:del w:id="5789" w:author="thuyhuynh" w:date="2022-03-30T12:10:00Z">
                  <w:r w:rsidRPr="00116AAA" w:rsidDel="00746A98">
                    <w:rPr>
                      <w:rFonts w:ascii="Poppins" w:hAnsi="Poppins"/>
                      <w:color w:val="030003"/>
                      <w:sz w:val="20"/>
                      <w:lang w:eastAsia="ko-KR"/>
                      <w:rPrChange w:id="5790" w:author="thuyhuynh" w:date="2023-05-08T11:25:00Z">
                        <w:rPr>
                          <w:color w:val="030003"/>
                          <w:lang w:eastAsia="ko-KR"/>
                        </w:rPr>
                      </w:rPrChange>
                    </w:rPr>
                    <w:delText xml:space="preserve">A </w:delText>
                  </w:r>
                  <w:r w:rsidR="00D44D8D" w:rsidRPr="00116AAA" w:rsidDel="00746A98">
                    <w:rPr>
                      <w:rFonts w:ascii="Poppins" w:hAnsi="Poppins"/>
                      <w:color w:val="030003"/>
                      <w:sz w:val="20"/>
                      <w:lang w:eastAsia="ko-KR"/>
                      <w:rPrChange w:id="5791" w:author="thuyhuynh" w:date="2023-05-08T11:25:00Z">
                        <w:rPr>
                          <w:color w:val="030003"/>
                          <w:lang w:eastAsia="ko-KR"/>
                        </w:rPr>
                      </w:rPrChange>
                    </w:rPr>
                    <w:delText xml:space="preserve">value </w:delText>
                  </w:r>
                  <w:r w:rsidRPr="00116AAA" w:rsidDel="00746A98">
                    <w:rPr>
                      <w:rFonts w:ascii="Poppins" w:hAnsi="Poppins"/>
                      <w:color w:val="030003"/>
                      <w:sz w:val="20"/>
                      <w:lang w:eastAsia="ko-KR"/>
                      <w:rPrChange w:id="5792" w:author="thuyhuynh" w:date="2023-05-08T11:25:00Z">
                        <w:rPr>
                          <w:color w:val="030003"/>
                          <w:lang w:eastAsia="ko-KR"/>
                        </w:rPr>
                      </w:rPrChange>
                    </w:rPr>
                    <w:delText xml:space="preserve">that represents the difference between two templates. The smaller </w:delText>
                  </w:r>
                  <w:r w:rsidR="00D44D8D" w:rsidRPr="00116AAA" w:rsidDel="00746A98">
                    <w:rPr>
                      <w:rFonts w:ascii="Poppins" w:hAnsi="Poppins"/>
                      <w:color w:val="030003"/>
                      <w:sz w:val="20"/>
                      <w:lang w:eastAsia="ko-KR"/>
                      <w:rPrChange w:id="5793" w:author="thuyhuynh" w:date="2023-05-08T11:25:00Z">
                        <w:rPr>
                          <w:color w:val="030003"/>
                          <w:lang w:eastAsia="ko-KR"/>
                        </w:rPr>
                      </w:rPrChange>
                    </w:rPr>
                    <w:delText xml:space="preserve">is </w:delText>
                  </w:r>
                  <w:r w:rsidRPr="00116AAA" w:rsidDel="00746A98">
                    <w:rPr>
                      <w:rFonts w:ascii="Poppins" w:hAnsi="Poppins"/>
                      <w:color w:val="030003"/>
                      <w:sz w:val="20"/>
                      <w:lang w:eastAsia="ko-KR"/>
                      <w:rPrChange w:id="5794" w:author="thuyhuynh" w:date="2023-05-08T11:25:00Z">
                        <w:rPr>
                          <w:color w:val="030003"/>
                          <w:lang w:eastAsia="ko-KR"/>
                        </w:rPr>
                      </w:rPrChange>
                    </w:rPr>
                    <w:delText xml:space="preserve">the distance, the greater </w:delText>
                  </w:r>
                  <w:r w:rsidR="00D44D8D" w:rsidRPr="00116AAA" w:rsidDel="00746A98">
                    <w:rPr>
                      <w:rFonts w:ascii="Poppins" w:hAnsi="Poppins"/>
                      <w:color w:val="030003"/>
                      <w:sz w:val="20"/>
                      <w:lang w:eastAsia="ko-KR"/>
                      <w:rPrChange w:id="5795" w:author="thuyhuynh" w:date="2023-05-08T11:25:00Z">
                        <w:rPr>
                          <w:color w:val="030003"/>
                          <w:lang w:eastAsia="ko-KR"/>
                        </w:rPr>
                      </w:rPrChange>
                    </w:rPr>
                    <w:delText xml:space="preserve">is </w:delText>
                  </w:r>
                  <w:r w:rsidR="00324341" w:rsidRPr="00116AAA" w:rsidDel="00746A98">
                    <w:rPr>
                      <w:rFonts w:ascii="Poppins" w:hAnsi="Poppins"/>
                      <w:color w:val="030003"/>
                      <w:sz w:val="20"/>
                      <w:lang w:eastAsia="ko-KR"/>
                      <w:rPrChange w:id="5796" w:author="thuyhuynh" w:date="2023-05-08T11:25:00Z">
                        <w:rPr>
                          <w:color w:val="030003"/>
                          <w:lang w:eastAsia="ko-KR"/>
                        </w:rPr>
                      </w:rPrChange>
                    </w:rPr>
                    <w:delText xml:space="preserve">the </w:delText>
                  </w:r>
                  <w:r w:rsidRPr="00116AAA" w:rsidDel="00746A98">
                    <w:rPr>
                      <w:rFonts w:ascii="Poppins" w:hAnsi="Poppins"/>
                      <w:color w:val="030003"/>
                      <w:sz w:val="20"/>
                      <w:lang w:eastAsia="ko-KR"/>
                      <w:rPrChange w:id="5797" w:author="thuyhuynh" w:date="2023-05-08T11:25:00Z">
                        <w:rPr>
                          <w:color w:val="030003"/>
                          <w:lang w:eastAsia="ko-KR"/>
                        </w:rPr>
                      </w:rPrChange>
                    </w:rPr>
                    <w:delText>possibility that those templates belong to the same person.</w:delText>
                  </w:r>
                </w:del>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798" w:author="thuyhuynh" w:date="2023-05-08T11:25:00Z">
                      <w:rPr>
                        <w:rFonts w:ascii="Calibri" w:hAnsi="Calibri"/>
                        <w:b/>
                        <w:color w:val="030003"/>
                        <w:sz w:val="22"/>
                        <w:szCs w:val="22"/>
                      </w:rPr>
                    </w:rPrChange>
                  </w:rPr>
                </w:pPr>
                <w:r w:rsidRPr="00116AAA">
                  <w:rPr>
                    <w:rFonts w:ascii="Poppins" w:hAnsi="Poppins"/>
                    <w:b/>
                    <w:color w:val="030003"/>
                    <w:sz w:val="20"/>
                    <w:rPrChange w:id="5799" w:author="thuyhuynh" w:date="2023-05-08T11:25:00Z">
                      <w:rPr>
                        <w:rFonts w:ascii="Calibri" w:hAnsi="Calibri"/>
                        <w:b/>
                        <w:color w:val="030003"/>
                        <w:sz w:val="22"/>
                        <w:szCs w:val="22"/>
                      </w:rPr>
                    </w:rPrChange>
                  </w:rPr>
                  <w:t>Distinguished Encoding Rules</w:t>
                </w:r>
              </w:p>
            </w:tc>
            <w:tc>
              <w:tcPr>
                <w:tcW w:w="7020" w:type="dxa"/>
                <w:vAlign w:val="center"/>
              </w:tcPr>
              <w:p w:rsidR="00B95BF0" w:rsidRPr="00116AAA" w:rsidRDefault="00B95BF0" w:rsidP="005E3075">
                <w:pPr>
                  <w:pStyle w:val="Code"/>
                  <w:shd w:val="clear" w:color="auto" w:fill="auto"/>
                  <w:ind w:left="0"/>
                  <w:jc w:val="both"/>
                  <w:rPr>
                    <w:rFonts w:ascii="Poppins" w:hAnsi="Poppins"/>
                    <w:color w:val="030003"/>
                    <w:sz w:val="20"/>
                    <w:rPrChange w:id="5800" w:author="thuyhuynh" w:date="2023-05-08T11:25:00Z">
                      <w:rPr>
                        <w:rFonts w:ascii="Calibri" w:hAnsi="Calibri"/>
                        <w:color w:val="030003"/>
                        <w:sz w:val="22"/>
                        <w:szCs w:val="22"/>
                      </w:rPr>
                    </w:rPrChange>
                  </w:rPr>
                </w:pPr>
                <w:r w:rsidRPr="00116AAA">
                  <w:rPr>
                    <w:rFonts w:ascii="Poppins" w:hAnsi="Poppins"/>
                    <w:color w:val="030003"/>
                    <w:sz w:val="20"/>
                    <w:rPrChange w:id="5801" w:author="thuyhuynh" w:date="2023-05-08T11:25:00Z">
                      <w:rPr>
                        <w:rFonts w:ascii="Calibri" w:hAnsi="Calibri"/>
                        <w:color w:val="030003"/>
                        <w:sz w:val="22"/>
                        <w:szCs w:val="22"/>
                      </w:rPr>
                    </w:rPrChange>
                  </w:rPr>
                  <w:t>A standard message transfer syntax. It is intended for situations when a unique encoding is needed, such as in</w:t>
                </w:r>
                <w:r w:rsidR="003B62B4" w:rsidRPr="00116AAA">
                  <w:rPr>
                    <w:rFonts w:ascii="Poppins" w:hAnsi="Poppins"/>
                    <w:color w:val="030003"/>
                    <w:sz w:val="20"/>
                    <w:rPrChange w:id="5802" w:author="thuyhuynh" w:date="2023-05-08T11:25:00Z">
                      <w:rPr>
                        <w:rFonts w:ascii="Calibri" w:hAnsi="Calibri"/>
                        <w:color w:val="030003"/>
                        <w:sz w:val="22"/>
                        <w:szCs w:val="22"/>
                      </w:rPr>
                    </w:rPrChange>
                  </w:rPr>
                  <w:t xml:space="preserve"> </w:t>
                </w:r>
                <w:r w:rsidR="00CE4FDC" w:rsidRPr="00116AAA">
                  <w:rPr>
                    <w:rFonts w:ascii="Poppins" w:hAnsi="Poppins"/>
                    <w:sz w:val="20"/>
                    <w:rPrChange w:id="5803" w:author="thuyhuynh" w:date="2023-05-08T11:25:00Z">
                      <w:rPr>
                        <w:rFonts w:ascii="Calibri" w:hAnsi="Calibri"/>
                        <w:color w:val="030003"/>
                        <w:sz w:val="22"/>
                        <w:szCs w:val="22"/>
                      </w:rPr>
                    </w:rPrChange>
                  </w:rPr>
                  <w:fldChar w:fldCharType="begin"/>
                </w:r>
                <w:r w:rsidR="00CE4FDC" w:rsidRPr="00116AAA">
                  <w:rPr>
                    <w:rFonts w:ascii="Poppins" w:hAnsi="Poppins"/>
                    <w:sz w:val="20"/>
                    <w:rPrChange w:id="5804" w:author="thuyhuynh" w:date="2023-05-08T11:25:00Z">
                      <w:rPr/>
                    </w:rPrChange>
                  </w:rPr>
                  <w:instrText xml:space="preserve"> HYPERLINK "http://en.wikipedia.org/wiki/Cryptography" \o "Cryptography" </w:instrText>
                </w:r>
                <w:r w:rsidR="00CE4FDC" w:rsidRPr="00116AAA">
                  <w:rPr>
                    <w:rFonts w:ascii="Poppins" w:hAnsi="Poppins"/>
                    <w:sz w:val="20"/>
                    <w:rPrChange w:id="5805" w:author="thuyhuynh" w:date="2023-05-08T11:25:00Z">
                      <w:rPr>
                        <w:rFonts w:ascii="Calibri" w:hAnsi="Calibri"/>
                        <w:color w:val="030003"/>
                        <w:sz w:val="22"/>
                        <w:szCs w:val="22"/>
                      </w:rPr>
                    </w:rPrChange>
                  </w:rPr>
                  <w:fldChar w:fldCharType="separate"/>
                </w:r>
                <w:r w:rsidRPr="00116AAA">
                  <w:rPr>
                    <w:rFonts w:ascii="Poppins" w:hAnsi="Poppins"/>
                    <w:color w:val="030003"/>
                    <w:sz w:val="20"/>
                    <w:rPrChange w:id="5806" w:author="thuyhuynh" w:date="2023-05-08T11:25:00Z">
                      <w:rPr>
                        <w:rFonts w:ascii="Calibri" w:hAnsi="Calibri"/>
                        <w:color w:val="030003"/>
                        <w:sz w:val="22"/>
                        <w:szCs w:val="22"/>
                      </w:rPr>
                    </w:rPrChange>
                  </w:rPr>
                  <w:t>cryptography</w:t>
                </w:r>
                <w:r w:rsidR="00CE4FDC" w:rsidRPr="00116AAA">
                  <w:rPr>
                    <w:rFonts w:ascii="Poppins" w:hAnsi="Poppins"/>
                    <w:color w:val="030003"/>
                    <w:sz w:val="20"/>
                    <w:rPrChange w:id="5807" w:author="thuyhuynh" w:date="2023-05-08T11:25:00Z">
                      <w:rPr>
                        <w:rFonts w:ascii="Calibri" w:hAnsi="Calibri"/>
                        <w:color w:val="030003"/>
                        <w:sz w:val="22"/>
                        <w:szCs w:val="22"/>
                      </w:rPr>
                    </w:rPrChange>
                  </w:rPr>
                  <w:fldChar w:fldCharType="end"/>
                </w:r>
                <w:r w:rsidR="00324341" w:rsidRPr="00116AAA">
                  <w:rPr>
                    <w:rFonts w:ascii="Poppins" w:eastAsiaTheme="minorEastAsia" w:hAnsi="Poppins"/>
                    <w:sz w:val="20"/>
                    <w:lang w:eastAsia="ko-KR"/>
                    <w:rPrChange w:id="5808" w:author="thuyhuynh" w:date="2023-05-08T11:25:00Z">
                      <w:rPr>
                        <w:rFonts w:asciiTheme="minorHAnsi" w:eastAsiaTheme="minorEastAsia" w:hAnsiTheme="minorHAnsi"/>
                        <w:sz w:val="22"/>
                        <w:szCs w:val="22"/>
                        <w:lang w:eastAsia="ko-KR"/>
                      </w:rPr>
                    </w:rPrChange>
                  </w:rPr>
                  <w:t>,</w:t>
                </w:r>
                <w:r w:rsidRPr="00116AAA">
                  <w:rPr>
                    <w:rFonts w:ascii="Poppins" w:hAnsi="Poppins"/>
                    <w:color w:val="030003"/>
                    <w:sz w:val="20"/>
                    <w:rPrChange w:id="5809" w:author="thuyhuynh" w:date="2023-05-08T11:25:00Z">
                      <w:rPr>
                        <w:rFonts w:ascii="Calibri" w:hAnsi="Calibri"/>
                        <w:color w:val="030003"/>
                        <w:sz w:val="22"/>
                        <w:szCs w:val="22"/>
                      </w:rPr>
                    </w:rPrChange>
                  </w:rPr>
                  <w:t xml:space="preserve"> and ensures that a data structure produces a unique serialized representation.</w:t>
                </w:r>
              </w:p>
            </w:tc>
          </w:tr>
          <w:tr w:rsidR="00B95BF0" w:rsidRPr="00116AAA" w:rsidTr="0026168F">
            <w:trPr>
              <w:trHeight w:val="422"/>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810" w:author="thuyhuynh" w:date="2023-05-08T11:25:00Z">
                      <w:rPr>
                        <w:rFonts w:ascii="Calibri" w:hAnsi="Calibri"/>
                        <w:b/>
                        <w:color w:val="030003"/>
                        <w:sz w:val="22"/>
                        <w:szCs w:val="22"/>
                      </w:rPr>
                    </w:rPrChange>
                  </w:rPr>
                </w:pPr>
                <w:r w:rsidRPr="00116AAA">
                  <w:rPr>
                    <w:rFonts w:ascii="Poppins" w:hAnsi="Poppins"/>
                    <w:b/>
                    <w:color w:val="030003"/>
                    <w:sz w:val="20"/>
                    <w:rPrChange w:id="5811" w:author="thuyhuynh" w:date="2023-05-08T11:25:00Z">
                      <w:rPr>
                        <w:rFonts w:ascii="Calibri" w:hAnsi="Calibri"/>
                        <w:b/>
                        <w:color w:val="030003"/>
                        <w:sz w:val="22"/>
                        <w:szCs w:val="22"/>
                      </w:rPr>
                    </w:rPrChange>
                  </w:rPr>
                  <w:t>Enumeration</w:t>
                </w:r>
              </w:p>
            </w:tc>
            <w:tc>
              <w:tcPr>
                <w:tcW w:w="7020" w:type="dxa"/>
                <w:vAlign w:val="center"/>
              </w:tcPr>
              <w:p w:rsidR="00B95BF0" w:rsidRPr="00116AAA" w:rsidRDefault="00B95BF0" w:rsidP="000D1431">
                <w:pPr>
                  <w:pStyle w:val="Code"/>
                  <w:shd w:val="clear" w:color="auto" w:fill="auto"/>
                  <w:ind w:left="0"/>
                  <w:jc w:val="both"/>
                  <w:rPr>
                    <w:rFonts w:ascii="Poppins" w:hAnsi="Poppins"/>
                    <w:color w:val="030003"/>
                    <w:sz w:val="20"/>
                    <w:rPrChange w:id="5812" w:author="thuyhuynh" w:date="2023-05-08T11:25:00Z">
                      <w:rPr>
                        <w:rFonts w:ascii="Calibri" w:hAnsi="Calibri"/>
                        <w:color w:val="030003"/>
                        <w:sz w:val="22"/>
                        <w:szCs w:val="22"/>
                      </w:rPr>
                    </w:rPrChange>
                  </w:rPr>
                </w:pPr>
                <w:r w:rsidRPr="00116AAA">
                  <w:rPr>
                    <w:rFonts w:ascii="Poppins" w:hAnsi="Poppins"/>
                    <w:color w:val="030003"/>
                    <w:sz w:val="20"/>
                    <w:rPrChange w:id="5813" w:author="thuyhuynh" w:date="2023-05-08T11:25:00Z">
                      <w:rPr>
                        <w:rFonts w:ascii="Calibri" w:hAnsi="Calibri"/>
                        <w:color w:val="030003"/>
                        <w:sz w:val="22"/>
                        <w:szCs w:val="22"/>
                      </w:rPr>
                    </w:rPrChange>
                  </w:rPr>
                  <w:t xml:space="preserve">A procedure to detect and identify an </w:t>
                </w:r>
                <w:del w:id="5814" w:author="thuyhuynh" w:date="2022-03-30T11:09:00Z">
                  <w:r w:rsidR="00B43E91" w:rsidRPr="00116AAA" w:rsidDel="00E37F22">
                    <w:rPr>
                      <w:rFonts w:ascii="Poppins" w:hAnsi="Poppins"/>
                      <w:color w:val="030003"/>
                      <w:sz w:val="20"/>
                      <w:rPrChange w:id="5815" w:author="thuyhuynh" w:date="2023-05-08T11:25:00Z">
                        <w:rPr>
                          <w:rFonts w:ascii="Calibri" w:hAnsi="Calibri"/>
                          <w:color w:val="030003"/>
                          <w:sz w:val="22"/>
                          <w:szCs w:val="22"/>
                        </w:rPr>
                      </w:rPrChange>
                    </w:rPr>
                    <w:delText>IriShield</w:delText>
                  </w:r>
                </w:del>
                <w:proofErr w:type="spellStart"/>
                <w:ins w:id="5816" w:author="thuyhuynh" w:date="2024-01-05T11:02:00Z">
                  <w:r w:rsidR="00C63B7A">
                    <w:rPr>
                      <w:rFonts w:ascii="Poppins" w:hAnsi="Poppins"/>
                      <w:color w:val="030003"/>
                      <w:sz w:val="20"/>
                    </w:rPr>
                    <w:t>IriEnvoy</w:t>
                  </w:r>
                  <w:proofErr w:type="spellEnd"/>
                  <w:r w:rsidR="00C63B7A">
                    <w:rPr>
                      <w:rFonts w:ascii="Poppins" w:hAnsi="Poppins"/>
                      <w:color w:val="030003"/>
                      <w:sz w:val="20"/>
                    </w:rPr>
                    <w:t>-MK</w:t>
                  </w:r>
                </w:ins>
                <w:r w:rsidR="00B43E91" w:rsidRPr="00116AAA">
                  <w:rPr>
                    <w:rFonts w:ascii="Poppins" w:hAnsi="Poppins"/>
                    <w:color w:val="030003"/>
                    <w:sz w:val="20"/>
                    <w:rPrChange w:id="5817" w:author="thuyhuynh" w:date="2023-05-08T11:25:00Z">
                      <w:rPr>
                        <w:rFonts w:ascii="Calibri" w:hAnsi="Calibri"/>
                        <w:color w:val="030003"/>
                        <w:sz w:val="22"/>
                        <w:szCs w:val="22"/>
                      </w:rPr>
                    </w:rPrChange>
                  </w:rPr>
                  <w:t xml:space="preserve"> device</w:t>
                </w:r>
                <w:r w:rsidR="00A1098C" w:rsidRPr="00116AAA">
                  <w:rPr>
                    <w:rFonts w:ascii="Poppins" w:hAnsi="Poppins"/>
                    <w:color w:val="030003"/>
                    <w:sz w:val="20"/>
                    <w:rPrChange w:id="5818" w:author="thuyhuynh" w:date="2023-05-08T11:25:00Z">
                      <w:rPr>
                        <w:rFonts w:ascii="Calibri" w:hAnsi="Calibri"/>
                        <w:color w:val="030003"/>
                        <w:sz w:val="22"/>
                        <w:szCs w:val="22"/>
                      </w:rPr>
                    </w:rPrChange>
                  </w:rPr>
                  <w:t>.</w:t>
                </w:r>
              </w:p>
            </w:tc>
          </w:tr>
          <w:tr w:rsidR="00B95BF0" w:rsidRPr="00116AAA" w:rsidDel="00746A98" w:rsidTr="0026168F">
            <w:trPr>
              <w:trHeight w:val="458"/>
              <w:del w:id="5819" w:author="thuyhuynh" w:date="2022-03-30T12:10:00Z"/>
            </w:trPr>
            <w:tc>
              <w:tcPr>
                <w:tcW w:w="2340" w:type="dxa"/>
                <w:noWrap/>
                <w:vAlign w:val="center"/>
              </w:tcPr>
              <w:p w:rsidR="00B95BF0" w:rsidRPr="00116AAA" w:rsidDel="00746A98" w:rsidRDefault="00B95BF0" w:rsidP="00B95BF0">
                <w:pPr>
                  <w:pStyle w:val="Code"/>
                  <w:shd w:val="clear" w:color="auto" w:fill="auto"/>
                  <w:spacing w:before="120" w:after="120"/>
                  <w:ind w:left="0"/>
                  <w:rPr>
                    <w:del w:id="5820" w:author="thuyhuynh" w:date="2022-03-30T12:10:00Z"/>
                    <w:rFonts w:ascii="Poppins" w:hAnsi="Poppins"/>
                    <w:b/>
                    <w:color w:val="030003"/>
                    <w:sz w:val="20"/>
                    <w:rPrChange w:id="5821" w:author="thuyhuynh" w:date="2023-05-08T11:25:00Z">
                      <w:rPr>
                        <w:del w:id="5822" w:author="thuyhuynh" w:date="2022-03-30T12:10:00Z"/>
                        <w:rFonts w:ascii="Calibri" w:hAnsi="Calibri"/>
                        <w:b/>
                        <w:color w:val="030003"/>
                        <w:sz w:val="22"/>
                        <w:szCs w:val="22"/>
                      </w:rPr>
                    </w:rPrChange>
                  </w:rPr>
                </w:pPr>
                <w:del w:id="5823" w:author="thuyhuynh" w:date="2022-03-30T12:10:00Z">
                  <w:r w:rsidRPr="00116AAA" w:rsidDel="00746A98">
                    <w:rPr>
                      <w:rFonts w:ascii="Poppins" w:hAnsi="Poppins"/>
                      <w:b/>
                      <w:color w:val="030003"/>
                      <w:sz w:val="20"/>
                      <w:rPrChange w:id="5824" w:author="thuyhuynh" w:date="2023-05-08T11:25:00Z">
                        <w:rPr>
                          <w:b/>
                          <w:color w:val="030003"/>
                        </w:rPr>
                      </w:rPrChange>
                    </w:rPr>
                    <w:delText>Gallery</w:delText>
                  </w:r>
                </w:del>
              </w:p>
            </w:tc>
            <w:tc>
              <w:tcPr>
                <w:tcW w:w="7020" w:type="dxa"/>
                <w:vAlign w:val="center"/>
              </w:tcPr>
              <w:p w:rsidR="00B95BF0" w:rsidRPr="00116AAA" w:rsidDel="00746A98" w:rsidRDefault="00B95BF0" w:rsidP="005E3075">
                <w:pPr>
                  <w:pStyle w:val="Code"/>
                  <w:shd w:val="clear" w:color="auto" w:fill="auto"/>
                  <w:ind w:left="0"/>
                  <w:jc w:val="both"/>
                  <w:rPr>
                    <w:del w:id="5825" w:author="thuyhuynh" w:date="2022-03-30T12:10:00Z"/>
                    <w:rFonts w:ascii="Poppins" w:hAnsi="Poppins"/>
                    <w:color w:val="030003"/>
                    <w:sz w:val="20"/>
                    <w:rPrChange w:id="5826" w:author="thuyhuynh" w:date="2023-05-08T11:25:00Z">
                      <w:rPr>
                        <w:del w:id="5827" w:author="thuyhuynh" w:date="2022-03-30T12:10:00Z"/>
                        <w:rFonts w:ascii="Calibri" w:hAnsi="Calibri"/>
                        <w:color w:val="030003"/>
                        <w:sz w:val="22"/>
                        <w:szCs w:val="22"/>
                      </w:rPr>
                    </w:rPrChange>
                  </w:rPr>
                </w:pPr>
                <w:del w:id="5828" w:author="thuyhuynh" w:date="2022-03-30T12:10:00Z">
                  <w:r w:rsidRPr="00116AAA" w:rsidDel="00746A98">
                    <w:rPr>
                      <w:rFonts w:ascii="Poppins" w:hAnsi="Poppins"/>
                      <w:color w:val="030003"/>
                      <w:sz w:val="20"/>
                      <w:rPrChange w:id="5829" w:author="thuyhuynh" w:date="2023-05-08T11:25:00Z">
                        <w:rPr>
                          <w:color w:val="030003"/>
                        </w:rPr>
                      </w:rPrChange>
                    </w:rPr>
                    <w:delText>See template gallery.</w:delText>
                  </w:r>
                </w:del>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830" w:author="thuyhuynh" w:date="2023-05-08T11:25:00Z">
                      <w:rPr>
                        <w:rFonts w:ascii="Calibri" w:hAnsi="Calibri"/>
                        <w:b/>
                        <w:color w:val="030003"/>
                        <w:sz w:val="22"/>
                        <w:szCs w:val="22"/>
                      </w:rPr>
                    </w:rPrChange>
                  </w:rPr>
                </w:pPr>
                <w:r w:rsidRPr="00116AAA">
                  <w:rPr>
                    <w:rFonts w:ascii="Poppins" w:hAnsi="Poppins"/>
                    <w:b/>
                    <w:color w:val="030003"/>
                    <w:sz w:val="20"/>
                    <w:rPrChange w:id="5831" w:author="thuyhuynh" w:date="2023-05-08T11:25:00Z">
                      <w:rPr>
                        <w:rFonts w:ascii="Calibri" w:hAnsi="Calibri"/>
                        <w:b/>
                        <w:color w:val="030003"/>
                        <w:sz w:val="22"/>
                        <w:szCs w:val="22"/>
                      </w:rPr>
                    </w:rPrChange>
                  </w:rPr>
                  <w:t>Host</w:t>
                </w:r>
              </w:p>
            </w:tc>
            <w:tc>
              <w:tcPr>
                <w:tcW w:w="7020" w:type="dxa"/>
                <w:vAlign w:val="center"/>
              </w:tcPr>
              <w:p w:rsidR="00B95BF0" w:rsidRPr="00116AAA" w:rsidRDefault="00B95BF0" w:rsidP="000B039A">
                <w:pPr>
                  <w:pStyle w:val="Code"/>
                  <w:shd w:val="clear" w:color="auto" w:fill="auto"/>
                  <w:ind w:left="0"/>
                  <w:jc w:val="both"/>
                  <w:rPr>
                    <w:rFonts w:ascii="Poppins" w:hAnsi="Poppins"/>
                    <w:color w:val="030003"/>
                    <w:sz w:val="20"/>
                    <w:rPrChange w:id="5832" w:author="thuyhuynh" w:date="2023-05-08T11:25:00Z">
                      <w:rPr>
                        <w:rFonts w:ascii="Calibri" w:hAnsi="Calibri"/>
                        <w:color w:val="030003"/>
                        <w:sz w:val="22"/>
                        <w:szCs w:val="22"/>
                      </w:rPr>
                    </w:rPrChange>
                  </w:rPr>
                </w:pPr>
                <w:r w:rsidRPr="00116AAA">
                  <w:rPr>
                    <w:rFonts w:ascii="Poppins" w:hAnsi="Poppins"/>
                    <w:color w:val="030003"/>
                    <w:sz w:val="20"/>
                    <w:rPrChange w:id="5833" w:author="thuyhuynh" w:date="2023-05-08T11:25:00Z">
                      <w:rPr>
                        <w:rFonts w:ascii="Calibri" w:hAnsi="Calibri"/>
                        <w:color w:val="030003"/>
                        <w:sz w:val="22"/>
                        <w:szCs w:val="22"/>
                      </w:rPr>
                    </w:rPrChange>
                  </w:rPr>
                  <w:t xml:space="preserve">The computer system where an </w:t>
                </w:r>
                <w:del w:id="5834" w:author="thuyhuynh" w:date="2022-03-30T11:09:00Z">
                  <w:r w:rsidR="00C93097" w:rsidRPr="00116AAA" w:rsidDel="00E37F22">
                    <w:rPr>
                      <w:rFonts w:ascii="Poppins" w:hAnsi="Poppins"/>
                      <w:color w:val="030003"/>
                      <w:sz w:val="20"/>
                      <w:rPrChange w:id="5835" w:author="thuyhuynh" w:date="2023-05-08T11:25:00Z">
                        <w:rPr>
                          <w:rFonts w:ascii="Calibri" w:hAnsi="Calibri"/>
                          <w:color w:val="030003"/>
                          <w:sz w:val="22"/>
                          <w:szCs w:val="22"/>
                        </w:rPr>
                      </w:rPrChange>
                    </w:rPr>
                    <w:delText>IriShield</w:delText>
                  </w:r>
                </w:del>
                <w:proofErr w:type="spellStart"/>
                <w:ins w:id="5836" w:author="thuyhuynh" w:date="2024-01-05T11:02:00Z">
                  <w:r w:rsidR="00C63B7A">
                    <w:rPr>
                      <w:rFonts w:ascii="Poppins" w:hAnsi="Poppins"/>
                      <w:color w:val="030003"/>
                      <w:sz w:val="20"/>
                    </w:rPr>
                    <w:t>IriEnvoy</w:t>
                  </w:r>
                  <w:proofErr w:type="spellEnd"/>
                  <w:r w:rsidR="00C63B7A">
                    <w:rPr>
                      <w:rFonts w:ascii="Poppins" w:hAnsi="Poppins"/>
                      <w:color w:val="030003"/>
                      <w:sz w:val="20"/>
                    </w:rPr>
                    <w:t>-MK</w:t>
                  </w:r>
                </w:ins>
                <w:r w:rsidR="00C93097" w:rsidRPr="00116AAA">
                  <w:rPr>
                    <w:rFonts w:ascii="Poppins" w:hAnsi="Poppins"/>
                    <w:color w:val="030003"/>
                    <w:sz w:val="20"/>
                    <w:rPrChange w:id="5837" w:author="thuyhuynh" w:date="2023-05-08T11:25:00Z">
                      <w:rPr>
                        <w:rFonts w:ascii="Calibri" w:hAnsi="Calibri"/>
                        <w:color w:val="030003"/>
                        <w:sz w:val="22"/>
                        <w:szCs w:val="22"/>
                      </w:rPr>
                    </w:rPrChange>
                  </w:rPr>
                  <w:t xml:space="preserve"> </w:t>
                </w:r>
                <w:r w:rsidRPr="00116AAA">
                  <w:rPr>
                    <w:rFonts w:ascii="Poppins" w:hAnsi="Poppins"/>
                    <w:color w:val="030003"/>
                    <w:sz w:val="20"/>
                    <w:rPrChange w:id="5838" w:author="thuyhuynh" w:date="2023-05-08T11:25:00Z">
                      <w:rPr>
                        <w:rFonts w:ascii="Calibri" w:hAnsi="Calibri"/>
                        <w:color w:val="030003"/>
                        <w:sz w:val="22"/>
                        <w:szCs w:val="22"/>
                      </w:rPr>
                    </w:rPrChange>
                  </w:rPr>
                  <w:t xml:space="preserve">is installed. This includes the hardware platform (CPU, bus, etc.), operating system and </w:t>
                </w:r>
                <w:del w:id="5839" w:author="thuyhuynh" w:date="2022-03-30T15:37:00Z">
                  <w:r w:rsidR="000B039A" w:rsidRPr="00116AAA" w:rsidDel="002850A6">
                    <w:rPr>
                      <w:rFonts w:ascii="Poppins" w:hAnsi="Poppins"/>
                      <w:color w:val="030003"/>
                      <w:sz w:val="20"/>
                      <w:rPrChange w:id="5840" w:author="thuyhuynh" w:date="2023-05-08T11:25:00Z">
                        <w:rPr>
                          <w:rFonts w:ascii="Calibri" w:hAnsi="Calibri"/>
                          <w:color w:val="030003"/>
                          <w:sz w:val="22"/>
                          <w:szCs w:val="22"/>
                        </w:rPr>
                      </w:rPrChange>
                    </w:rPr>
                    <w:delText>IDDK</w:delText>
                  </w:r>
                </w:del>
                <w:ins w:id="5841" w:author="thuyhuynh" w:date="2022-03-30T15:37:00Z">
                  <w:r w:rsidR="002850A6" w:rsidRPr="00116AAA">
                    <w:rPr>
                      <w:rFonts w:ascii="Poppins" w:hAnsi="Poppins"/>
                      <w:color w:val="030003"/>
                      <w:sz w:val="20"/>
                      <w:rPrChange w:id="5842" w:author="thuyhuynh" w:date="2023-05-08T11:25:00Z">
                        <w:rPr>
                          <w:rFonts w:ascii="Calibri" w:hAnsi="Calibri"/>
                          <w:color w:val="030003"/>
                          <w:sz w:val="22"/>
                          <w:szCs w:val="22"/>
                        </w:rPr>
                      </w:rPrChange>
                    </w:rPr>
                    <w:t>SDK</w:t>
                  </w:r>
                </w:ins>
                <w:r w:rsidR="000B039A" w:rsidRPr="00116AAA">
                  <w:rPr>
                    <w:rFonts w:ascii="Poppins" w:hAnsi="Poppins"/>
                    <w:color w:val="030003"/>
                    <w:sz w:val="20"/>
                    <w:rPrChange w:id="5843" w:author="thuyhuynh" w:date="2023-05-08T11:25:00Z">
                      <w:rPr>
                        <w:rFonts w:ascii="Calibri" w:hAnsi="Calibri"/>
                        <w:color w:val="030003"/>
                        <w:sz w:val="22"/>
                        <w:szCs w:val="22"/>
                      </w:rPr>
                    </w:rPrChange>
                  </w:rPr>
                  <w:t xml:space="preserve"> 2000 </w:t>
                </w:r>
                <w:r w:rsidRPr="00116AAA">
                  <w:rPr>
                    <w:rFonts w:ascii="Poppins" w:hAnsi="Poppins"/>
                    <w:color w:val="030003"/>
                    <w:sz w:val="20"/>
                    <w:rPrChange w:id="5844" w:author="thuyhuynh" w:date="2023-05-08T11:25:00Z">
                      <w:rPr>
                        <w:rFonts w:ascii="Calibri" w:hAnsi="Calibri"/>
                        <w:color w:val="030003"/>
                        <w:sz w:val="22"/>
                        <w:szCs w:val="22"/>
                      </w:rPr>
                    </w:rPrChange>
                  </w:rPr>
                  <w:t>in use.</w:t>
                </w:r>
              </w:p>
            </w:tc>
          </w:tr>
          <w:tr w:rsidR="00B95BF0" w:rsidRPr="00116AAA" w:rsidDel="00386B3F" w:rsidTr="0026168F">
            <w:trPr>
              <w:trHeight w:val="315"/>
              <w:del w:id="5845" w:author="thuyhuynh" w:date="2022-03-30T12:10:00Z"/>
            </w:trPr>
            <w:tc>
              <w:tcPr>
                <w:tcW w:w="2340" w:type="dxa"/>
                <w:noWrap/>
                <w:vAlign w:val="center"/>
              </w:tcPr>
              <w:p w:rsidR="00B95BF0" w:rsidRPr="00116AAA" w:rsidDel="00386B3F" w:rsidRDefault="00B95BF0" w:rsidP="00B95BF0">
                <w:pPr>
                  <w:pStyle w:val="Code"/>
                  <w:shd w:val="clear" w:color="auto" w:fill="auto"/>
                  <w:spacing w:before="120" w:after="120"/>
                  <w:ind w:left="0"/>
                  <w:rPr>
                    <w:del w:id="5846" w:author="thuyhuynh" w:date="2022-03-30T12:10:00Z"/>
                    <w:rFonts w:ascii="Poppins" w:eastAsiaTheme="minorEastAsia" w:hAnsi="Poppins"/>
                    <w:b/>
                    <w:color w:val="030003"/>
                    <w:sz w:val="20"/>
                    <w:lang w:eastAsia="ko-KR"/>
                    <w:rPrChange w:id="5847" w:author="thuyhuynh" w:date="2023-05-08T11:25:00Z">
                      <w:rPr>
                        <w:del w:id="5848" w:author="thuyhuynh" w:date="2022-03-30T12:10:00Z"/>
                        <w:rFonts w:ascii="Calibri" w:eastAsiaTheme="minorEastAsia" w:hAnsi="Calibri"/>
                        <w:b/>
                        <w:color w:val="030003"/>
                        <w:sz w:val="22"/>
                        <w:szCs w:val="22"/>
                        <w:lang w:eastAsia="ko-KR"/>
                      </w:rPr>
                    </w:rPrChange>
                  </w:rPr>
                </w:pPr>
                <w:del w:id="5849" w:author="thuyhuynh" w:date="2022-03-30T12:10:00Z">
                  <w:r w:rsidRPr="00116AAA" w:rsidDel="00386B3F">
                    <w:rPr>
                      <w:rFonts w:ascii="Poppins" w:hAnsi="Poppins"/>
                      <w:b/>
                      <w:color w:val="030003"/>
                      <w:sz w:val="20"/>
                      <w:rPrChange w:id="5850" w:author="thuyhuynh" w:date="2023-05-08T11:25:00Z">
                        <w:rPr>
                          <w:b/>
                          <w:color w:val="030003"/>
                        </w:rPr>
                      </w:rPrChange>
                    </w:rPr>
                    <w:delText>Identification</w:delText>
                  </w:r>
                </w:del>
              </w:p>
            </w:tc>
            <w:tc>
              <w:tcPr>
                <w:tcW w:w="7020" w:type="dxa"/>
                <w:vAlign w:val="center"/>
              </w:tcPr>
              <w:p w:rsidR="00B95BF0" w:rsidRPr="00116AAA" w:rsidDel="00386B3F" w:rsidRDefault="00B95BF0" w:rsidP="00D44D8D">
                <w:pPr>
                  <w:pStyle w:val="Code"/>
                  <w:shd w:val="clear" w:color="auto" w:fill="auto"/>
                  <w:ind w:left="0"/>
                  <w:jc w:val="both"/>
                  <w:rPr>
                    <w:del w:id="5851" w:author="thuyhuynh" w:date="2022-03-30T12:10:00Z"/>
                    <w:rFonts w:ascii="Poppins" w:hAnsi="Poppins"/>
                    <w:color w:val="030003"/>
                    <w:sz w:val="20"/>
                    <w:rPrChange w:id="5852" w:author="thuyhuynh" w:date="2023-05-08T11:25:00Z">
                      <w:rPr>
                        <w:del w:id="5853" w:author="thuyhuynh" w:date="2022-03-30T12:10:00Z"/>
                        <w:rFonts w:ascii="Calibri" w:hAnsi="Calibri"/>
                        <w:color w:val="030003"/>
                        <w:sz w:val="22"/>
                        <w:szCs w:val="22"/>
                      </w:rPr>
                    </w:rPrChange>
                  </w:rPr>
                </w:pPr>
                <w:del w:id="5854" w:author="thuyhuynh" w:date="2022-03-30T12:10:00Z">
                  <w:r w:rsidRPr="00116AAA" w:rsidDel="00386B3F">
                    <w:rPr>
                      <w:rFonts w:ascii="Poppins" w:hAnsi="Poppins"/>
                      <w:color w:val="030003"/>
                      <w:sz w:val="20"/>
                      <w:rPrChange w:id="5855" w:author="thuyhuynh" w:date="2023-05-08T11:25:00Z">
                        <w:rPr>
                          <w:color w:val="030003"/>
                        </w:rPr>
                      </w:rPrChange>
                    </w:rPr>
                    <w:delText xml:space="preserve">The procedure of </w:delText>
                  </w:r>
                  <w:r w:rsidR="00D44D8D" w:rsidRPr="00116AAA" w:rsidDel="00386B3F">
                    <w:rPr>
                      <w:rFonts w:ascii="Poppins" w:hAnsi="Poppins"/>
                      <w:color w:val="030003"/>
                      <w:sz w:val="20"/>
                      <w:lang w:eastAsia="ko-KR"/>
                      <w:rPrChange w:id="5856" w:author="thuyhuynh" w:date="2023-05-08T11:25:00Z">
                        <w:rPr>
                          <w:color w:val="030003"/>
                          <w:lang w:eastAsia="ko-KR"/>
                        </w:rPr>
                      </w:rPrChange>
                    </w:rPr>
                    <w:delText>matching</w:delText>
                  </w:r>
                  <w:r w:rsidR="00D44D8D" w:rsidRPr="00116AAA" w:rsidDel="00386B3F">
                    <w:rPr>
                      <w:rFonts w:ascii="Poppins" w:hAnsi="Poppins"/>
                      <w:color w:val="030003"/>
                      <w:sz w:val="20"/>
                      <w:rPrChange w:id="5857" w:author="thuyhuynh" w:date="2023-05-08T11:25:00Z">
                        <w:rPr>
                          <w:color w:val="030003"/>
                        </w:rPr>
                      </w:rPrChange>
                    </w:rPr>
                    <w:delText xml:space="preserve"> </w:delText>
                  </w:r>
                  <w:r w:rsidRPr="00116AAA" w:rsidDel="00386B3F">
                    <w:rPr>
                      <w:rFonts w:ascii="Poppins" w:hAnsi="Poppins"/>
                      <w:color w:val="030003"/>
                      <w:sz w:val="20"/>
                      <w:rPrChange w:id="5858" w:author="thuyhuynh" w:date="2023-05-08T11:25:00Z">
                        <w:rPr>
                          <w:color w:val="030003"/>
                        </w:rPr>
                      </w:rPrChange>
                    </w:rPr>
                    <w:delText>a template against a gallery to find out to which enrolled person</w:delText>
                  </w:r>
                  <w:r w:rsidR="00324341" w:rsidRPr="00116AAA" w:rsidDel="00386B3F">
                    <w:rPr>
                      <w:rFonts w:ascii="Poppins" w:hAnsi="Poppins"/>
                      <w:color w:val="030003"/>
                      <w:sz w:val="20"/>
                      <w:lang w:eastAsia="ko-KR"/>
                      <w:rPrChange w:id="5859" w:author="thuyhuynh" w:date="2023-05-08T11:25:00Z">
                        <w:rPr>
                          <w:color w:val="030003"/>
                          <w:lang w:eastAsia="ko-KR"/>
                        </w:rPr>
                      </w:rPrChange>
                    </w:rPr>
                    <w:delText>’s</w:delText>
                  </w:r>
                  <w:r w:rsidRPr="00116AAA" w:rsidDel="00386B3F">
                    <w:rPr>
                      <w:rFonts w:ascii="Poppins" w:hAnsi="Poppins"/>
                      <w:color w:val="030003"/>
                      <w:sz w:val="20"/>
                      <w:rPrChange w:id="5860" w:author="thuyhuynh" w:date="2023-05-08T11:25:00Z">
                        <w:rPr>
                          <w:color w:val="030003"/>
                        </w:rPr>
                      </w:rPrChange>
                    </w:rPr>
                    <w:delText xml:space="preserve"> </w:delText>
                  </w:r>
                  <w:r w:rsidR="004243F5" w:rsidRPr="00116AAA" w:rsidDel="00386B3F">
                    <w:rPr>
                      <w:rFonts w:ascii="Poppins" w:hAnsi="Poppins"/>
                      <w:color w:val="030003"/>
                      <w:sz w:val="20"/>
                      <w:rPrChange w:id="5861" w:author="thuyhuynh" w:date="2023-05-08T11:25:00Z">
                        <w:rPr>
                          <w:color w:val="030003"/>
                        </w:rPr>
                      </w:rPrChange>
                    </w:rPr>
                    <w:delText xml:space="preserve">ID </w:delText>
                  </w:r>
                  <w:r w:rsidR="00324341" w:rsidRPr="00116AAA" w:rsidDel="00386B3F">
                    <w:rPr>
                      <w:rFonts w:ascii="Poppins" w:hAnsi="Poppins"/>
                      <w:color w:val="030003"/>
                      <w:sz w:val="20"/>
                      <w:rPrChange w:id="5862" w:author="thuyhuynh" w:date="2023-05-08T11:25:00Z">
                        <w:rPr>
                          <w:color w:val="030003"/>
                        </w:rPr>
                      </w:rPrChange>
                    </w:rPr>
                    <w:delText>th</w:delText>
                  </w:r>
                  <w:r w:rsidR="00324341" w:rsidRPr="00116AAA" w:rsidDel="00386B3F">
                    <w:rPr>
                      <w:rFonts w:ascii="Poppins" w:hAnsi="Poppins"/>
                      <w:color w:val="030003"/>
                      <w:sz w:val="20"/>
                      <w:lang w:eastAsia="ko-KR"/>
                      <w:rPrChange w:id="5863" w:author="thuyhuynh" w:date="2023-05-08T11:25:00Z">
                        <w:rPr>
                          <w:color w:val="030003"/>
                          <w:lang w:eastAsia="ko-KR"/>
                        </w:rPr>
                      </w:rPrChange>
                    </w:rPr>
                    <w:delText>e</w:delText>
                  </w:r>
                  <w:r w:rsidRPr="00116AAA" w:rsidDel="00386B3F">
                    <w:rPr>
                      <w:rFonts w:ascii="Poppins" w:hAnsi="Poppins"/>
                      <w:color w:val="030003"/>
                      <w:sz w:val="20"/>
                      <w:rPrChange w:id="5864" w:author="thuyhuynh" w:date="2023-05-08T11:25:00Z">
                        <w:rPr>
                          <w:color w:val="030003"/>
                        </w:rPr>
                      </w:rPrChange>
                    </w:rPr>
                    <w:delText xml:space="preserve"> query template belongs.</w:delText>
                  </w:r>
                </w:del>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865" w:author="thuyhuynh" w:date="2023-05-08T11:25:00Z">
                      <w:rPr>
                        <w:rFonts w:ascii="Calibri" w:hAnsi="Calibri"/>
                        <w:b/>
                        <w:color w:val="030003"/>
                        <w:sz w:val="22"/>
                        <w:szCs w:val="22"/>
                      </w:rPr>
                    </w:rPrChange>
                  </w:rPr>
                </w:pPr>
                <w:r w:rsidRPr="00116AAA">
                  <w:rPr>
                    <w:rFonts w:ascii="Poppins" w:hAnsi="Poppins"/>
                    <w:b/>
                    <w:color w:val="030003"/>
                    <w:sz w:val="20"/>
                    <w:rPrChange w:id="5866" w:author="thuyhuynh" w:date="2023-05-08T11:25:00Z">
                      <w:rPr>
                        <w:rFonts w:ascii="Calibri" w:hAnsi="Calibri"/>
                        <w:b/>
                        <w:color w:val="030003"/>
                        <w:sz w:val="22"/>
                        <w:szCs w:val="22"/>
                      </w:rPr>
                    </w:rPrChange>
                  </w:rPr>
                  <w:t>Initialization Vector</w:t>
                </w:r>
              </w:p>
            </w:tc>
            <w:tc>
              <w:tcPr>
                <w:tcW w:w="7020" w:type="dxa"/>
                <w:vAlign w:val="center"/>
              </w:tcPr>
              <w:p w:rsidR="00B95BF0" w:rsidRPr="00116AAA" w:rsidRDefault="00B95BF0" w:rsidP="005E3075">
                <w:pPr>
                  <w:pStyle w:val="Code"/>
                  <w:shd w:val="clear" w:color="auto" w:fill="auto"/>
                  <w:ind w:left="0"/>
                  <w:jc w:val="both"/>
                  <w:rPr>
                    <w:rFonts w:ascii="Poppins" w:hAnsi="Poppins"/>
                    <w:color w:val="030003"/>
                    <w:sz w:val="20"/>
                    <w:rPrChange w:id="5867" w:author="thuyhuynh" w:date="2023-05-08T11:25:00Z">
                      <w:rPr>
                        <w:rFonts w:ascii="Calibri" w:hAnsi="Calibri"/>
                        <w:color w:val="030003"/>
                        <w:sz w:val="22"/>
                        <w:szCs w:val="22"/>
                      </w:rPr>
                    </w:rPrChange>
                  </w:rPr>
                </w:pPr>
                <w:r w:rsidRPr="00116AAA">
                  <w:rPr>
                    <w:rFonts w:ascii="Poppins" w:hAnsi="Poppins"/>
                    <w:color w:val="030003"/>
                    <w:sz w:val="20"/>
                    <w:rPrChange w:id="5868" w:author="thuyhuynh" w:date="2023-05-08T11:25:00Z">
                      <w:rPr>
                        <w:rFonts w:ascii="Calibri" w:hAnsi="Calibri"/>
                        <w:color w:val="030003"/>
                        <w:sz w:val="22"/>
                        <w:szCs w:val="22"/>
                      </w:rPr>
                    </w:rPrChange>
                  </w:rPr>
                  <w:t>A block that is required to allow a block cipher to be executed in several modes of operation, such as CBC. It must be known by the recipient of the encrypted data to be able to decrypt that data. Its size depends on each encryption algorithm, e.g.</w:t>
                </w:r>
                <w:r w:rsidR="00D44D8D" w:rsidRPr="00116AAA">
                  <w:rPr>
                    <w:rFonts w:ascii="Poppins" w:hAnsi="Poppins"/>
                    <w:color w:val="030003"/>
                    <w:sz w:val="20"/>
                    <w:lang w:eastAsia="ko-KR"/>
                    <w:rPrChange w:id="5869" w:author="thuyhuynh" w:date="2023-05-08T11:25:00Z">
                      <w:rPr>
                        <w:rFonts w:ascii="Calibri" w:hAnsi="Calibri"/>
                        <w:color w:val="030003"/>
                        <w:sz w:val="22"/>
                        <w:szCs w:val="22"/>
                        <w:lang w:eastAsia="ko-KR"/>
                      </w:rPr>
                    </w:rPrChange>
                  </w:rPr>
                  <w:t>,</w:t>
                </w:r>
                <w:r w:rsidRPr="00116AAA">
                  <w:rPr>
                    <w:rFonts w:ascii="Poppins" w:hAnsi="Poppins"/>
                    <w:color w:val="030003"/>
                    <w:sz w:val="20"/>
                    <w:rPrChange w:id="5870" w:author="thuyhuynh" w:date="2023-05-08T11:25:00Z">
                      <w:rPr>
                        <w:rFonts w:ascii="Calibri" w:hAnsi="Calibri"/>
                        <w:color w:val="030003"/>
                        <w:sz w:val="22"/>
                        <w:szCs w:val="22"/>
                      </w:rPr>
                    </w:rPrChange>
                  </w:rPr>
                  <w:t xml:space="preserve"> 128 bits in AES.</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871" w:author="thuyhuynh" w:date="2023-05-08T11:25:00Z">
                      <w:rPr>
                        <w:rFonts w:ascii="Calibri" w:hAnsi="Calibri"/>
                        <w:b/>
                        <w:color w:val="030003"/>
                        <w:sz w:val="22"/>
                        <w:szCs w:val="22"/>
                      </w:rPr>
                    </w:rPrChange>
                  </w:rPr>
                </w:pPr>
                <w:r w:rsidRPr="00116AAA">
                  <w:rPr>
                    <w:rFonts w:ascii="Poppins" w:hAnsi="Poppins"/>
                    <w:b/>
                    <w:color w:val="030003"/>
                    <w:sz w:val="20"/>
                    <w:rPrChange w:id="5872" w:author="thuyhuynh" w:date="2023-05-08T11:25:00Z">
                      <w:rPr>
                        <w:rFonts w:ascii="Calibri" w:hAnsi="Calibri"/>
                        <w:b/>
                        <w:color w:val="030003"/>
                        <w:sz w:val="22"/>
                        <w:szCs w:val="22"/>
                      </w:rPr>
                    </w:rPrChange>
                  </w:rPr>
                  <w:t>Iris camera</w:t>
                </w:r>
              </w:p>
            </w:tc>
            <w:tc>
              <w:tcPr>
                <w:tcW w:w="7020" w:type="dxa"/>
                <w:vAlign w:val="center"/>
              </w:tcPr>
              <w:p w:rsidR="00B95BF0" w:rsidRPr="00116AAA" w:rsidRDefault="00B95BF0" w:rsidP="005E3075">
                <w:pPr>
                  <w:pStyle w:val="Code"/>
                  <w:shd w:val="clear" w:color="auto" w:fill="auto"/>
                  <w:ind w:left="0"/>
                  <w:jc w:val="both"/>
                  <w:rPr>
                    <w:rFonts w:ascii="Poppins" w:eastAsiaTheme="minorEastAsia" w:hAnsi="Poppins"/>
                    <w:color w:val="030003"/>
                    <w:sz w:val="20"/>
                    <w:lang w:eastAsia="ko-KR"/>
                    <w:rPrChange w:id="5873" w:author="thuyhuynh" w:date="2023-05-08T11:25:00Z">
                      <w:rPr>
                        <w:rFonts w:ascii="Calibri" w:eastAsiaTheme="minorEastAsia" w:hAnsi="Calibri"/>
                        <w:color w:val="030003"/>
                        <w:sz w:val="22"/>
                        <w:szCs w:val="22"/>
                        <w:lang w:eastAsia="ko-KR"/>
                      </w:rPr>
                    </w:rPrChange>
                  </w:rPr>
                </w:pPr>
                <w:r w:rsidRPr="00116AAA">
                  <w:rPr>
                    <w:rFonts w:ascii="Poppins" w:hAnsi="Poppins"/>
                    <w:color w:val="030003"/>
                    <w:sz w:val="20"/>
                    <w:rPrChange w:id="5874" w:author="thuyhuynh" w:date="2023-05-08T11:25:00Z">
                      <w:rPr>
                        <w:rFonts w:ascii="Calibri" w:hAnsi="Calibri"/>
                        <w:color w:val="030003"/>
                        <w:sz w:val="22"/>
                        <w:szCs w:val="22"/>
                      </w:rPr>
                    </w:rPrChange>
                  </w:rPr>
                  <w:t>A camera specially designed to capture iris image</w:t>
                </w:r>
                <w:r w:rsidRPr="00116AAA">
                  <w:rPr>
                    <w:rFonts w:ascii="Poppins" w:eastAsiaTheme="minorEastAsia" w:hAnsi="Poppins"/>
                    <w:color w:val="030003"/>
                    <w:sz w:val="20"/>
                    <w:lang w:eastAsia="ko-KR"/>
                    <w:rPrChange w:id="5875" w:author="thuyhuynh" w:date="2023-05-08T11:25:00Z">
                      <w:rPr>
                        <w:rFonts w:ascii="Calibri" w:eastAsiaTheme="minorEastAsia" w:hAnsi="Calibri"/>
                        <w:color w:val="030003"/>
                        <w:sz w:val="22"/>
                        <w:szCs w:val="22"/>
                        <w:lang w:eastAsia="ko-KR"/>
                      </w:rPr>
                    </w:rPrChange>
                  </w:rPr>
                  <w:t>s</w:t>
                </w:r>
                <w:r w:rsidRPr="00116AAA">
                  <w:rPr>
                    <w:rFonts w:ascii="Poppins" w:hAnsi="Poppins"/>
                    <w:color w:val="030003"/>
                    <w:sz w:val="20"/>
                    <w:rPrChange w:id="5876" w:author="thuyhuynh" w:date="2023-05-08T11:25:00Z">
                      <w:rPr>
                        <w:rFonts w:ascii="Calibri" w:hAnsi="Calibri"/>
                        <w:color w:val="030003"/>
                        <w:sz w:val="22"/>
                        <w:szCs w:val="22"/>
                      </w:rPr>
                    </w:rPrChange>
                  </w:rPr>
                  <w:t xml:space="preserve">. It has infrared LEDs to provide illumination to highlight </w:t>
                </w:r>
                <w:r w:rsidRPr="00116AAA">
                  <w:rPr>
                    <w:rFonts w:ascii="Poppins" w:eastAsiaTheme="minorEastAsia" w:hAnsi="Poppins"/>
                    <w:color w:val="030003"/>
                    <w:sz w:val="20"/>
                    <w:lang w:eastAsia="ko-KR"/>
                    <w:rPrChange w:id="5877" w:author="thuyhuynh" w:date="2023-05-08T11:25:00Z">
                      <w:rPr>
                        <w:rFonts w:ascii="Calibri" w:eastAsiaTheme="minorEastAsia" w:hAnsi="Calibri"/>
                        <w:color w:val="030003"/>
                        <w:sz w:val="22"/>
                        <w:szCs w:val="22"/>
                        <w:lang w:eastAsia="ko-KR"/>
                      </w:rPr>
                    </w:rPrChange>
                  </w:rPr>
                  <w:t>the texture</w:t>
                </w:r>
                <w:r w:rsidRPr="00116AAA">
                  <w:rPr>
                    <w:rFonts w:ascii="Poppins" w:hAnsi="Poppins"/>
                    <w:color w:val="030003"/>
                    <w:sz w:val="20"/>
                    <w:rPrChange w:id="5878" w:author="thuyhuynh" w:date="2023-05-08T11:25:00Z">
                      <w:rPr>
                        <w:rFonts w:ascii="Calibri" w:hAnsi="Calibri"/>
                        <w:color w:val="030003"/>
                        <w:sz w:val="22"/>
                        <w:szCs w:val="22"/>
                      </w:rPr>
                    </w:rPrChange>
                  </w:rPr>
                  <w:t xml:space="preserve"> inside iri</w:t>
                </w:r>
                <w:r w:rsidRPr="00116AAA">
                  <w:rPr>
                    <w:rFonts w:ascii="Poppins" w:eastAsiaTheme="minorEastAsia" w:hAnsi="Poppins"/>
                    <w:color w:val="030003"/>
                    <w:sz w:val="20"/>
                    <w:lang w:eastAsia="ko-KR"/>
                    <w:rPrChange w:id="5879" w:author="thuyhuynh" w:date="2023-05-08T11:25:00Z">
                      <w:rPr>
                        <w:rFonts w:ascii="Calibri" w:eastAsiaTheme="minorEastAsia" w:hAnsi="Calibri"/>
                        <w:color w:val="030003"/>
                        <w:sz w:val="22"/>
                        <w:szCs w:val="22"/>
                        <w:lang w:eastAsia="ko-KR"/>
                      </w:rPr>
                    </w:rPrChange>
                  </w:rPr>
                  <w:t>ses</w:t>
                </w:r>
                <w:r w:rsidRPr="00116AAA">
                  <w:rPr>
                    <w:rFonts w:ascii="Poppins" w:hAnsi="Poppins"/>
                    <w:color w:val="030003"/>
                    <w:sz w:val="20"/>
                    <w:rPrChange w:id="5880" w:author="thuyhuynh" w:date="2023-05-08T11:25:00Z">
                      <w:rPr>
                        <w:rFonts w:ascii="Calibri" w:hAnsi="Calibri"/>
                        <w:color w:val="030003"/>
                        <w:sz w:val="22"/>
                        <w:szCs w:val="22"/>
                      </w:rPr>
                    </w:rPrChange>
                  </w:rPr>
                  <w:t>.</w:t>
                </w:r>
              </w:p>
              <w:p w:rsidR="00B95BF0" w:rsidRPr="00116AAA" w:rsidRDefault="00B95BF0" w:rsidP="000D1431">
                <w:pPr>
                  <w:pStyle w:val="Code"/>
                  <w:shd w:val="clear" w:color="auto" w:fill="auto"/>
                  <w:ind w:left="0"/>
                  <w:jc w:val="both"/>
                  <w:rPr>
                    <w:rFonts w:ascii="Poppins" w:hAnsi="Poppins"/>
                    <w:color w:val="030003"/>
                    <w:sz w:val="20"/>
                    <w:rPrChange w:id="5881" w:author="thuyhuynh" w:date="2023-05-08T11:25:00Z">
                      <w:rPr>
                        <w:rFonts w:ascii="Calibri" w:hAnsi="Calibri"/>
                        <w:color w:val="030003"/>
                        <w:sz w:val="22"/>
                        <w:szCs w:val="22"/>
                      </w:rPr>
                    </w:rPrChange>
                  </w:rPr>
                </w:pPr>
                <w:r w:rsidRPr="00116AAA">
                  <w:rPr>
                    <w:rFonts w:ascii="Poppins" w:hAnsi="Poppins"/>
                    <w:color w:val="030003"/>
                    <w:sz w:val="20"/>
                    <w:rPrChange w:id="5882" w:author="thuyhuynh" w:date="2023-05-08T11:25:00Z">
                      <w:rPr>
                        <w:rFonts w:ascii="Calibri" w:hAnsi="Calibri"/>
                        <w:color w:val="030003"/>
                        <w:sz w:val="22"/>
                        <w:szCs w:val="22"/>
                      </w:rPr>
                    </w:rPrChange>
                  </w:rPr>
                  <w:t xml:space="preserve">Each </w:t>
                </w:r>
                <w:del w:id="5883" w:author="thuyhuynh" w:date="2022-03-30T11:09:00Z">
                  <w:r w:rsidR="00C93097" w:rsidRPr="00116AAA" w:rsidDel="00E37F22">
                    <w:rPr>
                      <w:rFonts w:ascii="Poppins" w:hAnsi="Poppins"/>
                      <w:color w:val="030003"/>
                      <w:sz w:val="20"/>
                      <w:rPrChange w:id="5884" w:author="thuyhuynh" w:date="2023-05-08T11:25:00Z">
                        <w:rPr>
                          <w:rFonts w:ascii="Calibri" w:hAnsi="Calibri"/>
                          <w:color w:val="030003"/>
                          <w:sz w:val="22"/>
                          <w:szCs w:val="22"/>
                        </w:rPr>
                      </w:rPrChange>
                    </w:rPr>
                    <w:delText>IriShield</w:delText>
                  </w:r>
                </w:del>
                <w:proofErr w:type="spellStart"/>
                <w:ins w:id="5885" w:author="thuyhuynh" w:date="2024-01-05T11:02:00Z">
                  <w:r w:rsidR="00C63B7A">
                    <w:rPr>
                      <w:rFonts w:ascii="Poppins" w:hAnsi="Poppins"/>
                      <w:color w:val="030003"/>
                      <w:sz w:val="20"/>
                    </w:rPr>
                    <w:t>IriEnvoy</w:t>
                  </w:r>
                  <w:proofErr w:type="spellEnd"/>
                  <w:r w:rsidR="00C63B7A">
                    <w:rPr>
                      <w:rFonts w:ascii="Poppins" w:hAnsi="Poppins"/>
                      <w:color w:val="030003"/>
                      <w:sz w:val="20"/>
                    </w:rPr>
                    <w:t>-MK</w:t>
                  </w:r>
                </w:ins>
                <w:r w:rsidR="00C93097" w:rsidRPr="00116AAA">
                  <w:rPr>
                    <w:rFonts w:ascii="Poppins" w:hAnsi="Poppins"/>
                    <w:color w:val="030003"/>
                    <w:sz w:val="20"/>
                    <w:rPrChange w:id="5886" w:author="thuyhuynh" w:date="2023-05-08T11:25:00Z">
                      <w:rPr>
                        <w:rFonts w:ascii="Calibri" w:hAnsi="Calibri"/>
                        <w:color w:val="030003"/>
                        <w:sz w:val="22"/>
                        <w:szCs w:val="22"/>
                      </w:rPr>
                    </w:rPrChange>
                  </w:rPr>
                  <w:t xml:space="preserve"> </w:t>
                </w:r>
                <w:r w:rsidR="00BC304A" w:rsidRPr="00116AAA">
                  <w:rPr>
                    <w:rFonts w:ascii="Poppins" w:hAnsi="Poppins"/>
                    <w:color w:val="030003"/>
                    <w:sz w:val="20"/>
                    <w:rPrChange w:id="5887" w:author="thuyhuynh" w:date="2023-05-08T11:25:00Z">
                      <w:rPr>
                        <w:rFonts w:ascii="Calibri" w:hAnsi="Calibri"/>
                        <w:color w:val="030003"/>
                        <w:sz w:val="22"/>
                        <w:szCs w:val="22"/>
                      </w:rPr>
                    </w:rPrChange>
                  </w:rPr>
                  <w:t>device</w:t>
                </w:r>
                <w:r w:rsidRPr="00116AAA">
                  <w:rPr>
                    <w:rFonts w:ascii="Poppins" w:hAnsi="Poppins"/>
                    <w:color w:val="030003"/>
                    <w:sz w:val="20"/>
                    <w:rPrChange w:id="5888" w:author="thuyhuynh" w:date="2023-05-08T11:25:00Z">
                      <w:rPr>
                        <w:rFonts w:ascii="Calibri" w:hAnsi="Calibri"/>
                        <w:color w:val="030003"/>
                        <w:sz w:val="22"/>
                        <w:szCs w:val="22"/>
                      </w:rPr>
                    </w:rPrChange>
                  </w:rPr>
                  <w:t xml:space="preserve"> consists of one </w:t>
                </w:r>
                <w:r w:rsidR="000D1431" w:rsidRPr="00116AAA">
                  <w:rPr>
                    <w:rFonts w:ascii="Poppins" w:hAnsi="Poppins"/>
                    <w:color w:val="030003"/>
                    <w:sz w:val="20"/>
                    <w:rPrChange w:id="5889" w:author="thuyhuynh" w:date="2023-05-08T11:25:00Z">
                      <w:rPr>
                        <w:rFonts w:ascii="Calibri" w:hAnsi="Calibri"/>
                        <w:color w:val="030003"/>
                        <w:sz w:val="22"/>
                        <w:szCs w:val="22"/>
                      </w:rPr>
                    </w:rPrChange>
                  </w:rPr>
                  <w:t>(monocular device) or two image sensors (binocular device)</w:t>
                </w:r>
                <w:r w:rsidRPr="00116AAA">
                  <w:rPr>
                    <w:rFonts w:ascii="Poppins" w:hAnsi="Poppins"/>
                    <w:color w:val="030003"/>
                    <w:sz w:val="20"/>
                    <w:rPrChange w:id="5890" w:author="thuyhuynh" w:date="2023-05-08T11:25:00Z">
                      <w:rPr>
                        <w:rFonts w:ascii="Calibri" w:hAnsi="Calibri"/>
                        <w:color w:val="030003"/>
                        <w:sz w:val="22"/>
                        <w:szCs w:val="22"/>
                      </w:rPr>
                    </w:rPrChange>
                  </w:rPr>
                  <w:t>.</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891" w:author="thuyhuynh" w:date="2023-05-08T11:25:00Z">
                      <w:rPr>
                        <w:rFonts w:ascii="Calibri" w:hAnsi="Calibri"/>
                        <w:b/>
                        <w:color w:val="030003"/>
                        <w:sz w:val="22"/>
                        <w:szCs w:val="22"/>
                      </w:rPr>
                    </w:rPrChange>
                  </w:rPr>
                </w:pPr>
                <w:r w:rsidRPr="00116AAA">
                  <w:rPr>
                    <w:rFonts w:ascii="Poppins" w:hAnsi="Poppins"/>
                    <w:b/>
                    <w:color w:val="030003"/>
                    <w:sz w:val="20"/>
                    <w:rPrChange w:id="5892" w:author="thuyhuynh" w:date="2023-05-08T11:25:00Z">
                      <w:rPr>
                        <w:rFonts w:ascii="Calibri" w:hAnsi="Calibri"/>
                        <w:b/>
                        <w:color w:val="030003"/>
                        <w:sz w:val="22"/>
                        <w:szCs w:val="22"/>
                      </w:rPr>
                    </w:rPrChange>
                  </w:rPr>
                  <w:t>Iris Recognition module</w:t>
                </w:r>
              </w:p>
            </w:tc>
            <w:tc>
              <w:tcPr>
                <w:tcW w:w="7020" w:type="dxa"/>
                <w:vAlign w:val="center"/>
              </w:tcPr>
              <w:p w:rsidR="00B95BF0" w:rsidRPr="00116AAA" w:rsidRDefault="00B95BF0" w:rsidP="005E3075">
                <w:pPr>
                  <w:pStyle w:val="Code"/>
                  <w:shd w:val="clear" w:color="auto" w:fill="auto"/>
                  <w:ind w:left="0"/>
                  <w:jc w:val="both"/>
                  <w:rPr>
                    <w:rFonts w:ascii="Poppins" w:hAnsi="Poppins"/>
                    <w:color w:val="030003"/>
                    <w:sz w:val="20"/>
                    <w:rPrChange w:id="5893" w:author="thuyhuynh" w:date="2023-05-08T11:25:00Z">
                      <w:rPr>
                        <w:rFonts w:ascii="Calibri" w:hAnsi="Calibri"/>
                        <w:color w:val="030003"/>
                        <w:sz w:val="22"/>
                        <w:szCs w:val="22"/>
                      </w:rPr>
                    </w:rPrChange>
                  </w:rPr>
                </w:pPr>
                <w:r w:rsidRPr="00116AAA">
                  <w:rPr>
                    <w:rFonts w:ascii="Poppins" w:hAnsi="Poppins"/>
                    <w:color w:val="030003"/>
                    <w:sz w:val="20"/>
                    <w:rPrChange w:id="5894" w:author="thuyhuynh" w:date="2023-05-08T11:25:00Z">
                      <w:rPr>
                        <w:rFonts w:ascii="Calibri" w:hAnsi="Calibri"/>
                        <w:color w:val="030003"/>
                        <w:sz w:val="22"/>
                        <w:szCs w:val="22"/>
                      </w:rPr>
                    </w:rPrChange>
                  </w:rPr>
                  <w:t>A software component in device that is in charge of generating templates from iris images and matching templates. It also manages a</w:t>
                </w:r>
                <w:r w:rsidRPr="00116AAA">
                  <w:rPr>
                    <w:rFonts w:ascii="Poppins" w:eastAsiaTheme="minorEastAsia" w:hAnsi="Poppins"/>
                    <w:color w:val="030003"/>
                    <w:sz w:val="20"/>
                    <w:lang w:eastAsia="ko-KR"/>
                    <w:rPrChange w:id="5895" w:author="thuyhuynh" w:date="2023-05-08T11:25:00Z">
                      <w:rPr>
                        <w:rFonts w:ascii="Calibri" w:eastAsiaTheme="minorEastAsia" w:hAnsi="Calibri"/>
                        <w:color w:val="030003"/>
                        <w:sz w:val="22"/>
                        <w:szCs w:val="22"/>
                        <w:lang w:eastAsia="ko-KR"/>
                      </w:rPr>
                    </w:rPrChange>
                  </w:rPr>
                  <w:t xml:space="preserve"> template</w:t>
                </w:r>
                <w:r w:rsidRPr="00116AAA">
                  <w:rPr>
                    <w:rFonts w:ascii="Poppins" w:hAnsi="Poppins"/>
                    <w:color w:val="030003"/>
                    <w:sz w:val="20"/>
                    <w:rPrChange w:id="5896" w:author="thuyhuynh" w:date="2023-05-08T11:25:00Z">
                      <w:rPr>
                        <w:rFonts w:ascii="Calibri" w:hAnsi="Calibri"/>
                        <w:color w:val="030003"/>
                        <w:sz w:val="22"/>
                        <w:szCs w:val="22"/>
                      </w:rPr>
                    </w:rPrChange>
                  </w:rPr>
                  <w:t xml:space="preserve"> gallery.</w:t>
                </w:r>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897" w:author="thuyhuynh" w:date="2023-05-08T11:25:00Z">
                      <w:rPr>
                        <w:rFonts w:ascii="Calibri" w:hAnsi="Calibri"/>
                        <w:b/>
                        <w:color w:val="030003"/>
                        <w:sz w:val="22"/>
                        <w:szCs w:val="22"/>
                      </w:rPr>
                    </w:rPrChange>
                  </w:rPr>
                </w:pPr>
                <w:r w:rsidRPr="00116AAA">
                  <w:rPr>
                    <w:rFonts w:ascii="Poppins" w:hAnsi="Poppins"/>
                    <w:b/>
                    <w:color w:val="030003"/>
                    <w:sz w:val="20"/>
                    <w:rPrChange w:id="5898" w:author="thuyhuynh" w:date="2023-05-08T11:25:00Z">
                      <w:rPr>
                        <w:rFonts w:ascii="Calibri" w:hAnsi="Calibri"/>
                        <w:b/>
                        <w:color w:val="030003"/>
                        <w:sz w:val="22"/>
                        <w:szCs w:val="22"/>
                      </w:rPr>
                    </w:rPrChange>
                  </w:rPr>
                  <w:t>Library</w:t>
                </w:r>
              </w:p>
            </w:tc>
            <w:tc>
              <w:tcPr>
                <w:tcW w:w="7020" w:type="dxa"/>
                <w:vAlign w:val="center"/>
              </w:tcPr>
              <w:p w:rsidR="00B95BF0" w:rsidRPr="00116AAA" w:rsidRDefault="00B95BF0">
                <w:pPr>
                  <w:pStyle w:val="Code"/>
                  <w:shd w:val="clear" w:color="auto" w:fill="auto"/>
                  <w:ind w:left="0"/>
                  <w:jc w:val="both"/>
                  <w:rPr>
                    <w:rFonts w:ascii="Poppins" w:hAnsi="Poppins"/>
                    <w:color w:val="030003"/>
                    <w:sz w:val="20"/>
                    <w:rPrChange w:id="5899" w:author="thuyhuynh" w:date="2023-05-08T11:25:00Z">
                      <w:rPr>
                        <w:rFonts w:ascii="Calibri" w:hAnsi="Calibri"/>
                        <w:color w:val="030003"/>
                        <w:sz w:val="22"/>
                        <w:szCs w:val="22"/>
                      </w:rPr>
                    </w:rPrChange>
                  </w:rPr>
                </w:pPr>
                <w:r w:rsidRPr="00116AAA">
                  <w:rPr>
                    <w:rFonts w:ascii="Poppins" w:hAnsi="Poppins"/>
                    <w:color w:val="030003"/>
                    <w:sz w:val="20"/>
                    <w:rPrChange w:id="5900" w:author="thuyhuynh" w:date="2023-05-08T11:25:00Z">
                      <w:rPr>
                        <w:rFonts w:ascii="Calibri" w:hAnsi="Calibri"/>
                        <w:color w:val="030003"/>
                        <w:sz w:val="22"/>
                        <w:szCs w:val="22"/>
                      </w:rPr>
                    </w:rPrChange>
                  </w:rPr>
                  <w:t xml:space="preserve">A collection of data structures, types, subroutines and resources that are provided </w:t>
                </w:r>
                <w:del w:id="5901" w:author="thuyhuynh" w:date="2022-03-30T12:11:00Z">
                  <w:r w:rsidRPr="00116AAA" w:rsidDel="00386B3F">
                    <w:rPr>
                      <w:rFonts w:ascii="Poppins" w:eastAsiaTheme="minorEastAsia" w:hAnsi="Poppins"/>
                      <w:color w:val="030003"/>
                      <w:sz w:val="20"/>
                      <w:lang w:eastAsia="ko-KR"/>
                      <w:rPrChange w:id="5902" w:author="thuyhuynh" w:date="2023-05-08T11:25:00Z">
                        <w:rPr>
                          <w:rFonts w:ascii="Calibri" w:eastAsiaTheme="minorEastAsia" w:hAnsi="Calibri"/>
                          <w:color w:val="030003"/>
                          <w:sz w:val="22"/>
                          <w:szCs w:val="22"/>
                          <w:lang w:eastAsia="ko-KR"/>
                        </w:rPr>
                      </w:rPrChange>
                    </w:rPr>
                    <w:delText>by</w:delText>
                  </w:r>
                  <w:r w:rsidR="003B62B4" w:rsidRPr="00116AAA" w:rsidDel="00386B3F">
                    <w:rPr>
                      <w:rFonts w:ascii="Poppins" w:eastAsiaTheme="minorEastAsia" w:hAnsi="Poppins"/>
                      <w:color w:val="030003"/>
                      <w:sz w:val="20"/>
                      <w:lang w:eastAsia="ko-KR"/>
                      <w:rPrChange w:id="5903" w:author="thuyhuynh" w:date="2023-05-08T11:25:00Z">
                        <w:rPr>
                          <w:rFonts w:ascii="Calibri" w:eastAsiaTheme="minorEastAsia" w:hAnsi="Calibri"/>
                          <w:color w:val="030003"/>
                          <w:sz w:val="22"/>
                          <w:szCs w:val="22"/>
                          <w:lang w:eastAsia="ko-KR"/>
                        </w:rPr>
                      </w:rPrChange>
                    </w:rPr>
                    <w:delText xml:space="preserve"> </w:delText>
                  </w:r>
                  <w:r w:rsidR="00C93097" w:rsidRPr="00116AAA" w:rsidDel="00386B3F">
                    <w:rPr>
                      <w:rFonts w:ascii="Poppins" w:hAnsi="Poppins"/>
                      <w:color w:val="030003"/>
                      <w:sz w:val="20"/>
                      <w:rPrChange w:id="5904" w:author="thuyhuynh" w:date="2023-05-08T11:25:00Z">
                        <w:rPr>
                          <w:rFonts w:ascii="Calibri" w:hAnsi="Calibri"/>
                          <w:color w:val="030003"/>
                          <w:sz w:val="22"/>
                          <w:szCs w:val="22"/>
                        </w:rPr>
                      </w:rPrChange>
                    </w:rPr>
                    <w:delText>IDDK 2000</w:delText>
                  </w:r>
                </w:del>
                <w:ins w:id="5905" w:author="thuyhuynh" w:date="2022-03-30T12:26:00Z">
                  <w:del w:id="5906" w:author="ptdung" w:date="2023-11-30T18:24:00Z">
                    <w:r w:rsidR="006B6C2E" w:rsidRPr="00116AAA" w:rsidDel="00446296">
                      <w:rPr>
                        <w:rFonts w:ascii="Poppins" w:eastAsiaTheme="minorEastAsia" w:hAnsi="Poppins"/>
                        <w:color w:val="030003"/>
                        <w:sz w:val="20"/>
                        <w:lang w:eastAsia="ko-KR"/>
                        <w:rPrChange w:id="5907" w:author="thuyhuynh" w:date="2023-05-08T11:25:00Z">
                          <w:rPr>
                            <w:rFonts w:ascii="Calibri" w:eastAsiaTheme="minorEastAsia" w:hAnsi="Calibri"/>
                            <w:color w:val="030003"/>
                            <w:sz w:val="22"/>
                            <w:szCs w:val="22"/>
                            <w:lang w:eastAsia="ko-KR"/>
                          </w:rPr>
                        </w:rPrChange>
                      </w:rPr>
                      <w:delText>SDK IRISENTINEL</w:delText>
                    </w:r>
                  </w:del>
                </w:ins>
                <w:ins w:id="5908" w:author="ptdung" w:date="2023-11-30T18:24:00Z">
                  <w:del w:id="5909" w:author="thuyhuynh" w:date="2024-01-05T11:02:00Z">
                    <w:r w:rsidR="00446296" w:rsidDel="00C63B7A">
                      <w:rPr>
                        <w:rFonts w:ascii="Poppins" w:eastAsiaTheme="minorEastAsia" w:hAnsi="Poppins"/>
                        <w:color w:val="030003"/>
                        <w:sz w:val="20"/>
                        <w:lang w:eastAsia="ko-KR"/>
                      </w:rPr>
                      <w:delText>IriSentinel</w:delText>
                    </w:r>
                  </w:del>
                </w:ins>
                <w:proofErr w:type="spellStart"/>
                <w:ins w:id="5910" w:author="thuyhuynh" w:date="2024-01-05T11:02:00Z">
                  <w:r w:rsidR="00C63B7A">
                    <w:rPr>
                      <w:rFonts w:ascii="Poppins" w:eastAsiaTheme="minorEastAsia" w:hAnsi="Poppins"/>
                      <w:color w:val="030003"/>
                      <w:sz w:val="20"/>
                      <w:lang w:eastAsia="ko-KR"/>
                    </w:rPr>
                    <w:t>IriEnvoy</w:t>
                  </w:r>
                  <w:proofErr w:type="spellEnd"/>
                  <w:r w:rsidR="00C63B7A">
                    <w:rPr>
                      <w:rFonts w:ascii="Poppins" w:eastAsiaTheme="minorEastAsia" w:hAnsi="Poppins"/>
                      <w:color w:val="030003"/>
                      <w:sz w:val="20"/>
                      <w:lang w:eastAsia="ko-KR"/>
                    </w:rPr>
                    <w:t>-MK</w:t>
                  </w:r>
                </w:ins>
                <w:ins w:id="5911" w:author="ptdung" w:date="2023-11-30T18:24:00Z">
                  <w:r w:rsidR="00446296">
                    <w:rPr>
                      <w:rFonts w:ascii="Poppins" w:eastAsiaTheme="minorEastAsia" w:hAnsi="Poppins"/>
                      <w:color w:val="030003"/>
                      <w:sz w:val="20"/>
                      <w:lang w:eastAsia="ko-KR"/>
                    </w:rPr>
                    <w:t xml:space="preserve"> SDK</w:t>
                  </w:r>
                </w:ins>
                <w:r w:rsidR="00BC304A" w:rsidRPr="00116AAA">
                  <w:rPr>
                    <w:rFonts w:ascii="Poppins" w:hAnsi="Poppins"/>
                    <w:color w:val="030003"/>
                    <w:sz w:val="20"/>
                    <w:rPrChange w:id="5912" w:author="thuyhuynh" w:date="2023-05-08T11:25:00Z">
                      <w:rPr>
                        <w:rFonts w:ascii="Calibri" w:hAnsi="Calibri"/>
                        <w:color w:val="030003"/>
                        <w:sz w:val="22"/>
                        <w:szCs w:val="22"/>
                      </w:rPr>
                    </w:rPrChange>
                  </w:rPr>
                  <w:t>.</w:t>
                </w:r>
              </w:p>
            </w:tc>
          </w:tr>
          <w:tr w:rsidR="00B95BF0" w:rsidRPr="00116AAA" w:rsidDel="00386B3F" w:rsidTr="0026168F">
            <w:trPr>
              <w:trHeight w:val="315"/>
              <w:del w:id="5913" w:author="thuyhuynh" w:date="2022-03-30T12:11:00Z"/>
            </w:trPr>
            <w:tc>
              <w:tcPr>
                <w:tcW w:w="2340" w:type="dxa"/>
                <w:noWrap/>
                <w:vAlign w:val="center"/>
              </w:tcPr>
              <w:p w:rsidR="00B95BF0" w:rsidRPr="00116AAA" w:rsidDel="00386B3F" w:rsidRDefault="00B95BF0" w:rsidP="00B95BF0">
                <w:pPr>
                  <w:pStyle w:val="Code"/>
                  <w:shd w:val="clear" w:color="auto" w:fill="auto"/>
                  <w:spacing w:before="120" w:after="120"/>
                  <w:ind w:left="0"/>
                  <w:rPr>
                    <w:del w:id="5914" w:author="thuyhuynh" w:date="2022-03-30T12:11:00Z"/>
                    <w:rFonts w:ascii="Poppins" w:hAnsi="Poppins"/>
                    <w:b/>
                    <w:color w:val="030003"/>
                    <w:sz w:val="20"/>
                    <w:rPrChange w:id="5915" w:author="thuyhuynh" w:date="2023-05-08T11:25:00Z">
                      <w:rPr>
                        <w:del w:id="5916" w:author="thuyhuynh" w:date="2022-03-30T12:11:00Z"/>
                        <w:rFonts w:ascii="Calibri" w:hAnsi="Calibri"/>
                        <w:b/>
                        <w:color w:val="030003"/>
                        <w:sz w:val="22"/>
                        <w:szCs w:val="22"/>
                      </w:rPr>
                    </w:rPrChange>
                  </w:rPr>
                </w:pPr>
                <w:del w:id="5917" w:author="thuyhuynh" w:date="2022-03-30T12:11:00Z">
                  <w:r w:rsidRPr="00116AAA" w:rsidDel="00386B3F">
                    <w:rPr>
                      <w:rFonts w:ascii="Poppins" w:hAnsi="Poppins"/>
                      <w:b/>
                      <w:color w:val="030003"/>
                      <w:sz w:val="20"/>
                      <w:rPrChange w:id="5918" w:author="thuyhuynh" w:date="2023-05-08T11:25:00Z">
                        <w:rPr>
                          <w:b/>
                          <w:color w:val="030003"/>
                        </w:rPr>
                      </w:rPrChange>
                    </w:rPr>
                    <w:delText>PFX</w:delText>
                  </w:r>
                </w:del>
              </w:p>
            </w:tc>
            <w:tc>
              <w:tcPr>
                <w:tcW w:w="7020" w:type="dxa"/>
                <w:vAlign w:val="center"/>
              </w:tcPr>
              <w:p w:rsidR="00B95BF0" w:rsidRPr="00116AAA" w:rsidDel="00386B3F" w:rsidRDefault="00B95BF0" w:rsidP="005E3075">
                <w:pPr>
                  <w:pStyle w:val="Code"/>
                  <w:shd w:val="clear" w:color="auto" w:fill="auto"/>
                  <w:ind w:left="0"/>
                  <w:jc w:val="both"/>
                  <w:rPr>
                    <w:del w:id="5919" w:author="thuyhuynh" w:date="2022-03-30T12:11:00Z"/>
                    <w:rFonts w:ascii="Poppins" w:hAnsi="Poppins"/>
                    <w:color w:val="030003"/>
                    <w:sz w:val="20"/>
                    <w:rPrChange w:id="5920" w:author="thuyhuynh" w:date="2023-05-08T11:25:00Z">
                      <w:rPr>
                        <w:del w:id="5921" w:author="thuyhuynh" w:date="2022-03-30T12:11:00Z"/>
                        <w:rFonts w:ascii="Calibri" w:hAnsi="Calibri"/>
                        <w:color w:val="030003"/>
                        <w:sz w:val="22"/>
                        <w:szCs w:val="22"/>
                      </w:rPr>
                    </w:rPrChange>
                  </w:rPr>
                </w:pPr>
                <w:del w:id="5922" w:author="thuyhuynh" w:date="2022-03-30T12:11:00Z">
                  <w:r w:rsidRPr="00116AAA" w:rsidDel="00386B3F">
                    <w:rPr>
                      <w:rFonts w:ascii="Poppins" w:hAnsi="Poppins"/>
                      <w:color w:val="030003"/>
                      <w:sz w:val="20"/>
                      <w:rPrChange w:id="5923" w:author="thuyhuynh" w:date="2023-05-08T11:25:00Z">
                        <w:rPr>
                          <w:color w:val="030003"/>
                        </w:rPr>
                      </w:rPrChange>
                    </w:rPr>
                    <w:delText>A predecessor to PKCS#12.</w:delText>
                  </w:r>
                </w:del>
              </w:p>
            </w:tc>
          </w:tr>
          <w:tr w:rsidR="00B95BF0" w:rsidRPr="00116AAA" w:rsidDel="00386B3F" w:rsidTr="0026168F">
            <w:trPr>
              <w:trHeight w:val="315"/>
              <w:del w:id="5924" w:author="thuyhuynh" w:date="2022-03-30T12:11:00Z"/>
            </w:trPr>
            <w:tc>
              <w:tcPr>
                <w:tcW w:w="2340" w:type="dxa"/>
                <w:noWrap/>
                <w:vAlign w:val="center"/>
              </w:tcPr>
              <w:p w:rsidR="00B95BF0" w:rsidRPr="00116AAA" w:rsidDel="00386B3F" w:rsidRDefault="00B95BF0" w:rsidP="00B95BF0">
                <w:pPr>
                  <w:pStyle w:val="Code"/>
                  <w:shd w:val="clear" w:color="auto" w:fill="auto"/>
                  <w:spacing w:before="120" w:after="120"/>
                  <w:ind w:left="0"/>
                  <w:rPr>
                    <w:del w:id="5925" w:author="thuyhuynh" w:date="2022-03-30T12:11:00Z"/>
                    <w:rFonts w:ascii="Poppins" w:hAnsi="Poppins"/>
                    <w:b/>
                    <w:color w:val="030003"/>
                    <w:sz w:val="20"/>
                    <w:rPrChange w:id="5926" w:author="thuyhuynh" w:date="2023-05-08T11:25:00Z">
                      <w:rPr>
                        <w:del w:id="5927" w:author="thuyhuynh" w:date="2022-03-30T12:11:00Z"/>
                        <w:rFonts w:ascii="Calibri" w:hAnsi="Calibri"/>
                        <w:b/>
                        <w:color w:val="030003"/>
                        <w:sz w:val="22"/>
                        <w:szCs w:val="22"/>
                      </w:rPr>
                    </w:rPrChange>
                  </w:rPr>
                </w:pPr>
                <w:del w:id="5928" w:author="thuyhuynh" w:date="2022-03-30T12:11:00Z">
                  <w:r w:rsidRPr="00116AAA" w:rsidDel="00386B3F">
                    <w:rPr>
                      <w:rFonts w:ascii="Poppins" w:hAnsi="Poppins"/>
                      <w:b/>
                      <w:color w:val="030003"/>
                      <w:sz w:val="20"/>
                      <w:rPrChange w:id="5929" w:author="thuyhuynh" w:date="2023-05-08T11:25:00Z">
                        <w:rPr>
                          <w:b/>
                          <w:color w:val="030003"/>
                        </w:rPr>
                      </w:rPrChange>
                    </w:rPr>
                    <w:delText>PKCS#12</w:delText>
                  </w:r>
                </w:del>
              </w:p>
            </w:tc>
            <w:tc>
              <w:tcPr>
                <w:tcW w:w="7020" w:type="dxa"/>
                <w:vAlign w:val="center"/>
              </w:tcPr>
              <w:p w:rsidR="00B95BF0" w:rsidRPr="00116AAA" w:rsidDel="00386B3F" w:rsidRDefault="00B95BF0" w:rsidP="005E3075">
                <w:pPr>
                  <w:pStyle w:val="Code"/>
                  <w:shd w:val="clear" w:color="auto" w:fill="auto"/>
                  <w:ind w:left="0"/>
                  <w:jc w:val="both"/>
                  <w:rPr>
                    <w:del w:id="5930" w:author="thuyhuynh" w:date="2022-03-30T12:11:00Z"/>
                    <w:rFonts w:ascii="Poppins" w:hAnsi="Poppins"/>
                    <w:color w:val="030003"/>
                    <w:sz w:val="20"/>
                    <w:rPrChange w:id="5931" w:author="thuyhuynh" w:date="2023-05-08T11:25:00Z">
                      <w:rPr>
                        <w:del w:id="5932" w:author="thuyhuynh" w:date="2022-03-30T12:11:00Z"/>
                        <w:rFonts w:ascii="Calibri" w:hAnsi="Calibri"/>
                        <w:color w:val="030003"/>
                        <w:sz w:val="22"/>
                        <w:szCs w:val="22"/>
                      </w:rPr>
                    </w:rPrChange>
                  </w:rPr>
                </w:pPr>
                <w:del w:id="5933" w:author="thuyhuynh" w:date="2022-03-30T12:11:00Z">
                  <w:r w:rsidRPr="00116AAA" w:rsidDel="00386B3F">
                    <w:rPr>
                      <w:rFonts w:ascii="Poppins" w:hAnsi="Poppins"/>
                      <w:color w:val="030003"/>
                      <w:sz w:val="20"/>
                      <w:rPrChange w:id="5934" w:author="thuyhuynh" w:date="2023-05-08T11:25:00Z">
                        <w:rPr>
                          <w:color w:val="030003"/>
                        </w:rPr>
                      </w:rPrChange>
                    </w:rPr>
                    <w:delText>Personal Information Exchange Syntax Standard that defines a format commonly used to store private keys with accompanying public key certificates, protected with a password-based symmetric key.</w:delText>
                  </w:r>
                </w:del>
              </w:p>
            </w:tc>
          </w:tr>
          <w:tr w:rsidR="00B95BF0" w:rsidRPr="00116AAA" w:rsidDel="00386B3F" w:rsidTr="0026168F">
            <w:trPr>
              <w:trHeight w:val="315"/>
              <w:del w:id="5935" w:author="thuyhuynh" w:date="2022-03-30T12:11:00Z"/>
            </w:trPr>
            <w:tc>
              <w:tcPr>
                <w:tcW w:w="2340" w:type="dxa"/>
                <w:noWrap/>
                <w:vAlign w:val="center"/>
              </w:tcPr>
              <w:p w:rsidR="00B95BF0" w:rsidRPr="00116AAA" w:rsidDel="00386B3F" w:rsidRDefault="00B95BF0" w:rsidP="00B95BF0">
                <w:pPr>
                  <w:pStyle w:val="Code"/>
                  <w:shd w:val="clear" w:color="auto" w:fill="auto"/>
                  <w:spacing w:before="120" w:after="120"/>
                  <w:ind w:left="0"/>
                  <w:rPr>
                    <w:del w:id="5936" w:author="thuyhuynh" w:date="2022-03-30T12:11:00Z"/>
                    <w:rFonts w:ascii="Poppins" w:hAnsi="Poppins"/>
                    <w:b/>
                    <w:color w:val="030003"/>
                    <w:sz w:val="20"/>
                    <w:rPrChange w:id="5937" w:author="thuyhuynh" w:date="2023-05-08T11:25:00Z">
                      <w:rPr>
                        <w:del w:id="5938" w:author="thuyhuynh" w:date="2022-03-30T12:11:00Z"/>
                        <w:rFonts w:ascii="Calibri" w:hAnsi="Calibri"/>
                        <w:b/>
                        <w:color w:val="030003"/>
                        <w:sz w:val="22"/>
                        <w:szCs w:val="22"/>
                      </w:rPr>
                    </w:rPrChange>
                  </w:rPr>
                </w:pPr>
                <w:del w:id="5939" w:author="thuyhuynh" w:date="2022-03-30T12:11:00Z">
                  <w:r w:rsidRPr="00116AAA" w:rsidDel="00386B3F">
                    <w:rPr>
                      <w:rFonts w:ascii="Poppins" w:hAnsi="Poppins"/>
                      <w:b/>
                      <w:color w:val="030003"/>
                      <w:sz w:val="20"/>
                      <w:rPrChange w:id="5940" w:author="thuyhuynh" w:date="2023-05-08T11:25:00Z">
                        <w:rPr>
                          <w:b/>
                          <w:color w:val="030003"/>
                        </w:rPr>
                      </w:rPrChange>
                    </w:rPr>
                    <w:delText>PKI</w:delText>
                  </w:r>
                </w:del>
              </w:p>
            </w:tc>
            <w:tc>
              <w:tcPr>
                <w:tcW w:w="7020" w:type="dxa"/>
                <w:vAlign w:val="center"/>
              </w:tcPr>
              <w:p w:rsidR="00B95BF0" w:rsidRPr="00116AAA" w:rsidDel="00386B3F" w:rsidRDefault="00B95BF0" w:rsidP="00B95BF0">
                <w:pPr>
                  <w:pStyle w:val="Code"/>
                  <w:shd w:val="clear" w:color="auto" w:fill="auto"/>
                  <w:ind w:left="0"/>
                  <w:rPr>
                    <w:del w:id="5941" w:author="thuyhuynh" w:date="2022-03-30T12:11:00Z"/>
                    <w:rFonts w:ascii="Poppins" w:hAnsi="Poppins"/>
                    <w:color w:val="030003"/>
                    <w:sz w:val="20"/>
                    <w:rPrChange w:id="5942" w:author="thuyhuynh" w:date="2023-05-08T11:25:00Z">
                      <w:rPr>
                        <w:del w:id="5943" w:author="thuyhuynh" w:date="2022-03-30T12:11:00Z"/>
                        <w:rFonts w:ascii="Calibri" w:hAnsi="Calibri"/>
                        <w:color w:val="030003"/>
                        <w:sz w:val="22"/>
                        <w:szCs w:val="22"/>
                      </w:rPr>
                    </w:rPrChange>
                  </w:rPr>
                </w:pPr>
                <w:del w:id="5944" w:author="thuyhuynh" w:date="2022-03-30T12:11:00Z">
                  <w:r w:rsidRPr="00116AAA" w:rsidDel="00386B3F">
                    <w:rPr>
                      <w:rFonts w:ascii="Poppins" w:hAnsi="Poppins"/>
                      <w:color w:val="030003"/>
                      <w:sz w:val="20"/>
                      <w:rPrChange w:id="5945" w:author="thuyhuynh" w:date="2023-05-08T11:25:00Z">
                        <w:rPr>
                          <w:color w:val="030003"/>
                        </w:rPr>
                      </w:rPrChange>
                    </w:rPr>
                    <w:delText>Public Key Infrastructure.</w:delText>
                  </w:r>
                </w:del>
              </w:p>
            </w:tc>
          </w:tr>
          <w:tr w:rsidR="00B95BF0" w:rsidRPr="00116AAA" w:rsidTr="0026168F">
            <w:trPr>
              <w:trHeight w:val="315"/>
            </w:trPr>
            <w:tc>
              <w:tcPr>
                <w:tcW w:w="2340" w:type="dxa"/>
                <w:noWrap/>
                <w:vAlign w:val="center"/>
              </w:tcPr>
              <w:p w:rsidR="00B95BF0" w:rsidRPr="00116AAA" w:rsidRDefault="00B95BF0" w:rsidP="00B95BF0">
                <w:pPr>
                  <w:pStyle w:val="Code"/>
                  <w:shd w:val="clear" w:color="auto" w:fill="auto"/>
                  <w:spacing w:before="120" w:after="120"/>
                  <w:ind w:left="0"/>
                  <w:rPr>
                    <w:rFonts w:ascii="Poppins" w:hAnsi="Poppins"/>
                    <w:b/>
                    <w:color w:val="030003"/>
                    <w:sz w:val="20"/>
                    <w:rPrChange w:id="5946" w:author="thuyhuynh" w:date="2023-05-08T11:25:00Z">
                      <w:rPr>
                        <w:rFonts w:ascii="Calibri" w:hAnsi="Calibri"/>
                        <w:b/>
                        <w:color w:val="030003"/>
                        <w:sz w:val="22"/>
                        <w:szCs w:val="22"/>
                      </w:rPr>
                    </w:rPrChange>
                  </w:rPr>
                </w:pPr>
                <w:r w:rsidRPr="00116AAA">
                  <w:rPr>
                    <w:rFonts w:ascii="Poppins" w:hAnsi="Poppins"/>
                    <w:b/>
                    <w:color w:val="030003"/>
                    <w:sz w:val="20"/>
                    <w:rPrChange w:id="5947" w:author="thuyhuynh" w:date="2023-05-08T11:25:00Z">
                      <w:rPr>
                        <w:rFonts w:ascii="Calibri" w:hAnsi="Calibri"/>
                        <w:b/>
                        <w:color w:val="030003"/>
                        <w:sz w:val="22"/>
                        <w:szCs w:val="22"/>
                      </w:rPr>
                    </w:rPrChange>
                  </w:rPr>
                  <w:t>Quality Measurement module</w:t>
                </w:r>
              </w:p>
            </w:tc>
            <w:tc>
              <w:tcPr>
                <w:tcW w:w="7020" w:type="dxa"/>
                <w:vAlign w:val="center"/>
              </w:tcPr>
              <w:p w:rsidR="00B95BF0" w:rsidRPr="00116AAA" w:rsidRDefault="00B95BF0" w:rsidP="00B95BF0">
                <w:pPr>
                  <w:pStyle w:val="Code"/>
                  <w:shd w:val="clear" w:color="auto" w:fill="auto"/>
                  <w:ind w:left="0"/>
                  <w:rPr>
                    <w:rFonts w:ascii="Poppins" w:hAnsi="Poppins"/>
                    <w:color w:val="030003"/>
                    <w:sz w:val="20"/>
                    <w:rPrChange w:id="5948" w:author="thuyhuynh" w:date="2023-05-08T11:25:00Z">
                      <w:rPr>
                        <w:rFonts w:ascii="Calibri" w:hAnsi="Calibri"/>
                        <w:color w:val="030003"/>
                        <w:sz w:val="22"/>
                        <w:szCs w:val="22"/>
                      </w:rPr>
                    </w:rPrChange>
                  </w:rPr>
                </w:pPr>
                <w:r w:rsidRPr="00116AAA">
                  <w:rPr>
                    <w:rFonts w:ascii="Poppins" w:hAnsi="Poppins"/>
                    <w:color w:val="030003"/>
                    <w:sz w:val="20"/>
                    <w:rPrChange w:id="5949" w:author="thuyhuynh" w:date="2023-05-08T11:25:00Z">
                      <w:rPr>
                        <w:rFonts w:ascii="Calibri" w:hAnsi="Calibri"/>
                        <w:color w:val="030003"/>
                        <w:sz w:val="22"/>
                        <w:szCs w:val="22"/>
                      </w:rPr>
                    </w:rPrChange>
                  </w:rPr>
                  <w:t>A software component in device that is in charge of evaluating images stream from iris camera to select the best qualified iris images.</w:t>
                </w:r>
              </w:p>
            </w:tc>
          </w:tr>
          <w:tr w:rsidR="00B95BF0" w:rsidRPr="00116AAA" w:rsidDel="00386B3F" w:rsidTr="0026168F">
            <w:trPr>
              <w:trHeight w:val="315"/>
              <w:del w:id="5950" w:author="thuyhuynh" w:date="2022-03-30T12:11:00Z"/>
            </w:trPr>
            <w:tc>
              <w:tcPr>
                <w:tcW w:w="2340" w:type="dxa"/>
                <w:noWrap/>
                <w:vAlign w:val="center"/>
              </w:tcPr>
              <w:p w:rsidR="00B95BF0" w:rsidRPr="00116AAA" w:rsidDel="00386B3F" w:rsidRDefault="00B95BF0" w:rsidP="00B95BF0">
                <w:pPr>
                  <w:pStyle w:val="Code"/>
                  <w:shd w:val="clear" w:color="auto" w:fill="auto"/>
                  <w:spacing w:before="120" w:after="120"/>
                  <w:ind w:left="0"/>
                  <w:rPr>
                    <w:del w:id="5951" w:author="thuyhuynh" w:date="2022-03-30T12:11:00Z"/>
                    <w:rFonts w:ascii="Poppins" w:hAnsi="Poppins"/>
                    <w:b/>
                    <w:color w:val="030003"/>
                    <w:sz w:val="20"/>
                    <w:rPrChange w:id="5952" w:author="thuyhuynh" w:date="2023-05-08T11:25:00Z">
                      <w:rPr>
                        <w:del w:id="5953" w:author="thuyhuynh" w:date="2022-03-30T12:11:00Z"/>
                        <w:rFonts w:ascii="Calibri" w:hAnsi="Calibri"/>
                        <w:b/>
                        <w:color w:val="030003"/>
                        <w:sz w:val="22"/>
                        <w:szCs w:val="22"/>
                      </w:rPr>
                    </w:rPrChange>
                  </w:rPr>
                </w:pPr>
                <w:del w:id="5954" w:author="thuyhuynh" w:date="2022-03-30T12:11:00Z">
                  <w:r w:rsidRPr="00116AAA" w:rsidDel="00386B3F">
                    <w:rPr>
                      <w:rFonts w:ascii="Poppins" w:hAnsi="Poppins"/>
                      <w:b/>
                      <w:color w:val="030003"/>
                      <w:sz w:val="20"/>
                      <w:rPrChange w:id="5955" w:author="thuyhuynh" w:date="2023-05-08T11:25:00Z">
                        <w:rPr>
                          <w:b/>
                          <w:color w:val="030003"/>
                        </w:rPr>
                      </w:rPrChange>
                    </w:rPr>
                    <w:delText>RSA</w:delText>
                  </w:r>
                </w:del>
              </w:p>
            </w:tc>
            <w:tc>
              <w:tcPr>
                <w:tcW w:w="7020" w:type="dxa"/>
                <w:vAlign w:val="center"/>
              </w:tcPr>
              <w:p w:rsidR="00B95BF0" w:rsidRPr="00116AAA" w:rsidDel="00386B3F" w:rsidRDefault="00B95BF0" w:rsidP="00B95BF0">
                <w:pPr>
                  <w:pStyle w:val="Code"/>
                  <w:shd w:val="clear" w:color="auto" w:fill="auto"/>
                  <w:ind w:left="0"/>
                  <w:rPr>
                    <w:del w:id="5956" w:author="thuyhuynh" w:date="2022-03-30T12:11:00Z"/>
                    <w:rFonts w:ascii="Poppins" w:hAnsi="Poppins"/>
                    <w:color w:val="030003"/>
                    <w:sz w:val="20"/>
                    <w:rPrChange w:id="5957" w:author="thuyhuynh" w:date="2023-05-08T11:25:00Z">
                      <w:rPr>
                        <w:del w:id="5958" w:author="thuyhuynh" w:date="2022-03-30T12:11:00Z"/>
                        <w:rFonts w:ascii="Calibri" w:hAnsi="Calibri"/>
                        <w:color w:val="030003"/>
                        <w:sz w:val="22"/>
                        <w:szCs w:val="22"/>
                      </w:rPr>
                    </w:rPrChange>
                  </w:rPr>
                </w:pPr>
                <w:del w:id="5959" w:author="thuyhuynh" w:date="2022-03-30T12:11:00Z">
                  <w:r w:rsidRPr="00116AAA" w:rsidDel="00386B3F">
                    <w:rPr>
                      <w:rFonts w:ascii="Poppins" w:hAnsi="Poppins"/>
                      <w:color w:val="030003"/>
                      <w:sz w:val="20"/>
                      <w:rPrChange w:id="5960" w:author="thuyhuynh" w:date="2023-05-08T11:25:00Z">
                        <w:rPr>
                          <w:color w:val="030003"/>
                        </w:rPr>
                      </w:rPrChange>
                    </w:rPr>
                    <w:delText>An algorithm for public-key cryptography. It is suitable for signing as well as encryption.</w:delText>
                  </w:r>
                </w:del>
              </w:p>
            </w:tc>
          </w:tr>
          <w:tr w:rsidR="00B95BF0" w:rsidRPr="00116AAA" w:rsidDel="00386B3F" w:rsidTr="0026168F">
            <w:trPr>
              <w:trHeight w:val="315"/>
              <w:del w:id="5961" w:author="thuyhuynh" w:date="2022-03-30T12:11:00Z"/>
            </w:trPr>
            <w:tc>
              <w:tcPr>
                <w:tcW w:w="2340" w:type="dxa"/>
                <w:noWrap/>
                <w:vAlign w:val="center"/>
              </w:tcPr>
              <w:p w:rsidR="00B95BF0" w:rsidRPr="00116AAA" w:rsidDel="00386B3F" w:rsidRDefault="00B95BF0" w:rsidP="00B95BF0">
                <w:pPr>
                  <w:pStyle w:val="Code"/>
                  <w:shd w:val="clear" w:color="auto" w:fill="auto"/>
                  <w:spacing w:before="120" w:after="120"/>
                  <w:ind w:left="0"/>
                  <w:rPr>
                    <w:del w:id="5962" w:author="thuyhuynh" w:date="2022-03-30T12:11:00Z"/>
                    <w:rFonts w:ascii="Poppins" w:hAnsi="Poppins"/>
                    <w:b/>
                    <w:color w:val="030003"/>
                    <w:sz w:val="20"/>
                    <w:rPrChange w:id="5963" w:author="thuyhuynh" w:date="2023-05-08T11:25:00Z">
                      <w:rPr>
                        <w:del w:id="5964" w:author="thuyhuynh" w:date="2022-03-30T12:11:00Z"/>
                        <w:rFonts w:ascii="Calibri" w:hAnsi="Calibri"/>
                        <w:b/>
                        <w:color w:val="030003"/>
                        <w:sz w:val="22"/>
                        <w:szCs w:val="22"/>
                      </w:rPr>
                    </w:rPrChange>
                  </w:rPr>
                </w:pPr>
                <w:del w:id="5965" w:author="thuyhuynh" w:date="2022-03-30T12:11:00Z">
                  <w:r w:rsidRPr="00116AAA" w:rsidDel="00386B3F">
                    <w:rPr>
                      <w:rFonts w:ascii="Poppins" w:hAnsi="Poppins"/>
                      <w:b/>
                      <w:color w:val="030003"/>
                      <w:sz w:val="20"/>
                      <w:rPrChange w:id="5966" w:author="thuyhuynh" w:date="2023-05-08T11:25:00Z">
                        <w:rPr>
                          <w:b/>
                          <w:color w:val="030003"/>
                        </w:rPr>
                      </w:rPrChange>
                    </w:rPr>
                    <w:delText>SHA1</w:delText>
                  </w:r>
                </w:del>
              </w:p>
            </w:tc>
            <w:tc>
              <w:tcPr>
                <w:tcW w:w="7020" w:type="dxa"/>
                <w:vAlign w:val="center"/>
              </w:tcPr>
              <w:p w:rsidR="00B95BF0" w:rsidRPr="00116AAA" w:rsidDel="00386B3F" w:rsidRDefault="00B95BF0" w:rsidP="00B95BF0">
                <w:pPr>
                  <w:pStyle w:val="Code"/>
                  <w:shd w:val="clear" w:color="auto" w:fill="auto"/>
                  <w:ind w:left="0"/>
                  <w:rPr>
                    <w:del w:id="5967" w:author="thuyhuynh" w:date="2022-03-30T12:11:00Z"/>
                    <w:rFonts w:ascii="Poppins" w:hAnsi="Poppins"/>
                    <w:color w:val="030003"/>
                    <w:sz w:val="20"/>
                    <w:rPrChange w:id="5968" w:author="thuyhuynh" w:date="2023-05-08T11:25:00Z">
                      <w:rPr>
                        <w:del w:id="5969" w:author="thuyhuynh" w:date="2022-03-30T12:11:00Z"/>
                        <w:rFonts w:ascii="Calibri" w:hAnsi="Calibri"/>
                        <w:color w:val="030003"/>
                        <w:sz w:val="22"/>
                        <w:szCs w:val="22"/>
                      </w:rPr>
                    </w:rPrChange>
                  </w:rPr>
                </w:pPr>
                <w:del w:id="5970" w:author="thuyhuynh" w:date="2022-03-30T12:11:00Z">
                  <w:r w:rsidRPr="00116AAA" w:rsidDel="00386B3F">
                    <w:rPr>
                      <w:rFonts w:ascii="Poppins" w:hAnsi="Poppins"/>
                      <w:color w:val="030003"/>
                      <w:sz w:val="20"/>
                      <w:rPrChange w:id="5971" w:author="thuyhuynh" w:date="2023-05-08T11:25:00Z">
                        <w:rPr>
                          <w:color w:val="030003"/>
                        </w:rPr>
                      </w:rPrChange>
                    </w:rPr>
                    <w:delText>A cryptographic hash function.</w:delText>
                  </w:r>
                </w:del>
              </w:p>
            </w:tc>
          </w:tr>
          <w:tr w:rsidR="00B95BF0" w:rsidRPr="00116AAA" w:rsidDel="00386B3F" w:rsidTr="0026168F">
            <w:trPr>
              <w:trHeight w:val="315"/>
              <w:del w:id="5972" w:author="thuyhuynh" w:date="2022-03-30T12:11:00Z"/>
            </w:trPr>
            <w:tc>
              <w:tcPr>
                <w:tcW w:w="2340" w:type="dxa"/>
                <w:noWrap/>
                <w:vAlign w:val="center"/>
              </w:tcPr>
              <w:p w:rsidR="00B95BF0" w:rsidRPr="00116AAA" w:rsidDel="00386B3F" w:rsidRDefault="00B95BF0" w:rsidP="00B95BF0">
                <w:pPr>
                  <w:pStyle w:val="Code"/>
                  <w:shd w:val="clear" w:color="auto" w:fill="auto"/>
                  <w:spacing w:before="120" w:after="120"/>
                  <w:ind w:left="0"/>
                  <w:rPr>
                    <w:del w:id="5973" w:author="thuyhuynh" w:date="2022-03-30T12:11:00Z"/>
                    <w:rFonts w:ascii="Poppins" w:hAnsi="Poppins"/>
                    <w:b/>
                    <w:color w:val="030003"/>
                    <w:sz w:val="20"/>
                    <w:rPrChange w:id="5974" w:author="thuyhuynh" w:date="2023-05-08T11:25:00Z">
                      <w:rPr>
                        <w:del w:id="5975" w:author="thuyhuynh" w:date="2022-03-30T12:11:00Z"/>
                        <w:rFonts w:ascii="Calibri" w:hAnsi="Calibri"/>
                        <w:b/>
                        <w:color w:val="030003"/>
                        <w:sz w:val="22"/>
                        <w:szCs w:val="22"/>
                      </w:rPr>
                    </w:rPrChange>
                  </w:rPr>
                </w:pPr>
                <w:del w:id="5976" w:author="thuyhuynh" w:date="2022-03-30T12:11:00Z">
                  <w:r w:rsidRPr="00116AAA" w:rsidDel="00386B3F">
                    <w:rPr>
                      <w:rFonts w:ascii="Poppins" w:hAnsi="Poppins"/>
                      <w:b/>
                      <w:color w:val="030003"/>
                      <w:sz w:val="20"/>
                      <w:rPrChange w:id="5977" w:author="thuyhuynh" w:date="2023-05-08T11:25:00Z">
                        <w:rPr>
                          <w:b/>
                          <w:color w:val="030003"/>
                        </w:rPr>
                      </w:rPrChange>
                    </w:rPr>
                    <w:delText>Template</w:delText>
                  </w:r>
                </w:del>
              </w:p>
            </w:tc>
            <w:tc>
              <w:tcPr>
                <w:tcW w:w="7020" w:type="dxa"/>
                <w:vAlign w:val="center"/>
              </w:tcPr>
              <w:p w:rsidR="00B95BF0" w:rsidRPr="00116AAA" w:rsidDel="00386B3F" w:rsidRDefault="00B95BF0" w:rsidP="00DE04E8">
                <w:pPr>
                  <w:pStyle w:val="Code"/>
                  <w:shd w:val="clear" w:color="auto" w:fill="auto"/>
                  <w:ind w:left="0"/>
                  <w:rPr>
                    <w:del w:id="5978" w:author="thuyhuynh" w:date="2022-03-30T12:11:00Z"/>
                    <w:rFonts w:ascii="Poppins" w:hAnsi="Poppins"/>
                    <w:color w:val="030003"/>
                    <w:sz w:val="20"/>
                    <w:rPrChange w:id="5979" w:author="thuyhuynh" w:date="2023-05-08T11:25:00Z">
                      <w:rPr>
                        <w:del w:id="5980" w:author="thuyhuynh" w:date="2022-03-30T12:11:00Z"/>
                        <w:rFonts w:ascii="Calibri" w:hAnsi="Calibri"/>
                        <w:color w:val="030003"/>
                        <w:sz w:val="22"/>
                        <w:szCs w:val="22"/>
                      </w:rPr>
                    </w:rPrChange>
                  </w:rPr>
                </w:pPr>
                <w:del w:id="5981" w:author="thuyhuynh" w:date="2022-03-30T12:11:00Z">
                  <w:r w:rsidRPr="00116AAA" w:rsidDel="00386B3F">
                    <w:rPr>
                      <w:rFonts w:ascii="Poppins" w:hAnsi="Poppins"/>
                      <w:color w:val="030003"/>
                      <w:sz w:val="20"/>
                      <w:rPrChange w:id="5982" w:author="thuyhuynh" w:date="2023-05-08T11:25:00Z">
                        <w:rPr>
                          <w:color w:val="030003"/>
                        </w:rPr>
                      </w:rPrChange>
                    </w:rPr>
                    <w:delText>A specialized binary data structure that encodes compressed iris features from one or multiple iris images</w:delText>
                  </w:r>
                  <w:r w:rsidRPr="00116AAA" w:rsidDel="00386B3F">
                    <w:rPr>
                      <w:rFonts w:ascii="Poppins" w:hAnsi="Poppins"/>
                      <w:color w:val="030003"/>
                      <w:sz w:val="20"/>
                      <w:lang w:eastAsia="ko-KR"/>
                      <w:rPrChange w:id="5983" w:author="thuyhuynh" w:date="2023-05-08T11:25:00Z">
                        <w:rPr>
                          <w:color w:val="030003"/>
                          <w:lang w:eastAsia="ko-KR"/>
                        </w:rPr>
                      </w:rPrChange>
                    </w:rPr>
                    <w:delText>.</w:delText>
                  </w:r>
                  <w:r w:rsidR="003B62B4" w:rsidRPr="00116AAA" w:rsidDel="00386B3F">
                    <w:rPr>
                      <w:rFonts w:ascii="Poppins" w:hAnsi="Poppins"/>
                      <w:color w:val="030003"/>
                      <w:sz w:val="20"/>
                      <w:lang w:eastAsia="ko-KR"/>
                      <w:rPrChange w:id="5984" w:author="thuyhuynh" w:date="2023-05-08T11:25:00Z">
                        <w:rPr>
                          <w:color w:val="030003"/>
                          <w:lang w:eastAsia="ko-KR"/>
                        </w:rPr>
                      </w:rPrChange>
                    </w:rPr>
                    <w:delText xml:space="preserve"> </w:delText>
                  </w:r>
                  <w:r w:rsidRPr="00116AAA" w:rsidDel="00386B3F">
                    <w:rPr>
                      <w:rFonts w:ascii="Poppins" w:hAnsi="Poppins"/>
                      <w:color w:val="030003"/>
                      <w:sz w:val="20"/>
                      <w:lang w:eastAsia="ko-KR"/>
                      <w:rPrChange w:id="5985" w:author="thuyhuynh" w:date="2023-05-08T11:25:00Z">
                        <w:rPr>
                          <w:color w:val="030003"/>
                          <w:lang w:eastAsia="ko-KR"/>
                        </w:rPr>
                      </w:rPrChange>
                    </w:rPr>
                    <w:delText>These features</w:delText>
                  </w:r>
                  <w:r w:rsidR="003B62B4" w:rsidRPr="00116AAA" w:rsidDel="00386B3F">
                    <w:rPr>
                      <w:rFonts w:ascii="Poppins" w:hAnsi="Poppins"/>
                      <w:color w:val="030003"/>
                      <w:sz w:val="20"/>
                      <w:lang w:eastAsia="ko-KR"/>
                      <w:rPrChange w:id="5986" w:author="thuyhuynh" w:date="2023-05-08T11:25:00Z">
                        <w:rPr>
                          <w:color w:val="030003"/>
                          <w:lang w:eastAsia="ko-KR"/>
                        </w:rPr>
                      </w:rPrChange>
                    </w:rPr>
                    <w:delText xml:space="preserve"> </w:delText>
                  </w:r>
                  <w:r w:rsidRPr="00116AAA" w:rsidDel="00386B3F">
                    <w:rPr>
                      <w:rFonts w:ascii="Poppins" w:hAnsi="Poppins"/>
                      <w:color w:val="030003"/>
                      <w:sz w:val="20"/>
                      <w:lang w:eastAsia="ko-KR"/>
                      <w:rPrChange w:id="5987" w:author="thuyhuynh" w:date="2023-05-08T11:25:00Z">
                        <w:rPr>
                          <w:color w:val="030003"/>
                          <w:lang w:eastAsia="ko-KR"/>
                        </w:rPr>
                      </w:rPrChange>
                    </w:rPr>
                    <w:delText>are</w:delText>
                  </w:r>
                  <w:r w:rsidR="003B62B4" w:rsidRPr="00116AAA" w:rsidDel="00386B3F">
                    <w:rPr>
                      <w:rFonts w:ascii="Poppins" w:hAnsi="Poppins"/>
                      <w:color w:val="030003"/>
                      <w:sz w:val="20"/>
                      <w:lang w:eastAsia="ko-KR"/>
                      <w:rPrChange w:id="5988" w:author="thuyhuynh" w:date="2023-05-08T11:25:00Z">
                        <w:rPr>
                          <w:color w:val="030003"/>
                          <w:lang w:eastAsia="ko-KR"/>
                        </w:rPr>
                      </w:rPrChange>
                    </w:rPr>
                    <w:delText xml:space="preserve"> </w:delText>
                  </w:r>
                  <w:r w:rsidRPr="00116AAA" w:rsidDel="00386B3F">
                    <w:rPr>
                      <w:rFonts w:ascii="Poppins" w:hAnsi="Poppins"/>
                      <w:color w:val="030003"/>
                      <w:sz w:val="20"/>
                      <w:lang w:eastAsia="ko-KR"/>
                      <w:rPrChange w:id="5989" w:author="thuyhuynh" w:date="2023-05-08T11:25:00Z">
                        <w:rPr>
                          <w:color w:val="030003"/>
                          <w:lang w:eastAsia="ko-KR"/>
                        </w:rPr>
                      </w:rPrChange>
                    </w:rPr>
                    <w:delText>the very material</w:delText>
                  </w:r>
                  <w:r w:rsidRPr="00116AAA" w:rsidDel="00386B3F">
                    <w:rPr>
                      <w:rFonts w:ascii="Poppins" w:hAnsi="Poppins"/>
                      <w:color w:val="030003"/>
                      <w:sz w:val="20"/>
                      <w:rPrChange w:id="5990" w:author="thuyhuynh" w:date="2023-05-08T11:25:00Z">
                        <w:rPr>
                          <w:color w:val="030003"/>
                        </w:rPr>
                      </w:rPrChange>
                    </w:rPr>
                    <w:delText xml:space="preserve"> to iris recognition. Templates are only created and processed by Iris Recognition module.</w:delText>
                  </w:r>
                </w:del>
              </w:p>
            </w:tc>
          </w:tr>
          <w:tr w:rsidR="00B95BF0" w:rsidRPr="00116AAA" w:rsidDel="00386B3F" w:rsidTr="0026168F">
            <w:trPr>
              <w:trHeight w:val="315"/>
              <w:del w:id="5991" w:author="thuyhuynh" w:date="2022-03-30T12:11:00Z"/>
            </w:trPr>
            <w:tc>
              <w:tcPr>
                <w:tcW w:w="2340" w:type="dxa"/>
                <w:noWrap/>
                <w:vAlign w:val="center"/>
              </w:tcPr>
              <w:p w:rsidR="00B95BF0" w:rsidRPr="00116AAA" w:rsidDel="00386B3F" w:rsidRDefault="00B95BF0" w:rsidP="00B95BF0">
                <w:pPr>
                  <w:pStyle w:val="Code"/>
                  <w:shd w:val="clear" w:color="auto" w:fill="auto"/>
                  <w:spacing w:before="120" w:after="120"/>
                  <w:ind w:left="0"/>
                  <w:rPr>
                    <w:del w:id="5992" w:author="thuyhuynh" w:date="2022-03-30T12:11:00Z"/>
                    <w:rFonts w:ascii="Poppins" w:hAnsi="Poppins"/>
                    <w:b/>
                    <w:color w:val="030003"/>
                    <w:sz w:val="20"/>
                    <w:rPrChange w:id="5993" w:author="thuyhuynh" w:date="2023-05-08T11:25:00Z">
                      <w:rPr>
                        <w:del w:id="5994" w:author="thuyhuynh" w:date="2022-03-30T12:11:00Z"/>
                        <w:rFonts w:ascii="Calibri" w:hAnsi="Calibri"/>
                        <w:b/>
                        <w:color w:val="030003"/>
                        <w:sz w:val="22"/>
                        <w:szCs w:val="22"/>
                      </w:rPr>
                    </w:rPrChange>
                  </w:rPr>
                </w:pPr>
                <w:del w:id="5995" w:author="thuyhuynh" w:date="2022-03-30T12:11:00Z">
                  <w:r w:rsidRPr="00116AAA" w:rsidDel="00386B3F">
                    <w:rPr>
                      <w:rFonts w:ascii="Poppins" w:hAnsi="Poppins"/>
                      <w:b/>
                      <w:color w:val="030003"/>
                      <w:sz w:val="20"/>
                      <w:rPrChange w:id="5996" w:author="thuyhuynh" w:date="2023-05-08T11:25:00Z">
                        <w:rPr>
                          <w:b/>
                          <w:color w:val="030003"/>
                        </w:rPr>
                      </w:rPrChange>
                    </w:rPr>
                    <w:delText>Template gallery</w:delText>
                  </w:r>
                </w:del>
              </w:p>
            </w:tc>
            <w:tc>
              <w:tcPr>
                <w:tcW w:w="7020" w:type="dxa"/>
                <w:vAlign w:val="center"/>
              </w:tcPr>
              <w:p w:rsidR="00B95BF0" w:rsidRPr="00116AAA" w:rsidDel="00386B3F" w:rsidRDefault="00B95BF0" w:rsidP="00B95BF0">
                <w:pPr>
                  <w:pStyle w:val="Code"/>
                  <w:shd w:val="clear" w:color="auto" w:fill="auto"/>
                  <w:ind w:left="0"/>
                  <w:rPr>
                    <w:del w:id="5997" w:author="thuyhuynh" w:date="2022-03-30T12:11:00Z"/>
                    <w:rFonts w:ascii="Poppins" w:hAnsi="Poppins"/>
                    <w:color w:val="030003"/>
                    <w:sz w:val="20"/>
                    <w:rPrChange w:id="5998" w:author="thuyhuynh" w:date="2023-05-08T11:25:00Z">
                      <w:rPr>
                        <w:del w:id="5999" w:author="thuyhuynh" w:date="2022-03-30T12:11:00Z"/>
                        <w:rFonts w:ascii="Calibri" w:hAnsi="Calibri"/>
                        <w:color w:val="030003"/>
                        <w:sz w:val="22"/>
                        <w:szCs w:val="22"/>
                      </w:rPr>
                    </w:rPrChange>
                  </w:rPr>
                </w:pPr>
                <w:del w:id="6000" w:author="thuyhuynh" w:date="2022-03-30T12:11:00Z">
                  <w:r w:rsidRPr="00116AAA" w:rsidDel="00386B3F">
                    <w:rPr>
                      <w:rFonts w:ascii="Poppins" w:hAnsi="Poppins"/>
                      <w:color w:val="030003"/>
                      <w:sz w:val="20"/>
                      <w:rPrChange w:id="6001" w:author="thuyhuynh" w:date="2023-05-08T11:25:00Z">
                        <w:rPr>
                          <w:color w:val="030003"/>
                        </w:rPr>
                      </w:rPrChange>
                    </w:rPr>
                    <w:delText>An in-memory database</w:delText>
                  </w:r>
                  <w:r w:rsidRPr="00116AAA" w:rsidDel="00386B3F">
                    <w:rPr>
                      <w:rFonts w:ascii="Poppins" w:hAnsi="Poppins"/>
                      <w:color w:val="030003"/>
                      <w:sz w:val="20"/>
                      <w:lang w:eastAsia="ko-KR"/>
                      <w:rPrChange w:id="6002" w:author="thuyhuynh" w:date="2023-05-08T11:25:00Z">
                        <w:rPr>
                          <w:color w:val="030003"/>
                          <w:lang w:eastAsia="ko-KR"/>
                        </w:rPr>
                      </w:rPrChange>
                    </w:rPr>
                    <w:delText xml:space="preserve"> in device</w:delText>
                  </w:r>
                  <w:r w:rsidRPr="00116AAA" w:rsidDel="00386B3F">
                    <w:rPr>
                      <w:rFonts w:ascii="Poppins" w:hAnsi="Poppins"/>
                      <w:color w:val="030003"/>
                      <w:sz w:val="20"/>
                      <w:rPrChange w:id="6003" w:author="thuyhuynh" w:date="2023-05-08T11:25:00Z">
                        <w:rPr>
                          <w:color w:val="030003"/>
                        </w:rPr>
                      </w:rPrChange>
                    </w:rPr>
                    <w:delText xml:space="preserve"> that is used to store enrolled templates.</w:delText>
                  </w:r>
                </w:del>
              </w:p>
            </w:tc>
          </w:tr>
          <w:tr w:rsidR="00B95BF0" w:rsidRPr="00116AAA" w:rsidDel="00386B3F" w:rsidTr="0026168F">
            <w:trPr>
              <w:trHeight w:val="315"/>
              <w:del w:id="6004" w:author="thuyhuynh" w:date="2022-03-30T12:11:00Z"/>
            </w:trPr>
            <w:tc>
              <w:tcPr>
                <w:tcW w:w="2340" w:type="dxa"/>
                <w:noWrap/>
                <w:vAlign w:val="center"/>
              </w:tcPr>
              <w:p w:rsidR="00B95BF0" w:rsidRPr="00116AAA" w:rsidDel="00386B3F" w:rsidRDefault="00B95BF0" w:rsidP="00B95BF0">
                <w:pPr>
                  <w:pStyle w:val="Code"/>
                  <w:shd w:val="clear" w:color="auto" w:fill="auto"/>
                  <w:spacing w:before="120" w:after="120"/>
                  <w:ind w:left="0"/>
                  <w:rPr>
                    <w:del w:id="6005" w:author="thuyhuynh" w:date="2022-03-30T12:11:00Z"/>
                    <w:rFonts w:ascii="Poppins" w:hAnsi="Poppins"/>
                    <w:b/>
                    <w:color w:val="030003"/>
                    <w:sz w:val="20"/>
                    <w:rPrChange w:id="6006" w:author="thuyhuynh" w:date="2023-05-08T11:25:00Z">
                      <w:rPr>
                        <w:del w:id="6007" w:author="thuyhuynh" w:date="2022-03-30T12:11:00Z"/>
                        <w:rFonts w:ascii="Calibri" w:hAnsi="Calibri"/>
                        <w:b/>
                        <w:color w:val="030003"/>
                        <w:sz w:val="22"/>
                        <w:szCs w:val="22"/>
                      </w:rPr>
                    </w:rPrChange>
                  </w:rPr>
                </w:pPr>
                <w:del w:id="6008" w:author="thuyhuynh" w:date="2022-03-30T12:11:00Z">
                  <w:r w:rsidRPr="00116AAA" w:rsidDel="00386B3F">
                    <w:rPr>
                      <w:rFonts w:ascii="Poppins" w:hAnsi="Poppins"/>
                      <w:b/>
                      <w:color w:val="030003"/>
                      <w:sz w:val="20"/>
                      <w:rPrChange w:id="6009" w:author="thuyhuynh" w:date="2023-05-08T11:25:00Z">
                        <w:rPr>
                          <w:b/>
                          <w:color w:val="030003"/>
                        </w:rPr>
                      </w:rPrChange>
                    </w:rPr>
                    <w:delText>Verification</w:delText>
                  </w:r>
                </w:del>
              </w:p>
            </w:tc>
            <w:tc>
              <w:tcPr>
                <w:tcW w:w="7020" w:type="dxa"/>
                <w:vAlign w:val="center"/>
              </w:tcPr>
              <w:p w:rsidR="00B95BF0" w:rsidRPr="00116AAA" w:rsidDel="00386B3F" w:rsidRDefault="00B95BF0" w:rsidP="00B95BF0">
                <w:pPr>
                  <w:pStyle w:val="Code"/>
                  <w:shd w:val="clear" w:color="auto" w:fill="auto"/>
                  <w:ind w:left="0"/>
                  <w:rPr>
                    <w:del w:id="6010" w:author="thuyhuynh" w:date="2022-03-30T12:11:00Z"/>
                    <w:rFonts w:ascii="Poppins" w:hAnsi="Poppins"/>
                    <w:color w:val="030003"/>
                    <w:sz w:val="20"/>
                    <w:rPrChange w:id="6011" w:author="thuyhuynh" w:date="2023-05-08T11:25:00Z">
                      <w:rPr>
                        <w:del w:id="6012" w:author="thuyhuynh" w:date="2022-03-30T12:11:00Z"/>
                        <w:rFonts w:ascii="Calibri" w:hAnsi="Calibri"/>
                        <w:color w:val="030003"/>
                        <w:sz w:val="22"/>
                        <w:szCs w:val="22"/>
                      </w:rPr>
                    </w:rPrChange>
                  </w:rPr>
                </w:pPr>
                <w:del w:id="6013" w:author="thuyhuynh" w:date="2022-03-30T12:11:00Z">
                  <w:r w:rsidRPr="00116AAA" w:rsidDel="00386B3F">
                    <w:rPr>
                      <w:rFonts w:ascii="Poppins" w:hAnsi="Poppins"/>
                      <w:color w:val="030003"/>
                      <w:sz w:val="20"/>
                      <w:rPrChange w:id="6014" w:author="thuyhuynh" w:date="2023-05-08T11:25:00Z">
                        <w:rPr>
                          <w:color w:val="030003"/>
                        </w:rPr>
                      </w:rPrChange>
                    </w:rPr>
                    <w:delText>The procedure of comparing a query template with a specific template to find out whether these two come from the same person.</w:delText>
                  </w:r>
                </w:del>
              </w:p>
            </w:tc>
          </w:tr>
          <w:tr w:rsidR="00B95BF0" w:rsidRPr="00116AAA" w:rsidDel="00386B3F" w:rsidTr="0026168F">
            <w:trPr>
              <w:trHeight w:val="315"/>
              <w:del w:id="6015" w:author="thuyhuynh" w:date="2022-03-30T12:11:00Z"/>
            </w:trPr>
            <w:tc>
              <w:tcPr>
                <w:tcW w:w="2340" w:type="dxa"/>
                <w:noWrap/>
                <w:vAlign w:val="center"/>
              </w:tcPr>
              <w:p w:rsidR="00B95BF0" w:rsidRPr="00116AAA" w:rsidDel="00386B3F" w:rsidRDefault="00B95BF0" w:rsidP="00B95BF0">
                <w:pPr>
                  <w:pStyle w:val="Code"/>
                  <w:shd w:val="clear" w:color="auto" w:fill="auto"/>
                  <w:spacing w:before="120" w:after="120"/>
                  <w:ind w:left="0"/>
                  <w:rPr>
                    <w:del w:id="6016" w:author="thuyhuynh" w:date="2022-03-30T12:11:00Z"/>
                    <w:rFonts w:ascii="Poppins" w:hAnsi="Poppins"/>
                    <w:b/>
                    <w:color w:val="030003"/>
                    <w:sz w:val="20"/>
                    <w:rPrChange w:id="6017" w:author="thuyhuynh" w:date="2023-05-08T11:25:00Z">
                      <w:rPr>
                        <w:del w:id="6018" w:author="thuyhuynh" w:date="2022-03-30T12:11:00Z"/>
                        <w:rFonts w:ascii="Calibri" w:hAnsi="Calibri"/>
                        <w:b/>
                        <w:color w:val="030003"/>
                        <w:sz w:val="22"/>
                        <w:szCs w:val="22"/>
                      </w:rPr>
                    </w:rPrChange>
                  </w:rPr>
                </w:pPr>
                <w:del w:id="6019" w:author="thuyhuynh" w:date="2022-03-30T12:11:00Z">
                  <w:r w:rsidRPr="00116AAA" w:rsidDel="00386B3F">
                    <w:rPr>
                      <w:rFonts w:ascii="Poppins" w:hAnsi="Poppins"/>
                      <w:b/>
                      <w:color w:val="030003"/>
                      <w:sz w:val="20"/>
                      <w:rPrChange w:id="6020" w:author="thuyhuynh" w:date="2023-05-08T11:25:00Z">
                        <w:rPr>
                          <w:b/>
                          <w:color w:val="030003"/>
                        </w:rPr>
                      </w:rPrChange>
                    </w:rPr>
                    <w:delText>X509 Certificate</w:delText>
                  </w:r>
                </w:del>
              </w:p>
            </w:tc>
            <w:tc>
              <w:tcPr>
                <w:tcW w:w="7020" w:type="dxa"/>
                <w:vAlign w:val="center"/>
              </w:tcPr>
              <w:p w:rsidR="00B95BF0" w:rsidRPr="00116AAA" w:rsidDel="00386B3F" w:rsidRDefault="00B95BF0" w:rsidP="00B95BF0">
                <w:pPr>
                  <w:pStyle w:val="Code"/>
                  <w:shd w:val="clear" w:color="auto" w:fill="auto"/>
                  <w:ind w:left="0"/>
                  <w:rPr>
                    <w:del w:id="6021" w:author="thuyhuynh" w:date="2022-03-30T12:11:00Z"/>
                    <w:rFonts w:ascii="Poppins" w:hAnsi="Poppins"/>
                    <w:color w:val="030003"/>
                    <w:sz w:val="20"/>
                    <w:rPrChange w:id="6022" w:author="thuyhuynh" w:date="2023-05-08T11:25:00Z">
                      <w:rPr>
                        <w:del w:id="6023" w:author="thuyhuynh" w:date="2022-03-30T12:11:00Z"/>
                        <w:rFonts w:ascii="Calibri" w:hAnsi="Calibri"/>
                        <w:color w:val="030003"/>
                        <w:sz w:val="22"/>
                        <w:szCs w:val="22"/>
                      </w:rPr>
                    </w:rPrChange>
                  </w:rPr>
                </w:pPr>
                <w:del w:id="6024" w:author="thuyhuynh" w:date="2022-03-30T12:11:00Z">
                  <w:r w:rsidRPr="00116AAA" w:rsidDel="00386B3F">
                    <w:rPr>
                      <w:rFonts w:ascii="Poppins" w:hAnsi="Poppins"/>
                      <w:color w:val="030003"/>
                      <w:sz w:val="20"/>
                      <w:rPrChange w:id="6025" w:author="thuyhuynh" w:date="2023-05-08T11:25:00Z">
                        <w:rPr>
                          <w:color w:val="030003"/>
                        </w:rPr>
                      </w:rPrChange>
                    </w:rPr>
                    <w:delText>A standard format for public key exchange in PKI.</w:delText>
                  </w:r>
                </w:del>
              </w:p>
            </w:tc>
          </w:tr>
          <w:tr w:rsidR="001E3828" w:rsidRPr="00116AAA" w:rsidDel="00386B3F" w:rsidTr="0026168F">
            <w:trPr>
              <w:trHeight w:val="315"/>
              <w:del w:id="6026" w:author="thuyhuynh" w:date="2022-03-30T12:11:00Z"/>
            </w:trPr>
            <w:tc>
              <w:tcPr>
                <w:tcW w:w="2340" w:type="dxa"/>
                <w:noWrap/>
                <w:vAlign w:val="center"/>
              </w:tcPr>
              <w:p w:rsidR="001E3828" w:rsidRPr="00116AAA" w:rsidDel="00386B3F" w:rsidRDefault="001E3828" w:rsidP="00B95BF0">
                <w:pPr>
                  <w:pStyle w:val="Code"/>
                  <w:shd w:val="clear" w:color="auto" w:fill="auto"/>
                  <w:spacing w:before="120" w:after="120"/>
                  <w:ind w:left="0"/>
                  <w:rPr>
                    <w:del w:id="6027" w:author="thuyhuynh" w:date="2022-03-30T12:11:00Z"/>
                    <w:rFonts w:ascii="Poppins" w:hAnsi="Poppins"/>
                    <w:b/>
                    <w:color w:val="030003"/>
                    <w:sz w:val="20"/>
                    <w:rPrChange w:id="6028" w:author="thuyhuynh" w:date="2023-05-08T11:25:00Z">
                      <w:rPr>
                        <w:del w:id="6029" w:author="thuyhuynh" w:date="2022-03-30T12:11:00Z"/>
                        <w:rFonts w:ascii="Calibri" w:hAnsi="Calibri"/>
                        <w:b/>
                        <w:color w:val="030003"/>
                        <w:sz w:val="22"/>
                        <w:szCs w:val="22"/>
                      </w:rPr>
                    </w:rPrChange>
                  </w:rPr>
                </w:pPr>
                <w:del w:id="6030" w:author="thuyhuynh" w:date="2022-03-30T12:11:00Z">
                  <w:r w:rsidRPr="00116AAA" w:rsidDel="00386B3F">
                    <w:rPr>
                      <w:rFonts w:ascii="Poppins" w:hAnsi="Poppins"/>
                      <w:b/>
                      <w:color w:val="030003"/>
                      <w:sz w:val="20"/>
                      <w:rPrChange w:id="6031" w:author="thuyhuynh" w:date="2023-05-08T11:25:00Z">
                        <w:rPr>
                          <w:b/>
                          <w:color w:val="030003"/>
                        </w:rPr>
                      </w:rPrChange>
                    </w:rPr>
                    <w:delText>N-template</w:delText>
                  </w:r>
                </w:del>
              </w:p>
            </w:tc>
            <w:tc>
              <w:tcPr>
                <w:tcW w:w="7020" w:type="dxa"/>
                <w:vAlign w:val="center"/>
              </w:tcPr>
              <w:p w:rsidR="001E3828" w:rsidRPr="00116AAA" w:rsidDel="00386B3F" w:rsidRDefault="00497DF6" w:rsidP="006923F1">
                <w:pPr>
                  <w:pStyle w:val="Code"/>
                  <w:shd w:val="clear" w:color="auto" w:fill="auto"/>
                  <w:ind w:left="0"/>
                  <w:rPr>
                    <w:del w:id="6032" w:author="thuyhuynh" w:date="2022-03-30T12:11:00Z"/>
                    <w:rFonts w:ascii="Poppins" w:hAnsi="Poppins"/>
                    <w:color w:val="030003"/>
                    <w:sz w:val="20"/>
                    <w:rPrChange w:id="6033" w:author="thuyhuynh" w:date="2023-05-08T11:25:00Z">
                      <w:rPr>
                        <w:del w:id="6034" w:author="thuyhuynh" w:date="2022-03-30T12:11:00Z"/>
                        <w:rFonts w:ascii="Calibri" w:hAnsi="Calibri"/>
                        <w:color w:val="030003"/>
                        <w:sz w:val="22"/>
                        <w:szCs w:val="22"/>
                      </w:rPr>
                    </w:rPrChange>
                  </w:rPr>
                </w:pPr>
                <w:del w:id="6035" w:author="thuyhuynh" w:date="2022-03-30T12:11:00Z">
                  <w:r w:rsidRPr="00116AAA" w:rsidDel="00386B3F">
                    <w:rPr>
                      <w:rFonts w:ascii="Poppins" w:hAnsi="Poppins"/>
                      <w:color w:val="030003"/>
                      <w:sz w:val="20"/>
                      <w:rPrChange w:id="6036" w:author="thuyhuynh" w:date="2023-05-08T11:25:00Z">
                        <w:rPr>
                          <w:color w:val="030003"/>
                        </w:rPr>
                      </w:rPrChange>
                    </w:rPr>
                    <w:delText>A</w:delText>
                  </w:r>
                  <w:r w:rsidR="0049090A" w:rsidRPr="00116AAA" w:rsidDel="00386B3F">
                    <w:rPr>
                      <w:rFonts w:ascii="Poppins" w:hAnsi="Poppins"/>
                      <w:color w:val="030003"/>
                      <w:sz w:val="20"/>
                      <w:rPrChange w:id="6037" w:author="thuyhuynh" w:date="2023-05-08T11:25:00Z">
                        <w:rPr>
                          <w:color w:val="030003"/>
                        </w:rPr>
                      </w:rPrChange>
                    </w:rPr>
                    <w:delText>n</w:delText>
                  </w:r>
                  <w:r w:rsidR="003B62B4" w:rsidRPr="00116AAA" w:rsidDel="00386B3F">
                    <w:rPr>
                      <w:rFonts w:ascii="Poppins" w:hAnsi="Poppins"/>
                      <w:color w:val="030003"/>
                      <w:sz w:val="20"/>
                      <w:rPrChange w:id="6038" w:author="thuyhuynh" w:date="2023-05-08T11:25:00Z">
                        <w:rPr>
                          <w:color w:val="030003"/>
                        </w:rPr>
                      </w:rPrChange>
                    </w:rPr>
                    <w:delText xml:space="preserve"> </w:delText>
                  </w:r>
                  <w:r w:rsidR="003003C3" w:rsidRPr="00116AAA" w:rsidDel="00386B3F">
                    <w:rPr>
                      <w:rFonts w:ascii="Poppins" w:hAnsi="Poppins"/>
                      <w:color w:val="030003"/>
                      <w:sz w:val="20"/>
                      <w:rPrChange w:id="6039" w:author="thuyhuynh" w:date="2023-05-08T11:25:00Z">
                        <w:rPr>
                          <w:color w:val="030003"/>
                        </w:rPr>
                      </w:rPrChange>
                    </w:rPr>
                    <w:delText xml:space="preserve">IriTech’s proprietary </w:delText>
                  </w:r>
                  <w:r w:rsidRPr="00116AAA" w:rsidDel="00386B3F">
                    <w:rPr>
                      <w:rFonts w:ascii="Poppins" w:hAnsi="Poppins"/>
                      <w:color w:val="030003"/>
                      <w:sz w:val="20"/>
                      <w:rPrChange w:id="6040" w:author="thuyhuynh" w:date="2023-05-08T11:25:00Z">
                        <w:rPr>
                          <w:color w:val="030003"/>
                        </w:rPr>
                      </w:rPrChange>
                    </w:rPr>
                    <w:delText>template.</w:delText>
                  </w:r>
                </w:del>
              </w:p>
            </w:tc>
          </w:tr>
        </w:tbl>
        <w:p w:rsidR="005C5D63" w:rsidRPr="00116AAA" w:rsidRDefault="005C5D63" w:rsidP="000E69CF">
          <w:pPr>
            <w:jc w:val="both"/>
            <w:rPr>
              <w:rFonts w:ascii="Poppins" w:hAnsi="Poppins"/>
              <w:sz w:val="20"/>
              <w:szCs w:val="20"/>
              <w:lang w:eastAsia="ko-KR"/>
              <w:rPrChange w:id="6041" w:author="thuyhuynh" w:date="2023-05-08T11:25:00Z">
                <w:rPr>
                  <w:lang w:eastAsia="ko-KR"/>
                </w:rPr>
              </w:rPrChange>
            </w:rPr>
          </w:pPr>
        </w:p>
        <w:p w:rsidR="000E69CF" w:rsidRPr="004671A0" w:rsidRDefault="000E69CF" w:rsidP="005740F6">
          <w:pPr>
            <w:pStyle w:val="Heading1"/>
            <w:rPr>
              <w:rFonts w:ascii="Poppins" w:hAnsi="Poppins"/>
              <w:b w:val="0"/>
              <w:szCs w:val="36"/>
              <w:rPrChange w:id="6042" w:author="thuyhuynh" w:date="2023-05-08T11:56:00Z">
                <w:rPr/>
              </w:rPrChange>
            </w:rPr>
          </w:pPr>
          <w:r w:rsidRPr="00116AAA">
            <w:rPr>
              <w:rFonts w:ascii="Poppins" w:hAnsi="Poppins"/>
              <w:sz w:val="20"/>
              <w:szCs w:val="20"/>
              <w:rPrChange w:id="6043" w:author="thuyhuynh" w:date="2023-05-08T11:25:00Z">
                <w:rPr/>
              </w:rPrChange>
            </w:rPr>
            <w:br w:type="page"/>
          </w:r>
          <w:bookmarkStart w:id="6044" w:name="_Toc263100530"/>
          <w:bookmarkStart w:id="6045" w:name="_Toc263673304"/>
          <w:bookmarkStart w:id="6046" w:name="_Toc274753231"/>
          <w:bookmarkStart w:id="6047" w:name="_Toc330934439"/>
          <w:bookmarkStart w:id="6048" w:name="_Toc155348602"/>
          <w:r w:rsidR="002A0A45" w:rsidRPr="004671A0">
            <w:rPr>
              <w:rFonts w:ascii="Poppins" w:hAnsi="Poppins"/>
              <w:b w:val="0"/>
              <w:color w:val="auto"/>
              <w:szCs w:val="36"/>
              <w:rPrChange w:id="6049" w:author="thuyhuynh" w:date="2023-05-08T11:56:00Z">
                <w:rPr/>
              </w:rPrChange>
            </w:rPr>
            <w:lastRenderedPageBreak/>
            <w:t>Software</w:t>
          </w:r>
          <w:r w:rsidRPr="004671A0">
            <w:rPr>
              <w:rFonts w:ascii="Poppins" w:hAnsi="Poppins"/>
              <w:b w:val="0"/>
              <w:color w:val="auto"/>
              <w:szCs w:val="36"/>
              <w:rPrChange w:id="6050" w:author="thuyhuynh" w:date="2023-05-08T11:56:00Z">
                <w:rPr/>
              </w:rPrChange>
            </w:rPr>
            <w:t xml:space="preserve"> Installation</w:t>
          </w:r>
          <w:bookmarkEnd w:id="6044"/>
          <w:bookmarkEnd w:id="6045"/>
          <w:bookmarkEnd w:id="6046"/>
          <w:bookmarkEnd w:id="6047"/>
          <w:bookmarkEnd w:id="6048"/>
        </w:p>
        <w:p w:rsidR="000E69CF" w:rsidRPr="00116AAA" w:rsidRDefault="000E69CF" w:rsidP="000E69CF">
          <w:pPr>
            <w:jc w:val="both"/>
            <w:rPr>
              <w:rFonts w:ascii="Poppins" w:hAnsi="Poppins"/>
              <w:sz w:val="20"/>
              <w:szCs w:val="20"/>
              <w:rPrChange w:id="6051" w:author="thuyhuynh" w:date="2023-05-08T11:25:00Z">
                <w:rPr/>
              </w:rPrChange>
            </w:rPr>
          </w:pPr>
        </w:p>
        <w:p w:rsidR="000E69CF" w:rsidRPr="00116AAA" w:rsidRDefault="00F111FD" w:rsidP="000E69CF">
          <w:pPr>
            <w:jc w:val="both"/>
            <w:rPr>
              <w:rFonts w:ascii="Poppins" w:hAnsi="Poppins"/>
              <w:sz w:val="20"/>
              <w:szCs w:val="20"/>
              <w:lang w:eastAsia="ko-KR"/>
              <w:rPrChange w:id="6052" w:author="thuyhuynh" w:date="2023-05-08T11:25:00Z">
                <w:rPr>
                  <w:lang w:eastAsia="ko-KR"/>
                </w:rPr>
              </w:rPrChange>
            </w:rPr>
          </w:pPr>
          <w:r w:rsidRPr="00116AAA">
            <w:rPr>
              <w:rFonts w:ascii="Poppins" w:hAnsi="Poppins"/>
              <w:sz w:val="20"/>
              <w:szCs w:val="20"/>
              <w:lang w:eastAsia="ko-KR"/>
              <w:rPrChange w:id="6053" w:author="thuyhuynh" w:date="2023-05-08T11:25:00Z">
                <w:rPr>
                  <w:lang w:eastAsia="ko-KR"/>
                </w:rPr>
              </w:rPrChange>
            </w:rPr>
            <w:t xml:space="preserve">The following </w:t>
          </w:r>
          <w:r w:rsidR="000E69CF" w:rsidRPr="00116AAA">
            <w:rPr>
              <w:rFonts w:ascii="Poppins" w:hAnsi="Poppins"/>
              <w:sz w:val="20"/>
              <w:szCs w:val="20"/>
              <w:rPrChange w:id="6054" w:author="thuyhuynh" w:date="2023-05-08T11:25:00Z">
                <w:rPr/>
              </w:rPrChange>
            </w:rPr>
            <w:t xml:space="preserve">software </w:t>
          </w:r>
          <w:r w:rsidRPr="00116AAA">
            <w:rPr>
              <w:rFonts w:ascii="Poppins" w:hAnsi="Poppins"/>
              <w:sz w:val="20"/>
              <w:szCs w:val="20"/>
              <w:lang w:eastAsia="ko-KR"/>
              <w:rPrChange w:id="6055" w:author="thuyhuynh" w:date="2023-05-08T11:25:00Z">
                <w:rPr>
                  <w:lang w:eastAsia="ko-KR"/>
                </w:rPr>
              </w:rPrChange>
            </w:rPr>
            <w:t>packages</w:t>
          </w:r>
          <w:r w:rsidRPr="00116AAA">
            <w:rPr>
              <w:rFonts w:ascii="Poppins" w:hAnsi="Poppins"/>
              <w:sz w:val="20"/>
              <w:szCs w:val="20"/>
              <w:rPrChange w:id="6056" w:author="thuyhuynh" w:date="2023-05-08T11:25:00Z">
                <w:rPr/>
              </w:rPrChange>
            </w:rPr>
            <w:t xml:space="preserve"> </w:t>
          </w:r>
          <w:r w:rsidR="000E69CF" w:rsidRPr="00116AAA">
            <w:rPr>
              <w:rFonts w:ascii="Poppins" w:hAnsi="Poppins"/>
              <w:sz w:val="20"/>
              <w:szCs w:val="20"/>
              <w:rPrChange w:id="6057" w:author="thuyhuynh" w:date="2023-05-08T11:25:00Z">
                <w:rPr/>
              </w:rPrChange>
            </w:rPr>
            <w:t xml:space="preserve">must be installed properly to permit interfacing between the hardware and the host. </w:t>
          </w:r>
        </w:p>
        <w:p w:rsidR="00B640F5" w:rsidRPr="00116AAA" w:rsidRDefault="00B640F5" w:rsidP="000E69CF">
          <w:pPr>
            <w:jc w:val="both"/>
            <w:rPr>
              <w:rFonts w:ascii="Poppins" w:hAnsi="Poppins"/>
              <w:sz w:val="20"/>
              <w:szCs w:val="20"/>
              <w:lang w:eastAsia="ko-KR"/>
              <w:rPrChange w:id="6058" w:author="thuyhuynh" w:date="2023-05-08T11:25:00Z">
                <w:rPr>
                  <w:lang w:eastAsia="ko-KR"/>
                </w:rPr>
              </w:rPrChange>
            </w:rPr>
          </w:pPr>
        </w:p>
        <w:p w:rsidR="0089464F" w:rsidRDefault="006358D3">
          <w:pPr>
            <w:pStyle w:val="ListParagraph"/>
            <w:jc w:val="both"/>
            <w:rPr>
              <w:ins w:id="6059" w:author="ptdung" w:date="2023-11-28T18:33:00Z"/>
              <w:rFonts w:ascii="Poppins" w:hAnsi="Poppins" w:hint="eastAsia"/>
              <w:sz w:val="20"/>
              <w:szCs w:val="20"/>
            </w:rPr>
          </w:pPr>
          <w:del w:id="6060" w:author="thuyhuynh" w:date="2022-03-30T11:09:00Z">
            <w:r w:rsidRPr="0089464F" w:rsidDel="00E37F22">
              <w:rPr>
                <w:rFonts w:ascii="Poppins" w:hAnsi="Poppins"/>
                <w:b/>
                <w:sz w:val="20"/>
                <w:szCs w:val="20"/>
                <w:rPrChange w:id="6061" w:author="ptdung" w:date="2023-11-28T18:33:00Z">
                  <w:rPr>
                    <w:b/>
                  </w:rPr>
                </w:rPrChange>
              </w:rPr>
              <w:delText>IriShield</w:delText>
            </w:r>
          </w:del>
          <w:proofErr w:type="spellStart"/>
          <w:ins w:id="6062" w:author="thuyhuynh" w:date="2024-01-05T11:02:00Z">
            <w:r w:rsidR="00C63B7A">
              <w:rPr>
                <w:rFonts w:ascii="Poppins" w:hAnsi="Poppins"/>
                <w:b/>
                <w:sz w:val="20"/>
                <w:szCs w:val="20"/>
              </w:rPr>
              <w:t>IriEnvoy</w:t>
            </w:r>
            <w:proofErr w:type="spellEnd"/>
            <w:r w:rsidR="00C63B7A">
              <w:rPr>
                <w:rFonts w:ascii="Poppins" w:hAnsi="Poppins"/>
                <w:b/>
                <w:sz w:val="20"/>
                <w:szCs w:val="20"/>
              </w:rPr>
              <w:t>-MK</w:t>
            </w:r>
          </w:ins>
          <w:r w:rsidR="003B62B4" w:rsidRPr="0089464F">
            <w:rPr>
              <w:rFonts w:ascii="Poppins" w:hAnsi="Poppins"/>
              <w:b/>
              <w:sz w:val="20"/>
              <w:szCs w:val="20"/>
              <w:rPrChange w:id="6063" w:author="ptdung" w:date="2023-11-28T18:33:00Z">
                <w:rPr>
                  <w:b/>
                </w:rPr>
              </w:rPrChange>
            </w:rPr>
            <w:t xml:space="preserve"> </w:t>
          </w:r>
          <w:r w:rsidR="00203BD2" w:rsidRPr="0089464F">
            <w:rPr>
              <w:rFonts w:ascii="Poppins" w:hAnsi="Poppins"/>
              <w:b/>
              <w:sz w:val="20"/>
              <w:szCs w:val="20"/>
              <w:rPrChange w:id="6064" w:author="ptdung" w:date="2023-11-28T18:33:00Z">
                <w:rPr>
                  <w:b/>
                </w:rPr>
              </w:rPrChange>
            </w:rPr>
            <w:t>Device Driver Package:</w:t>
          </w:r>
          <w:r w:rsidR="004B6F45" w:rsidRPr="0089464F">
            <w:rPr>
              <w:rFonts w:ascii="Poppins" w:hAnsi="Poppins"/>
              <w:sz w:val="20"/>
              <w:szCs w:val="20"/>
              <w:rPrChange w:id="6065" w:author="ptdung" w:date="2023-11-28T18:33:00Z">
                <w:rPr/>
              </w:rPrChange>
            </w:rPr>
            <w:t xml:space="preserve"> </w:t>
          </w:r>
          <w:del w:id="6066" w:author="ptdung" w:date="2023-11-28T18:32:00Z">
            <w:r w:rsidR="004B6F45" w:rsidRPr="0089464F" w:rsidDel="0089464F">
              <w:rPr>
                <w:rFonts w:ascii="Poppins" w:hAnsi="Poppins"/>
                <w:sz w:val="20"/>
                <w:szCs w:val="20"/>
                <w:rPrChange w:id="6067" w:author="ptdung" w:date="2023-11-28T18:33:00Z">
                  <w:rPr/>
                </w:rPrChange>
              </w:rPr>
              <w:delText>Each IriTech</w:delText>
            </w:r>
            <w:r w:rsidR="003B62B4" w:rsidRPr="0089464F" w:rsidDel="0089464F">
              <w:rPr>
                <w:rFonts w:ascii="Poppins" w:eastAsia="Batang" w:hAnsi="Poppins"/>
                <w:sz w:val="20"/>
                <w:szCs w:val="20"/>
                <w:lang w:eastAsia="ko-KR"/>
                <w:rPrChange w:id="6068" w:author="ptdung" w:date="2023-11-28T18:33:00Z">
                  <w:rPr>
                    <w:rFonts w:eastAsia="Batang"/>
                    <w:lang w:eastAsia="ko-KR"/>
                  </w:rPr>
                </w:rPrChange>
              </w:rPr>
              <w:delText xml:space="preserve"> </w:delText>
            </w:r>
            <w:r w:rsidR="000E69CF" w:rsidRPr="0089464F" w:rsidDel="0089464F">
              <w:rPr>
                <w:rFonts w:ascii="Poppins" w:hAnsi="Poppins"/>
                <w:sz w:val="20"/>
                <w:szCs w:val="20"/>
                <w:rPrChange w:id="6069" w:author="ptdung" w:date="2023-11-28T18:33:00Z">
                  <w:rPr/>
                </w:rPrChange>
              </w:rPr>
              <w:delText>device has its own driver package</w:delText>
            </w:r>
            <w:r w:rsidRPr="0089464F" w:rsidDel="0089464F">
              <w:rPr>
                <w:rFonts w:ascii="Poppins" w:hAnsi="Poppins"/>
                <w:sz w:val="20"/>
                <w:szCs w:val="20"/>
                <w:rPrChange w:id="6070" w:author="ptdung" w:date="2023-11-28T18:33:00Z">
                  <w:rPr/>
                </w:rPrChange>
              </w:rPr>
              <w:delText xml:space="preserve"> d</w:delText>
            </w:r>
          </w:del>
          <w:ins w:id="6071" w:author="ptdung" w:date="2023-11-28T18:32:00Z">
            <w:r w:rsidR="0089464F" w:rsidRPr="0089464F">
              <w:rPr>
                <w:rFonts w:ascii="Poppins" w:hAnsi="Poppins" w:hint="eastAsia"/>
                <w:sz w:val="20"/>
                <w:szCs w:val="20"/>
              </w:rPr>
              <w:t>D</w:t>
            </w:r>
          </w:ins>
          <w:r w:rsidRPr="0089464F">
            <w:rPr>
              <w:rFonts w:ascii="Poppins" w:hAnsi="Poppins"/>
              <w:sz w:val="20"/>
              <w:szCs w:val="20"/>
              <w:rPrChange w:id="6072" w:author="ptdung" w:date="2023-11-28T18:33:00Z">
                <w:rPr/>
              </w:rPrChange>
            </w:rPr>
            <w:t>epending</w:t>
          </w:r>
          <w:r w:rsidR="00512C2B" w:rsidRPr="0089464F">
            <w:rPr>
              <w:rFonts w:ascii="Poppins" w:hAnsi="Poppins"/>
              <w:sz w:val="20"/>
              <w:szCs w:val="20"/>
              <w:rPrChange w:id="6073" w:author="ptdung" w:date="2023-11-28T18:33:00Z">
                <w:rPr/>
              </w:rPrChange>
            </w:rPr>
            <w:t xml:space="preserve"> on the host Operating System</w:t>
          </w:r>
          <w:ins w:id="6074" w:author="ptdung" w:date="2023-11-28T18:32:00Z">
            <w:r w:rsidR="0089464F" w:rsidRPr="0089464F">
              <w:rPr>
                <w:rFonts w:ascii="Poppins" w:hAnsi="Poppins" w:hint="eastAsia"/>
                <w:sz w:val="20"/>
                <w:szCs w:val="20"/>
              </w:rPr>
              <w:t xml:space="preserve">, there may be need of </w:t>
            </w:r>
          </w:ins>
          <w:ins w:id="6075" w:author="ptdung" w:date="2023-11-28T18:33:00Z">
            <w:r w:rsidR="0089464F" w:rsidRPr="0089464F">
              <w:rPr>
                <w:rFonts w:ascii="Poppins" w:hAnsi="Poppins" w:hint="eastAsia"/>
                <w:sz w:val="20"/>
                <w:szCs w:val="20"/>
              </w:rPr>
              <w:t xml:space="preserve">additional </w:t>
            </w:r>
            <w:del w:id="6076" w:author="thuyhuynh" w:date="2024-01-05T11:02:00Z">
              <w:r w:rsidR="0089464F" w:rsidRPr="0089464F" w:rsidDel="00C63B7A">
                <w:rPr>
                  <w:rFonts w:ascii="Poppins" w:hAnsi="Poppins" w:hint="eastAsia"/>
                  <w:sz w:val="20"/>
                  <w:szCs w:val="20"/>
                </w:rPr>
                <w:delText>IriSentinel</w:delText>
              </w:r>
            </w:del>
          </w:ins>
          <w:proofErr w:type="spellStart"/>
          <w:ins w:id="6077" w:author="thuyhuynh" w:date="2024-01-05T11:02:00Z">
            <w:r w:rsidR="00C63B7A">
              <w:rPr>
                <w:rFonts w:ascii="Poppins" w:hAnsi="Poppins" w:hint="eastAsia"/>
                <w:sz w:val="20"/>
                <w:szCs w:val="20"/>
              </w:rPr>
              <w:t>IriEnvoy</w:t>
            </w:r>
            <w:proofErr w:type="spellEnd"/>
            <w:r w:rsidR="00C63B7A">
              <w:rPr>
                <w:rFonts w:ascii="Poppins" w:hAnsi="Poppins" w:hint="eastAsia"/>
                <w:sz w:val="20"/>
                <w:szCs w:val="20"/>
              </w:rPr>
              <w:t>-MK</w:t>
            </w:r>
          </w:ins>
          <w:ins w:id="6078" w:author="ptdung" w:date="2023-11-28T18:32:00Z">
            <w:r w:rsidR="0089464F" w:rsidRPr="0089464F">
              <w:rPr>
                <w:rFonts w:ascii="Poppins" w:hAnsi="Poppins" w:hint="eastAsia"/>
                <w:sz w:val="20"/>
                <w:szCs w:val="20"/>
              </w:rPr>
              <w:t xml:space="preserve"> device driver</w:t>
            </w:r>
          </w:ins>
          <w:del w:id="6079" w:author="ptdung" w:date="2023-11-28T18:32:00Z">
            <w:r w:rsidR="000E69CF" w:rsidRPr="0089464F" w:rsidDel="0089464F">
              <w:rPr>
                <w:rFonts w:ascii="Poppins" w:hAnsi="Poppins"/>
                <w:sz w:val="20"/>
                <w:szCs w:val="20"/>
                <w:rPrChange w:id="6080" w:author="ptdung" w:date="2023-11-28T18:33:00Z">
                  <w:rPr/>
                </w:rPrChange>
              </w:rPr>
              <w:delText>. The driver mus</w:delText>
            </w:r>
            <w:r w:rsidR="00C5318F" w:rsidRPr="0089464F" w:rsidDel="0089464F">
              <w:rPr>
                <w:rFonts w:ascii="Poppins" w:hAnsi="Poppins"/>
                <w:sz w:val="20"/>
                <w:szCs w:val="20"/>
                <w:rPrChange w:id="6081" w:author="ptdung" w:date="2023-11-28T18:33:00Z">
                  <w:rPr/>
                </w:rPrChange>
              </w:rPr>
              <w:delText>t be installed correctly so</w:delText>
            </w:r>
          </w:del>
          <w:ins w:id="6082" w:author="ptdung" w:date="2023-11-28T18:32:00Z">
            <w:r w:rsidR="0089464F" w:rsidRPr="0089464F">
              <w:rPr>
                <w:rFonts w:ascii="Poppins" w:hAnsi="Poppins" w:hint="eastAsia"/>
                <w:sz w:val="20"/>
                <w:szCs w:val="20"/>
              </w:rPr>
              <w:t xml:space="preserve"> so that</w:t>
            </w:r>
          </w:ins>
          <w:r w:rsidR="000E69CF" w:rsidRPr="0089464F">
            <w:rPr>
              <w:rFonts w:ascii="Poppins" w:hAnsi="Poppins"/>
              <w:sz w:val="20"/>
              <w:szCs w:val="20"/>
              <w:rPrChange w:id="6083" w:author="ptdung" w:date="2023-11-28T18:33:00Z">
                <w:rPr/>
              </w:rPrChange>
            </w:rPr>
            <w:t xml:space="preserve"> </w:t>
          </w:r>
          <w:r w:rsidR="00F111FD" w:rsidRPr="0089464F">
            <w:rPr>
              <w:rFonts w:ascii="Poppins" w:hAnsi="Poppins"/>
              <w:sz w:val="20"/>
              <w:szCs w:val="20"/>
              <w:lang w:eastAsia="ko-KR"/>
              <w:rPrChange w:id="6084" w:author="ptdung" w:date="2023-11-28T18:33:00Z">
                <w:rPr>
                  <w:lang w:eastAsia="ko-KR"/>
                </w:rPr>
              </w:rPrChange>
            </w:rPr>
            <w:t xml:space="preserve">the </w:t>
          </w:r>
          <w:r w:rsidR="000E69CF" w:rsidRPr="0089464F">
            <w:rPr>
              <w:rFonts w:ascii="Poppins" w:hAnsi="Poppins"/>
              <w:sz w:val="20"/>
              <w:szCs w:val="20"/>
              <w:rPrChange w:id="6085" w:author="ptdung" w:date="2023-11-28T18:33:00Z">
                <w:rPr/>
              </w:rPrChange>
            </w:rPr>
            <w:t xml:space="preserve">host system can recognize </w:t>
          </w:r>
          <w:r w:rsidR="00ED7C57" w:rsidRPr="0089464F">
            <w:rPr>
              <w:rFonts w:ascii="Poppins" w:hAnsi="Poppins"/>
              <w:sz w:val="20"/>
              <w:szCs w:val="20"/>
              <w:rPrChange w:id="6086" w:author="ptdung" w:date="2023-11-28T18:33:00Z">
                <w:rPr/>
              </w:rPrChange>
            </w:rPr>
            <w:t>the device</w:t>
          </w:r>
          <w:r w:rsidR="000E69CF" w:rsidRPr="0089464F">
            <w:rPr>
              <w:rFonts w:ascii="Poppins" w:hAnsi="Poppins"/>
              <w:sz w:val="20"/>
              <w:szCs w:val="20"/>
              <w:rPrChange w:id="6087" w:author="ptdung" w:date="2023-11-28T18:33:00Z">
                <w:rPr/>
              </w:rPrChange>
            </w:rPr>
            <w:t xml:space="preserve"> and setup dat</w:t>
          </w:r>
          <w:r w:rsidR="00295164" w:rsidRPr="0089464F">
            <w:rPr>
              <w:rFonts w:ascii="Poppins" w:hAnsi="Poppins"/>
              <w:sz w:val="20"/>
              <w:szCs w:val="20"/>
              <w:rPrChange w:id="6088" w:author="ptdung" w:date="2023-11-28T18:33:00Z">
                <w:rPr/>
              </w:rPrChange>
            </w:rPr>
            <w:t>a communication with it.</w:t>
          </w:r>
          <w:del w:id="6089" w:author="ptdung" w:date="2023-11-28T18:33:00Z">
            <w:r w:rsidR="00295164" w:rsidRPr="0089464F" w:rsidDel="0089464F">
              <w:rPr>
                <w:rFonts w:ascii="Poppins" w:hAnsi="Poppins"/>
                <w:sz w:val="20"/>
                <w:szCs w:val="20"/>
                <w:rPrChange w:id="6090" w:author="ptdung" w:date="2023-11-28T18:33:00Z">
                  <w:rPr/>
                </w:rPrChange>
              </w:rPr>
              <w:delText xml:space="preserve"> With</w:delText>
            </w:r>
            <w:r w:rsidR="000E69CF" w:rsidRPr="0089464F" w:rsidDel="0089464F">
              <w:rPr>
                <w:rFonts w:ascii="Poppins" w:hAnsi="Poppins"/>
                <w:sz w:val="20"/>
                <w:szCs w:val="20"/>
                <w:rPrChange w:id="6091" w:author="ptdung" w:date="2023-11-28T18:33:00Z">
                  <w:rPr/>
                </w:rPrChange>
              </w:rPr>
              <w:delText xml:space="preserve"> </w:delText>
            </w:r>
            <w:r w:rsidR="00BB742A" w:rsidRPr="0089464F" w:rsidDel="0089464F">
              <w:rPr>
                <w:rFonts w:ascii="Poppins" w:hAnsi="Poppins"/>
                <w:sz w:val="20"/>
                <w:szCs w:val="20"/>
                <w:rPrChange w:id="6092" w:author="ptdung" w:date="2023-11-28T18:33:00Z">
                  <w:rPr/>
                </w:rPrChange>
              </w:rPr>
              <w:delText>a</w:delText>
            </w:r>
            <w:r w:rsidR="00295164" w:rsidRPr="0089464F" w:rsidDel="0089464F">
              <w:rPr>
                <w:rFonts w:ascii="Poppins" w:hAnsi="Poppins"/>
                <w:sz w:val="20"/>
                <w:szCs w:val="20"/>
                <w:lang w:eastAsia="ko-KR"/>
                <w:rPrChange w:id="6093" w:author="ptdung" w:date="2023-11-28T18:33:00Z">
                  <w:rPr>
                    <w:lang w:eastAsia="ko-KR"/>
                  </w:rPr>
                </w:rPrChange>
              </w:rPr>
              <w:delText>n</w:delText>
            </w:r>
            <w:r w:rsidR="00BB742A" w:rsidRPr="0089464F" w:rsidDel="0089464F">
              <w:rPr>
                <w:rFonts w:ascii="Poppins" w:hAnsi="Poppins"/>
                <w:sz w:val="20"/>
                <w:szCs w:val="20"/>
                <w:rPrChange w:id="6094" w:author="ptdung" w:date="2023-11-28T18:33:00Z">
                  <w:rPr/>
                </w:rPrChange>
              </w:rPr>
              <w:delText xml:space="preserve"> </w:delText>
            </w:r>
            <w:r w:rsidR="00295164" w:rsidRPr="0089464F" w:rsidDel="0089464F">
              <w:rPr>
                <w:rFonts w:ascii="Poppins" w:hAnsi="Poppins"/>
                <w:sz w:val="20"/>
                <w:szCs w:val="20"/>
                <w:lang w:eastAsia="ko-KR"/>
                <w:rPrChange w:id="6095" w:author="ptdung" w:date="2023-11-28T18:33:00Z">
                  <w:rPr>
                    <w:lang w:eastAsia="ko-KR"/>
                  </w:rPr>
                </w:rPrChange>
              </w:rPr>
              <w:delText>im</w:delText>
            </w:r>
            <w:r w:rsidR="00BB742A" w:rsidRPr="0089464F" w:rsidDel="0089464F">
              <w:rPr>
                <w:rFonts w:ascii="Poppins" w:hAnsi="Poppins"/>
                <w:sz w:val="20"/>
                <w:szCs w:val="20"/>
                <w:rPrChange w:id="6096" w:author="ptdung" w:date="2023-11-28T18:33:00Z">
                  <w:rPr/>
                </w:rPrChange>
              </w:rPr>
              <w:delText xml:space="preserve">properly installed </w:delText>
            </w:r>
            <w:r w:rsidR="000E69CF" w:rsidRPr="0089464F" w:rsidDel="0089464F">
              <w:rPr>
                <w:rFonts w:ascii="Poppins" w:hAnsi="Poppins"/>
                <w:sz w:val="20"/>
                <w:szCs w:val="20"/>
                <w:rPrChange w:id="6097" w:author="ptdung" w:date="2023-11-28T18:33:00Z">
                  <w:rPr/>
                </w:rPrChange>
              </w:rPr>
              <w:delText xml:space="preserve">driver, </w:delText>
            </w:r>
            <w:r w:rsidR="004760F2" w:rsidRPr="0089464F" w:rsidDel="0089464F">
              <w:rPr>
                <w:rFonts w:ascii="Poppins" w:hAnsi="Poppins"/>
                <w:sz w:val="20"/>
                <w:szCs w:val="20"/>
                <w:rPrChange w:id="6098" w:author="ptdung" w:date="2023-11-28T18:33:00Z">
                  <w:rPr/>
                </w:rPrChange>
              </w:rPr>
              <w:delText>IDDK 2000</w:delText>
            </w:r>
          </w:del>
          <w:ins w:id="6099" w:author="thuyhuynh" w:date="2022-03-30T12:26:00Z">
            <w:del w:id="6100" w:author="ptdung" w:date="2023-11-28T18:33:00Z">
              <w:r w:rsidR="006B6C2E" w:rsidRPr="0089464F" w:rsidDel="0089464F">
                <w:rPr>
                  <w:rFonts w:ascii="Poppins" w:hAnsi="Poppins"/>
                  <w:sz w:val="20"/>
                  <w:szCs w:val="20"/>
                  <w:rPrChange w:id="6101" w:author="ptdung" w:date="2023-11-28T18:33:00Z">
                    <w:rPr/>
                  </w:rPrChange>
                </w:rPr>
                <w:delText>SDK IRISENTINEL</w:delText>
              </w:r>
            </w:del>
          </w:ins>
          <w:del w:id="6102" w:author="ptdung" w:date="2023-11-28T18:33:00Z">
            <w:r w:rsidR="00C60964" w:rsidRPr="0089464F" w:rsidDel="0089464F">
              <w:rPr>
                <w:rFonts w:ascii="Poppins" w:hAnsi="Poppins"/>
                <w:sz w:val="20"/>
                <w:szCs w:val="20"/>
                <w:rPrChange w:id="6103" w:author="ptdung" w:date="2023-11-28T18:33:00Z">
                  <w:rPr/>
                </w:rPrChange>
              </w:rPr>
              <w:delText xml:space="preserve"> </w:delText>
            </w:r>
            <w:r w:rsidR="000E69CF" w:rsidRPr="0089464F" w:rsidDel="0089464F">
              <w:rPr>
                <w:rFonts w:ascii="Poppins" w:hAnsi="Poppins"/>
                <w:sz w:val="20"/>
                <w:szCs w:val="20"/>
                <w:rPrChange w:id="6104" w:author="ptdung" w:date="2023-11-28T18:33:00Z">
                  <w:rPr/>
                </w:rPrChange>
              </w:rPr>
              <w:delText>reports communication errors</w:delText>
            </w:r>
            <w:r w:rsidR="00295164" w:rsidRPr="0089464F" w:rsidDel="0089464F">
              <w:rPr>
                <w:rFonts w:ascii="Poppins" w:hAnsi="Poppins"/>
                <w:sz w:val="20"/>
                <w:szCs w:val="20"/>
                <w:lang w:eastAsia="ko-KR"/>
                <w:rPrChange w:id="6105" w:author="ptdung" w:date="2023-11-28T18:33:00Z">
                  <w:rPr>
                    <w:lang w:eastAsia="ko-KR"/>
                  </w:rPr>
                </w:rPrChange>
              </w:rPr>
              <w:delText xml:space="preserve"> </w:delText>
            </w:r>
            <w:r w:rsidR="000E69CF" w:rsidRPr="0089464F" w:rsidDel="0089464F">
              <w:rPr>
                <w:rFonts w:ascii="Poppins" w:hAnsi="Poppins"/>
                <w:sz w:val="20"/>
                <w:szCs w:val="20"/>
                <w:rPrChange w:id="6106" w:author="ptdung" w:date="2023-11-28T18:33:00Z">
                  <w:rPr/>
                </w:rPrChange>
              </w:rPr>
              <w:delText xml:space="preserve">such as device not </w:delText>
            </w:r>
            <w:r w:rsidR="00295164" w:rsidRPr="0089464F" w:rsidDel="0089464F">
              <w:rPr>
                <w:rFonts w:ascii="Poppins" w:hAnsi="Poppins"/>
                <w:sz w:val="20"/>
                <w:szCs w:val="20"/>
                <w:lang w:eastAsia="ko-KR"/>
                <w:rPrChange w:id="6107" w:author="ptdung" w:date="2023-11-28T18:33:00Z">
                  <w:rPr>
                    <w:lang w:eastAsia="ko-KR"/>
                  </w:rPr>
                </w:rPrChange>
              </w:rPr>
              <w:delText xml:space="preserve">being </w:delText>
            </w:r>
            <w:r w:rsidR="000E69CF" w:rsidRPr="0089464F" w:rsidDel="0089464F">
              <w:rPr>
                <w:rFonts w:ascii="Poppins" w:hAnsi="Poppins"/>
                <w:sz w:val="20"/>
                <w:szCs w:val="20"/>
                <w:rPrChange w:id="6108" w:author="ptdung" w:date="2023-11-28T18:33:00Z">
                  <w:rPr/>
                </w:rPrChange>
              </w:rPr>
              <w:delText>found</w:delText>
            </w:r>
            <w:r w:rsidR="00F111FD" w:rsidRPr="0089464F" w:rsidDel="0089464F">
              <w:rPr>
                <w:rFonts w:ascii="Poppins" w:hAnsi="Poppins"/>
                <w:sz w:val="20"/>
                <w:szCs w:val="20"/>
                <w:lang w:eastAsia="ko-KR"/>
                <w:rPrChange w:id="6109" w:author="ptdung" w:date="2023-11-28T18:33:00Z">
                  <w:rPr>
                    <w:lang w:eastAsia="ko-KR"/>
                  </w:rPr>
                </w:rPrChange>
              </w:rPr>
              <w:delText xml:space="preserve"> or</w:delText>
            </w:r>
            <w:r w:rsidR="000E69CF" w:rsidRPr="0089464F" w:rsidDel="0089464F">
              <w:rPr>
                <w:rFonts w:ascii="Poppins" w:hAnsi="Poppins"/>
                <w:sz w:val="20"/>
                <w:szCs w:val="20"/>
                <w:rPrChange w:id="6110" w:author="ptdung" w:date="2023-11-28T18:33:00Z">
                  <w:rPr/>
                </w:rPrChange>
              </w:rPr>
              <w:delText xml:space="preserve"> </w:delText>
            </w:r>
            <w:r w:rsidR="00295164" w:rsidRPr="0089464F" w:rsidDel="0089464F">
              <w:rPr>
                <w:rFonts w:ascii="Poppins" w:hAnsi="Poppins"/>
                <w:sz w:val="20"/>
                <w:szCs w:val="20"/>
                <w:lang w:eastAsia="ko-KR"/>
                <w:rPrChange w:id="6111" w:author="ptdung" w:date="2023-11-28T18:33:00Z">
                  <w:rPr>
                    <w:lang w:eastAsia="ko-KR"/>
                  </w:rPr>
                </w:rPrChange>
              </w:rPr>
              <w:delText xml:space="preserve">device’s </w:delText>
            </w:r>
            <w:r w:rsidR="000E69CF" w:rsidRPr="0089464F" w:rsidDel="0089464F">
              <w:rPr>
                <w:rFonts w:ascii="Poppins" w:hAnsi="Poppins"/>
                <w:sz w:val="20"/>
                <w:szCs w:val="20"/>
                <w:rPrChange w:id="6112" w:author="ptdung" w:date="2023-11-28T18:33:00Z">
                  <w:rPr/>
                </w:rPrChange>
              </w:rPr>
              <w:delText>I/O failure</w:delText>
            </w:r>
            <w:r w:rsidR="00295164" w:rsidRPr="0089464F" w:rsidDel="0089464F">
              <w:rPr>
                <w:rFonts w:ascii="Poppins" w:hAnsi="Poppins"/>
                <w:sz w:val="20"/>
                <w:szCs w:val="20"/>
                <w:lang w:eastAsia="ko-KR"/>
                <w:rPrChange w:id="6113" w:author="ptdung" w:date="2023-11-28T18:33:00Z">
                  <w:rPr>
                    <w:lang w:eastAsia="ko-KR"/>
                  </w:rPr>
                </w:rPrChange>
              </w:rPr>
              <w:delText xml:space="preserve">, </w:delText>
            </w:r>
            <w:r w:rsidR="000E69CF" w:rsidRPr="0089464F" w:rsidDel="0089464F">
              <w:rPr>
                <w:rFonts w:ascii="Poppins" w:hAnsi="Poppins"/>
                <w:sz w:val="20"/>
                <w:szCs w:val="20"/>
                <w:rPrChange w:id="6114" w:author="ptdung" w:date="2023-11-28T18:33:00Z">
                  <w:rPr/>
                </w:rPrChange>
              </w:rPr>
              <w:delText>or behaves unexpectedly during operation.</w:delText>
            </w:r>
          </w:del>
          <w:ins w:id="6115" w:author="ptdung" w:date="2023-11-28T18:33:00Z">
            <w:r w:rsidR="0089464F" w:rsidRPr="00116AAA" w:rsidDel="0089464F">
              <w:rPr>
                <w:rFonts w:ascii="Poppins" w:hAnsi="Poppins" w:hint="eastAsia"/>
                <w:sz w:val="20"/>
                <w:szCs w:val="20"/>
              </w:rPr>
              <w:t xml:space="preserve"> </w:t>
            </w:r>
          </w:ins>
        </w:p>
        <w:p w:rsidR="000E69CF" w:rsidRPr="0089464F" w:rsidDel="0089464F" w:rsidRDefault="000E69CF">
          <w:pPr>
            <w:pStyle w:val="ListParagraph"/>
            <w:numPr>
              <w:ilvl w:val="0"/>
              <w:numId w:val="7"/>
            </w:numPr>
            <w:jc w:val="both"/>
            <w:rPr>
              <w:del w:id="6116" w:author="ptdung" w:date="2023-11-28T18:33:00Z"/>
              <w:rFonts w:ascii="Poppins" w:hAnsi="Poppins"/>
              <w:sz w:val="20"/>
              <w:szCs w:val="20"/>
              <w:rPrChange w:id="6117" w:author="ptdung" w:date="2023-11-28T18:33:00Z">
                <w:rPr>
                  <w:del w:id="6118" w:author="ptdung" w:date="2023-11-28T18:33:00Z"/>
                </w:rPr>
              </w:rPrChange>
            </w:rPr>
          </w:pPr>
          <w:del w:id="6119" w:author="ptdung" w:date="2023-11-28T18:33:00Z">
            <w:r w:rsidRPr="00116AAA" w:rsidDel="0089464F">
              <w:rPr>
                <w:rFonts w:ascii="Poppins" w:hAnsi="Poppins"/>
                <w:sz w:val="20"/>
                <w:szCs w:val="20"/>
                <w:rPrChange w:id="6120" w:author="thuyhuynh" w:date="2023-05-08T11:25:00Z">
                  <w:rPr/>
                </w:rPrChange>
              </w:rPr>
              <w:delText xml:space="preserve"> </w:delText>
            </w:r>
          </w:del>
        </w:p>
        <w:p w:rsidR="008D0823" w:rsidRPr="00116AAA" w:rsidRDefault="008D0823">
          <w:pPr>
            <w:pStyle w:val="ListParagraph"/>
            <w:jc w:val="both"/>
            <w:rPr>
              <w:rFonts w:ascii="Poppins" w:hAnsi="Poppins"/>
              <w:sz w:val="20"/>
              <w:szCs w:val="20"/>
              <w:rPrChange w:id="6121" w:author="thuyhuynh" w:date="2023-05-08T11:25:00Z">
                <w:rPr/>
              </w:rPrChange>
            </w:rPr>
          </w:pPr>
        </w:p>
        <w:p w:rsidR="000E69CF" w:rsidRPr="00116AAA" w:rsidRDefault="006B6C2E" w:rsidP="00CB68AF">
          <w:pPr>
            <w:pStyle w:val="ListParagraph"/>
            <w:numPr>
              <w:ilvl w:val="0"/>
              <w:numId w:val="7"/>
            </w:numPr>
            <w:jc w:val="both"/>
            <w:rPr>
              <w:rFonts w:ascii="Poppins" w:hAnsi="Poppins"/>
              <w:sz w:val="20"/>
              <w:szCs w:val="20"/>
              <w:rPrChange w:id="6122" w:author="thuyhuynh" w:date="2023-05-08T11:25:00Z">
                <w:rPr/>
              </w:rPrChange>
            </w:rPr>
          </w:pPr>
          <w:ins w:id="6123" w:author="thuyhuynh" w:date="2022-03-30T12:26:00Z">
            <w:del w:id="6124" w:author="ptdung" w:date="2023-11-28T18:31:00Z">
              <w:r w:rsidRPr="00116AAA" w:rsidDel="0089464F">
                <w:rPr>
                  <w:rFonts w:ascii="Poppins" w:hAnsi="Poppins"/>
                  <w:sz w:val="20"/>
                  <w:szCs w:val="20"/>
                  <w:rPrChange w:id="6125" w:author="thuyhuynh" w:date="2023-05-08T11:25:00Z">
                    <w:rPr/>
                  </w:rPrChange>
                </w:rPr>
                <w:delText>SDK IRISENTINEL</w:delText>
              </w:r>
            </w:del>
          </w:ins>
          <w:ins w:id="6126" w:author="ptdung" w:date="2023-11-28T18:31:00Z">
            <w:del w:id="6127" w:author="thuyhuynh" w:date="2024-01-05T11:02:00Z">
              <w:r w:rsidR="0089464F" w:rsidDel="00C63B7A">
                <w:rPr>
                  <w:rFonts w:ascii="Poppins" w:hAnsi="Poppins"/>
                  <w:sz w:val="20"/>
                  <w:szCs w:val="20"/>
                </w:rPr>
                <w:delText>IriSentinel</w:delText>
              </w:r>
            </w:del>
          </w:ins>
          <w:proofErr w:type="spellStart"/>
          <w:ins w:id="6128" w:author="thuyhuynh" w:date="2024-01-05T11:02:00Z">
            <w:r w:rsidR="00C63B7A">
              <w:rPr>
                <w:rFonts w:ascii="Poppins" w:hAnsi="Poppins"/>
                <w:sz w:val="20"/>
                <w:szCs w:val="20"/>
              </w:rPr>
              <w:t>IriEnvoy</w:t>
            </w:r>
            <w:proofErr w:type="spellEnd"/>
            <w:r w:rsidR="00C63B7A">
              <w:rPr>
                <w:rFonts w:ascii="Poppins" w:hAnsi="Poppins"/>
                <w:sz w:val="20"/>
                <w:szCs w:val="20"/>
              </w:rPr>
              <w:t>-MK</w:t>
            </w:r>
          </w:ins>
          <w:ins w:id="6129" w:author="thuyhuynh" w:date="2022-03-30T12:12:00Z">
            <w:r w:rsidR="00864D7C" w:rsidRPr="00116AAA" w:rsidDel="00864D7C">
              <w:rPr>
                <w:rFonts w:ascii="Poppins" w:hAnsi="Poppins"/>
                <w:b/>
                <w:sz w:val="20"/>
                <w:szCs w:val="20"/>
                <w:rPrChange w:id="6130" w:author="thuyhuynh" w:date="2023-05-08T11:25:00Z">
                  <w:rPr>
                    <w:b/>
                  </w:rPr>
                </w:rPrChange>
              </w:rPr>
              <w:t xml:space="preserve"> </w:t>
            </w:r>
          </w:ins>
          <w:ins w:id="6131" w:author="ptdung" w:date="2023-11-28T18:31:00Z">
            <w:r w:rsidR="0089464F" w:rsidRPr="0089464F">
              <w:rPr>
                <w:rFonts w:ascii="Poppins" w:hAnsi="Poppins" w:hint="eastAsia"/>
                <w:sz w:val="20"/>
                <w:szCs w:val="20"/>
                <w:rPrChange w:id="6132" w:author="ptdung" w:date="2023-11-28T18:31:00Z">
                  <w:rPr>
                    <w:rFonts w:ascii="Poppins" w:hAnsi="Poppins" w:hint="eastAsia"/>
                    <w:b/>
                    <w:sz w:val="20"/>
                    <w:szCs w:val="20"/>
                  </w:rPr>
                </w:rPrChange>
              </w:rPr>
              <w:t xml:space="preserve">SDK </w:t>
            </w:r>
          </w:ins>
          <w:del w:id="6133" w:author="thuyhuynh" w:date="2022-03-30T12:12:00Z">
            <w:r w:rsidR="00512C2B" w:rsidRPr="00116AAA" w:rsidDel="00864D7C">
              <w:rPr>
                <w:rFonts w:ascii="Poppins" w:hAnsi="Poppins"/>
                <w:b/>
                <w:sz w:val="20"/>
                <w:szCs w:val="20"/>
                <w:rPrChange w:id="6134" w:author="thuyhuynh" w:date="2023-05-08T11:25:00Z">
                  <w:rPr>
                    <w:b/>
                  </w:rPr>
                </w:rPrChange>
              </w:rPr>
              <w:delText>I</w:delText>
            </w:r>
            <w:r w:rsidR="004760F2" w:rsidRPr="00116AAA" w:rsidDel="00864D7C">
              <w:rPr>
                <w:rFonts w:ascii="Poppins" w:hAnsi="Poppins"/>
                <w:b/>
                <w:sz w:val="20"/>
                <w:szCs w:val="20"/>
                <w:rPrChange w:id="6135" w:author="thuyhuynh" w:date="2023-05-08T11:25:00Z">
                  <w:rPr>
                    <w:b/>
                  </w:rPr>
                </w:rPrChange>
              </w:rPr>
              <w:delText>DDK 2000</w:delText>
            </w:r>
            <w:r w:rsidR="00C60964" w:rsidRPr="00116AAA" w:rsidDel="00864D7C">
              <w:rPr>
                <w:rFonts w:ascii="Poppins" w:hAnsi="Poppins"/>
                <w:b/>
                <w:sz w:val="20"/>
                <w:szCs w:val="20"/>
                <w:rPrChange w:id="6136" w:author="thuyhuynh" w:date="2023-05-08T11:25:00Z">
                  <w:rPr>
                    <w:b/>
                  </w:rPr>
                </w:rPrChange>
              </w:rPr>
              <w:delText xml:space="preserve"> </w:delText>
            </w:r>
          </w:del>
          <w:r w:rsidR="00203BD2" w:rsidRPr="00116AAA">
            <w:rPr>
              <w:rFonts w:ascii="Poppins" w:hAnsi="Poppins"/>
              <w:b/>
              <w:sz w:val="20"/>
              <w:szCs w:val="20"/>
              <w:rPrChange w:id="6137" w:author="thuyhuynh" w:date="2023-05-08T11:25:00Z">
                <w:rPr>
                  <w:b/>
                </w:rPr>
              </w:rPrChange>
            </w:rPr>
            <w:t>for Developers:</w:t>
          </w:r>
          <w:r w:rsidR="00502907" w:rsidRPr="00116AAA">
            <w:rPr>
              <w:rFonts w:ascii="Poppins" w:hAnsi="Poppins"/>
              <w:sz w:val="20"/>
              <w:szCs w:val="20"/>
              <w:rPrChange w:id="6138" w:author="thuyhuynh" w:date="2023-05-08T11:25:00Z">
                <w:rPr/>
              </w:rPrChange>
            </w:rPr>
            <w:t xml:space="preserve"> </w:t>
          </w:r>
          <w:r w:rsidR="000E69CF" w:rsidRPr="00116AAA">
            <w:rPr>
              <w:rFonts w:ascii="Poppins" w:hAnsi="Poppins"/>
              <w:sz w:val="20"/>
              <w:szCs w:val="20"/>
              <w:rPrChange w:id="6139" w:author="thuyhuynh" w:date="2023-05-08T11:25:00Z">
                <w:rPr/>
              </w:rPrChange>
            </w:rPr>
            <w:t xml:space="preserve">This package contains necessary developing resources including the library and </w:t>
          </w:r>
          <w:r w:rsidR="0044231D" w:rsidRPr="00116AAA">
            <w:rPr>
              <w:rFonts w:ascii="Poppins" w:hAnsi="Poppins"/>
              <w:sz w:val="20"/>
              <w:szCs w:val="20"/>
              <w:rPrChange w:id="6140" w:author="thuyhuynh" w:date="2023-05-08T11:25:00Z">
                <w:rPr/>
              </w:rPrChange>
            </w:rPr>
            <w:t>demonstration</w:t>
          </w:r>
          <w:r w:rsidR="000E69CF" w:rsidRPr="00116AAA">
            <w:rPr>
              <w:rFonts w:ascii="Poppins" w:hAnsi="Poppins"/>
              <w:sz w:val="20"/>
              <w:szCs w:val="20"/>
              <w:rPrChange w:id="6141" w:author="thuyhuynh" w:date="2023-05-08T11:25:00Z">
                <w:rPr/>
              </w:rPrChange>
            </w:rPr>
            <w:t xml:space="preserve"> codes to </w:t>
          </w:r>
          <w:r w:rsidR="00705583" w:rsidRPr="00116AAA">
            <w:rPr>
              <w:rFonts w:ascii="Poppins" w:hAnsi="Poppins"/>
              <w:sz w:val="20"/>
              <w:szCs w:val="20"/>
              <w:rPrChange w:id="6142" w:author="thuyhuynh" w:date="2023-05-08T11:25:00Z">
                <w:rPr/>
              </w:rPrChange>
            </w:rPr>
            <w:t>help</w:t>
          </w:r>
          <w:r w:rsidR="000E69CF" w:rsidRPr="00116AAA">
            <w:rPr>
              <w:rFonts w:ascii="Poppins" w:hAnsi="Poppins"/>
              <w:sz w:val="20"/>
              <w:szCs w:val="20"/>
              <w:rPrChange w:id="6143" w:author="thuyhuynh" w:date="2023-05-08T11:25:00Z">
                <w:rPr/>
              </w:rPrChange>
            </w:rPr>
            <w:t xml:space="preserve"> developers program </w:t>
          </w:r>
          <w:r w:rsidR="00ED6CCF" w:rsidRPr="00116AAA">
            <w:rPr>
              <w:rFonts w:ascii="Poppins" w:hAnsi="Poppins"/>
              <w:sz w:val="20"/>
              <w:szCs w:val="20"/>
              <w:rPrChange w:id="6144" w:author="thuyhuynh" w:date="2023-05-08T11:25:00Z">
                <w:rPr/>
              </w:rPrChange>
            </w:rPr>
            <w:t>and</w:t>
          </w:r>
          <w:r w:rsidR="00630797" w:rsidRPr="00116AAA">
            <w:rPr>
              <w:rFonts w:ascii="Poppins" w:hAnsi="Poppins"/>
              <w:sz w:val="20"/>
              <w:szCs w:val="20"/>
              <w:rPrChange w:id="6145" w:author="thuyhuynh" w:date="2023-05-08T11:25:00Z">
                <w:rPr/>
              </w:rPrChange>
            </w:rPr>
            <w:t xml:space="preserve"> control </w:t>
          </w:r>
          <w:del w:id="6146" w:author="thuyhuynh" w:date="2022-03-30T11:09:00Z">
            <w:r w:rsidR="00FB6FBF" w:rsidRPr="00116AAA" w:rsidDel="00E37F22">
              <w:rPr>
                <w:rFonts w:ascii="Poppins" w:hAnsi="Poppins"/>
                <w:sz w:val="20"/>
                <w:szCs w:val="20"/>
                <w:rPrChange w:id="6147" w:author="thuyhuynh" w:date="2023-05-08T11:25:00Z">
                  <w:rPr/>
                </w:rPrChange>
              </w:rPr>
              <w:delText>IriShield</w:delText>
            </w:r>
          </w:del>
          <w:proofErr w:type="spellStart"/>
          <w:ins w:id="6148" w:author="thuyhuynh" w:date="2024-01-05T11:02:00Z">
            <w:r w:rsidR="00C63B7A">
              <w:rPr>
                <w:rFonts w:ascii="Poppins" w:hAnsi="Poppins"/>
                <w:sz w:val="20"/>
                <w:szCs w:val="20"/>
              </w:rPr>
              <w:t>IriEnvoy</w:t>
            </w:r>
            <w:proofErr w:type="spellEnd"/>
            <w:r w:rsidR="00C63B7A">
              <w:rPr>
                <w:rFonts w:ascii="Poppins" w:hAnsi="Poppins"/>
                <w:sz w:val="20"/>
                <w:szCs w:val="20"/>
              </w:rPr>
              <w:t>-MK</w:t>
            </w:r>
          </w:ins>
          <w:del w:id="6149" w:author="ptdung" w:date="2023-11-28T18:30:00Z">
            <w:r w:rsidR="00632666" w:rsidRPr="00116AAA" w:rsidDel="005B6D59">
              <w:rPr>
                <w:rFonts w:ascii="Poppins" w:hAnsi="Poppins"/>
                <w:sz w:val="20"/>
                <w:szCs w:val="20"/>
                <w:rPrChange w:id="6150" w:author="thuyhuynh" w:date="2023-05-08T11:25:00Z">
                  <w:rPr/>
                </w:rPrChange>
              </w:rPr>
              <w:delText>, both</w:delText>
            </w:r>
            <w:r w:rsidR="00FB6FBF" w:rsidRPr="00116AAA" w:rsidDel="005B6D59">
              <w:rPr>
                <w:rFonts w:ascii="Poppins" w:hAnsi="Poppins"/>
                <w:sz w:val="20"/>
                <w:szCs w:val="20"/>
                <w:rPrChange w:id="6151" w:author="thuyhuynh" w:date="2023-05-08T11:25:00Z">
                  <w:rPr/>
                </w:rPrChange>
              </w:rPr>
              <w:delText xml:space="preserve"> </w:delText>
            </w:r>
            <w:r w:rsidR="00632666" w:rsidRPr="00116AAA" w:rsidDel="005B6D59">
              <w:rPr>
                <w:rFonts w:ascii="Poppins" w:hAnsi="Poppins"/>
                <w:sz w:val="20"/>
                <w:szCs w:val="20"/>
                <w:rPrChange w:id="6152" w:author="thuyhuynh" w:date="2023-05-08T11:25:00Z">
                  <w:rPr/>
                </w:rPrChange>
              </w:rPr>
              <w:delText>b</w:delText>
            </w:r>
            <w:r w:rsidR="00FB6FBF" w:rsidRPr="00116AAA" w:rsidDel="005B6D59">
              <w:rPr>
                <w:rFonts w:ascii="Poppins" w:hAnsi="Poppins"/>
                <w:sz w:val="20"/>
                <w:szCs w:val="20"/>
                <w:rPrChange w:id="6153" w:author="thuyhuynh" w:date="2023-05-08T11:25:00Z">
                  <w:rPr/>
                </w:rPrChange>
              </w:rPr>
              <w:delText>i</w:delText>
            </w:r>
            <w:r w:rsidR="00DE1335" w:rsidRPr="00116AAA" w:rsidDel="005B6D59">
              <w:rPr>
                <w:rFonts w:ascii="Poppins" w:hAnsi="Poppins"/>
                <w:sz w:val="20"/>
                <w:szCs w:val="20"/>
                <w:rPrChange w:id="6154" w:author="thuyhuynh" w:date="2023-05-08T11:25:00Z">
                  <w:rPr/>
                </w:rPrChange>
              </w:rPr>
              <w:delText>no</w:delText>
            </w:r>
            <w:r w:rsidR="00632666" w:rsidRPr="00116AAA" w:rsidDel="005B6D59">
              <w:rPr>
                <w:rFonts w:ascii="Poppins" w:hAnsi="Poppins"/>
                <w:sz w:val="20"/>
                <w:szCs w:val="20"/>
                <w:rPrChange w:id="6155" w:author="thuyhuynh" w:date="2023-05-08T11:25:00Z">
                  <w:rPr/>
                </w:rPrChange>
              </w:rPr>
              <w:delText>cular and monocular</w:delText>
            </w:r>
          </w:del>
          <w:r w:rsidR="00632666" w:rsidRPr="00116AAA">
            <w:rPr>
              <w:rFonts w:ascii="Poppins" w:hAnsi="Poppins"/>
              <w:sz w:val="20"/>
              <w:szCs w:val="20"/>
              <w:rPrChange w:id="6156" w:author="thuyhuynh" w:date="2023-05-08T11:25:00Z">
                <w:rPr/>
              </w:rPrChange>
            </w:rPr>
            <w:t xml:space="preserve"> </w:t>
          </w:r>
          <w:r w:rsidR="000E69CF" w:rsidRPr="00116AAA">
            <w:rPr>
              <w:rFonts w:ascii="Poppins" w:hAnsi="Poppins"/>
              <w:sz w:val="20"/>
              <w:szCs w:val="20"/>
              <w:rPrChange w:id="6157" w:author="thuyhuynh" w:date="2023-05-08T11:25:00Z">
                <w:rPr/>
              </w:rPrChange>
            </w:rPr>
            <w:t>device in their customized application</w:t>
          </w:r>
          <w:r w:rsidR="00F111FD" w:rsidRPr="00116AAA">
            <w:rPr>
              <w:rFonts w:ascii="Poppins" w:hAnsi="Poppins"/>
              <w:sz w:val="20"/>
              <w:szCs w:val="20"/>
              <w:lang w:eastAsia="ko-KR"/>
              <w:rPrChange w:id="6158" w:author="thuyhuynh" w:date="2023-05-08T11:25:00Z">
                <w:rPr>
                  <w:lang w:eastAsia="ko-KR"/>
                </w:rPr>
              </w:rPrChange>
            </w:rPr>
            <w:t>s</w:t>
          </w:r>
          <w:r w:rsidR="000E69CF" w:rsidRPr="00116AAA">
            <w:rPr>
              <w:rFonts w:ascii="Poppins" w:hAnsi="Poppins"/>
              <w:sz w:val="20"/>
              <w:szCs w:val="20"/>
              <w:rPrChange w:id="6159" w:author="thuyhuynh" w:date="2023-05-08T11:25:00Z">
                <w:rPr/>
              </w:rPrChange>
            </w:rPr>
            <w:t>.</w:t>
          </w:r>
          <w:del w:id="6160" w:author="ptdung" w:date="2023-11-28T18:30:00Z">
            <w:r w:rsidR="000E69CF" w:rsidRPr="00116AAA" w:rsidDel="005B6D59">
              <w:rPr>
                <w:rFonts w:ascii="Poppins" w:hAnsi="Poppins"/>
                <w:sz w:val="20"/>
                <w:szCs w:val="20"/>
                <w:rPrChange w:id="6161" w:author="thuyhuynh" w:date="2023-05-08T11:25:00Z">
                  <w:rPr/>
                </w:rPrChange>
              </w:rPr>
              <w:delText xml:space="preserve"> </w:delText>
            </w:r>
          </w:del>
        </w:p>
        <w:p w:rsidR="000E69CF" w:rsidRPr="00116AAA" w:rsidRDefault="000E69CF" w:rsidP="00CE4345">
          <w:pPr>
            <w:rPr>
              <w:rFonts w:ascii="Poppins" w:hAnsi="Poppins"/>
              <w:sz w:val="20"/>
              <w:szCs w:val="20"/>
              <w:rPrChange w:id="6162" w:author="thuyhuynh" w:date="2023-05-08T11:25:00Z">
                <w:rPr/>
              </w:rPrChange>
            </w:rPr>
          </w:pPr>
        </w:p>
        <w:p w:rsidR="00D70290" w:rsidRPr="00E04B07" w:rsidRDefault="00D70290" w:rsidP="00D70290">
          <w:pPr>
            <w:pStyle w:val="Heading2"/>
            <w:rPr>
              <w:rFonts w:ascii="Poppins" w:hAnsi="Poppins"/>
              <w:b w:val="0"/>
              <w:i w:val="0"/>
              <w:sz w:val="24"/>
              <w:szCs w:val="24"/>
              <w:rPrChange w:id="6163" w:author="thuyhuynh" w:date="2023-05-08T12:00:00Z">
                <w:rPr/>
              </w:rPrChange>
            </w:rPr>
          </w:pPr>
          <w:bookmarkStart w:id="6164" w:name="_Toc263100531"/>
          <w:bookmarkStart w:id="6165" w:name="_Toc263673305"/>
          <w:bookmarkStart w:id="6166" w:name="_Toc274753232"/>
          <w:bookmarkStart w:id="6167" w:name="_Toc330934440"/>
          <w:del w:id="6168" w:author="thuyhuynh" w:date="2022-03-30T12:13:00Z">
            <w:r w:rsidRPr="00E04B07" w:rsidDel="00864D7C">
              <w:rPr>
                <w:rFonts w:ascii="Poppins" w:hAnsi="Poppins"/>
                <w:b w:val="0"/>
                <w:i w:val="0"/>
                <w:sz w:val="24"/>
                <w:szCs w:val="24"/>
                <w:rPrChange w:id="6169" w:author="thuyhuynh" w:date="2023-05-08T12:00:00Z">
                  <w:rPr/>
                </w:rPrChange>
              </w:rPr>
              <w:delText>IDDK 2000</w:delText>
            </w:r>
          </w:del>
          <w:ins w:id="6170" w:author="thuyhuynh" w:date="2022-03-30T12:13:00Z">
            <w:del w:id="6171" w:author="ptdung" w:date="2023-11-28T18:30:00Z">
              <w:r w:rsidR="00864D7C" w:rsidRPr="00E04B07" w:rsidDel="0089464F">
                <w:rPr>
                  <w:rFonts w:ascii="Poppins" w:hAnsi="Poppins"/>
                  <w:b w:val="0"/>
                  <w:i w:val="0"/>
                  <w:sz w:val="24"/>
                  <w:szCs w:val="24"/>
                  <w:rPrChange w:id="6172" w:author="thuyhuynh" w:date="2023-05-08T12:00:00Z">
                    <w:rPr/>
                  </w:rPrChange>
                </w:rPr>
                <w:delText>S</w:delText>
              </w:r>
            </w:del>
          </w:ins>
          <w:ins w:id="6173" w:author="thuyhuynh" w:date="2022-03-30T12:14:00Z">
            <w:del w:id="6174" w:author="ptdung" w:date="2023-11-28T18:30:00Z">
              <w:r w:rsidR="00BC4043" w:rsidRPr="00E04B07" w:rsidDel="0089464F">
                <w:rPr>
                  <w:rFonts w:ascii="Poppins" w:hAnsi="Poppins"/>
                  <w:b w:val="0"/>
                  <w:i w:val="0"/>
                  <w:sz w:val="24"/>
                  <w:szCs w:val="24"/>
                  <w:rPrChange w:id="6175" w:author="thuyhuynh" w:date="2023-05-08T12:00:00Z">
                    <w:rPr/>
                  </w:rPrChange>
                </w:rPr>
                <w:delText xml:space="preserve">DK </w:delText>
              </w:r>
            </w:del>
          </w:ins>
          <w:bookmarkStart w:id="6176" w:name="_Toc155348603"/>
          <w:proofErr w:type="spellStart"/>
          <w:ins w:id="6177" w:author="thuyhuynh" w:date="2024-01-05T11:02:00Z">
            <w:r w:rsidR="00C63B7A">
              <w:rPr>
                <w:rFonts w:ascii="Poppins" w:hAnsi="Poppins"/>
                <w:b w:val="0"/>
                <w:i w:val="0"/>
                <w:sz w:val="24"/>
                <w:szCs w:val="24"/>
              </w:rPr>
              <w:t>IriEnvoy</w:t>
            </w:r>
            <w:proofErr w:type="spellEnd"/>
            <w:r w:rsidR="00C63B7A">
              <w:rPr>
                <w:rFonts w:ascii="Poppins" w:hAnsi="Poppins"/>
                <w:b w:val="0"/>
                <w:i w:val="0"/>
                <w:sz w:val="24"/>
                <w:szCs w:val="24"/>
              </w:rPr>
              <w:t>-MK</w:t>
            </w:r>
          </w:ins>
          <w:r w:rsidRPr="00E04B07">
            <w:rPr>
              <w:rFonts w:ascii="Poppins" w:hAnsi="Poppins"/>
              <w:b w:val="0"/>
              <w:i w:val="0"/>
              <w:sz w:val="24"/>
              <w:szCs w:val="24"/>
              <w:rPrChange w:id="6178" w:author="thuyhuynh" w:date="2023-05-08T12:00:00Z">
                <w:rPr/>
              </w:rPrChange>
            </w:rPr>
            <w:t xml:space="preserve"> </w:t>
          </w:r>
          <w:ins w:id="6179" w:author="ptdung" w:date="2023-11-28T18:30:00Z">
            <w:r w:rsidR="0089464F" w:rsidRPr="008B0B1B">
              <w:rPr>
                <w:rFonts w:ascii="Poppins" w:hAnsi="Poppins"/>
                <w:b w:val="0"/>
                <w:i w:val="0"/>
                <w:sz w:val="24"/>
                <w:szCs w:val="24"/>
              </w:rPr>
              <w:t xml:space="preserve">SDK </w:t>
            </w:r>
          </w:ins>
          <w:r w:rsidRPr="00E04B07">
            <w:rPr>
              <w:rFonts w:ascii="Poppins" w:hAnsi="Poppins"/>
              <w:b w:val="0"/>
              <w:i w:val="0"/>
              <w:sz w:val="24"/>
              <w:szCs w:val="24"/>
              <w:rPrChange w:id="6180" w:author="thuyhuynh" w:date="2023-05-08T12:00:00Z">
                <w:rPr/>
              </w:rPrChange>
            </w:rPr>
            <w:t>Installation</w:t>
          </w:r>
          <w:bookmarkEnd w:id="6176"/>
        </w:p>
        <w:p w:rsidR="00D70290" w:rsidRPr="00116AAA" w:rsidRDefault="00D70290" w:rsidP="00D70290">
          <w:pPr>
            <w:rPr>
              <w:rFonts w:ascii="Poppins" w:hAnsi="Poppins"/>
              <w:color w:val="C00000"/>
              <w:sz w:val="20"/>
              <w:szCs w:val="20"/>
              <w:lang w:eastAsia="ko-KR"/>
              <w:rPrChange w:id="6181" w:author="thuyhuynh" w:date="2023-05-08T11:25:00Z">
                <w:rPr>
                  <w:color w:val="C00000"/>
                  <w:lang w:eastAsia="ko-KR"/>
                </w:rPr>
              </w:rPrChange>
            </w:rPr>
          </w:pPr>
        </w:p>
        <w:p w:rsidR="00D70290" w:rsidRPr="00116AAA" w:rsidRDefault="00D70290" w:rsidP="00D70290">
          <w:pPr>
            <w:pStyle w:val="ListParagraph"/>
            <w:numPr>
              <w:ilvl w:val="0"/>
              <w:numId w:val="10"/>
            </w:numPr>
            <w:spacing w:after="200" w:line="276" w:lineRule="auto"/>
            <w:jc w:val="both"/>
            <w:rPr>
              <w:rFonts w:ascii="Poppins" w:hAnsi="Poppins"/>
              <w:i/>
              <w:color w:val="C00000"/>
              <w:sz w:val="20"/>
              <w:szCs w:val="20"/>
              <w:rPrChange w:id="6182" w:author="thuyhuynh" w:date="2023-05-08T11:25:00Z">
                <w:rPr>
                  <w:i/>
                  <w:color w:val="C00000"/>
                </w:rPr>
              </w:rPrChange>
            </w:rPr>
          </w:pPr>
          <w:r w:rsidRPr="00116AAA">
            <w:rPr>
              <w:rFonts w:ascii="Poppins" w:hAnsi="Poppins"/>
              <w:i/>
              <w:color w:val="C00000"/>
              <w:sz w:val="20"/>
              <w:szCs w:val="20"/>
              <w:rPrChange w:id="6183" w:author="thuyhuynh" w:date="2023-05-08T11:25:00Z">
                <w:rPr>
                  <w:i/>
                  <w:color w:val="C00000"/>
                </w:rPr>
              </w:rPrChange>
            </w:rPr>
            <w:t xml:space="preserve">Note:  The SDK version and name in the </w:t>
          </w:r>
          <w:r w:rsidRPr="00116AAA">
            <w:rPr>
              <w:rFonts w:ascii="Poppins" w:hAnsi="Poppins"/>
              <w:i/>
              <w:color w:val="C00000"/>
              <w:sz w:val="20"/>
              <w:szCs w:val="20"/>
              <w:lang w:eastAsia="ko-KR"/>
              <w:rPrChange w:id="6184" w:author="thuyhuynh" w:date="2023-05-08T11:25:00Z">
                <w:rPr>
                  <w:i/>
                  <w:color w:val="C00000"/>
                  <w:lang w:eastAsia="ko-KR"/>
                </w:rPr>
              </w:rPrChange>
            </w:rPr>
            <w:t xml:space="preserve">example </w:t>
          </w:r>
          <w:r w:rsidRPr="00116AAA">
            <w:rPr>
              <w:rFonts w:ascii="Poppins" w:hAnsi="Poppins"/>
              <w:i/>
              <w:color w:val="C00000"/>
              <w:sz w:val="20"/>
              <w:szCs w:val="20"/>
              <w:rPrChange w:id="6185" w:author="thuyhuynh" w:date="2023-05-08T11:25:00Z">
                <w:rPr>
                  <w:i/>
                  <w:color w:val="C00000"/>
                </w:rPr>
              </w:rPrChange>
            </w:rPr>
            <w:t>scree</w:t>
          </w:r>
          <w:r w:rsidRPr="00116AAA">
            <w:rPr>
              <w:rFonts w:ascii="Poppins" w:hAnsi="Poppins"/>
              <w:i/>
              <w:color w:val="C00000"/>
              <w:sz w:val="20"/>
              <w:szCs w:val="20"/>
              <w:lang w:eastAsia="ko-KR"/>
              <w:rPrChange w:id="6186" w:author="thuyhuynh" w:date="2023-05-08T11:25:00Z">
                <w:rPr>
                  <w:i/>
                  <w:color w:val="C00000"/>
                  <w:lang w:eastAsia="ko-KR"/>
                </w:rPr>
              </w:rPrChange>
            </w:rPr>
            <w:t>nshots</w:t>
          </w:r>
          <w:r w:rsidRPr="00116AAA">
            <w:rPr>
              <w:rFonts w:ascii="Poppins" w:hAnsi="Poppins"/>
              <w:i/>
              <w:color w:val="C00000"/>
              <w:sz w:val="20"/>
              <w:szCs w:val="20"/>
              <w:rPrChange w:id="6187" w:author="thuyhuynh" w:date="2023-05-08T11:25:00Z">
                <w:rPr>
                  <w:i/>
                  <w:color w:val="C00000"/>
                </w:rPr>
              </w:rPrChange>
            </w:rPr>
            <w:t xml:space="preserve"> may differ from </w:t>
          </w:r>
          <w:r w:rsidRPr="00116AAA">
            <w:rPr>
              <w:rFonts w:ascii="Poppins" w:hAnsi="Poppins"/>
              <w:i/>
              <w:color w:val="C00000"/>
              <w:sz w:val="20"/>
              <w:szCs w:val="20"/>
              <w:lang w:eastAsia="ko-KR"/>
              <w:rPrChange w:id="6188" w:author="thuyhuynh" w:date="2023-05-08T11:25:00Z">
                <w:rPr>
                  <w:i/>
                  <w:color w:val="C00000"/>
                  <w:lang w:eastAsia="ko-KR"/>
                </w:rPr>
              </w:rPrChange>
            </w:rPr>
            <w:t xml:space="preserve">the </w:t>
          </w:r>
          <w:r w:rsidRPr="00116AAA">
            <w:rPr>
              <w:rFonts w:ascii="Poppins" w:hAnsi="Poppins"/>
              <w:i/>
              <w:color w:val="C00000"/>
              <w:sz w:val="20"/>
              <w:szCs w:val="20"/>
              <w:rPrChange w:id="6189" w:author="thuyhuynh" w:date="2023-05-08T11:25:00Z">
                <w:rPr>
                  <w:i/>
                  <w:color w:val="C00000"/>
                </w:rPr>
              </w:rPrChange>
            </w:rPr>
            <w:t>users’</w:t>
          </w:r>
          <w:r w:rsidRPr="00116AAA">
            <w:rPr>
              <w:rFonts w:ascii="Poppins" w:hAnsi="Poppins"/>
              <w:i/>
              <w:color w:val="C00000"/>
              <w:sz w:val="20"/>
              <w:szCs w:val="20"/>
              <w:lang w:eastAsia="ko-KR"/>
              <w:rPrChange w:id="6190" w:author="thuyhuynh" w:date="2023-05-08T11:25:00Z">
                <w:rPr>
                  <w:i/>
                  <w:color w:val="C00000"/>
                  <w:lang w:eastAsia="ko-KR"/>
                </w:rPr>
              </w:rPrChange>
            </w:rPr>
            <w:t>. T</w:t>
          </w:r>
          <w:r w:rsidRPr="00116AAA">
            <w:rPr>
              <w:rFonts w:ascii="Poppins" w:hAnsi="Poppins"/>
              <w:i/>
              <w:color w:val="C00000"/>
              <w:sz w:val="20"/>
              <w:szCs w:val="20"/>
              <w:rPrChange w:id="6191" w:author="thuyhuynh" w:date="2023-05-08T11:25:00Z">
                <w:rPr>
                  <w:i/>
                  <w:color w:val="C00000"/>
                </w:rPr>
              </w:rPrChange>
            </w:rPr>
            <w:t xml:space="preserve">he SDK version is </w:t>
          </w:r>
          <w:r w:rsidRPr="00116AAA">
            <w:rPr>
              <w:rFonts w:ascii="Poppins" w:hAnsi="Poppins"/>
              <w:i/>
              <w:color w:val="C00000"/>
              <w:sz w:val="20"/>
              <w:szCs w:val="20"/>
              <w:lang w:eastAsia="ko-KR"/>
              <w:rPrChange w:id="6192" w:author="thuyhuynh" w:date="2023-05-08T11:25:00Z">
                <w:rPr>
                  <w:i/>
                  <w:color w:val="C00000"/>
                  <w:lang w:eastAsia="ko-KR"/>
                </w:rPr>
              </w:rPrChange>
            </w:rPr>
            <w:t xml:space="preserve">also </w:t>
          </w:r>
          <w:r w:rsidRPr="00116AAA">
            <w:rPr>
              <w:rFonts w:ascii="Poppins" w:hAnsi="Poppins"/>
              <w:i/>
              <w:color w:val="C00000"/>
              <w:sz w:val="20"/>
              <w:szCs w:val="20"/>
              <w:rPrChange w:id="6193" w:author="thuyhuynh" w:date="2023-05-08T11:25:00Z">
                <w:rPr>
                  <w:i/>
                  <w:color w:val="C00000"/>
                </w:rPr>
              </w:rPrChange>
            </w:rPr>
            <w:t>subject to change without notice.</w:t>
          </w:r>
        </w:p>
        <w:p w:rsidR="00D70290" w:rsidRPr="00116AAA" w:rsidRDefault="00D70290">
          <w:pPr>
            <w:pStyle w:val="Heading3"/>
            <w:rPr>
              <w:rFonts w:cs="Courier New"/>
              <w:lang w:eastAsia="ko-KR"/>
            </w:rPr>
          </w:pPr>
          <w:bookmarkStart w:id="6194" w:name="_Toc155348604"/>
          <w:r w:rsidRPr="00116AAA">
            <w:rPr>
              <w:lang w:eastAsia="ko-KR"/>
            </w:rPr>
            <w:t>C/C++</w:t>
          </w:r>
          <w:bookmarkEnd w:id="6194"/>
        </w:p>
        <w:p w:rsidR="00D70290" w:rsidRPr="00116AAA" w:rsidDel="0033765E" w:rsidRDefault="00D70290" w:rsidP="002A336B">
          <w:pPr>
            <w:pStyle w:val="Heading4"/>
            <w:numPr>
              <w:ilvl w:val="3"/>
              <w:numId w:val="34"/>
            </w:numPr>
            <w:rPr>
              <w:del w:id="6195" w:author="thuyhuynh" w:date="2022-03-30T17:10:00Z"/>
              <w:rFonts w:ascii="Poppins" w:hAnsi="Poppins" w:cs="Courier New"/>
              <w:sz w:val="20"/>
              <w:szCs w:val="20"/>
              <w:rPrChange w:id="6196" w:author="thuyhuynh" w:date="2023-05-08T11:25:00Z">
                <w:rPr>
                  <w:del w:id="6197" w:author="thuyhuynh" w:date="2022-03-30T17:10:00Z"/>
                  <w:rFonts w:cs="Courier New"/>
                </w:rPr>
              </w:rPrChange>
            </w:rPr>
          </w:pPr>
          <w:bookmarkStart w:id="6198" w:name="_Ref376967700"/>
          <w:bookmarkStart w:id="6199" w:name="_Ref376967728"/>
          <w:bookmarkStart w:id="6200" w:name="_Ref376967771"/>
          <w:del w:id="6201" w:author="thuyhuynh" w:date="2022-03-30T12:27:00Z">
            <w:r w:rsidRPr="00116AAA" w:rsidDel="006B6C2E">
              <w:rPr>
                <w:rFonts w:ascii="Poppins" w:hAnsi="Poppins"/>
                <w:b w:val="0"/>
                <w:bCs w:val="0"/>
                <w:i w:val="0"/>
                <w:iCs w:val="0"/>
                <w:sz w:val="20"/>
                <w:szCs w:val="20"/>
                <w:rPrChange w:id="6202" w:author="thuyhuynh" w:date="2023-05-08T11:25:00Z">
                  <w:rPr>
                    <w:b w:val="0"/>
                    <w:bCs w:val="0"/>
                    <w:i w:val="0"/>
                    <w:iCs w:val="0"/>
                  </w:rPr>
                </w:rPrChange>
              </w:rPr>
              <w:delText xml:space="preserve">MS Windows XP and </w:delText>
            </w:r>
          </w:del>
          <w:del w:id="6203" w:author="thuyhuynh" w:date="2022-03-30T17:10:00Z">
            <w:r w:rsidRPr="00116AAA" w:rsidDel="0033765E">
              <w:rPr>
                <w:rFonts w:ascii="Poppins" w:hAnsi="Poppins"/>
                <w:b w:val="0"/>
                <w:bCs w:val="0"/>
                <w:i w:val="0"/>
                <w:iCs w:val="0"/>
                <w:sz w:val="20"/>
                <w:szCs w:val="20"/>
                <w:rPrChange w:id="6204" w:author="thuyhuynh" w:date="2023-05-08T11:25:00Z">
                  <w:rPr>
                    <w:b w:val="0"/>
                    <w:bCs w:val="0"/>
                    <w:i w:val="0"/>
                    <w:iCs w:val="0"/>
                  </w:rPr>
                </w:rPrChange>
              </w:rPr>
              <w:delText xml:space="preserve">MS Windows </w:delText>
            </w:r>
          </w:del>
          <w:del w:id="6205" w:author="thuyhuynh" w:date="2022-03-30T12:27:00Z">
            <w:r w:rsidRPr="00116AAA" w:rsidDel="006B6C2E">
              <w:rPr>
                <w:rFonts w:ascii="Poppins" w:hAnsi="Poppins"/>
                <w:b w:val="0"/>
                <w:bCs w:val="0"/>
                <w:i w:val="0"/>
                <w:iCs w:val="0"/>
                <w:sz w:val="20"/>
                <w:szCs w:val="20"/>
                <w:rPrChange w:id="6206" w:author="thuyhuynh" w:date="2023-05-08T11:25:00Z">
                  <w:rPr>
                    <w:b w:val="0"/>
                    <w:bCs w:val="0"/>
                    <w:i w:val="0"/>
                    <w:iCs w:val="0"/>
                  </w:rPr>
                </w:rPrChange>
              </w:rPr>
              <w:delText>7</w:delText>
            </w:r>
          </w:del>
          <w:bookmarkEnd w:id="6198"/>
          <w:bookmarkEnd w:id="6199"/>
          <w:bookmarkEnd w:id="6200"/>
        </w:p>
        <w:p w:rsidR="00D70290" w:rsidRDefault="00D70290" w:rsidP="00D70290">
          <w:pPr>
            <w:pStyle w:val="ListParagraph"/>
            <w:widowControl w:val="0"/>
            <w:numPr>
              <w:ilvl w:val="0"/>
              <w:numId w:val="35"/>
            </w:numPr>
            <w:autoSpaceDE w:val="0"/>
            <w:autoSpaceDN w:val="0"/>
            <w:ind w:left="360"/>
            <w:jc w:val="both"/>
            <w:rPr>
              <w:ins w:id="6207" w:author="ptdung" w:date="2023-11-28T18:37:00Z"/>
              <w:rFonts w:ascii="Poppins" w:hAnsi="Poppins" w:hint="eastAsia"/>
              <w:sz w:val="20"/>
              <w:szCs w:val="20"/>
            </w:rPr>
          </w:pPr>
          <w:r w:rsidRPr="00116AAA">
            <w:rPr>
              <w:rFonts w:ascii="Poppins" w:hAnsi="Poppins"/>
              <w:sz w:val="20"/>
              <w:szCs w:val="20"/>
              <w:rPrChange w:id="6208" w:author="thuyhuynh" w:date="2023-05-08T11:25:00Z">
                <w:rPr/>
              </w:rPrChange>
            </w:rPr>
            <w:t xml:space="preserve">Download or </w:t>
          </w:r>
          <w:del w:id="6209" w:author="thuyhuynh" w:date="2023-05-08T12:16:00Z">
            <w:r w:rsidRPr="00116AAA" w:rsidDel="004A0CFD">
              <w:rPr>
                <w:rFonts w:ascii="Poppins" w:hAnsi="Poppins"/>
                <w:sz w:val="20"/>
                <w:szCs w:val="20"/>
                <w:rPrChange w:id="6210" w:author="thuyhuynh" w:date="2023-05-08T11:25:00Z">
                  <w:rPr/>
                </w:rPrChange>
              </w:rPr>
              <w:delText>copy the software package go</w:delText>
            </w:r>
          </w:del>
          <w:ins w:id="6211" w:author="thuyhuynh" w:date="2023-05-08T12:16:00Z">
            <w:r w:rsidR="004A0CFD" w:rsidRPr="00116AAA">
              <w:rPr>
                <w:rFonts w:ascii="Poppins" w:hAnsi="Poppins" w:hint="eastAsia"/>
                <w:sz w:val="20"/>
                <w:szCs w:val="20"/>
              </w:rPr>
              <w:t xml:space="preserve">copy the software package </w:t>
            </w:r>
            <w:del w:id="6212" w:author="ptdung" w:date="2023-11-28T18:36:00Z">
              <w:r w:rsidR="004A0CFD" w:rsidRPr="00116AAA" w:rsidDel="00B13429">
                <w:rPr>
                  <w:rFonts w:ascii="Poppins" w:hAnsi="Poppins" w:hint="eastAsia"/>
                  <w:sz w:val="20"/>
                  <w:szCs w:val="20"/>
                </w:rPr>
                <w:delText>goes</w:delText>
              </w:r>
            </w:del>
          </w:ins>
          <w:del w:id="6213" w:author="ptdung" w:date="2023-11-28T18:36:00Z">
            <w:r w:rsidRPr="00116AAA" w:rsidDel="00B13429">
              <w:rPr>
                <w:rFonts w:ascii="Poppins" w:hAnsi="Poppins"/>
                <w:sz w:val="20"/>
                <w:szCs w:val="20"/>
                <w:rPrChange w:id="6214" w:author="thuyhuynh" w:date="2023-05-08T11:25:00Z">
                  <w:rPr/>
                </w:rPrChange>
              </w:rPr>
              <w:delText xml:space="preserve"> to the “</w:delText>
            </w:r>
            <w:r w:rsidRPr="00116AAA" w:rsidDel="00B13429">
              <w:rPr>
                <w:rFonts w:ascii="Poppins" w:hAnsi="Poppins"/>
                <w:color w:val="030003"/>
                <w:sz w:val="20"/>
                <w:szCs w:val="20"/>
                <w:rPrChange w:id="6215" w:author="thuyhuynh" w:date="2023-05-08T11:25:00Z">
                  <w:rPr>
                    <w:color w:val="030003"/>
                  </w:rPr>
                </w:rPrChange>
              </w:rPr>
              <w:delText>IDDK</w:delText>
            </w:r>
          </w:del>
          <w:ins w:id="6216" w:author="thuyhuynh" w:date="2022-03-30T15:37:00Z">
            <w:del w:id="6217" w:author="ptdung" w:date="2023-11-28T18:36:00Z">
              <w:r w:rsidR="002850A6" w:rsidRPr="00116AAA" w:rsidDel="00B13429">
                <w:rPr>
                  <w:rFonts w:ascii="Poppins" w:hAnsi="Poppins"/>
                  <w:color w:val="030003"/>
                  <w:sz w:val="20"/>
                  <w:szCs w:val="20"/>
                  <w:rPrChange w:id="6218" w:author="thuyhuynh" w:date="2023-05-08T11:25:00Z">
                    <w:rPr>
                      <w:color w:val="030003"/>
                    </w:rPr>
                  </w:rPrChange>
                </w:rPr>
                <w:delText>SDK</w:delText>
              </w:r>
            </w:del>
          </w:ins>
          <w:del w:id="6219" w:author="ptdung" w:date="2023-11-28T18:36:00Z">
            <w:r w:rsidRPr="00116AAA" w:rsidDel="00B13429">
              <w:rPr>
                <w:rFonts w:ascii="Poppins" w:hAnsi="Poppins"/>
                <w:color w:val="030003"/>
                <w:sz w:val="20"/>
                <w:szCs w:val="20"/>
                <w:rPrChange w:id="6220" w:author="thuyhuynh" w:date="2023-05-08T11:25:00Z">
                  <w:rPr>
                    <w:color w:val="030003"/>
                  </w:rPr>
                </w:rPrChange>
              </w:rPr>
              <w:delText xml:space="preserve"> 2000</w:delText>
            </w:r>
            <w:r w:rsidRPr="00116AAA" w:rsidDel="00B13429">
              <w:rPr>
                <w:rFonts w:ascii="Poppins" w:hAnsi="Poppins"/>
                <w:sz w:val="20"/>
                <w:szCs w:val="20"/>
                <w:rPrChange w:id="6221" w:author="thuyhuynh" w:date="2023-05-08T11:25:00Z">
                  <w:rPr/>
                </w:rPrChange>
              </w:rPr>
              <w:delText>” folder</w:delText>
            </w:r>
          </w:del>
          <w:ins w:id="6222" w:author="ptdung" w:date="2023-11-28T18:36:00Z">
            <w:r w:rsidR="00B13429">
              <w:rPr>
                <w:rFonts w:ascii="Poppins" w:hAnsi="Poppins"/>
                <w:sz w:val="20"/>
                <w:szCs w:val="20"/>
              </w:rPr>
              <w:t>for C++ SDK</w:t>
            </w:r>
          </w:ins>
          <w:r w:rsidRPr="00116AAA">
            <w:rPr>
              <w:rFonts w:ascii="Poppins" w:hAnsi="Poppins"/>
              <w:sz w:val="20"/>
              <w:szCs w:val="20"/>
              <w:rPrChange w:id="6223" w:author="thuyhuynh" w:date="2023-05-08T11:25:00Z">
                <w:rPr/>
              </w:rPrChange>
            </w:rPr>
            <w:t xml:space="preserve">. Double click </w:t>
          </w:r>
          <w:r w:rsidRPr="00116AAA">
            <w:rPr>
              <w:rFonts w:ascii="Poppins" w:hAnsi="Poppins"/>
              <w:sz w:val="20"/>
              <w:szCs w:val="20"/>
              <w:lang w:eastAsia="ko-KR"/>
              <w:rPrChange w:id="6224" w:author="thuyhuynh" w:date="2023-05-08T11:25:00Z">
                <w:rPr>
                  <w:lang w:eastAsia="ko-KR"/>
                </w:rPr>
              </w:rPrChange>
            </w:rPr>
            <w:t xml:space="preserve">on </w:t>
          </w:r>
          <w:r w:rsidRPr="00116AAA">
            <w:rPr>
              <w:rFonts w:ascii="Poppins" w:hAnsi="Poppins"/>
              <w:sz w:val="20"/>
              <w:szCs w:val="20"/>
              <w:rPrChange w:id="6225" w:author="thuyhuynh" w:date="2023-05-08T11:25:00Z">
                <w:rPr/>
              </w:rPrChange>
            </w:rPr>
            <w:t>the “setup.exe” file.</w:t>
          </w:r>
        </w:p>
        <w:p w:rsidR="00A82D0D" w:rsidRPr="00116AAA" w:rsidRDefault="00A82D0D">
          <w:pPr>
            <w:pStyle w:val="ListParagraph"/>
            <w:widowControl w:val="0"/>
            <w:autoSpaceDE w:val="0"/>
            <w:autoSpaceDN w:val="0"/>
            <w:ind w:left="360"/>
            <w:jc w:val="both"/>
            <w:rPr>
              <w:rFonts w:ascii="Poppins" w:hAnsi="Poppins"/>
              <w:sz w:val="20"/>
              <w:szCs w:val="20"/>
              <w:rPrChange w:id="6226" w:author="thuyhuynh" w:date="2023-05-08T11:25:00Z">
                <w:rPr/>
              </w:rPrChange>
            </w:rPr>
            <w:pPrChange w:id="6227" w:author="ptdung" w:date="2023-11-28T18:37:00Z">
              <w:pPr>
                <w:pStyle w:val="ListParagraph"/>
                <w:widowControl w:val="0"/>
                <w:numPr>
                  <w:numId w:val="35"/>
                </w:numPr>
                <w:autoSpaceDE w:val="0"/>
                <w:autoSpaceDN w:val="0"/>
                <w:ind w:left="360" w:hanging="360"/>
                <w:jc w:val="both"/>
              </w:pPr>
            </w:pPrChange>
          </w:pPr>
        </w:p>
        <w:p w:rsidR="00D70290" w:rsidRPr="00116AAA" w:rsidRDefault="00A82D0D">
          <w:pPr>
            <w:pStyle w:val="ListParagraph"/>
            <w:widowControl w:val="0"/>
            <w:autoSpaceDE w:val="0"/>
            <w:autoSpaceDN w:val="0"/>
            <w:ind w:left="0"/>
            <w:jc w:val="center"/>
            <w:rPr>
              <w:rFonts w:ascii="Poppins" w:hAnsi="Poppins" w:cs="Courier New"/>
              <w:sz w:val="20"/>
              <w:szCs w:val="20"/>
              <w:lang w:eastAsia="ko-KR"/>
              <w:rPrChange w:id="6228" w:author="thuyhuynh" w:date="2023-05-08T11:25:00Z">
                <w:rPr>
                  <w:rFonts w:cs="Courier New"/>
                  <w:sz w:val="24"/>
                  <w:lang w:eastAsia="ko-KR"/>
                </w:rPr>
              </w:rPrChange>
            </w:rPr>
          </w:pPr>
          <w:ins w:id="6229" w:author="ptdung" w:date="2023-11-28T18:37:00Z">
            <w:del w:id="6230" w:author="thuyhuynh" w:date="2024-01-05T11:31:00Z">
              <w:r w:rsidDel="00152D4B">
                <w:rPr>
                  <w:noProof/>
                </w:rPr>
                <w:drawing>
                  <wp:inline distT="0" distB="0" distL="0" distR="0" wp14:anchorId="170522EE" wp14:editId="3B19B409">
                    <wp:extent cx="2238375" cy="1257300"/>
                    <wp:effectExtent l="0" t="0" r="9525" b="0"/>
                    <wp:docPr id="383802115" name="Picture 38380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238375" cy="1257300"/>
                            </a:xfrm>
                            <a:prstGeom prst="rect">
                              <a:avLst/>
                            </a:prstGeom>
                          </pic:spPr>
                        </pic:pic>
                      </a:graphicData>
                    </a:graphic>
                  </wp:inline>
                </w:drawing>
              </w:r>
            </w:del>
          </w:ins>
          <w:ins w:id="6231" w:author="thuyhuynh" w:date="2024-01-05T11:32:00Z">
            <w:r w:rsidR="00152D4B" w:rsidRPr="00152D4B">
              <w:rPr>
                <w:noProof/>
                <w:lang w:eastAsia="ko-KR"/>
              </w:rPr>
              <w:t xml:space="preserve"> </w:t>
            </w:r>
            <w:r w:rsidR="00152D4B">
              <w:rPr>
                <w:noProof/>
              </w:rPr>
              <w:drawing>
                <wp:inline distT="0" distB="0" distL="0" distR="0" wp14:anchorId="635FF261" wp14:editId="72E26786">
                  <wp:extent cx="2255520" cy="1257300"/>
                  <wp:effectExtent l="0" t="0" r="0" b="0"/>
                  <wp:docPr id="383802121" name="Picture 38380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55520" cy="1257300"/>
                          </a:xfrm>
                          <a:prstGeom prst="rect">
                            <a:avLst/>
                          </a:prstGeom>
                        </pic:spPr>
                      </pic:pic>
                    </a:graphicData>
                  </a:graphic>
                </wp:inline>
              </w:drawing>
            </w:r>
          </w:ins>
          <w:ins w:id="6232" w:author="ptdung" w:date="2023-11-28T18:37:00Z">
            <w:r w:rsidRPr="00116AAA">
              <w:rPr>
                <w:rFonts w:ascii="Poppins" w:hAnsi="Poppins" w:hint="eastAsia"/>
                <w:noProof/>
                <w:sz w:val="20"/>
                <w:szCs w:val="20"/>
              </w:rPr>
              <w:t xml:space="preserve"> </w:t>
            </w:r>
          </w:ins>
          <w:ins w:id="6233" w:author="thuyhuynh" w:date="2022-03-30T12:31:00Z">
            <w:del w:id="6234" w:author="ptdung" w:date="2023-11-28T18:37:00Z">
              <w:r w:rsidR="006B6C2E" w:rsidRPr="00116AAA" w:rsidDel="00A82D0D">
                <w:rPr>
                  <w:rFonts w:ascii="Poppins" w:hAnsi="Poppins"/>
                  <w:noProof/>
                  <w:sz w:val="20"/>
                  <w:szCs w:val="20"/>
                  <w:rPrChange w:id="6235">
                    <w:rPr>
                      <w:noProof/>
                    </w:rPr>
                  </w:rPrChange>
                </w:rPr>
                <w:drawing>
                  <wp:inline distT="0" distB="0" distL="0" distR="0" wp14:anchorId="024E8177" wp14:editId="18C96C14">
                    <wp:extent cx="3299460" cy="14859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299460" cy="1485900"/>
                            </a:xfrm>
                            <a:prstGeom prst="rect">
                              <a:avLst/>
                            </a:prstGeom>
                          </pic:spPr>
                        </pic:pic>
                      </a:graphicData>
                    </a:graphic>
                  </wp:inline>
                </w:drawing>
              </w:r>
            </w:del>
          </w:ins>
          <w:del w:id="6236" w:author="thuyhuynh" w:date="2022-03-30T12:31:00Z">
            <w:r w:rsidR="00D70290" w:rsidRPr="00116AAA" w:rsidDel="006B6C2E">
              <w:rPr>
                <w:rFonts w:ascii="Poppins" w:hAnsi="Poppins"/>
                <w:noProof/>
                <w:sz w:val="20"/>
                <w:szCs w:val="20"/>
                <w:rPrChange w:id="6237">
                  <w:rPr>
                    <w:noProof/>
                  </w:rPr>
                </w:rPrChange>
              </w:rPr>
              <w:drawing>
                <wp:inline distT="0" distB="0" distL="0" distR="0" wp14:anchorId="0243F771" wp14:editId="047848B3">
                  <wp:extent cx="5924550" cy="3028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22767"/>
                          <a:stretch/>
                        </pic:blipFill>
                        <pic:spPr bwMode="auto">
                          <a:xfrm>
                            <a:off x="0" y="0"/>
                            <a:ext cx="5924550" cy="3028950"/>
                          </a:xfrm>
                          <a:prstGeom prst="rect">
                            <a:avLst/>
                          </a:prstGeom>
                          <a:noFill/>
                          <a:ln>
                            <a:noFill/>
                          </a:ln>
                          <a:extLst>
                            <a:ext uri="{53640926-AAD7-44D8-BBD7-CCE9431645EC}">
                              <a14:shadowObscured xmlns:a14="http://schemas.microsoft.com/office/drawing/2010/main"/>
                            </a:ext>
                          </a:extLst>
                        </pic:spPr>
                      </pic:pic>
                    </a:graphicData>
                  </a:graphic>
                </wp:inline>
              </w:drawing>
            </w:r>
          </w:del>
        </w:p>
        <w:p w:rsidR="00D70290" w:rsidRPr="00116AAA" w:rsidDel="00405B33" w:rsidRDefault="00D70290" w:rsidP="00D70290">
          <w:pPr>
            <w:pStyle w:val="ListParagraph"/>
            <w:widowControl w:val="0"/>
            <w:autoSpaceDE w:val="0"/>
            <w:autoSpaceDN w:val="0"/>
            <w:ind w:left="360"/>
            <w:jc w:val="both"/>
            <w:rPr>
              <w:del w:id="6238" w:author="TANBAO" w:date="2014-01-09T11:58:00Z"/>
              <w:rFonts w:ascii="Poppins" w:hAnsi="Poppins"/>
              <w:sz w:val="20"/>
              <w:szCs w:val="20"/>
              <w:rPrChange w:id="6239" w:author="thuyhuynh" w:date="2023-05-08T11:25:00Z">
                <w:rPr>
                  <w:del w:id="6240" w:author="TANBAO" w:date="2014-01-09T11:58:00Z"/>
                  <w:sz w:val="24"/>
                </w:rPr>
              </w:rPrChange>
            </w:rPr>
          </w:pPr>
          <w:r w:rsidRPr="00116AAA">
            <w:rPr>
              <w:rFonts w:ascii="Poppins" w:hAnsi="Poppins"/>
              <w:sz w:val="20"/>
              <w:szCs w:val="20"/>
              <w:rPrChange w:id="6241" w:author="thuyhuynh" w:date="2023-05-08T11:25:00Z">
                <w:rPr/>
              </w:rPrChange>
            </w:rPr>
            <w:t xml:space="preserve">The installer will guide you through all the installation process. </w:t>
          </w:r>
          <w:r w:rsidRPr="00116AAA">
            <w:rPr>
              <w:rFonts w:ascii="Poppins" w:hAnsi="Poppins"/>
              <w:sz w:val="20"/>
              <w:szCs w:val="20"/>
              <w:lang w:eastAsia="ko-KR"/>
              <w:rPrChange w:id="6242" w:author="thuyhuynh" w:date="2023-05-08T11:25:00Z">
                <w:rPr>
                  <w:lang w:eastAsia="ko-KR"/>
                </w:rPr>
              </w:rPrChange>
            </w:rPr>
            <w:t>S</w:t>
          </w:r>
          <w:r w:rsidRPr="00116AAA">
            <w:rPr>
              <w:rFonts w:ascii="Poppins" w:hAnsi="Poppins"/>
              <w:sz w:val="20"/>
              <w:szCs w:val="20"/>
              <w:rPrChange w:id="6243" w:author="thuyhuynh" w:date="2023-05-08T11:25:00Z">
                <w:rPr/>
              </w:rPrChange>
            </w:rPr>
            <w:t>elect the appropriate options and click “</w:t>
          </w:r>
          <w:r w:rsidRPr="00116AAA">
            <w:rPr>
              <w:rFonts w:ascii="Poppins" w:hAnsi="Poppins"/>
              <w:b/>
              <w:sz w:val="20"/>
              <w:szCs w:val="20"/>
              <w:rPrChange w:id="6244" w:author="thuyhuynh" w:date="2023-05-08T11:25:00Z">
                <w:rPr>
                  <w:b/>
                </w:rPr>
              </w:rPrChange>
            </w:rPr>
            <w:t>Next</w:t>
          </w:r>
          <w:r w:rsidRPr="00116AAA">
            <w:rPr>
              <w:rFonts w:ascii="Poppins" w:hAnsi="Poppins"/>
              <w:sz w:val="20"/>
              <w:szCs w:val="20"/>
              <w:rPrChange w:id="6245" w:author="thuyhuynh" w:date="2023-05-08T11:25:00Z">
                <w:rPr/>
              </w:rPrChange>
            </w:rPr>
            <w:t xml:space="preserve">” to move to the next steps. </w:t>
          </w:r>
        </w:p>
        <w:p w:rsidR="00D70290" w:rsidRPr="00116AAA" w:rsidRDefault="00D70290">
          <w:pPr>
            <w:pStyle w:val="ListParagraph"/>
            <w:widowControl w:val="0"/>
            <w:autoSpaceDE w:val="0"/>
            <w:autoSpaceDN w:val="0"/>
            <w:ind w:left="360"/>
            <w:jc w:val="both"/>
            <w:rPr>
              <w:rFonts w:ascii="Poppins" w:hAnsi="Poppins"/>
              <w:sz w:val="20"/>
              <w:szCs w:val="20"/>
              <w:rPrChange w:id="6246" w:author="thuyhuynh" w:date="2023-05-08T11:25:00Z">
                <w:rPr/>
              </w:rPrChange>
            </w:rPr>
            <w:pPrChange w:id="6247" w:author="TANBAO" w:date="2014-01-09T11:58:00Z">
              <w:pPr/>
            </w:pPrChange>
          </w:pPr>
          <w:r w:rsidRPr="00116AAA">
            <w:rPr>
              <w:rFonts w:ascii="Poppins" w:hAnsi="Poppins"/>
              <w:sz w:val="20"/>
              <w:szCs w:val="20"/>
              <w:rPrChange w:id="6248" w:author="thuyhuynh" w:date="2023-05-08T11:25:00Z">
                <w:rPr/>
              </w:rPrChange>
            </w:rPr>
            <w:br w:type="page"/>
          </w:r>
        </w:p>
        <w:p w:rsidR="00D70290" w:rsidRPr="00116AAA" w:rsidRDefault="00D70290" w:rsidP="00D70290">
          <w:pPr>
            <w:pStyle w:val="ListParagraph"/>
            <w:widowControl w:val="0"/>
            <w:numPr>
              <w:ilvl w:val="0"/>
              <w:numId w:val="35"/>
            </w:numPr>
            <w:autoSpaceDE w:val="0"/>
            <w:autoSpaceDN w:val="0"/>
            <w:ind w:left="360"/>
            <w:jc w:val="both"/>
            <w:rPr>
              <w:rFonts w:ascii="Poppins" w:hAnsi="Poppins"/>
              <w:sz w:val="20"/>
              <w:szCs w:val="20"/>
              <w:rPrChange w:id="6249" w:author="thuyhuynh" w:date="2023-05-08T11:25:00Z">
                <w:rPr/>
              </w:rPrChange>
            </w:rPr>
          </w:pPr>
          <w:r w:rsidRPr="00116AAA">
            <w:rPr>
              <w:rFonts w:ascii="Poppins" w:hAnsi="Poppins"/>
              <w:sz w:val="20"/>
              <w:szCs w:val="20"/>
              <w:rPrChange w:id="6250" w:author="thuyhuynh" w:date="2023-05-08T11:25:00Z">
                <w:rPr/>
              </w:rPrChange>
            </w:rPr>
            <w:lastRenderedPageBreak/>
            <w:t xml:space="preserve">If you want to install the SDK in a different folder </w:t>
          </w:r>
          <w:r w:rsidRPr="00116AAA">
            <w:rPr>
              <w:rFonts w:ascii="Poppins" w:hAnsi="Poppins"/>
              <w:sz w:val="20"/>
              <w:szCs w:val="20"/>
              <w:lang w:eastAsia="ko-KR"/>
              <w:rPrChange w:id="6251" w:author="thuyhuynh" w:date="2023-05-08T11:25:00Z">
                <w:rPr>
                  <w:lang w:eastAsia="ko-KR"/>
                </w:rPr>
              </w:rPrChange>
            </w:rPr>
            <w:t>instead of</w:t>
          </w:r>
          <w:r w:rsidRPr="00116AAA">
            <w:rPr>
              <w:rFonts w:ascii="Poppins" w:hAnsi="Poppins"/>
              <w:sz w:val="20"/>
              <w:szCs w:val="20"/>
              <w:rPrChange w:id="6252" w:author="thuyhuynh" w:date="2023-05-08T11:25:00Z">
                <w:rPr/>
              </w:rPrChange>
            </w:rPr>
            <w:t xml:space="preserve"> the </w:t>
          </w:r>
          <w:r w:rsidRPr="00116AAA">
            <w:rPr>
              <w:rFonts w:ascii="Poppins" w:hAnsi="Poppins"/>
              <w:sz w:val="20"/>
              <w:szCs w:val="20"/>
              <w:lang w:eastAsia="ko-KR"/>
              <w:rPrChange w:id="6253" w:author="thuyhuynh" w:date="2023-05-08T11:25:00Z">
                <w:rPr>
                  <w:lang w:eastAsia="ko-KR"/>
                </w:rPr>
              </w:rPrChange>
            </w:rPr>
            <w:t>one set as default</w:t>
          </w:r>
          <w:r w:rsidRPr="00116AAA">
            <w:rPr>
              <w:rFonts w:ascii="Poppins" w:hAnsi="Poppins"/>
              <w:sz w:val="20"/>
              <w:szCs w:val="20"/>
              <w:rPrChange w:id="6254" w:author="thuyhuynh" w:date="2023-05-08T11:25:00Z">
                <w:rPr/>
              </w:rPrChange>
            </w:rPr>
            <w:t>, click “</w:t>
          </w:r>
          <w:r w:rsidRPr="00116AAA">
            <w:rPr>
              <w:rFonts w:ascii="Poppins" w:hAnsi="Poppins"/>
              <w:b/>
              <w:sz w:val="20"/>
              <w:szCs w:val="20"/>
              <w:rPrChange w:id="6255" w:author="thuyhuynh" w:date="2023-05-08T11:25:00Z">
                <w:rPr>
                  <w:b/>
                </w:rPr>
              </w:rPrChange>
            </w:rPr>
            <w:t>Browse</w:t>
          </w:r>
          <w:r w:rsidRPr="00116AAA">
            <w:rPr>
              <w:rFonts w:ascii="Poppins" w:hAnsi="Poppins"/>
              <w:sz w:val="20"/>
              <w:szCs w:val="20"/>
              <w:rPrChange w:id="6256" w:author="thuyhuynh" w:date="2023-05-08T11:25:00Z">
                <w:rPr/>
              </w:rPrChange>
            </w:rPr>
            <w:t>” and specify the desired folder. If not, click “</w:t>
          </w:r>
          <w:r w:rsidRPr="00116AAA">
            <w:rPr>
              <w:rFonts w:ascii="Poppins" w:hAnsi="Poppins"/>
              <w:b/>
              <w:sz w:val="20"/>
              <w:szCs w:val="20"/>
              <w:rPrChange w:id="6257" w:author="thuyhuynh" w:date="2023-05-08T11:25:00Z">
                <w:rPr>
                  <w:b/>
                </w:rPr>
              </w:rPrChange>
            </w:rPr>
            <w:t>Next</w:t>
          </w:r>
          <w:r w:rsidRPr="00116AAA">
            <w:rPr>
              <w:rFonts w:ascii="Poppins" w:hAnsi="Poppins"/>
              <w:sz w:val="20"/>
              <w:szCs w:val="20"/>
              <w:rPrChange w:id="6258" w:author="thuyhuynh" w:date="2023-05-08T11:25:00Z">
                <w:rPr/>
              </w:rPrChange>
            </w:rPr>
            <w:t>” to continue.</w:t>
          </w:r>
        </w:p>
        <w:p w:rsidR="00D70290" w:rsidRPr="00116AAA" w:rsidRDefault="00D70290" w:rsidP="00D70290">
          <w:pPr>
            <w:pStyle w:val="ListParagraph"/>
            <w:widowControl w:val="0"/>
            <w:autoSpaceDE w:val="0"/>
            <w:autoSpaceDN w:val="0"/>
            <w:ind w:left="0"/>
            <w:jc w:val="center"/>
            <w:rPr>
              <w:rFonts w:ascii="Poppins" w:hAnsi="Poppins"/>
              <w:sz w:val="20"/>
              <w:szCs w:val="20"/>
              <w:rPrChange w:id="6259" w:author="thuyhuynh" w:date="2023-05-08T11:25:00Z">
                <w:rPr>
                  <w:sz w:val="24"/>
                </w:rPr>
              </w:rPrChange>
            </w:rPr>
          </w:pPr>
          <w:del w:id="6260" w:author="thuyhuynh" w:date="2022-03-30T12:34:00Z">
            <w:r w:rsidRPr="00116AAA" w:rsidDel="006B6C2E">
              <w:rPr>
                <w:rFonts w:ascii="Poppins" w:hAnsi="Poppins"/>
                <w:noProof/>
                <w:sz w:val="20"/>
                <w:szCs w:val="20"/>
                <w:rPrChange w:id="6261">
                  <w:rPr>
                    <w:noProof/>
                  </w:rPr>
                </w:rPrChange>
              </w:rPr>
              <w:drawing>
                <wp:inline distT="0" distB="0" distL="0" distR="0" wp14:anchorId="1589B9AC" wp14:editId="5FA4C042">
                  <wp:extent cx="4379067" cy="3543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80565" cy="3544512"/>
                          </a:xfrm>
                          <a:prstGeom prst="rect">
                            <a:avLst/>
                          </a:prstGeom>
                          <a:noFill/>
                          <a:ln>
                            <a:noFill/>
                          </a:ln>
                        </pic:spPr>
                      </pic:pic>
                    </a:graphicData>
                  </a:graphic>
                </wp:inline>
              </w:drawing>
            </w:r>
          </w:del>
          <w:ins w:id="6262" w:author="thuyhuynh" w:date="2022-03-30T12:34:00Z">
            <w:r w:rsidR="006B6C2E" w:rsidRPr="00116AAA">
              <w:rPr>
                <w:rFonts w:ascii="Poppins" w:hAnsi="Poppins"/>
                <w:noProof/>
                <w:sz w:val="20"/>
                <w:szCs w:val="20"/>
                <w:lang w:eastAsia="ko-KR"/>
                <w:rPrChange w:id="6263" w:author="thuyhuynh" w:date="2023-05-08T11:25:00Z">
                  <w:rPr>
                    <w:noProof/>
                    <w:lang w:eastAsia="ko-KR"/>
                  </w:rPr>
                </w:rPrChange>
              </w:rPr>
              <w:t xml:space="preserve"> </w:t>
            </w:r>
          </w:ins>
          <w:ins w:id="6264" w:author="thuyhuynh" w:date="2024-01-05T11:34:00Z">
            <w:r w:rsidR="00152D4B">
              <w:rPr>
                <w:noProof/>
              </w:rPr>
              <w:drawing>
                <wp:inline distT="0" distB="0" distL="0" distR="0" wp14:anchorId="29EE382E" wp14:editId="32EDFFC6">
                  <wp:extent cx="4724400" cy="3870960"/>
                  <wp:effectExtent l="0" t="0" r="0" b="0"/>
                  <wp:docPr id="383802122" name="Picture 38380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724400" cy="3870960"/>
                          </a:xfrm>
                          <a:prstGeom prst="rect">
                            <a:avLst/>
                          </a:prstGeom>
                        </pic:spPr>
                      </pic:pic>
                    </a:graphicData>
                  </a:graphic>
                </wp:inline>
              </w:drawing>
            </w:r>
          </w:ins>
        </w:p>
        <w:p w:rsidR="00D70290" w:rsidRPr="00116AAA" w:rsidRDefault="00D70290" w:rsidP="00D70290">
          <w:pPr>
            <w:rPr>
              <w:rFonts w:ascii="Poppins" w:hAnsi="Poppins"/>
              <w:sz w:val="20"/>
              <w:szCs w:val="20"/>
              <w:rPrChange w:id="6265" w:author="thuyhuynh" w:date="2023-05-08T11:25:00Z">
                <w:rPr>
                  <w:sz w:val="24"/>
                </w:rPr>
              </w:rPrChange>
            </w:rPr>
          </w:pPr>
          <w:del w:id="6266" w:author="TANBAO" w:date="2014-01-09T11:58:00Z">
            <w:r w:rsidRPr="00116AAA" w:rsidDel="00405B33">
              <w:rPr>
                <w:rFonts w:ascii="Poppins" w:hAnsi="Poppins"/>
                <w:sz w:val="20"/>
                <w:szCs w:val="20"/>
                <w:rPrChange w:id="6267" w:author="thuyhuynh" w:date="2023-05-08T11:25:00Z">
                  <w:rPr>
                    <w:sz w:val="24"/>
                  </w:rPr>
                </w:rPrChange>
              </w:rPr>
              <w:br w:type="page"/>
            </w:r>
          </w:del>
        </w:p>
        <w:p w:rsidR="00D70290" w:rsidRPr="00116AAA" w:rsidRDefault="00D70290" w:rsidP="00D70290">
          <w:pPr>
            <w:pStyle w:val="ListParagraph"/>
            <w:numPr>
              <w:ilvl w:val="0"/>
              <w:numId w:val="35"/>
            </w:numPr>
            <w:ind w:left="360"/>
            <w:jc w:val="both"/>
            <w:rPr>
              <w:rFonts w:ascii="Poppins" w:hAnsi="Poppins"/>
              <w:sz w:val="20"/>
              <w:szCs w:val="20"/>
              <w:rPrChange w:id="6268" w:author="thuyhuynh" w:date="2023-05-08T11:25:00Z">
                <w:rPr/>
              </w:rPrChange>
            </w:rPr>
          </w:pPr>
          <w:r w:rsidRPr="00116AAA">
            <w:rPr>
              <w:rFonts w:ascii="Poppins" w:hAnsi="Poppins"/>
              <w:sz w:val="20"/>
              <w:szCs w:val="20"/>
              <w:lang w:eastAsia="ko-KR"/>
              <w:rPrChange w:id="6269" w:author="thuyhuynh" w:date="2023-05-08T11:25:00Z">
                <w:rPr>
                  <w:lang w:eastAsia="ko-KR"/>
                </w:rPr>
              </w:rPrChange>
            </w:rPr>
            <w:t>F</w:t>
          </w:r>
          <w:r w:rsidRPr="00116AAA">
            <w:rPr>
              <w:rFonts w:ascii="Poppins" w:hAnsi="Poppins"/>
              <w:sz w:val="20"/>
              <w:szCs w:val="20"/>
              <w:rPrChange w:id="6270" w:author="thuyhuynh" w:date="2023-05-08T11:25:00Z">
                <w:rPr/>
              </w:rPrChange>
            </w:rPr>
            <w:t xml:space="preserve">ollow the instructions from the installer to finish the setup process. </w:t>
          </w:r>
          <w:r w:rsidRPr="00116AAA">
            <w:rPr>
              <w:rFonts w:ascii="Poppins" w:hAnsi="Poppins"/>
              <w:sz w:val="20"/>
              <w:szCs w:val="20"/>
              <w:lang w:eastAsia="ko-KR"/>
              <w:rPrChange w:id="6271" w:author="thuyhuynh" w:date="2023-05-08T11:25:00Z">
                <w:rPr>
                  <w:lang w:eastAsia="ko-KR"/>
                </w:rPr>
              </w:rPrChange>
            </w:rPr>
            <w:t>When</w:t>
          </w:r>
          <w:r w:rsidRPr="00116AAA">
            <w:rPr>
              <w:rFonts w:ascii="Poppins" w:hAnsi="Poppins"/>
              <w:sz w:val="20"/>
              <w:szCs w:val="20"/>
              <w:rPrChange w:id="6272" w:author="thuyhuynh" w:date="2023-05-08T11:25:00Z">
                <w:rPr/>
              </w:rPrChange>
            </w:rPr>
            <w:t xml:space="preserve"> the following wizard appears, click “</w:t>
          </w:r>
          <w:r w:rsidRPr="00116AAA">
            <w:rPr>
              <w:rFonts w:ascii="Poppins" w:hAnsi="Poppins"/>
              <w:b/>
              <w:sz w:val="20"/>
              <w:szCs w:val="20"/>
              <w:rPrChange w:id="6273" w:author="thuyhuynh" w:date="2023-05-08T11:25:00Z">
                <w:rPr>
                  <w:b/>
                </w:rPr>
              </w:rPrChange>
            </w:rPr>
            <w:t>Close</w:t>
          </w:r>
          <w:r w:rsidRPr="00116AAA">
            <w:rPr>
              <w:rFonts w:ascii="Poppins" w:hAnsi="Poppins"/>
              <w:sz w:val="20"/>
              <w:szCs w:val="20"/>
              <w:rPrChange w:id="6274" w:author="thuyhuynh" w:date="2023-05-08T11:25:00Z">
                <w:rPr/>
              </w:rPrChange>
            </w:rPr>
            <w:t xml:space="preserve">” to successfully complete the </w:t>
          </w:r>
          <w:del w:id="6275" w:author="thuyhuynh" w:date="2022-03-30T12:34:00Z">
            <w:r w:rsidRPr="00116AAA" w:rsidDel="006B6C2E">
              <w:rPr>
                <w:rFonts w:ascii="Poppins" w:hAnsi="Poppins"/>
                <w:color w:val="030003"/>
                <w:sz w:val="20"/>
                <w:szCs w:val="20"/>
                <w:rPrChange w:id="6276" w:author="thuyhuynh" w:date="2023-05-08T11:25:00Z">
                  <w:rPr>
                    <w:color w:val="030003"/>
                  </w:rPr>
                </w:rPrChange>
              </w:rPr>
              <w:delText>IDDK 2000 Mono</w:delText>
            </w:r>
          </w:del>
          <w:ins w:id="6277" w:author="thuyhuynh" w:date="2022-03-30T12:34:00Z">
            <w:r w:rsidR="006B6C2E" w:rsidRPr="00116AAA">
              <w:rPr>
                <w:rFonts w:ascii="Poppins" w:hAnsi="Poppins"/>
                <w:color w:val="030003"/>
                <w:sz w:val="20"/>
                <w:szCs w:val="20"/>
                <w:rPrChange w:id="6278" w:author="thuyhuynh" w:date="2023-05-08T11:25:00Z">
                  <w:rPr>
                    <w:color w:val="030003"/>
                  </w:rPr>
                </w:rPrChange>
              </w:rPr>
              <w:t xml:space="preserve">SDK </w:t>
            </w:r>
            <w:del w:id="6279" w:author="ptdung" w:date="2023-11-28T18:38:00Z">
              <w:r w:rsidR="006B6C2E" w:rsidRPr="00116AAA" w:rsidDel="00A82D0D">
                <w:rPr>
                  <w:rFonts w:ascii="Poppins" w:hAnsi="Poppins"/>
                  <w:color w:val="030003"/>
                  <w:sz w:val="20"/>
                  <w:szCs w:val="20"/>
                  <w:rPrChange w:id="6280" w:author="thuyhuynh" w:date="2023-05-08T11:25:00Z">
                    <w:rPr>
                      <w:color w:val="030003"/>
                    </w:rPr>
                  </w:rPrChange>
                </w:rPr>
                <w:delText>IriSentinel</w:delText>
              </w:r>
            </w:del>
          </w:ins>
          <w:del w:id="6281" w:author="ptdung" w:date="2023-11-28T18:38:00Z">
            <w:r w:rsidRPr="00116AAA" w:rsidDel="00A82D0D">
              <w:rPr>
                <w:rFonts w:ascii="Poppins" w:hAnsi="Poppins"/>
                <w:color w:val="030003"/>
                <w:sz w:val="20"/>
                <w:szCs w:val="20"/>
                <w:rPrChange w:id="6282" w:author="thuyhuynh" w:date="2023-05-08T11:25:00Z">
                  <w:rPr>
                    <w:color w:val="030003"/>
                  </w:rPr>
                </w:rPrChange>
              </w:rPr>
              <w:delText xml:space="preserve"> </w:delText>
            </w:r>
          </w:del>
          <w:r w:rsidRPr="00116AAA">
            <w:rPr>
              <w:rFonts w:ascii="Poppins" w:hAnsi="Poppins"/>
              <w:sz w:val="20"/>
              <w:szCs w:val="20"/>
              <w:rPrChange w:id="6283" w:author="thuyhuynh" w:date="2023-05-08T11:25:00Z">
                <w:rPr/>
              </w:rPrChange>
            </w:rPr>
            <w:t>installation.</w:t>
          </w:r>
        </w:p>
        <w:p w:rsidR="00D70290" w:rsidRPr="00116AAA" w:rsidRDefault="00D70290" w:rsidP="00D70290">
          <w:pPr>
            <w:jc w:val="center"/>
            <w:rPr>
              <w:rFonts w:ascii="Poppins" w:hAnsi="Poppins"/>
              <w:sz w:val="20"/>
              <w:szCs w:val="20"/>
              <w:rPrChange w:id="6284" w:author="thuyhuynh" w:date="2023-05-08T11:25:00Z">
                <w:rPr/>
              </w:rPrChange>
            </w:rPr>
          </w:pPr>
          <w:del w:id="6285" w:author="thuyhuynh" w:date="2022-03-30T12:35:00Z">
            <w:r w:rsidRPr="00116AAA" w:rsidDel="000A6620">
              <w:rPr>
                <w:rFonts w:ascii="Poppins" w:hAnsi="Poppins"/>
                <w:noProof/>
                <w:sz w:val="20"/>
                <w:szCs w:val="20"/>
                <w:rPrChange w:id="6286">
                  <w:rPr>
                    <w:noProof/>
                  </w:rPr>
                </w:rPrChange>
              </w:rPr>
              <w:lastRenderedPageBreak/>
              <w:drawing>
                <wp:inline distT="0" distB="0" distL="0" distR="0" wp14:anchorId="51110885" wp14:editId="1580AFEF">
                  <wp:extent cx="4414381" cy="3571875"/>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5346" cy="3572656"/>
                          </a:xfrm>
                          <a:prstGeom prst="rect">
                            <a:avLst/>
                          </a:prstGeom>
                          <a:noFill/>
                          <a:ln>
                            <a:noFill/>
                          </a:ln>
                        </pic:spPr>
                      </pic:pic>
                    </a:graphicData>
                  </a:graphic>
                </wp:inline>
              </w:drawing>
            </w:r>
          </w:del>
          <w:ins w:id="6287" w:author="thuyhuynh" w:date="2022-03-30T12:35:00Z">
            <w:r w:rsidR="000A6620" w:rsidRPr="00116AAA">
              <w:rPr>
                <w:rFonts w:ascii="Poppins" w:hAnsi="Poppins"/>
                <w:noProof/>
                <w:sz w:val="20"/>
                <w:szCs w:val="20"/>
                <w:lang w:eastAsia="ko-KR"/>
                <w:rPrChange w:id="6288" w:author="thuyhuynh" w:date="2023-05-08T11:25:00Z">
                  <w:rPr>
                    <w:noProof/>
                    <w:lang w:eastAsia="ko-KR"/>
                  </w:rPr>
                </w:rPrChange>
              </w:rPr>
              <w:t xml:space="preserve"> </w:t>
            </w:r>
          </w:ins>
          <w:ins w:id="6289" w:author="thuyhuynh" w:date="2024-01-05T11:35:00Z">
            <w:r w:rsidR="00152D4B">
              <w:rPr>
                <w:noProof/>
              </w:rPr>
              <w:drawing>
                <wp:inline distT="0" distB="0" distL="0" distR="0" wp14:anchorId="3FF3E8AA" wp14:editId="0836B940">
                  <wp:extent cx="4724400" cy="3878580"/>
                  <wp:effectExtent l="0" t="0" r="0" b="7620"/>
                  <wp:docPr id="383802123" name="Picture 38380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24400" cy="3878580"/>
                          </a:xfrm>
                          <a:prstGeom prst="rect">
                            <a:avLst/>
                          </a:prstGeom>
                        </pic:spPr>
                      </pic:pic>
                    </a:graphicData>
                  </a:graphic>
                </wp:inline>
              </w:drawing>
            </w:r>
          </w:ins>
        </w:p>
        <w:p w:rsidR="003844FB" w:rsidRDefault="003844FB">
          <w:pPr>
            <w:rPr>
              <w:ins w:id="6290" w:author="ptdung" w:date="2023-12-19T16:49:00Z"/>
              <w:rFonts w:ascii="Poppins" w:hAnsi="Poppins" w:hint="eastAsia"/>
              <w:sz w:val="20"/>
              <w:szCs w:val="20"/>
            </w:rPr>
            <w:pPrChange w:id="6291" w:author="ptdung" w:date="2023-12-19T16:48:00Z">
              <w:pPr>
                <w:pStyle w:val="ListParagraph"/>
                <w:numPr>
                  <w:numId w:val="35"/>
                </w:numPr>
                <w:ind w:left="360" w:hanging="360"/>
                <w:jc w:val="both"/>
              </w:pPr>
            </w:pPrChange>
          </w:pPr>
        </w:p>
        <w:p w:rsidR="00D70290" w:rsidRPr="00116AAA" w:rsidDel="003844FB" w:rsidRDefault="00D70290" w:rsidP="00D70290">
          <w:pPr>
            <w:rPr>
              <w:del w:id="6292" w:author="ptdung" w:date="2023-12-19T16:48:00Z"/>
              <w:rFonts w:ascii="Poppins" w:hAnsi="Poppins"/>
              <w:sz w:val="20"/>
              <w:szCs w:val="20"/>
              <w:rPrChange w:id="6293" w:author="thuyhuynh" w:date="2023-05-08T11:25:00Z">
                <w:rPr>
                  <w:del w:id="6294" w:author="ptdung" w:date="2023-12-19T16:48:00Z"/>
                </w:rPr>
              </w:rPrChange>
            </w:rPr>
          </w:pPr>
          <w:del w:id="6295" w:author="ptdung" w:date="2023-12-19T16:49:00Z">
            <w:r w:rsidRPr="00116AAA" w:rsidDel="003844FB">
              <w:rPr>
                <w:rFonts w:ascii="Poppins" w:hAnsi="Poppins"/>
                <w:sz w:val="20"/>
                <w:szCs w:val="20"/>
                <w:rPrChange w:id="6296" w:author="thuyhuynh" w:date="2023-05-08T11:25:00Z">
                  <w:rPr/>
                </w:rPrChange>
              </w:rPr>
              <w:br w:type="page"/>
            </w:r>
          </w:del>
        </w:p>
        <w:p w:rsidR="00D70290" w:rsidRPr="00116AAA" w:rsidRDefault="00D70290">
          <w:pPr>
            <w:rPr>
              <w:ins w:id="6297" w:author="thuyhuynh" w:date="2022-03-30T12:37:00Z"/>
              <w:rFonts w:ascii="Poppins" w:hAnsi="Poppins"/>
              <w:sz w:val="20"/>
              <w:szCs w:val="20"/>
              <w:rPrChange w:id="6298" w:author="thuyhuynh" w:date="2023-05-08T11:25:00Z">
                <w:rPr>
                  <w:ins w:id="6299" w:author="thuyhuynh" w:date="2022-03-30T12:37:00Z"/>
                </w:rPr>
              </w:rPrChange>
            </w:rPr>
            <w:pPrChange w:id="6300" w:author="ptdung" w:date="2023-12-19T16:48:00Z">
              <w:pPr>
                <w:pStyle w:val="ListParagraph"/>
                <w:numPr>
                  <w:numId w:val="35"/>
                </w:numPr>
                <w:ind w:left="360" w:hanging="360"/>
                <w:jc w:val="both"/>
              </w:pPr>
            </w:pPrChange>
          </w:pPr>
          <w:r w:rsidRPr="00116AAA">
            <w:rPr>
              <w:rFonts w:ascii="Poppins" w:hAnsi="Poppins"/>
              <w:sz w:val="20"/>
              <w:szCs w:val="20"/>
              <w:rPrChange w:id="6301" w:author="thuyhuynh" w:date="2023-05-08T11:25:00Z">
                <w:rPr/>
              </w:rPrChange>
            </w:rPr>
            <w:t xml:space="preserve">When finished, you can verify if the program </w:t>
          </w:r>
          <w:r w:rsidRPr="00116AAA">
            <w:rPr>
              <w:rFonts w:ascii="Poppins" w:hAnsi="Poppins"/>
              <w:sz w:val="20"/>
              <w:szCs w:val="20"/>
              <w:lang w:eastAsia="ko-KR"/>
              <w:rPrChange w:id="6302" w:author="thuyhuynh" w:date="2023-05-08T11:25:00Z">
                <w:rPr>
                  <w:lang w:eastAsia="ko-KR"/>
                </w:rPr>
              </w:rPrChange>
            </w:rPr>
            <w:t>has been</w:t>
          </w:r>
          <w:r w:rsidRPr="00116AAA">
            <w:rPr>
              <w:rFonts w:ascii="Poppins" w:hAnsi="Poppins"/>
              <w:sz w:val="20"/>
              <w:szCs w:val="20"/>
              <w:rPrChange w:id="6303" w:author="thuyhuynh" w:date="2023-05-08T11:25:00Z">
                <w:rPr/>
              </w:rPrChange>
            </w:rPr>
            <w:t xml:space="preserve"> properly installed by </w:t>
          </w:r>
          <w:r w:rsidRPr="00116AAA">
            <w:rPr>
              <w:rFonts w:ascii="Poppins" w:hAnsi="Poppins"/>
              <w:sz w:val="20"/>
              <w:szCs w:val="20"/>
              <w:lang w:eastAsia="ko-KR"/>
              <w:rPrChange w:id="6304" w:author="thuyhuynh" w:date="2023-05-08T11:25:00Z">
                <w:rPr>
                  <w:lang w:eastAsia="ko-KR"/>
                </w:rPr>
              </w:rPrChange>
            </w:rPr>
            <w:t>checking</w:t>
          </w:r>
          <w:r w:rsidRPr="00116AAA">
            <w:rPr>
              <w:rFonts w:ascii="Poppins" w:hAnsi="Poppins"/>
              <w:sz w:val="20"/>
              <w:szCs w:val="20"/>
              <w:rPrChange w:id="6305" w:author="thuyhuynh" w:date="2023-05-08T11:25:00Z">
                <w:rPr/>
              </w:rPrChange>
            </w:rPr>
            <w:t xml:space="preserve"> the installation folder.</w:t>
          </w:r>
        </w:p>
        <w:p w:rsidR="000A6620" w:rsidRPr="00116AAA" w:rsidRDefault="000A6620">
          <w:pPr>
            <w:pStyle w:val="ListParagraph"/>
            <w:ind w:left="360"/>
            <w:jc w:val="both"/>
            <w:rPr>
              <w:rFonts w:ascii="Poppins" w:hAnsi="Poppins"/>
              <w:sz w:val="20"/>
              <w:szCs w:val="20"/>
              <w:rPrChange w:id="6306" w:author="thuyhuynh" w:date="2023-05-08T11:25:00Z">
                <w:rPr/>
              </w:rPrChange>
            </w:rPr>
            <w:pPrChange w:id="6307" w:author="thuyhuynh" w:date="2022-03-30T12:37:00Z">
              <w:pPr>
                <w:pStyle w:val="ListParagraph"/>
                <w:numPr>
                  <w:numId w:val="35"/>
                </w:numPr>
                <w:ind w:left="360" w:hanging="360"/>
                <w:jc w:val="both"/>
              </w:pPr>
            </w:pPrChange>
          </w:pPr>
        </w:p>
        <w:p w:rsidR="00A82D0D" w:rsidRPr="00116AAA" w:rsidRDefault="00D70290" w:rsidP="00D70290">
          <w:pPr>
            <w:jc w:val="center"/>
            <w:rPr>
              <w:rFonts w:ascii="Poppins" w:hAnsi="Poppins"/>
              <w:sz w:val="20"/>
              <w:szCs w:val="20"/>
              <w:rPrChange w:id="6308" w:author="thuyhuynh" w:date="2023-05-08T11:25:00Z">
                <w:rPr/>
              </w:rPrChange>
            </w:rPr>
          </w:pPr>
          <w:del w:id="6309" w:author="thuyhuynh" w:date="2022-03-30T12:37:00Z">
            <w:r w:rsidRPr="00116AAA" w:rsidDel="000A6620">
              <w:rPr>
                <w:rFonts w:ascii="Poppins" w:hAnsi="Poppins"/>
                <w:noProof/>
                <w:sz w:val="20"/>
                <w:szCs w:val="20"/>
                <w:rPrChange w:id="6310">
                  <w:rPr>
                    <w:noProof/>
                  </w:rPr>
                </w:rPrChange>
              </w:rPr>
              <w:drawing>
                <wp:inline distT="0" distB="0" distL="0" distR="0" wp14:anchorId="5262FBC6" wp14:editId="3A61B13F">
                  <wp:extent cx="5941709" cy="3324225"/>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4">
                            <a:extLst>
                              <a:ext uri="{28A0092B-C50C-407E-A947-70E740481C1C}">
                                <a14:useLocalDpi xmlns:a14="http://schemas.microsoft.com/office/drawing/2010/main" val="0"/>
                              </a:ext>
                            </a:extLst>
                          </a:blip>
                          <a:srcRect b="16707"/>
                          <a:stretch/>
                        </pic:blipFill>
                        <pic:spPr bwMode="auto">
                          <a:xfrm>
                            <a:off x="0" y="0"/>
                            <a:ext cx="5943600" cy="3325283"/>
                          </a:xfrm>
                          <a:prstGeom prst="rect">
                            <a:avLst/>
                          </a:prstGeom>
                          <a:noFill/>
                          <a:ln>
                            <a:noFill/>
                          </a:ln>
                          <a:extLst>
                            <a:ext uri="{53640926-AAD7-44D8-BBD7-CCE9431645EC}">
                              <a14:shadowObscured xmlns:a14="http://schemas.microsoft.com/office/drawing/2010/main"/>
                            </a:ext>
                          </a:extLst>
                        </pic:spPr>
                      </pic:pic>
                    </a:graphicData>
                  </a:graphic>
                </wp:inline>
              </w:drawing>
            </w:r>
          </w:del>
          <w:ins w:id="6311" w:author="thuyhuynh" w:date="2022-03-30T12:37:00Z">
            <w:r w:rsidR="000A6620" w:rsidRPr="00116AAA">
              <w:rPr>
                <w:rFonts w:ascii="Poppins" w:hAnsi="Poppins"/>
                <w:noProof/>
                <w:sz w:val="20"/>
                <w:szCs w:val="20"/>
                <w:lang w:eastAsia="ko-KR"/>
                <w:rPrChange w:id="6312" w:author="thuyhuynh" w:date="2023-05-08T11:25:00Z">
                  <w:rPr>
                    <w:noProof/>
                    <w:lang w:eastAsia="ko-KR"/>
                  </w:rPr>
                </w:rPrChange>
              </w:rPr>
              <w:t xml:space="preserve"> </w:t>
            </w:r>
            <w:del w:id="6313" w:author="ptdung" w:date="2023-11-28T18:39:00Z">
              <w:r w:rsidR="000A6620" w:rsidRPr="00116AAA" w:rsidDel="00A82D0D">
                <w:rPr>
                  <w:rFonts w:ascii="Poppins" w:hAnsi="Poppins"/>
                  <w:noProof/>
                  <w:sz w:val="20"/>
                  <w:szCs w:val="20"/>
                  <w:rPrChange w:id="6314">
                    <w:rPr>
                      <w:noProof/>
                    </w:rPr>
                  </w:rPrChange>
                </w:rPr>
                <w:drawing>
                  <wp:inline distT="0" distB="0" distL="0" distR="0" wp14:anchorId="50D9A151" wp14:editId="480E7BB0">
                    <wp:extent cx="4930140" cy="2354580"/>
                    <wp:effectExtent l="0" t="0" r="3810" b="762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30140" cy="2354580"/>
                            </a:xfrm>
                            <a:prstGeom prst="rect">
                              <a:avLst/>
                            </a:prstGeom>
                          </pic:spPr>
                        </pic:pic>
                      </a:graphicData>
                    </a:graphic>
                  </wp:inline>
                </w:drawing>
              </w:r>
            </w:del>
          </w:ins>
          <w:ins w:id="6315" w:author="ptdung" w:date="2023-11-28T18:39:00Z">
            <w:del w:id="6316" w:author="thuyhuynh" w:date="2024-01-05T11:36:00Z">
              <w:r w:rsidR="00A82D0D" w:rsidDel="00A73996">
                <w:rPr>
                  <w:noProof/>
                </w:rPr>
                <w:drawing>
                  <wp:inline distT="0" distB="0" distL="0" distR="0" wp14:anchorId="7551BD7D" wp14:editId="5BDF6AE8">
                    <wp:extent cx="3771900" cy="2095500"/>
                    <wp:effectExtent l="0" t="0" r="0" b="0"/>
                    <wp:docPr id="383802116" name="Picture 38380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771900" cy="2095500"/>
                            </a:xfrm>
                            <a:prstGeom prst="rect">
                              <a:avLst/>
                            </a:prstGeom>
                          </pic:spPr>
                        </pic:pic>
                      </a:graphicData>
                    </a:graphic>
                  </wp:inline>
                </w:drawing>
              </w:r>
            </w:del>
          </w:ins>
          <w:ins w:id="6317" w:author="thuyhuynh" w:date="2024-01-05T11:36:00Z">
            <w:r w:rsidR="00A73996" w:rsidRPr="00A73996">
              <w:rPr>
                <w:noProof/>
                <w:lang w:eastAsia="ko-KR"/>
              </w:rPr>
              <w:t xml:space="preserve"> </w:t>
            </w:r>
            <w:r w:rsidR="00A73996">
              <w:rPr>
                <w:noProof/>
              </w:rPr>
              <w:drawing>
                <wp:inline distT="0" distB="0" distL="0" distR="0" wp14:anchorId="4D639912" wp14:editId="3329BB76">
                  <wp:extent cx="3390900" cy="1805940"/>
                  <wp:effectExtent l="0" t="0" r="0" b="3810"/>
                  <wp:docPr id="383802124" name="Picture 38380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390900" cy="1805940"/>
                          </a:xfrm>
                          <a:prstGeom prst="rect">
                            <a:avLst/>
                          </a:prstGeom>
                        </pic:spPr>
                      </pic:pic>
                    </a:graphicData>
                  </a:graphic>
                </wp:inline>
              </w:drawing>
            </w:r>
          </w:ins>
        </w:p>
        <w:p w:rsidR="00D70290" w:rsidRPr="00E04B07" w:rsidRDefault="00D70290">
          <w:pPr>
            <w:pStyle w:val="Heading2"/>
            <w:rPr>
              <w:rFonts w:ascii="Poppins" w:hAnsi="Poppins"/>
              <w:sz w:val="24"/>
              <w:szCs w:val="24"/>
              <w:rPrChange w:id="6318" w:author="thuyhuynh" w:date="2023-05-08T12:01:00Z">
                <w:rPr/>
              </w:rPrChange>
            </w:rPr>
            <w:pPrChange w:id="6319" w:author="thuyhuynh" w:date="2023-05-08T12:01:00Z">
              <w:pPr/>
            </w:pPrChange>
          </w:pPr>
          <w:del w:id="6320" w:author="TANBAO" w:date="2014-01-09T11:59:00Z">
            <w:r w:rsidRPr="00116AAA" w:rsidDel="00405B33">
              <w:rPr>
                <w:rFonts w:ascii="Poppins" w:hAnsi="Poppins"/>
                <w:iCs/>
                <w:sz w:val="20"/>
                <w:szCs w:val="20"/>
                <w:rPrChange w:id="6321" w:author="thuyhuynh" w:date="2023-05-08T11:25:00Z">
                  <w:rPr>
                    <w:iCs/>
                  </w:rPr>
                </w:rPrChange>
              </w:rPr>
              <w:br w:type="page"/>
            </w:r>
          </w:del>
        </w:p>
        <w:p w:rsidR="0089773D" w:rsidRPr="005154FA" w:rsidRDefault="0089773D">
          <w:pPr>
            <w:pStyle w:val="Heading2"/>
            <w:rPr>
              <w:ins w:id="6322" w:author="ptdung" w:date="2023-11-28T18:50:00Z"/>
              <w:rFonts w:ascii="Poppins" w:hAnsi="Poppins" w:hint="eastAsia"/>
              <w:b w:val="0"/>
              <w:i w:val="0"/>
              <w:szCs w:val="24"/>
            </w:rPr>
          </w:pPr>
          <w:bookmarkStart w:id="6323" w:name="_Toc155348605"/>
          <w:bookmarkStart w:id="6324" w:name="_Ref376967980"/>
          <w:bookmarkStart w:id="6325" w:name="_Ref376968573"/>
          <w:ins w:id="6326" w:author="ptdung" w:date="2023-11-28T18:50:00Z">
            <w:r w:rsidRPr="008B0B1B">
              <w:t>Device Driver Installation</w:t>
            </w:r>
            <w:bookmarkEnd w:id="6323"/>
          </w:ins>
        </w:p>
        <w:p w:rsidR="00D70290" w:rsidRPr="00B13BB5" w:rsidDel="00B039FB" w:rsidRDefault="00D70290" w:rsidP="002A336B">
          <w:pPr>
            <w:pStyle w:val="Heading4"/>
            <w:numPr>
              <w:ilvl w:val="3"/>
              <w:numId w:val="34"/>
            </w:numPr>
            <w:rPr>
              <w:del w:id="6327" w:author="thuyhuynh" w:date="2022-03-30T12:39:00Z"/>
              <w:rFonts w:ascii="Poppins" w:hAnsi="Poppins" w:cs="Times New Roman"/>
              <w:b w:val="0"/>
              <w:i w:val="0"/>
              <w:szCs w:val="24"/>
              <w:rPrChange w:id="6328" w:author="thuyhuynh" w:date="2023-05-08T12:05:00Z">
                <w:rPr>
                  <w:del w:id="6329" w:author="thuyhuynh" w:date="2022-03-30T12:39:00Z"/>
                  <w:rFonts w:cs="Courier New"/>
                </w:rPr>
              </w:rPrChange>
            </w:rPr>
          </w:pPr>
          <w:del w:id="6330" w:author="thuyhuynh" w:date="2022-03-30T12:39:00Z">
            <w:r w:rsidRPr="00B13BB5" w:rsidDel="00B039FB">
              <w:rPr>
                <w:rFonts w:ascii="Poppins" w:hAnsi="Poppins"/>
                <w:b w:val="0"/>
                <w:bCs w:val="0"/>
                <w:i w:val="0"/>
                <w:iCs w:val="0"/>
                <w:szCs w:val="24"/>
                <w:rPrChange w:id="6331" w:author="thuyhuynh" w:date="2023-05-08T12:05:00Z">
                  <w:rPr>
                    <w:b w:val="0"/>
                    <w:bCs w:val="0"/>
                    <w:i w:val="0"/>
                    <w:iCs w:val="0"/>
                  </w:rPr>
                </w:rPrChange>
              </w:rPr>
              <w:delText>MS Windows CE</w:delText>
            </w:r>
            <w:bookmarkEnd w:id="6324"/>
            <w:bookmarkEnd w:id="6325"/>
            <w:r w:rsidRPr="00B13BB5" w:rsidDel="00B039FB">
              <w:rPr>
                <w:rFonts w:ascii="Poppins" w:hAnsi="Poppins"/>
                <w:b w:val="0"/>
                <w:bCs w:val="0"/>
                <w:i w:val="0"/>
                <w:iCs w:val="0"/>
                <w:szCs w:val="24"/>
                <w:rPrChange w:id="6332" w:author="thuyhuynh" w:date="2023-05-08T12:05:00Z">
                  <w:rPr>
                    <w:b w:val="0"/>
                    <w:bCs w:val="0"/>
                    <w:i w:val="0"/>
                    <w:iCs w:val="0"/>
                  </w:rPr>
                </w:rPrChange>
              </w:rPr>
              <w:delText xml:space="preserve"> </w:delText>
            </w:r>
            <w:bookmarkStart w:id="6333" w:name="_Toc99552665"/>
            <w:bookmarkStart w:id="6334" w:name="_Toc99553001"/>
            <w:bookmarkStart w:id="6335" w:name="_Toc99553336"/>
            <w:bookmarkStart w:id="6336" w:name="_Toc99553669"/>
            <w:bookmarkEnd w:id="6333"/>
            <w:bookmarkEnd w:id="6334"/>
            <w:bookmarkEnd w:id="6335"/>
            <w:bookmarkEnd w:id="6336"/>
          </w:del>
        </w:p>
        <w:p w:rsidR="00D70290" w:rsidRPr="00B13BB5" w:rsidDel="00B039FB" w:rsidRDefault="00D70290" w:rsidP="00D70290">
          <w:pPr>
            <w:widowControl w:val="0"/>
            <w:autoSpaceDE w:val="0"/>
            <w:autoSpaceDN w:val="0"/>
            <w:jc w:val="both"/>
            <w:rPr>
              <w:del w:id="6337" w:author="thuyhuynh" w:date="2022-03-30T12:39:00Z"/>
              <w:rFonts w:ascii="Poppins" w:hAnsi="Poppins"/>
              <w:sz w:val="24"/>
              <w:szCs w:val="24"/>
              <w:rPrChange w:id="6338" w:author="thuyhuynh" w:date="2023-05-08T12:05:00Z">
                <w:rPr>
                  <w:del w:id="6339" w:author="thuyhuynh" w:date="2022-03-30T12:39:00Z"/>
                  <w:rFonts w:cs="Courier New"/>
                </w:rPr>
              </w:rPrChange>
            </w:rPr>
          </w:pPr>
          <w:del w:id="6340" w:author="thuyhuynh" w:date="2022-03-30T12:39:00Z">
            <w:r w:rsidRPr="00B13BB5" w:rsidDel="00B039FB">
              <w:rPr>
                <w:rFonts w:ascii="Poppins" w:hAnsi="Poppins"/>
                <w:sz w:val="24"/>
                <w:szCs w:val="24"/>
                <w:rPrChange w:id="6341" w:author="thuyhuynh" w:date="2023-05-08T12:05:00Z">
                  <w:rPr>
                    <w:rFonts w:cs="Courier New"/>
                  </w:rPr>
                </w:rPrChange>
              </w:rPr>
              <w:delText xml:space="preserve">The </w:delText>
            </w:r>
            <w:r w:rsidRPr="00B13BB5" w:rsidDel="00B039FB">
              <w:rPr>
                <w:rFonts w:ascii="Poppins" w:hAnsi="Poppins"/>
                <w:color w:val="000000"/>
                <w:sz w:val="24"/>
                <w:szCs w:val="24"/>
                <w:rPrChange w:id="6342" w:author="thuyhuynh" w:date="2023-05-08T12:05:00Z">
                  <w:rPr>
                    <w:color w:val="030003"/>
                  </w:rPr>
                </w:rPrChange>
              </w:rPr>
              <w:delText xml:space="preserve">IDDK 2000 </w:delText>
            </w:r>
            <w:r w:rsidRPr="00B13BB5" w:rsidDel="00B039FB">
              <w:rPr>
                <w:rFonts w:ascii="Poppins" w:hAnsi="Poppins"/>
                <w:sz w:val="24"/>
                <w:szCs w:val="24"/>
                <w:rPrChange w:id="6343" w:author="thuyhuynh" w:date="2023-05-08T12:05:00Z">
                  <w:rPr>
                    <w:rFonts w:cs="Courier New"/>
                  </w:rPr>
                </w:rPrChange>
              </w:rPr>
              <w:delText xml:space="preserve">installation for Windows CE will be conducted on the development PC </w:delText>
            </w:r>
            <w:r w:rsidRPr="00B13BB5" w:rsidDel="00B039FB">
              <w:rPr>
                <w:rFonts w:ascii="Poppins" w:hAnsi="Poppins"/>
                <w:sz w:val="24"/>
                <w:szCs w:val="24"/>
                <w:lang w:eastAsia="ko-KR"/>
                <w:rPrChange w:id="6344" w:author="thuyhuynh" w:date="2023-05-08T12:05:00Z">
                  <w:rPr>
                    <w:rFonts w:cs="Courier New"/>
                    <w:lang w:eastAsia="ko-KR"/>
                  </w:rPr>
                </w:rPrChange>
              </w:rPr>
              <w:delText>in similar ways as</w:delText>
            </w:r>
            <w:r w:rsidRPr="00B13BB5" w:rsidDel="00B039FB">
              <w:rPr>
                <w:rFonts w:ascii="Poppins" w:hAnsi="Poppins"/>
                <w:sz w:val="24"/>
                <w:szCs w:val="24"/>
                <w:rPrChange w:id="6345" w:author="thuyhuynh" w:date="2023-05-08T12:05:00Z">
                  <w:rPr>
                    <w:rFonts w:cs="Courier New"/>
                  </w:rPr>
                </w:rPrChange>
              </w:rPr>
              <w:delText xml:space="preserve"> </w:delText>
            </w:r>
            <w:r w:rsidRPr="00B13BB5" w:rsidDel="00B039FB">
              <w:rPr>
                <w:rFonts w:ascii="Poppins" w:hAnsi="Poppins"/>
                <w:sz w:val="24"/>
                <w:szCs w:val="24"/>
                <w:lang w:eastAsia="ko-KR"/>
                <w:rPrChange w:id="6346" w:author="thuyhuynh" w:date="2023-05-08T12:05:00Z">
                  <w:rPr>
                    <w:rFonts w:cs="Courier New"/>
                    <w:lang w:eastAsia="ko-KR"/>
                  </w:rPr>
                </w:rPrChange>
              </w:rPr>
              <w:delText>in</w:delText>
            </w:r>
            <w:r w:rsidRPr="00B13BB5" w:rsidDel="00B039FB">
              <w:rPr>
                <w:rFonts w:ascii="Poppins" w:hAnsi="Poppins"/>
                <w:sz w:val="24"/>
                <w:szCs w:val="24"/>
                <w:rPrChange w:id="6347" w:author="thuyhuynh" w:date="2023-05-08T12:05:00Z">
                  <w:rPr>
                    <w:rFonts w:cs="Courier New"/>
                  </w:rPr>
                </w:rPrChange>
              </w:rPr>
              <w:delText xml:space="preserve"> installation for Windows XP/Windows 7 (see</w:delText>
            </w:r>
            <w:r w:rsidR="00E73C12" w:rsidRPr="00B13BB5" w:rsidDel="00B039FB">
              <w:rPr>
                <w:rFonts w:ascii="Poppins" w:hAnsi="Poppins"/>
                <w:sz w:val="24"/>
                <w:szCs w:val="24"/>
                <w:rPrChange w:id="6348" w:author="thuyhuynh" w:date="2023-05-08T12:05:00Z">
                  <w:rPr>
                    <w:rFonts w:cs="Courier New"/>
                  </w:rPr>
                </w:rPrChange>
              </w:rPr>
              <w:delText xml:space="preserve"> </w:delText>
            </w:r>
            <w:r w:rsidR="00E73C12" w:rsidRPr="00B13BB5" w:rsidDel="00B039FB">
              <w:rPr>
                <w:rFonts w:ascii="Poppins" w:hAnsi="Poppins"/>
                <w:sz w:val="24"/>
                <w:szCs w:val="24"/>
                <w:rPrChange w:id="6349" w:author="thuyhuynh" w:date="2023-05-08T12:05:00Z">
                  <w:rPr>
                    <w:rFonts w:cs="Courier New"/>
                  </w:rPr>
                </w:rPrChange>
              </w:rPr>
              <w:fldChar w:fldCharType="begin"/>
            </w:r>
            <w:r w:rsidR="00E73C12" w:rsidRPr="00B13BB5" w:rsidDel="00B039FB">
              <w:rPr>
                <w:rFonts w:ascii="Poppins" w:hAnsi="Poppins"/>
                <w:sz w:val="24"/>
                <w:szCs w:val="24"/>
                <w:rPrChange w:id="6350" w:author="thuyhuynh" w:date="2023-05-08T12:05:00Z">
                  <w:rPr>
                    <w:rFonts w:cs="Courier New"/>
                  </w:rPr>
                </w:rPrChange>
              </w:rPr>
              <w:delInstrText xml:space="preserve"> REF _Ref376967728 \r \h </w:delInstrText>
            </w:r>
          </w:del>
          <w:r w:rsidR="00116AAA" w:rsidRPr="00B13BB5">
            <w:rPr>
              <w:rFonts w:ascii="Poppins" w:hAnsi="Poppins" w:hint="eastAsia"/>
              <w:sz w:val="24"/>
              <w:szCs w:val="24"/>
              <w:rPrChange w:id="6351" w:author="thuyhuynh" w:date="2023-05-08T12:05:00Z">
                <w:rPr>
                  <w:rFonts w:ascii="Poppins" w:hAnsi="Poppins" w:cs="Courier New" w:hint="eastAsia"/>
                </w:rPr>
              </w:rPrChange>
            </w:rPr>
            <w:instrText xml:space="preserve"> \* MERGEFORMAT </w:instrText>
          </w:r>
          <w:del w:id="6352" w:author="thuyhuynh" w:date="2022-03-30T12:39:00Z">
            <w:r w:rsidR="00E73C12" w:rsidRPr="00B13BB5" w:rsidDel="00B039FB">
              <w:rPr>
                <w:rFonts w:ascii="Poppins" w:hAnsi="Poppins"/>
                <w:sz w:val="24"/>
                <w:szCs w:val="24"/>
                <w:rPrChange w:id="6353" w:author="thuyhuynh" w:date="2023-05-08T12:05:00Z">
                  <w:rPr>
                    <w:rFonts w:ascii="Poppins" w:hAnsi="Poppins"/>
                    <w:sz w:val="24"/>
                    <w:szCs w:val="24"/>
                  </w:rPr>
                </w:rPrChange>
              </w:rPr>
            </w:r>
            <w:r w:rsidR="00E73C12" w:rsidRPr="00B13BB5" w:rsidDel="00B039FB">
              <w:rPr>
                <w:rFonts w:ascii="Poppins" w:hAnsi="Poppins"/>
                <w:sz w:val="24"/>
                <w:szCs w:val="24"/>
                <w:rPrChange w:id="6354" w:author="thuyhuynh" w:date="2023-05-08T12:05:00Z">
                  <w:rPr>
                    <w:rFonts w:cs="Courier New"/>
                  </w:rPr>
                </w:rPrChange>
              </w:rPr>
              <w:fldChar w:fldCharType="separate"/>
            </w:r>
            <w:r w:rsidR="00442201" w:rsidRPr="00B13BB5" w:rsidDel="00B039FB">
              <w:rPr>
                <w:rFonts w:ascii="Poppins" w:hAnsi="Poppins"/>
                <w:sz w:val="24"/>
                <w:szCs w:val="24"/>
                <w:rPrChange w:id="6355" w:author="thuyhuynh" w:date="2023-05-08T12:05:00Z">
                  <w:rPr>
                    <w:rFonts w:cs="Courier New"/>
                  </w:rPr>
                </w:rPrChange>
              </w:rPr>
              <w:delText>2.1.1.1</w:delText>
            </w:r>
            <w:r w:rsidR="00E73C12" w:rsidRPr="00B13BB5" w:rsidDel="00B039FB">
              <w:rPr>
                <w:rFonts w:ascii="Poppins" w:hAnsi="Poppins"/>
                <w:sz w:val="24"/>
                <w:szCs w:val="24"/>
                <w:rPrChange w:id="6356" w:author="thuyhuynh" w:date="2023-05-08T12:05:00Z">
                  <w:rPr>
                    <w:rFonts w:cs="Courier New"/>
                  </w:rPr>
                </w:rPrChange>
              </w:rPr>
              <w:fldChar w:fldCharType="end"/>
            </w:r>
            <w:r w:rsidRPr="00B13BB5" w:rsidDel="00B039FB">
              <w:rPr>
                <w:rFonts w:ascii="Poppins" w:hAnsi="Poppins"/>
                <w:sz w:val="24"/>
                <w:szCs w:val="24"/>
                <w:rPrChange w:id="6357" w:author="thuyhuynh" w:date="2023-05-08T12:05:00Z">
                  <w:rPr>
                    <w:rFonts w:cs="Courier New"/>
                  </w:rPr>
                </w:rPrChange>
              </w:rPr>
              <w:delText xml:space="preserve">). </w:delText>
            </w:r>
            <w:r w:rsidRPr="00B13BB5" w:rsidDel="00B039FB">
              <w:rPr>
                <w:rFonts w:ascii="Poppins" w:hAnsi="Poppins"/>
                <w:sz w:val="24"/>
                <w:szCs w:val="24"/>
                <w:lang w:eastAsia="ko-KR"/>
                <w:rPrChange w:id="6358" w:author="thuyhuynh" w:date="2023-05-08T12:05:00Z">
                  <w:rPr>
                    <w:rFonts w:cs="Courier New"/>
                    <w:lang w:eastAsia="ko-KR"/>
                  </w:rPr>
                </w:rPrChange>
              </w:rPr>
              <w:delText>Please refer to</w:delText>
            </w:r>
            <w:r w:rsidRPr="00B13BB5" w:rsidDel="00B039FB">
              <w:rPr>
                <w:rFonts w:ascii="Poppins" w:hAnsi="Poppins"/>
                <w:sz w:val="24"/>
                <w:szCs w:val="24"/>
                <w:rPrChange w:id="6359" w:author="thuyhuynh" w:date="2023-05-08T12:05:00Z">
                  <w:rPr>
                    <w:rFonts w:cs="Courier New"/>
                  </w:rPr>
                </w:rPrChange>
              </w:rPr>
              <w:delText xml:space="preserve"> the following steps:</w:delText>
            </w:r>
            <w:bookmarkStart w:id="6360" w:name="_Toc99552666"/>
            <w:bookmarkStart w:id="6361" w:name="_Toc99553002"/>
            <w:bookmarkStart w:id="6362" w:name="_Toc99553337"/>
            <w:bookmarkStart w:id="6363" w:name="_Toc99553670"/>
            <w:bookmarkEnd w:id="6360"/>
            <w:bookmarkEnd w:id="6361"/>
            <w:bookmarkEnd w:id="6362"/>
            <w:bookmarkEnd w:id="6363"/>
          </w:del>
        </w:p>
        <w:p w:rsidR="00D70290" w:rsidRPr="00B13BB5" w:rsidDel="00B039FB" w:rsidRDefault="00D70290" w:rsidP="00D70290">
          <w:pPr>
            <w:widowControl w:val="0"/>
            <w:autoSpaceDE w:val="0"/>
            <w:autoSpaceDN w:val="0"/>
            <w:jc w:val="both"/>
            <w:rPr>
              <w:del w:id="6364" w:author="thuyhuynh" w:date="2022-03-30T12:39:00Z"/>
              <w:rFonts w:ascii="Poppins" w:hAnsi="Poppins"/>
              <w:sz w:val="24"/>
              <w:szCs w:val="24"/>
              <w:rPrChange w:id="6365" w:author="thuyhuynh" w:date="2023-05-08T12:05:00Z">
                <w:rPr>
                  <w:del w:id="6366" w:author="thuyhuynh" w:date="2022-03-30T12:39:00Z"/>
                  <w:rFonts w:cs="Courier New"/>
                </w:rPr>
              </w:rPrChange>
            </w:rPr>
          </w:pPr>
          <w:bookmarkStart w:id="6367" w:name="_Toc99552667"/>
          <w:bookmarkStart w:id="6368" w:name="_Toc99553003"/>
          <w:bookmarkStart w:id="6369" w:name="_Toc99553338"/>
          <w:bookmarkStart w:id="6370" w:name="_Toc99553671"/>
          <w:bookmarkEnd w:id="6367"/>
          <w:bookmarkEnd w:id="6368"/>
          <w:bookmarkEnd w:id="6369"/>
          <w:bookmarkEnd w:id="6370"/>
        </w:p>
        <w:p w:rsidR="00D70290" w:rsidRPr="00B13BB5" w:rsidDel="00B039FB" w:rsidRDefault="00D70290" w:rsidP="00D70290">
          <w:pPr>
            <w:pStyle w:val="ListParagraph"/>
            <w:widowControl w:val="0"/>
            <w:numPr>
              <w:ilvl w:val="0"/>
              <w:numId w:val="36"/>
            </w:numPr>
            <w:autoSpaceDE w:val="0"/>
            <w:autoSpaceDN w:val="0"/>
            <w:ind w:left="360"/>
            <w:jc w:val="both"/>
            <w:rPr>
              <w:del w:id="6371" w:author="thuyhuynh" w:date="2022-03-30T12:39:00Z"/>
              <w:rFonts w:ascii="Poppins" w:hAnsi="Poppins"/>
              <w:sz w:val="24"/>
              <w:szCs w:val="24"/>
              <w:rPrChange w:id="6372" w:author="thuyhuynh" w:date="2023-05-08T12:05:00Z">
                <w:rPr>
                  <w:del w:id="6373" w:author="thuyhuynh" w:date="2022-03-30T12:39:00Z"/>
                  <w:rFonts w:cs="Courier New"/>
                </w:rPr>
              </w:rPrChange>
            </w:rPr>
          </w:pPr>
          <w:del w:id="6374" w:author="thuyhuynh" w:date="2022-03-30T12:39:00Z">
            <w:r w:rsidRPr="00B13BB5" w:rsidDel="00B039FB">
              <w:rPr>
                <w:rFonts w:ascii="Poppins" w:hAnsi="Poppins"/>
                <w:sz w:val="24"/>
                <w:szCs w:val="24"/>
                <w:rPrChange w:id="6375" w:author="thuyhuynh" w:date="2023-05-08T12:05:00Z">
                  <w:rPr/>
                </w:rPrChange>
              </w:rPr>
              <w:delText xml:space="preserve">Insert and open the software CD and go to the “IDDK 2000 – WinCE_ARMV4I” folder. Double click </w:delText>
            </w:r>
            <w:r w:rsidRPr="00B13BB5" w:rsidDel="00B039FB">
              <w:rPr>
                <w:rFonts w:ascii="Poppins" w:hAnsi="Poppins"/>
                <w:sz w:val="24"/>
                <w:szCs w:val="24"/>
                <w:lang w:eastAsia="ko-KR"/>
                <w:rPrChange w:id="6376" w:author="thuyhuynh" w:date="2023-05-08T12:05:00Z">
                  <w:rPr>
                    <w:rFonts w:cs="Courier New"/>
                    <w:lang w:eastAsia="ko-KR"/>
                  </w:rPr>
                </w:rPrChange>
              </w:rPr>
              <w:delText xml:space="preserve">on </w:delText>
            </w:r>
            <w:r w:rsidRPr="00B13BB5" w:rsidDel="00B039FB">
              <w:rPr>
                <w:rFonts w:ascii="Poppins" w:hAnsi="Poppins"/>
                <w:sz w:val="24"/>
                <w:szCs w:val="24"/>
                <w:rPrChange w:id="6377" w:author="thuyhuynh" w:date="2023-05-08T12:05:00Z">
                  <w:rPr>
                    <w:rFonts w:cs="Courier New"/>
                  </w:rPr>
                </w:rPrChange>
              </w:rPr>
              <w:delText>the “setup.exe” file.</w:delText>
            </w:r>
            <w:bookmarkStart w:id="6378" w:name="_Toc99552668"/>
            <w:bookmarkStart w:id="6379" w:name="_Toc99553004"/>
            <w:bookmarkStart w:id="6380" w:name="_Toc99553339"/>
            <w:bookmarkStart w:id="6381" w:name="_Toc99553672"/>
            <w:bookmarkEnd w:id="6378"/>
            <w:bookmarkEnd w:id="6379"/>
            <w:bookmarkEnd w:id="6380"/>
            <w:bookmarkEnd w:id="6381"/>
          </w:del>
        </w:p>
        <w:p w:rsidR="00D70290" w:rsidRPr="00B13BB5" w:rsidDel="00B039FB" w:rsidRDefault="00D70290" w:rsidP="00D70290">
          <w:pPr>
            <w:widowControl w:val="0"/>
            <w:autoSpaceDE w:val="0"/>
            <w:autoSpaceDN w:val="0"/>
            <w:rPr>
              <w:del w:id="6382" w:author="thuyhuynh" w:date="2022-03-30T12:39:00Z"/>
              <w:rFonts w:ascii="Poppins" w:hAnsi="Poppins"/>
              <w:sz w:val="24"/>
              <w:szCs w:val="24"/>
              <w:rPrChange w:id="6383" w:author="thuyhuynh" w:date="2023-05-08T12:05:00Z">
                <w:rPr>
                  <w:del w:id="6384" w:author="thuyhuynh" w:date="2022-03-30T12:39:00Z"/>
                </w:rPr>
              </w:rPrChange>
            </w:rPr>
          </w:pPr>
          <w:del w:id="6385" w:author="thuyhuynh" w:date="2022-03-30T12:39:00Z">
            <w:r w:rsidRPr="00B13BB5" w:rsidDel="00B039FB">
              <w:rPr>
                <w:rFonts w:ascii="Poppins" w:hAnsi="Poppins"/>
                <w:noProof/>
                <w:sz w:val="24"/>
                <w:szCs w:val="24"/>
                <w:rPrChange w:id="6386">
                  <w:rPr>
                    <w:noProof/>
                  </w:rPr>
                </w:rPrChange>
              </w:rPr>
              <w:drawing>
                <wp:inline distT="0" distB="0" distL="0" distR="0" wp14:anchorId="42B0B2C8" wp14:editId="0FC7783A">
                  <wp:extent cx="5943600" cy="2400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a:extLst>
                              <a:ext uri="{28A0092B-C50C-407E-A947-70E740481C1C}">
                                <a14:useLocalDpi xmlns:a14="http://schemas.microsoft.com/office/drawing/2010/main" val="0"/>
                              </a:ext>
                            </a:extLst>
                          </a:blip>
                          <a:srcRect t="1" b="42562"/>
                          <a:stretch/>
                        </pic:blipFill>
                        <pic:spPr bwMode="auto">
                          <a:xfrm>
                            <a:off x="0" y="0"/>
                            <a:ext cx="5943600" cy="2400300"/>
                          </a:xfrm>
                          <a:prstGeom prst="rect">
                            <a:avLst/>
                          </a:prstGeom>
                          <a:noFill/>
                          <a:ln>
                            <a:noFill/>
                          </a:ln>
                          <a:extLst>
                            <a:ext uri="{53640926-AAD7-44D8-BBD7-CCE9431645EC}">
                              <a14:shadowObscured xmlns:a14="http://schemas.microsoft.com/office/drawing/2010/main"/>
                            </a:ext>
                          </a:extLst>
                        </pic:spPr>
                      </pic:pic>
                    </a:graphicData>
                  </a:graphic>
                </wp:inline>
              </w:drawing>
            </w:r>
            <w:bookmarkStart w:id="6387" w:name="_Toc99552669"/>
            <w:bookmarkStart w:id="6388" w:name="_Toc99553005"/>
            <w:bookmarkStart w:id="6389" w:name="_Toc99553340"/>
            <w:bookmarkStart w:id="6390" w:name="_Toc99553673"/>
            <w:bookmarkEnd w:id="6387"/>
            <w:bookmarkEnd w:id="6388"/>
            <w:bookmarkEnd w:id="6389"/>
            <w:bookmarkEnd w:id="6390"/>
          </w:del>
        </w:p>
        <w:p w:rsidR="00E73C12" w:rsidRPr="00B13BB5" w:rsidDel="00B039FB" w:rsidRDefault="00E73C12" w:rsidP="00D70290">
          <w:pPr>
            <w:widowControl w:val="0"/>
            <w:autoSpaceDE w:val="0"/>
            <w:autoSpaceDN w:val="0"/>
            <w:rPr>
              <w:del w:id="6391" w:author="thuyhuynh" w:date="2022-03-30T12:39:00Z"/>
              <w:rFonts w:ascii="Poppins" w:hAnsi="Poppins"/>
              <w:sz w:val="24"/>
              <w:szCs w:val="24"/>
              <w:rPrChange w:id="6392" w:author="thuyhuynh" w:date="2023-05-08T12:05:00Z">
                <w:rPr>
                  <w:del w:id="6393" w:author="thuyhuynh" w:date="2022-03-30T12:39:00Z"/>
                </w:rPr>
              </w:rPrChange>
            </w:rPr>
          </w:pPr>
          <w:bookmarkStart w:id="6394" w:name="_Toc99552670"/>
          <w:bookmarkStart w:id="6395" w:name="_Toc99553006"/>
          <w:bookmarkStart w:id="6396" w:name="_Toc99553341"/>
          <w:bookmarkStart w:id="6397" w:name="_Toc99553674"/>
          <w:bookmarkEnd w:id="6394"/>
          <w:bookmarkEnd w:id="6395"/>
          <w:bookmarkEnd w:id="6396"/>
          <w:bookmarkEnd w:id="6397"/>
        </w:p>
        <w:p w:rsidR="00D70290" w:rsidRPr="00B13BB5" w:rsidDel="00B039FB" w:rsidRDefault="00D70290" w:rsidP="00D70290">
          <w:pPr>
            <w:pStyle w:val="ListParagraph"/>
            <w:widowControl w:val="0"/>
            <w:autoSpaceDE w:val="0"/>
            <w:autoSpaceDN w:val="0"/>
            <w:ind w:left="360"/>
            <w:jc w:val="both"/>
            <w:rPr>
              <w:del w:id="6398" w:author="thuyhuynh" w:date="2022-03-30T12:39:00Z"/>
              <w:rFonts w:ascii="Poppins" w:hAnsi="Poppins"/>
              <w:sz w:val="24"/>
              <w:szCs w:val="24"/>
              <w:rPrChange w:id="6399" w:author="thuyhuynh" w:date="2023-05-08T12:05:00Z">
                <w:rPr>
                  <w:del w:id="6400" w:author="thuyhuynh" w:date="2022-03-30T12:39:00Z"/>
                  <w:sz w:val="24"/>
                </w:rPr>
              </w:rPrChange>
            </w:rPr>
          </w:pPr>
          <w:del w:id="6401" w:author="thuyhuynh" w:date="2022-03-30T12:39:00Z">
            <w:r w:rsidRPr="00B13BB5" w:rsidDel="00B039FB">
              <w:rPr>
                <w:rFonts w:ascii="Poppins" w:hAnsi="Poppins"/>
                <w:sz w:val="24"/>
                <w:szCs w:val="24"/>
                <w:rPrChange w:id="6402" w:author="thuyhuynh" w:date="2023-05-08T12:05:00Z">
                  <w:rPr/>
                </w:rPrChange>
              </w:rPr>
              <w:delText>The installer will guide you through all the installation process.</w:delText>
            </w:r>
            <w:r w:rsidRPr="00B13BB5" w:rsidDel="00B039FB">
              <w:rPr>
                <w:rFonts w:ascii="Poppins" w:hAnsi="Poppins"/>
                <w:sz w:val="24"/>
                <w:szCs w:val="24"/>
                <w:lang w:eastAsia="ko-KR"/>
                <w:rPrChange w:id="6403" w:author="thuyhuynh" w:date="2023-05-08T12:05:00Z">
                  <w:rPr>
                    <w:lang w:eastAsia="ko-KR"/>
                  </w:rPr>
                </w:rPrChange>
              </w:rPr>
              <w:delText xml:space="preserve"> F</w:delText>
            </w:r>
            <w:r w:rsidRPr="00B13BB5" w:rsidDel="00B039FB">
              <w:rPr>
                <w:rFonts w:ascii="Poppins" w:hAnsi="Poppins"/>
                <w:sz w:val="24"/>
                <w:szCs w:val="24"/>
                <w:rPrChange w:id="6404" w:author="thuyhuynh" w:date="2023-05-08T12:05:00Z">
                  <w:rPr/>
                </w:rPrChange>
              </w:rPr>
              <w:delText xml:space="preserve">ollow the instructions as in </w:delText>
            </w:r>
            <w:r w:rsidR="00E73C12" w:rsidRPr="00B13BB5" w:rsidDel="00B039FB">
              <w:rPr>
                <w:rFonts w:ascii="Poppins" w:hAnsi="Poppins"/>
                <w:sz w:val="24"/>
                <w:szCs w:val="24"/>
                <w:rPrChange w:id="6405" w:author="thuyhuynh" w:date="2023-05-08T12:05:00Z">
                  <w:rPr/>
                </w:rPrChange>
              </w:rPr>
              <w:fldChar w:fldCharType="begin"/>
            </w:r>
            <w:r w:rsidR="00E73C12" w:rsidRPr="00B13BB5" w:rsidDel="00B039FB">
              <w:rPr>
                <w:rFonts w:ascii="Poppins" w:hAnsi="Poppins"/>
                <w:sz w:val="24"/>
                <w:szCs w:val="24"/>
                <w:rPrChange w:id="6406" w:author="thuyhuynh" w:date="2023-05-08T12:05:00Z">
                  <w:rPr/>
                </w:rPrChange>
              </w:rPr>
              <w:delInstrText xml:space="preserve"> REF _Ref376967771 \r \h </w:delInstrText>
            </w:r>
          </w:del>
          <w:r w:rsidR="00116AAA" w:rsidRPr="00B13BB5">
            <w:rPr>
              <w:rFonts w:ascii="Poppins" w:hAnsi="Poppins" w:hint="eastAsia"/>
              <w:sz w:val="24"/>
              <w:szCs w:val="24"/>
              <w:rPrChange w:id="6407" w:author="thuyhuynh" w:date="2023-05-08T12:05:00Z">
                <w:rPr>
                  <w:rFonts w:ascii="Poppins" w:hAnsi="Poppins" w:hint="eastAsia"/>
                </w:rPr>
              </w:rPrChange>
            </w:rPr>
            <w:instrText xml:space="preserve"> \* MERGEFORMAT </w:instrText>
          </w:r>
          <w:del w:id="6408" w:author="thuyhuynh" w:date="2022-03-30T12:39:00Z">
            <w:r w:rsidR="00E73C12" w:rsidRPr="00B13BB5" w:rsidDel="00B039FB">
              <w:rPr>
                <w:rFonts w:ascii="Poppins" w:hAnsi="Poppins"/>
                <w:sz w:val="24"/>
                <w:szCs w:val="24"/>
                <w:rPrChange w:id="6409" w:author="thuyhuynh" w:date="2023-05-08T12:05:00Z">
                  <w:rPr>
                    <w:rFonts w:ascii="Poppins" w:hAnsi="Poppins"/>
                    <w:sz w:val="24"/>
                    <w:szCs w:val="24"/>
                  </w:rPr>
                </w:rPrChange>
              </w:rPr>
            </w:r>
            <w:r w:rsidR="00E73C12" w:rsidRPr="00B13BB5" w:rsidDel="00B039FB">
              <w:rPr>
                <w:rFonts w:ascii="Poppins" w:hAnsi="Poppins"/>
                <w:sz w:val="24"/>
                <w:szCs w:val="24"/>
                <w:rPrChange w:id="6410" w:author="thuyhuynh" w:date="2023-05-08T12:05:00Z">
                  <w:rPr/>
                </w:rPrChange>
              </w:rPr>
              <w:fldChar w:fldCharType="separate"/>
            </w:r>
            <w:r w:rsidR="00442201" w:rsidRPr="00B13BB5" w:rsidDel="00B039FB">
              <w:rPr>
                <w:rFonts w:ascii="Poppins" w:hAnsi="Poppins"/>
                <w:sz w:val="24"/>
                <w:szCs w:val="24"/>
                <w:rPrChange w:id="6411" w:author="thuyhuynh" w:date="2023-05-08T12:05:00Z">
                  <w:rPr/>
                </w:rPrChange>
              </w:rPr>
              <w:delText>2.1.1.1</w:delText>
            </w:r>
            <w:r w:rsidR="00E73C12" w:rsidRPr="00B13BB5" w:rsidDel="00B039FB">
              <w:rPr>
                <w:rFonts w:ascii="Poppins" w:hAnsi="Poppins"/>
                <w:sz w:val="24"/>
                <w:szCs w:val="24"/>
                <w:rPrChange w:id="6412" w:author="thuyhuynh" w:date="2023-05-08T12:05:00Z">
                  <w:rPr/>
                </w:rPrChange>
              </w:rPr>
              <w:fldChar w:fldCharType="end"/>
            </w:r>
            <w:r w:rsidR="00E73C12" w:rsidRPr="00B13BB5" w:rsidDel="00B039FB">
              <w:rPr>
                <w:rFonts w:ascii="Poppins" w:hAnsi="Poppins"/>
                <w:sz w:val="24"/>
                <w:szCs w:val="24"/>
                <w:rPrChange w:id="6413" w:author="thuyhuynh" w:date="2023-05-08T12:05:00Z">
                  <w:rPr/>
                </w:rPrChange>
              </w:rPr>
              <w:delText xml:space="preserve"> </w:delText>
            </w:r>
            <w:r w:rsidRPr="00B13BB5" w:rsidDel="00B039FB">
              <w:rPr>
                <w:rFonts w:ascii="Poppins" w:hAnsi="Poppins"/>
                <w:sz w:val="24"/>
                <w:szCs w:val="24"/>
                <w:rPrChange w:id="6414" w:author="thuyhuynh" w:date="2023-05-08T12:05:00Z">
                  <w:rPr>
                    <w:rFonts w:cs="Courier New"/>
                  </w:rPr>
                </w:rPrChange>
              </w:rPr>
              <w:delText>to complete the setup process successfully.</w:delText>
            </w:r>
            <w:bookmarkStart w:id="6415" w:name="_Toc99552671"/>
            <w:bookmarkStart w:id="6416" w:name="_Toc99553007"/>
            <w:bookmarkStart w:id="6417" w:name="_Toc99553342"/>
            <w:bookmarkStart w:id="6418" w:name="_Toc99553675"/>
            <w:bookmarkEnd w:id="6415"/>
            <w:bookmarkEnd w:id="6416"/>
            <w:bookmarkEnd w:id="6417"/>
            <w:bookmarkEnd w:id="6418"/>
          </w:del>
        </w:p>
        <w:p w:rsidR="00D70290" w:rsidRPr="00B13BB5" w:rsidDel="00B039FB" w:rsidRDefault="00D70290">
          <w:pPr>
            <w:pStyle w:val="ListParagraph"/>
            <w:widowControl w:val="0"/>
            <w:autoSpaceDE w:val="0"/>
            <w:autoSpaceDN w:val="0"/>
            <w:ind w:left="360"/>
            <w:jc w:val="both"/>
            <w:rPr>
              <w:del w:id="6419" w:author="thuyhuynh" w:date="2022-03-30T12:39:00Z"/>
              <w:rFonts w:ascii="Poppins" w:hAnsi="Poppins"/>
              <w:sz w:val="24"/>
              <w:szCs w:val="24"/>
              <w:rPrChange w:id="6420" w:author="thuyhuynh" w:date="2023-05-08T12:05:00Z">
                <w:rPr>
                  <w:del w:id="6421" w:author="thuyhuynh" w:date="2022-03-30T12:39:00Z"/>
                </w:rPr>
              </w:rPrChange>
            </w:rPr>
            <w:pPrChange w:id="6422" w:author="TANBAO" w:date="2014-01-09T12:01:00Z">
              <w:pPr/>
            </w:pPrChange>
          </w:pPr>
          <w:del w:id="6423" w:author="thuyhuynh" w:date="2022-03-30T12:39:00Z">
            <w:r w:rsidRPr="00B13BB5" w:rsidDel="00B039FB">
              <w:rPr>
                <w:rFonts w:ascii="Poppins" w:hAnsi="Poppins"/>
                <w:sz w:val="24"/>
                <w:szCs w:val="24"/>
                <w:rPrChange w:id="6424" w:author="thuyhuynh" w:date="2023-05-08T12:05:00Z">
                  <w:rPr/>
                </w:rPrChange>
              </w:rPr>
              <w:br w:type="page"/>
            </w:r>
          </w:del>
        </w:p>
        <w:p w:rsidR="00D70290" w:rsidRPr="00B13BB5" w:rsidDel="00B039FB" w:rsidRDefault="00D70290" w:rsidP="00D70290">
          <w:pPr>
            <w:pStyle w:val="ListParagraph"/>
            <w:widowControl w:val="0"/>
            <w:numPr>
              <w:ilvl w:val="0"/>
              <w:numId w:val="36"/>
            </w:numPr>
            <w:autoSpaceDE w:val="0"/>
            <w:autoSpaceDN w:val="0"/>
            <w:ind w:left="360"/>
            <w:jc w:val="both"/>
            <w:rPr>
              <w:del w:id="6425" w:author="thuyhuynh" w:date="2022-03-30T12:39:00Z"/>
              <w:rFonts w:ascii="Poppins" w:hAnsi="Poppins"/>
              <w:sz w:val="24"/>
              <w:szCs w:val="24"/>
              <w:rPrChange w:id="6426" w:author="thuyhuynh" w:date="2023-05-08T12:05:00Z">
                <w:rPr>
                  <w:del w:id="6427" w:author="thuyhuynh" w:date="2022-03-30T12:39:00Z"/>
                </w:rPr>
              </w:rPrChange>
            </w:rPr>
          </w:pPr>
          <w:del w:id="6428" w:author="thuyhuynh" w:date="2022-03-30T12:39:00Z">
            <w:r w:rsidRPr="00B13BB5" w:rsidDel="00B039FB">
              <w:rPr>
                <w:rFonts w:ascii="Poppins" w:hAnsi="Poppins"/>
                <w:sz w:val="24"/>
                <w:szCs w:val="24"/>
                <w:rPrChange w:id="6429" w:author="thuyhuynh" w:date="2023-05-08T12:05:00Z">
                  <w:rPr/>
                </w:rPrChange>
              </w:rPr>
              <w:delText xml:space="preserve">When finished, you can verify if the program </w:delText>
            </w:r>
            <w:r w:rsidRPr="00B13BB5" w:rsidDel="00B039FB">
              <w:rPr>
                <w:rFonts w:ascii="Poppins" w:hAnsi="Poppins"/>
                <w:sz w:val="24"/>
                <w:szCs w:val="24"/>
                <w:lang w:eastAsia="ko-KR"/>
                <w:rPrChange w:id="6430" w:author="thuyhuynh" w:date="2023-05-08T12:05:00Z">
                  <w:rPr>
                    <w:lang w:eastAsia="ko-KR"/>
                  </w:rPr>
                </w:rPrChange>
              </w:rPr>
              <w:delText>has been</w:delText>
            </w:r>
            <w:r w:rsidRPr="00B13BB5" w:rsidDel="00B039FB">
              <w:rPr>
                <w:rFonts w:ascii="Poppins" w:hAnsi="Poppins"/>
                <w:sz w:val="24"/>
                <w:szCs w:val="24"/>
                <w:rPrChange w:id="6431" w:author="thuyhuynh" w:date="2023-05-08T12:05:00Z">
                  <w:rPr/>
                </w:rPrChange>
              </w:rPr>
              <w:delText xml:space="preserve"> properly installed on the development PC computer by </w:delText>
            </w:r>
            <w:r w:rsidRPr="00B13BB5" w:rsidDel="00B039FB">
              <w:rPr>
                <w:rFonts w:ascii="Poppins" w:hAnsi="Poppins"/>
                <w:sz w:val="24"/>
                <w:szCs w:val="24"/>
                <w:lang w:eastAsia="ko-KR"/>
                <w:rPrChange w:id="6432" w:author="thuyhuynh" w:date="2023-05-08T12:05:00Z">
                  <w:rPr>
                    <w:lang w:eastAsia="ko-KR"/>
                  </w:rPr>
                </w:rPrChange>
              </w:rPr>
              <w:delText>checking</w:delText>
            </w:r>
            <w:r w:rsidRPr="00B13BB5" w:rsidDel="00B039FB">
              <w:rPr>
                <w:rFonts w:ascii="Poppins" w:hAnsi="Poppins"/>
                <w:sz w:val="24"/>
                <w:szCs w:val="24"/>
                <w:rPrChange w:id="6433" w:author="thuyhuynh" w:date="2023-05-08T12:05:00Z">
                  <w:rPr/>
                </w:rPrChange>
              </w:rPr>
              <w:delText xml:space="preserve"> the installation folder.</w:delText>
            </w:r>
            <w:bookmarkStart w:id="6434" w:name="_Toc99552672"/>
            <w:bookmarkStart w:id="6435" w:name="_Toc99553008"/>
            <w:bookmarkStart w:id="6436" w:name="_Toc99553343"/>
            <w:bookmarkStart w:id="6437" w:name="_Toc99553676"/>
            <w:bookmarkEnd w:id="6434"/>
            <w:bookmarkEnd w:id="6435"/>
            <w:bookmarkEnd w:id="6436"/>
            <w:bookmarkEnd w:id="6437"/>
          </w:del>
        </w:p>
        <w:p w:rsidR="00D70290" w:rsidRPr="00B13BB5" w:rsidDel="00B039FB" w:rsidRDefault="00D70290" w:rsidP="00D70290">
          <w:pPr>
            <w:rPr>
              <w:del w:id="6438" w:author="thuyhuynh" w:date="2022-03-30T12:39:00Z"/>
              <w:rFonts w:ascii="Poppins" w:hAnsi="Poppins"/>
              <w:sz w:val="24"/>
              <w:szCs w:val="24"/>
              <w:rPrChange w:id="6439" w:author="thuyhuynh" w:date="2023-05-08T12:05:00Z">
                <w:rPr>
                  <w:del w:id="6440" w:author="thuyhuynh" w:date="2022-03-30T12:39:00Z"/>
                </w:rPr>
              </w:rPrChange>
            </w:rPr>
          </w:pPr>
          <w:del w:id="6441" w:author="thuyhuynh" w:date="2022-03-30T12:39:00Z">
            <w:r w:rsidRPr="00B13BB5" w:rsidDel="00B039FB">
              <w:rPr>
                <w:rFonts w:ascii="Poppins" w:hAnsi="Poppins"/>
                <w:noProof/>
                <w:sz w:val="24"/>
                <w:szCs w:val="24"/>
                <w:rPrChange w:id="6442">
                  <w:rPr>
                    <w:noProof/>
                  </w:rPr>
                </w:rPrChange>
              </w:rPr>
              <w:drawing>
                <wp:inline distT="0" distB="0" distL="0" distR="0" wp14:anchorId="725C0D2D" wp14:editId="50727BD2">
                  <wp:extent cx="5943600" cy="2876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b="20942"/>
                          <a:stretch/>
                        </pic:blipFill>
                        <pic:spPr bwMode="auto">
                          <a:xfrm>
                            <a:off x="0" y="0"/>
                            <a:ext cx="5943600" cy="2876550"/>
                          </a:xfrm>
                          <a:prstGeom prst="rect">
                            <a:avLst/>
                          </a:prstGeom>
                          <a:noFill/>
                          <a:ln>
                            <a:noFill/>
                          </a:ln>
                          <a:extLst>
                            <a:ext uri="{53640926-AAD7-44D8-BBD7-CCE9431645EC}">
                              <a14:shadowObscured xmlns:a14="http://schemas.microsoft.com/office/drawing/2010/main"/>
                            </a:ext>
                          </a:extLst>
                        </pic:spPr>
                      </pic:pic>
                    </a:graphicData>
                  </a:graphic>
                </wp:inline>
              </w:drawing>
            </w:r>
            <w:bookmarkStart w:id="6443" w:name="_Toc99552673"/>
            <w:bookmarkStart w:id="6444" w:name="_Toc99553009"/>
            <w:bookmarkStart w:id="6445" w:name="_Toc99553344"/>
            <w:bookmarkStart w:id="6446" w:name="_Toc99553677"/>
            <w:bookmarkEnd w:id="6443"/>
            <w:bookmarkEnd w:id="6444"/>
            <w:bookmarkEnd w:id="6445"/>
            <w:bookmarkEnd w:id="6446"/>
          </w:del>
        </w:p>
        <w:p w:rsidR="00D70290" w:rsidRPr="00B13BB5" w:rsidDel="00B039FB" w:rsidRDefault="00D70290" w:rsidP="00D70290">
          <w:pPr>
            <w:rPr>
              <w:del w:id="6447" w:author="thuyhuynh" w:date="2022-03-30T12:39:00Z"/>
              <w:rFonts w:ascii="Poppins" w:hAnsi="Poppins"/>
              <w:sz w:val="24"/>
              <w:szCs w:val="24"/>
              <w:lang w:eastAsia="ko-KR"/>
              <w:rPrChange w:id="6448" w:author="thuyhuynh" w:date="2023-05-08T12:05:00Z">
                <w:rPr>
                  <w:del w:id="6449" w:author="thuyhuynh" w:date="2022-03-30T12:39:00Z"/>
                  <w:rFonts w:eastAsia="Batang"/>
                  <w:lang w:eastAsia="ko-KR"/>
                </w:rPr>
              </w:rPrChange>
            </w:rPr>
          </w:pPr>
          <w:bookmarkStart w:id="6450" w:name="_Toc99552674"/>
          <w:bookmarkStart w:id="6451" w:name="_Toc99553010"/>
          <w:bookmarkStart w:id="6452" w:name="_Toc99553345"/>
          <w:bookmarkStart w:id="6453" w:name="_Toc99553678"/>
          <w:bookmarkEnd w:id="6450"/>
          <w:bookmarkEnd w:id="6451"/>
          <w:bookmarkEnd w:id="6452"/>
          <w:bookmarkEnd w:id="6453"/>
        </w:p>
        <w:p w:rsidR="00D70290" w:rsidRPr="00B13BB5" w:rsidDel="00B039FB" w:rsidRDefault="00D70290" w:rsidP="00D70290">
          <w:pPr>
            <w:jc w:val="both"/>
            <w:rPr>
              <w:del w:id="6454" w:author="thuyhuynh" w:date="2022-03-30T12:39:00Z"/>
              <w:rFonts w:ascii="Poppins" w:hAnsi="Poppins"/>
              <w:sz w:val="24"/>
              <w:szCs w:val="24"/>
              <w:lang w:eastAsia="ko-KR"/>
              <w:rPrChange w:id="6455" w:author="thuyhuynh" w:date="2023-05-08T12:05:00Z">
                <w:rPr>
                  <w:del w:id="6456" w:author="thuyhuynh" w:date="2022-03-30T12:39:00Z"/>
                  <w:rFonts w:eastAsia="Batang"/>
                  <w:lang w:eastAsia="ko-KR"/>
                </w:rPr>
              </w:rPrChange>
            </w:rPr>
          </w:pPr>
          <w:del w:id="6457" w:author="thuyhuynh" w:date="2022-03-30T12:39:00Z">
            <w:r w:rsidRPr="00B13BB5" w:rsidDel="00B039FB">
              <w:rPr>
                <w:rFonts w:ascii="Poppins" w:hAnsi="Poppins"/>
                <w:sz w:val="24"/>
                <w:szCs w:val="24"/>
                <w:lang w:eastAsia="ko-KR"/>
                <w:rPrChange w:id="6458" w:author="thuyhuynh" w:date="2023-05-08T12:05:00Z">
                  <w:rPr>
                    <w:rFonts w:eastAsia="Batang"/>
                    <w:lang w:eastAsia="ko-KR"/>
                  </w:rPr>
                </w:rPrChange>
              </w:rPr>
              <w:delText xml:space="preserve">The SDK package consists of the following folders essential for developing </w:delText>
            </w:r>
          </w:del>
          <w:del w:id="6459" w:author="thuyhuynh" w:date="2022-03-30T11:09:00Z">
            <w:r w:rsidRPr="00B13BB5" w:rsidDel="00E37F22">
              <w:rPr>
                <w:rFonts w:ascii="Poppins" w:hAnsi="Poppins"/>
                <w:sz w:val="24"/>
                <w:szCs w:val="24"/>
                <w:lang w:eastAsia="ko-KR"/>
                <w:rPrChange w:id="6460" w:author="thuyhuynh" w:date="2023-05-08T12:05:00Z">
                  <w:rPr>
                    <w:rFonts w:eastAsia="Batang"/>
                    <w:lang w:eastAsia="ko-KR"/>
                  </w:rPr>
                </w:rPrChange>
              </w:rPr>
              <w:delText>IriShield</w:delText>
            </w:r>
          </w:del>
          <w:del w:id="6461" w:author="thuyhuynh" w:date="2022-03-30T12:39:00Z">
            <w:r w:rsidRPr="00B13BB5" w:rsidDel="00B039FB">
              <w:rPr>
                <w:rFonts w:ascii="Poppins" w:hAnsi="Poppins"/>
                <w:sz w:val="24"/>
                <w:szCs w:val="24"/>
                <w:lang w:eastAsia="ko-KR"/>
                <w:rPrChange w:id="6462" w:author="thuyhuynh" w:date="2023-05-08T12:05:00Z">
                  <w:rPr>
                    <w:rFonts w:eastAsia="Batang"/>
                    <w:lang w:eastAsia="ko-KR"/>
                  </w:rPr>
                </w:rPrChange>
              </w:rPr>
              <w:delText xml:space="preserve"> applications on Windows CE:</w:delText>
            </w:r>
            <w:bookmarkStart w:id="6463" w:name="_Toc99552675"/>
            <w:bookmarkStart w:id="6464" w:name="_Toc99553011"/>
            <w:bookmarkStart w:id="6465" w:name="_Toc99553346"/>
            <w:bookmarkStart w:id="6466" w:name="_Toc99553679"/>
            <w:bookmarkEnd w:id="6463"/>
            <w:bookmarkEnd w:id="6464"/>
            <w:bookmarkEnd w:id="6465"/>
            <w:bookmarkEnd w:id="6466"/>
          </w:del>
        </w:p>
        <w:p w:rsidR="00D70290" w:rsidRPr="00B13BB5" w:rsidDel="00B039FB" w:rsidRDefault="00D70290" w:rsidP="00D70290">
          <w:pPr>
            <w:jc w:val="both"/>
            <w:rPr>
              <w:del w:id="6467" w:author="thuyhuynh" w:date="2022-03-30T12:39:00Z"/>
              <w:rFonts w:ascii="Poppins" w:hAnsi="Poppins"/>
              <w:sz w:val="24"/>
              <w:szCs w:val="24"/>
              <w:lang w:eastAsia="ko-KR"/>
              <w:rPrChange w:id="6468" w:author="thuyhuynh" w:date="2023-05-08T12:05:00Z">
                <w:rPr>
                  <w:del w:id="6469" w:author="thuyhuynh" w:date="2022-03-30T12:39:00Z"/>
                  <w:rFonts w:eastAsia="Batang"/>
                  <w:lang w:eastAsia="ko-KR"/>
                </w:rPr>
              </w:rPrChange>
            </w:rPr>
          </w:pPr>
          <w:bookmarkStart w:id="6470" w:name="_Toc99552676"/>
          <w:bookmarkStart w:id="6471" w:name="_Toc99553012"/>
          <w:bookmarkStart w:id="6472" w:name="_Toc99553347"/>
          <w:bookmarkStart w:id="6473" w:name="_Toc99553680"/>
          <w:bookmarkEnd w:id="6470"/>
          <w:bookmarkEnd w:id="6471"/>
          <w:bookmarkEnd w:id="6472"/>
          <w:bookmarkEnd w:id="6473"/>
        </w:p>
        <w:p w:rsidR="00D70290" w:rsidRPr="00B13BB5" w:rsidDel="00B039FB" w:rsidRDefault="00D70290" w:rsidP="00D70290">
          <w:pPr>
            <w:pStyle w:val="ListParagraph"/>
            <w:numPr>
              <w:ilvl w:val="0"/>
              <w:numId w:val="37"/>
            </w:numPr>
            <w:jc w:val="both"/>
            <w:rPr>
              <w:del w:id="6474" w:author="thuyhuynh" w:date="2022-03-30T12:39:00Z"/>
              <w:rFonts w:ascii="Poppins" w:hAnsi="Poppins"/>
              <w:sz w:val="24"/>
              <w:szCs w:val="24"/>
              <w:lang w:eastAsia="ko-KR"/>
              <w:rPrChange w:id="6475" w:author="thuyhuynh" w:date="2023-05-08T12:05:00Z">
                <w:rPr>
                  <w:del w:id="6476" w:author="thuyhuynh" w:date="2022-03-30T12:39:00Z"/>
                  <w:rFonts w:eastAsia="Batang"/>
                  <w:lang w:eastAsia="ko-KR"/>
                </w:rPr>
              </w:rPrChange>
            </w:rPr>
          </w:pPr>
          <w:del w:id="6477" w:author="thuyhuynh" w:date="2022-03-30T12:39:00Z">
            <w:r w:rsidRPr="00B13BB5" w:rsidDel="00B039FB">
              <w:rPr>
                <w:rFonts w:ascii="Poppins" w:hAnsi="Poppins"/>
                <w:sz w:val="24"/>
                <w:szCs w:val="24"/>
                <w:lang w:eastAsia="ko-KR"/>
                <w:rPrChange w:id="6478" w:author="thuyhuynh" w:date="2023-05-08T12:05:00Z">
                  <w:rPr>
                    <w:rFonts w:eastAsia="Batang"/>
                    <w:b/>
                    <w:lang w:eastAsia="ko-KR"/>
                  </w:rPr>
                </w:rPrChange>
              </w:rPr>
              <w:delText>Driver: Includes both cabinet installation package (</w:delText>
            </w:r>
          </w:del>
          <w:del w:id="6479" w:author="thuyhuynh" w:date="2022-03-30T11:09:00Z">
            <w:r w:rsidRPr="00B13BB5" w:rsidDel="00E37F22">
              <w:rPr>
                <w:rFonts w:ascii="Poppins" w:hAnsi="Poppins"/>
                <w:sz w:val="24"/>
                <w:szCs w:val="24"/>
                <w:lang w:eastAsia="ko-KR"/>
                <w:rPrChange w:id="6480" w:author="thuyhuynh" w:date="2023-05-08T12:05:00Z">
                  <w:rPr>
                    <w:rFonts w:eastAsia="Batang"/>
                    <w:i/>
                    <w:lang w:eastAsia="ko-KR"/>
                  </w:rPr>
                </w:rPrChange>
              </w:rPr>
              <w:delText>IriShield</w:delText>
            </w:r>
          </w:del>
          <w:del w:id="6481" w:author="thuyhuynh" w:date="2022-03-30T12:39:00Z">
            <w:r w:rsidRPr="00B13BB5" w:rsidDel="00B039FB">
              <w:rPr>
                <w:rFonts w:ascii="Poppins" w:hAnsi="Poppins"/>
                <w:sz w:val="24"/>
                <w:szCs w:val="24"/>
                <w:lang w:eastAsia="ko-KR"/>
                <w:rPrChange w:id="6482" w:author="thuyhuynh" w:date="2023-05-08T12:05:00Z">
                  <w:rPr>
                    <w:rFonts w:eastAsia="Batang"/>
                    <w:i/>
                    <w:lang w:eastAsia="ko-KR"/>
                  </w:rPr>
                </w:rPrChange>
              </w:rPr>
              <w:delText>DrvSetup.cab) for end-users and binary driver file (</w:delText>
            </w:r>
          </w:del>
          <w:del w:id="6483" w:author="thuyhuynh" w:date="2022-03-30T11:09:00Z">
            <w:r w:rsidRPr="00B13BB5" w:rsidDel="00E37F22">
              <w:rPr>
                <w:rFonts w:ascii="Poppins" w:hAnsi="Poppins"/>
                <w:sz w:val="24"/>
                <w:szCs w:val="24"/>
                <w:lang w:eastAsia="ko-KR"/>
                <w:rPrChange w:id="6484" w:author="thuyhuynh" w:date="2023-05-08T12:05:00Z">
                  <w:rPr>
                    <w:rFonts w:eastAsia="Batang"/>
                    <w:i/>
                    <w:lang w:eastAsia="ko-KR"/>
                  </w:rPr>
                </w:rPrChange>
              </w:rPr>
              <w:delText>irishield</w:delText>
            </w:r>
          </w:del>
          <w:del w:id="6485" w:author="thuyhuynh" w:date="2022-03-30T12:39:00Z">
            <w:r w:rsidRPr="00B13BB5" w:rsidDel="00B039FB">
              <w:rPr>
                <w:rFonts w:ascii="Poppins" w:hAnsi="Poppins"/>
                <w:sz w:val="24"/>
                <w:szCs w:val="24"/>
                <w:lang w:eastAsia="ko-KR"/>
                <w:rPrChange w:id="6486" w:author="thuyhuynh" w:date="2023-05-08T12:05:00Z">
                  <w:rPr>
                    <w:rFonts w:eastAsia="Batang"/>
                    <w:i/>
                    <w:lang w:eastAsia="ko-KR"/>
                  </w:rPr>
                </w:rPrChange>
              </w:rPr>
              <w:delText>drv.dll) for developers.</w:delText>
            </w:r>
            <w:bookmarkStart w:id="6487" w:name="_Toc99552677"/>
            <w:bookmarkStart w:id="6488" w:name="_Toc99553013"/>
            <w:bookmarkStart w:id="6489" w:name="_Toc99553348"/>
            <w:bookmarkStart w:id="6490" w:name="_Toc99553681"/>
            <w:bookmarkEnd w:id="6487"/>
            <w:bookmarkEnd w:id="6488"/>
            <w:bookmarkEnd w:id="6489"/>
            <w:bookmarkEnd w:id="6490"/>
          </w:del>
        </w:p>
        <w:p w:rsidR="00D70290" w:rsidRPr="00B13BB5" w:rsidDel="00B039FB" w:rsidRDefault="00D70290" w:rsidP="00D70290">
          <w:pPr>
            <w:pStyle w:val="ListParagraph"/>
            <w:numPr>
              <w:ilvl w:val="0"/>
              <w:numId w:val="37"/>
            </w:numPr>
            <w:jc w:val="both"/>
            <w:rPr>
              <w:del w:id="6491" w:author="thuyhuynh" w:date="2022-03-30T12:39:00Z"/>
              <w:rFonts w:ascii="Poppins" w:hAnsi="Poppins"/>
              <w:sz w:val="24"/>
              <w:szCs w:val="24"/>
              <w:lang w:eastAsia="ko-KR"/>
              <w:rPrChange w:id="6492" w:author="thuyhuynh" w:date="2023-05-08T12:05:00Z">
                <w:rPr>
                  <w:del w:id="6493" w:author="thuyhuynh" w:date="2022-03-30T12:39:00Z"/>
                  <w:rFonts w:eastAsia="Batang"/>
                  <w:lang w:eastAsia="ko-KR"/>
                </w:rPr>
              </w:rPrChange>
            </w:rPr>
          </w:pPr>
          <w:del w:id="6494" w:author="thuyhuynh" w:date="2022-03-30T12:39:00Z">
            <w:r w:rsidRPr="00B13BB5" w:rsidDel="00B039FB">
              <w:rPr>
                <w:rFonts w:ascii="Poppins" w:hAnsi="Poppins"/>
                <w:sz w:val="24"/>
                <w:szCs w:val="24"/>
                <w:lang w:eastAsia="ko-KR"/>
                <w:rPrChange w:id="6495" w:author="thuyhuynh" w:date="2023-05-08T12:05:00Z">
                  <w:rPr>
                    <w:rFonts w:eastAsia="Batang"/>
                    <w:b/>
                    <w:lang w:eastAsia="ko-KR"/>
                  </w:rPr>
                </w:rPrChange>
              </w:rPr>
              <w:delText xml:space="preserve">SDK: Includes headers, library and dynamic-link files necessary for developing </w:delText>
            </w:r>
          </w:del>
          <w:del w:id="6496" w:author="thuyhuynh" w:date="2022-03-30T11:09:00Z">
            <w:r w:rsidRPr="00B13BB5" w:rsidDel="00E37F22">
              <w:rPr>
                <w:rFonts w:ascii="Poppins" w:hAnsi="Poppins"/>
                <w:sz w:val="24"/>
                <w:szCs w:val="24"/>
                <w:lang w:eastAsia="ko-KR"/>
                <w:rPrChange w:id="6497" w:author="thuyhuynh" w:date="2023-05-08T12:05:00Z">
                  <w:rPr>
                    <w:rFonts w:eastAsia="Batang"/>
                    <w:lang w:eastAsia="ko-KR"/>
                  </w:rPr>
                </w:rPrChange>
              </w:rPr>
              <w:delText>IriShield</w:delText>
            </w:r>
          </w:del>
          <w:del w:id="6498" w:author="thuyhuynh" w:date="2022-03-30T12:39:00Z">
            <w:r w:rsidRPr="00B13BB5" w:rsidDel="00B039FB">
              <w:rPr>
                <w:rFonts w:ascii="Poppins" w:hAnsi="Poppins"/>
                <w:sz w:val="24"/>
                <w:szCs w:val="24"/>
                <w:lang w:eastAsia="ko-KR"/>
                <w:rPrChange w:id="6499" w:author="thuyhuynh" w:date="2023-05-08T12:05:00Z">
                  <w:rPr>
                    <w:rFonts w:eastAsia="Batang"/>
                    <w:lang w:eastAsia="ko-KR"/>
                  </w:rPr>
                </w:rPrChange>
              </w:rPr>
              <w:delText xml:space="preserve"> application in CE platforms.</w:delText>
            </w:r>
            <w:bookmarkStart w:id="6500" w:name="_Toc99552678"/>
            <w:bookmarkStart w:id="6501" w:name="_Toc99553014"/>
            <w:bookmarkStart w:id="6502" w:name="_Toc99553349"/>
            <w:bookmarkStart w:id="6503" w:name="_Toc99553682"/>
            <w:bookmarkEnd w:id="6500"/>
            <w:bookmarkEnd w:id="6501"/>
            <w:bookmarkEnd w:id="6502"/>
            <w:bookmarkEnd w:id="6503"/>
          </w:del>
        </w:p>
        <w:p w:rsidR="00D70290" w:rsidRPr="00B13BB5" w:rsidDel="00B039FB" w:rsidRDefault="00D70290" w:rsidP="00D70290">
          <w:pPr>
            <w:pStyle w:val="ListParagraph"/>
            <w:numPr>
              <w:ilvl w:val="0"/>
              <w:numId w:val="37"/>
            </w:numPr>
            <w:jc w:val="both"/>
            <w:rPr>
              <w:del w:id="6504" w:author="thuyhuynh" w:date="2022-03-30T12:39:00Z"/>
              <w:rFonts w:ascii="Poppins" w:hAnsi="Poppins"/>
              <w:sz w:val="24"/>
              <w:szCs w:val="24"/>
              <w:lang w:eastAsia="ko-KR"/>
              <w:rPrChange w:id="6505" w:author="thuyhuynh" w:date="2023-05-08T12:05:00Z">
                <w:rPr>
                  <w:del w:id="6506" w:author="thuyhuynh" w:date="2022-03-30T12:39:00Z"/>
                  <w:rFonts w:eastAsia="Batang"/>
                  <w:lang w:eastAsia="ko-KR"/>
                </w:rPr>
              </w:rPrChange>
            </w:rPr>
          </w:pPr>
          <w:del w:id="6507" w:author="thuyhuynh" w:date="2022-03-30T12:39:00Z">
            <w:r w:rsidRPr="00B13BB5" w:rsidDel="00B039FB">
              <w:rPr>
                <w:rFonts w:ascii="Poppins" w:hAnsi="Poppins"/>
                <w:sz w:val="24"/>
                <w:szCs w:val="24"/>
                <w:lang w:eastAsia="ko-KR"/>
                <w:rPrChange w:id="6508" w:author="thuyhuynh" w:date="2023-05-08T12:05:00Z">
                  <w:rPr>
                    <w:rFonts w:eastAsia="Batang"/>
                    <w:b/>
                    <w:lang w:eastAsia="ko-KR"/>
                  </w:rPr>
                </w:rPrChange>
              </w:rPr>
              <w:delText xml:space="preserve">Demos: Includes a console demonstration project as a simple guidance on how to use the library. Due to license constraint of cryptography algorithms, sample codes for IriTech security infrastructure are not provided in embedded environment. Developers can refer to these sample codes in the SDK package for desktop. </w:delText>
            </w:r>
            <w:bookmarkStart w:id="6509" w:name="_Toc99552679"/>
            <w:bookmarkStart w:id="6510" w:name="_Toc99553015"/>
            <w:bookmarkStart w:id="6511" w:name="_Toc99553350"/>
            <w:bookmarkStart w:id="6512" w:name="_Toc99553683"/>
            <w:bookmarkEnd w:id="6509"/>
            <w:bookmarkEnd w:id="6510"/>
            <w:bookmarkEnd w:id="6511"/>
            <w:bookmarkEnd w:id="6512"/>
          </w:del>
        </w:p>
        <w:p w:rsidR="00D70290" w:rsidRPr="00B13BB5" w:rsidDel="00B039FB" w:rsidRDefault="00D70290" w:rsidP="00D70290">
          <w:pPr>
            <w:ind w:left="360"/>
            <w:jc w:val="both"/>
            <w:rPr>
              <w:del w:id="6513" w:author="thuyhuynh" w:date="2022-03-30T12:39:00Z"/>
              <w:rFonts w:ascii="Poppins" w:hAnsi="Poppins"/>
              <w:sz w:val="24"/>
              <w:szCs w:val="24"/>
              <w:lang w:eastAsia="ko-KR"/>
              <w:rPrChange w:id="6514" w:author="thuyhuynh" w:date="2023-05-08T12:05:00Z">
                <w:rPr>
                  <w:del w:id="6515" w:author="thuyhuynh" w:date="2022-03-30T12:39:00Z"/>
                  <w:rFonts w:eastAsia="Batang"/>
                  <w:lang w:eastAsia="ko-KR"/>
                </w:rPr>
              </w:rPrChange>
            </w:rPr>
          </w:pPr>
          <w:bookmarkStart w:id="6516" w:name="_Toc99552680"/>
          <w:bookmarkStart w:id="6517" w:name="_Toc99553016"/>
          <w:bookmarkStart w:id="6518" w:name="_Toc99553351"/>
          <w:bookmarkStart w:id="6519" w:name="_Toc99553684"/>
          <w:bookmarkEnd w:id="6516"/>
          <w:bookmarkEnd w:id="6517"/>
          <w:bookmarkEnd w:id="6518"/>
          <w:bookmarkEnd w:id="6519"/>
        </w:p>
        <w:p w:rsidR="00D70290" w:rsidRPr="00B13BB5" w:rsidDel="00B039FB" w:rsidRDefault="00D70290" w:rsidP="00D70290">
          <w:pPr>
            <w:jc w:val="both"/>
            <w:rPr>
              <w:del w:id="6520" w:author="thuyhuynh" w:date="2022-03-30T12:39:00Z"/>
              <w:rFonts w:ascii="Poppins" w:hAnsi="Poppins"/>
              <w:color w:val="000000"/>
              <w:sz w:val="24"/>
              <w:szCs w:val="24"/>
              <w:lang w:eastAsia="ko-KR"/>
              <w:rPrChange w:id="6521" w:author="thuyhuynh" w:date="2023-05-08T12:05:00Z">
                <w:rPr>
                  <w:del w:id="6522" w:author="thuyhuynh" w:date="2022-03-30T12:39:00Z"/>
                  <w:rFonts w:eastAsia="Batang"/>
                  <w:color w:val="FF0000"/>
                  <w:lang w:eastAsia="ko-KR"/>
                </w:rPr>
              </w:rPrChange>
            </w:rPr>
          </w:pPr>
          <w:del w:id="6523" w:author="thuyhuynh" w:date="2022-03-30T12:39:00Z">
            <w:r w:rsidRPr="00B13BB5" w:rsidDel="00B039FB">
              <w:rPr>
                <w:rFonts w:ascii="Poppins" w:hAnsi="Poppins"/>
                <w:color w:val="000000"/>
                <w:sz w:val="24"/>
                <w:szCs w:val="24"/>
                <w:lang w:eastAsia="ko-KR"/>
                <w:rPrChange w:id="6524" w:author="thuyhuynh" w:date="2023-05-08T12:05:00Z">
                  <w:rPr>
                    <w:rFonts w:eastAsia="Batang"/>
                    <w:b/>
                    <w:i/>
                    <w:color w:val="FF0000"/>
                    <w:lang w:eastAsia="ko-KR"/>
                  </w:rPr>
                </w:rPrChange>
              </w:rPr>
              <w:delText>NOTE: Although IDDK 2000 for Windows CE installed in a development computer which is a desktop PC, it works in Windows CE environment only. Any attempt to execute the above Driver, SDK and Samples in desktop environment will cause failure with platform incompatibility exception.</w:delText>
            </w:r>
            <w:bookmarkStart w:id="6525" w:name="_Toc99552681"/>
            <w:bookmarkStart w:id="6526" w:name="_Toc99553017"/>
            <w:bookmarkStart w:id="6527" w:name="_Toc99553352"/>
            <w:bookmarkStart w:id="6528" w:name="_Toc99553685"/>
            <w:bookmarkEnd w:id="6525"/>
            <w:bookmarkEnd w:id="6526"/>
            <w:bookmarkEnd w:id="6527"/>
            <w:bookmarkEnd w:id="6528"/>
          </w:del>
        </w:p>
        <w:p w:rsidR="00D70290" w:rsidRPr="00B13BB5" w:rsidDel="00B039FB" w:rsidRDefault="00D70290" w:rsidP="002A336B">
          <w:pPr>
            <w:pStyle w:val="Heading4"/>
            <w:numPr>
              <w:ilvl w:val="3"/>
              <w:numId w:val="34"/>
            </w:numPr>
            <w:rPr>
              <w:del w:id="6529" w:author="thuyhuynh" w:date="2022-03-30T12:39:00Z"/>
              <w:rFonts w:ascii="Poppins" w:hAnsi="Poppins"/>
              <w:b w:val="0"/>
              <w:i w:val="0"/>
              <w:szCs w:val="24"/>
              <w:rPrChange w:id="6530" w:author="thuyhuynh" w:date="2023-05-08T12:05:00Z">
                <w:rPr>
                  <w:del w:id="6531" w:author="thuyhuynh" w:date="2022-03-30T12:39:00Z"/>
                </w:rPr>
              </w:rPrChange>
            </w:rPr>
          </w:pPr>
          <w:bookmarkStart w:id="6532" w:name="_Ref361239224"/>
          <w:del w:id="6533" w:author="thuyhuynh" w:date="2022-03-30T12:39:00Z">
            <w:r w:rsidRPr="00B13BB5" w:rsidDel="00B039FB">
              <w:rPr>
                <w:rFonts w:ascii="Poppins" w:hAnsi="Poppins"/>
                <w:b w:val="0"/>
                <w:bCs w:val="0"/>
                <w:i w:val="0"/>
                <w:iCs w:val="0"/>
                <w:szCs w:val="24"/>
                <w:rPrChange w:id="6534" w:author="thuyhuynh" w:date="2023-05-08T12:05:00Z">
                  <w:rPr>
                    <w:b w:val="0"/>
                    <w:bCs w:val="0"/>
                    <w:i w:val="0"/>
                    <w:iCs w:val="0"/>
                  </w:rPr>
                </w:rPrChange>
              </w:rPr>
              <w:delText>Linux</w:delText>
            </w:r>
            <w:bookmarkStart w:id="6535" w:name="_Toc99552682"/>
            <w:bookmarkStart w:id="6536" w:name="_Toc99553018"/>
            <w:bookmarkStart w:id="6537" w:name="_Toc99553353"/>
            <w:bookmarkStart w:id="6538" w:name="_Toc99553686"/>
            <w:bookmarkEnd w:id="6532"/>
            <w:bookmarkEnd w:id="6535"/>
            <w:bookmarkEnd w:id="6536"/>
            <w:bookmarkEnd w:id="6537"/>
            <w:bookmarkEnd w:id="6538"/>
          </w:del>
        </w:p>
        <w:p w:rsidR="00D70290" w:rsidRPr="00B13BB5" w:rsidDel="00B039FB" w:rsidRDefault="00D70290" w:rsidP="00D70290">
          <w:pPr>
            <w:spacing w:after="200" w:line="276" w:lineRule="auto"/>
            <w:jc w:val="both"/>
            <w:rPr>
              <w:del w:id="6539" w:author="thuyhuynh" w:date="2022-03-30T12:39:00Z"/>
              <w:rFonts w:ascii="Poppins" w:hAnsi="Poppins"/>
              <w:sz w:val="24"/>
              <w:szCs w:val="24"/>
              <w:rPrChange w:id="6540" w:author="thuyhuynh" w:date="2023-05-08T12:05:00Z">
                <w:rPr>
                  <w:del w:id="6541" w:author="thuyhuynh" w:date="2022-03-30T12:39:00Z"/>
                </w:rPr>
              </w:rPrChange>
            </w:rPr>
          </w:pPr>
          <w:del w:id="6542" w:author="thuyhuynh" w:date="2022-03-30T12:39:00Z">
            <w:r w:rsidRPr="00B13BB5" w:rsidDel="00B039FB">
              <w:rPr>
                <w:rFonts w:ascii="Poppins" w:hAnsi="Poppins"/>
                <w:sz w:val="24"/>
                <w:szCs w:val="24"/>
                <w:rPrChange w:id="6543" w:author="thuyhuynh" w:date="2023-05-08T12:05:00Z">
                  <w:rPr/>
                </w:rPrChange>
              </w:rPr>
              <w:delText xml:space="preserve">The following demonstration for </w:delText>
            </w:r>
            <w:r w:rsidRPr="00B13BB5" w:rsidDel="00B039FB">
              <w:rPr>
                <w:rFonts w:ascii="Poppins" w:hAnsi="Poppins"/>
                <w:color w:val="000000"/>
                <w:sz w:val="24"/>
                <w:szCs w:val="24"/>
                <w:rPrChange w:id="6544" w:author="thuyhuynh" w:date="2023-05-08T12:05:00Z">
                  <w:rPr>
                    <w:color w:val="030003"/>
                  </w:rPr>
                </w:rPrChange>
              </w:rPr>
              <w:delText xml:space="preserve">IDDK 2000 </w:delText>
            </w:r>
            <w:r w:rsidRPr="00B13BB5" w:rsidDel="00B039FB">
              <w:rPr>
                <w:rFonts w:ascii="Poppins" w:hAnsi="Poppins"/>
                <w:sz w:val="24"/>
                <w:szCs w:val="24"/>
                <w:rPrChange w:id="6545" w:author="thuyhuynh" w:date="2023-05-08T12:05:00Z">
                  <w:rPr/>
                </w:rPrChange>
              </w:rPr>
              <w:delText xml:space="preserve">installation is performed on Ubuntu 12.04 as an example. The setup process on other Linux distributions can be executed exactly </w:delText>
            </w:r>
            <w:r w:rsidRPr="00B13BB5" w:rsidDel="00B039FB">
              <w:rPr>
                <w:rFonts w:ascii="Poppins" w:hAnsi="Poppins"/>
                <w:sz w:val="24"/>
                <w:szCs w:val="24"/>
                <w:lang w:eastAsia="ko-KR"/>
                <w:rPrChange w:id="6546" w:author="thuyhuynh" w:date="2023-05-08T12:05:00Z">
                  <w:rPr>
                    <w:lang w:eastAsia="ko-KR"/>
                  </w:rPr>
                </w:rPrChange>
              </w:rPr>
              <w:delText xml:space="preserve">in </w:delText>
            </w:r>
            <w:r w:rsidRPr="00B13BB5" w:rsidDel="00B039FB">
              <w:rPr>
                <w:rFonts w:ascii="Poppins" w:hAnsi="Poppins"/>
                <w:sz w:val="24"/>
                <w:szCs w:val="24"/>
                <w:rPrChange w:id="6547" w:author="thuyhuynh" w:date="2023-05-08T12:05:00Z">
                  <w:rPr/>
                </w:rPrChange>
              </w:rPr>
              <w:delText>the same</w:delText>
            </w:r>
            <w:r w:rsidRPr="00B13BB5" w:rsidDel="00B039FB">
              <w:rPr>
                <w:rFonts w:ascii="Poppins" w:hAnsi="Poppins"/>
                <w:sz w:val="24"/>
                <w:szCs w:val="24"/>
                <w:lang w:eastAsia="ko-KR"/>
                <w:rPrChange w:id="6548" w:author="thuyhuynh" w:date="2023-05-08T12:05:00Z">
                  <w:rPr>
                    <w:lang w:eastAsia="ko-KR"/>
                  </w:rPr>
                </w:rPrChange>
              </w:rPr>
              <w:delText xml:space="preserve"> way</w:delText>
            </w:r>
            <w:r w:rsidRPr="00B13BB5" w:rsidDel="00B039FB">
              <w:rPr>
                <w:rFonts w:ascii="Poppins" w:hAnsi="Poppins"/>
                <w:sz w:val="24"/>
                <w:szCs w:val="24"/>
                <w:rPrChange w:id="6549" w:author="thuyhuynh" w:date="2023-05-08T12:05:00Z">
                  <w:rPr/>
                </w:rPrChange>
              </w:rPr>
              <w:delText>.</w:delText>
            </w:r>
            <w:bookmarkStart w:id="6550" w:name="_Toc99552683"/>
            <w:bookmarkStart w:id="6551" w:name="_Toc99553019"/>
            <w:bookmarkStart w:id="6552" w:name="_Toc99553354"/>
            <w:bookmarkStart w:id="6553" w:name="_Toc99553687"/>
            <w:bookmarkEnd w:id="6550"/>
            <w:bookmarkEnd w:id="6551"/>
            <w:bookmarkEnd w:id="6552"/>
            <w:bookmarkEnd w:id="6553"/>
          </w:del>
        </w:p>
        <w:p w:rsidR="00D70290" w:rsidRPr="00B13BB5" w:rsidDel="00B039FB" w:rsidRDefault="00D70290" w:rsidP="00D70290">
          <w:pPr>
            <w:pStyle w:val="ListParagraph"/>
            <w:numPr>
              <w:ilvl w:val="0"/>
              <w:numId w:val="38"/>
            </w:numPr>
            <w:spacing w:after="200" w:line="276" w:lineRule="auto"/>
            <w:jc w:val="both"/>
            <w:rPr>
              <w:del w:id="6554" w:author="thuyhuynh" w:date="2022-03-30T12:39:00Z"/>
              <w:rFonts w:ascii="Poppins" w:hAnsi="Poppins"/>
              <w:sz w:val="24"/>
              <w:szCs w:val="24"/>
              <w:rPrChange w:id="6555" w:author="thuyhuynh" w:date="2023-05-08T12:05:00Z">
                <w:rPr>
                  <w:del w:id="6556" w:author="thuyhuynh" w:date="2022-03-30T12:39:00Z"/>
                </w:rPr>
              </w:rPrChange>
            </w:rPr>
          </w:pPr>
          <w:del w:id="6557" w:author="thuyhuynh" w:date="2022-03-30T12:39:00Z">
            <w:r w:rsidRPr="00B13BB5" w:rsidDel="00B039FB">
              <w:rPr>
                <w:rFonts w:ascii="Poppins" w:hAnsi="Poppins"/>
                <w:sz w:val="24"/>
                <w:szCs w:val="24"/>
                <w:rPrChange w:id="6558" w:author="thuyhuynh" w:date="2023-05-08T12:05:00Z">
                  <w:rPr/>
                </w:rPrChange>
              </w:rPr>
              <w:delText xml:space="preserve">Open a Terminal. Change to root privilege. </w:delText>
            </w:r>
            <w:bookmarkStart w:id="6559" w:name="_Toc99552684"/>
            <w:bookmarkStart w:id="6560" w:name="_Toc99553020"/>
            <w:bookmarkStart w:id="6561" w:name="_Toc99553355"/>
            <w:bookmarkStart w:id="6562" w:name="_Toc99553688"/>
            <w:bookmarkEnd w:id="6559"/>
            <w:bookmarkEnd w:id="6560"/>
            <w:bookmarkEnd w:id="6561"/>
            <w:bookmarkEnd w:id="6562"/>
          </w:del>
        </w:p>
        <w:p w:rsidR="00D70290" w:rsidRPr="00B13BB5" w:rsidDel="00B039FB" w:rsidRDefault="00D70290" w:rsidP="00D70290">
          <w:pPr>
            <w:pStyle w:val="ListParagraph"/>
            <w:numPr>
              <w:ilvl w:val="0"/>
              <w:numId w:val="38"/>
            </w:numPr>
            <w:spacing w:after="200" w:line="276" w:lineRule="auto"/>
            <w:jc w:val="both"/>
            <w:rPr>
              <w:del w:id="6563" w:author="thuyhuynh" w:date="2022-03-30T12:39:00Z"/>
              <w:rFonts w:ascii="Poppins" w:hAnsi="Poppins"/>
              <w:sz w:val="24"/>
              <w:szCs w:val="24"/>
              <w:rPrChange w:id="6564" w:author="thuyhuynh" w:date="2023-05-08T12:05:00Z">
                <w:rPr>
                  <w:del w:id="6565" w:author="thuyhuynh" w:date="2022-03-30T12:39:00Z"/>
                </w:rPr>
              </w:rPrChange>
            </w:rPr>
          </w:pPr>
          <w:del w:id="6566" w:author="thuyhuynh" w:date="2022-03-30T12:39:00Z">
            <w:r w:rsidRPr="00B13BB5" w:rsidDel="00B039FB">
              <w:rPr>
                <w:rFonts w:ascii="Poppins" w:hAnsi="Poppins"/>
                <w:sz w:val="24"/>
                <w:szCs w:val="24"/>
                <w:rPrChange w:id="6567" w:author="thuyhuynh" w:date="2023-05-08T12:05:00Z">
                  <w:rPr/>
                </w:rPrChange>
              </w:rPr>
              <w:delText>Go to the directory that contains the installation package (e.g.</w:delText>
            </w:r>
            <w:r w:rsidRPr="00B13BB5" w:rsidDel="00B039FB">
              <w:rPr>
                <w:rFonts w:ascii="Poppins" w:hAnsi="Poppins"/>
                <w:sz w:val="24"/>
                <w:szCs w:val="24"/>
                <w:lang w:eastAsia="ko-KR"/>
                <w:rPrChange w:id="6568" w:author="thuyhuynh" w:date="2023-05-08T12:05:00Z">
                  <w:rPr>
                    <w:lang w:eastAsia="ko-KR"/>
                  </w:rPr>
                </w:rPrChange>
              </w:rPr>
              <w:delText>,</w:delText>
            </w:r>
            <w:r w:rsidRPr="00B13BB5" w:rsidDel="00B039FB">
              <w:rPr>
                <w:rFonts w:ascii="Poppins" w:hAnsi="Poppins"/>
                <w:sz w:val="24"/>
                <w:szCs w:val="24"/>
                <w:rPrChange w:id="6569" w:author="thuyhuynh" w:date="2023-05-08T12:05:00Z">
                  <w:rPr/>
                </w:rPrChange>
              </w:rPr>
              <w:delText xml:space="preserve"> /home/iritech/Downloads/IDDK2000):</w:delText>
            </w:r>
            <w:bookmarkStart w:id="6570" w:name="_Toc99552685"/>
            <w:bookmarkStart w:id="6571" w:name="_Toc99553021"/>
            <w:bookmarkStart w:id="6572" w:name="_Toc99553356"/>
            <w:bookmarkStart w:id="6573" w:name="_Toc99553689"/>
            <w:bookmarkEnd w:id="6570"/>
            <w:bookmarkEnd w:id="6571"/>
            <w:bookmarkEnd w:id="6572"/>
            <w:bookmarkEnd w:id="6573"/>
          </w:del>
        </w:p>
        <w:p w:rsidR="00D70290" w:rsidRPr="00B13BB5" w:rsidDel="00B039FB" w:rsidRDefault="00D70290" w:rsidP="00D70290">
          <w:pPr>
            <w:pStyle w:val="ListParagraph"/>
            <w:widowControl w:val="0"/>
            <w:autoSpaceDE w:val="0"/>
            <w:autoSpaceDN w:val="0"/>
            <w:ind w:left="360"/>
            <w:jc w:val="center"/>
            <w:rPr>
              <w:del w:id="6574" w:author="thuyhuynh" w:date="2022-03-30T12:39:00Z"/>
              <w:rFonts w:ascii="Poppins" w:hAnsi="Poppins"/>
              <w:sz w:val="24"/>
              <w:szCs w:val="24"/>
              <w:rPrChange w:id="6575" w:author="thuyhuynh" w:date="2023-05-08T12:05:00Z">
                <w:rPr>
                  <w:del w:id="6576" w:author="thuyhuynh" w:date="2022-03-30T12:39:00Z"/>
                  <w:rFonts w:cs="Courier New"/>
                </w:rPr>
              </w:rPrChange>
            </w:rPr>
          </w:pPr>
          <w:del w:id="6577" w:author="thuyhuynh" w:date="2022-03-30T12:39:00Z">
            <w:r w:rsidRPr="00B13BB5" w:rsidDel="00B039FB">
              <w:rPr>
                <w:rFonts w:ascii="Poppins" w:hAnsi="Poppins"/>
                <w:noProof/>
                <w:sz w:val="24"/>
                <w:szCs w:val="24"/>
                <w:rPrChange w:id="6578">
                  <w:rPr>
                    <w:rFonts w:cs="Courier New"/>
                    <w:noProof/>
                  </w:rPr>
                </w:rPrChange>
              </w:rPr>
              <w:drawing>
                <wp:inline distT="0" distB="0" distL="0" distR="0" wp14:anchorId="53050686" wp14:editId="02D8175A">
                  <wp:extent cx="5943600" cy="592455"/>
                  <wp:effectExtent l="0" t="0" r="0" b="0"/>
                  <wp:docPr id="21" name="Picture 21" descr="Description: \\softwareteam\NewTemps\Duy\Chup anh\Untitled Folder\snapshot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softwareteam\NewTemps\Duy\Chup anh\Untitled Folder\snapshot5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92455"/>
                          </a:xfrm>
                          <a:prstGeom prst="rect">
                            <a:avLst/>
                          </a:prstGeom>
                          <a:noFill/>
                          <a:ln>
                            <a:noFill/>
                          </a:ln>
                        </pic:spPr>
                      </pic:pic>
                    </a:graphicData>
                  </a:graphic>
                </wp:inline>
              </w:drawing>
            </w:r>
            <w:bookmarkStart w:id="6579" w:name="_Toc99552686"/>
            <w:bookmarkStart w:id="6580" w:name="_Toc99553022"/>
            <w:bookmarkStart w:id="6581" w:name="_Toc99553357"/>
            <w:bookmarkStart w:id="6582" w:name="_Toc99553690"/>
            <w:bookmarkEnd w:id="6579"/>
            <w:bookmarkEnd w:id="6580"/>
            <w:bookmarkEnd w:id="6581"/>
            <w:bookmarkEnd w:id="6582"/>
          </w:del>
        </w:p>
        <w:p w:rsidR="00D70290" w:rsidRPr="00B13BB5" w:rsidDel="00B039FB" w:rsidRDefault="00D70290" w:rsidP="00D70290">
          <w:pPr>
            <w:pStyle w:val="ListParagraph"/>
            <w:rPr>
              <w:del w:id="6583" w:author="thuyhuynh" w:date="2022-03-30T12:39:00Z"/>
              <w:rFonts w:ascii="Poppins" w:hAnsi="Poppins"/>
              <w:sz w:val="24"/>
              <w:szCs w:val="24"/>
              <w:rPrChange w:id="6584" w:author="thuyhuynh" w:date="2023-05-08T12:05:00Z">
                <w:rPr>
                  <w:del w:id="6585" w:author="thuyhuynh" w:date="2022-03-30T12:39:00Z"/>
                </w:rPr>
              </w:rPrChange>
            </w:rPr>
          </w:pPr>
          <w:bookmarkStart w:id="6586" w:name="_Toc99552687"/>
          <w:bookmarkStart w:id="6587" w:name="_Toc99553023"/>
          <w:bookmarkStart w:id="6588" w:name="_Toc99553358"/>
          <w:bookmarkStart w:id="6589" w:name="_Toc99553691"/>
          <w:bookmarkEnd w:id="6586"/>
          <w:bookmarkEnd w:id="6587"/>
          <w:bookmarkEnd w:id="6588"/>
          <w:bookmarkEnd w:id="6589"/>
        </w:p>
        <w:p w:rsidR="00D70290" w:rsidRPr="00B13BB5" w:rsidDel="00B039FB" w:rsidRDefault="00D70290" w:rsidP="00D70290">
          <w:pPr>
            <w:pStyle w:val="ListParagraph"/>
            <w:rPr>
              <w:del w:id="6590" w:author="thuyhuynh" w:date="2022-03-30T12:39:00Z"/>
              <w:rFonts w:ascii="Poppins" w:hAnsi="Poppins"/>
              <w:sz w:val="24"/>
              <w:szCs w:val="24"/>
              <w:rPrChange w:id="6591" w:author="thuyhuynh" w:date="2023-05-08T12:05:00Z">
                <w:rPr>
                  <w:del w:id="6592" w:author="thuyhuynh" w:date="2022-03-30T12:39:00Z"/>
                </w:rPr>
              </w:rPrChange>
            </w:rPr>
          </w:pPr>
          <w:del w:id="6593" w:author="thuyhuynh" w:date="2022-03-30T12:39:00Z">
            <w:r w:rsidRPr="00B13BB5" w:rsidDel="00B039FB">
              <w:rPr>
                <w:rFonts w:ascii="Poppins" w:hAnsi="Poppins"/>
                <w:sz w:val="24"/>
                <w:szCs w:val="24"/>
                <w:rPrChange w:id="6594" w:author="thuyhuynh" w:date="2023-05-08T12:05:00Z">
                  <w:rPr/>
                </w:rPrChange>
              </w:rPr>
              <w:delText xml:space="preserve">The directory includes 3 items: </w:delText>
            </w:r>
            <w:bookmarkStart w:id="6595" w:name="_Toc99552688"/>
            <w:bookmarkStart w:id="6596" w:name="_Toc99553024"/>
            <w:bookmarkStart w:id="6597" w:name="_Toc99553359"/>
            <w:bookmarkStart w:id="6598" w:name="_Toc99553692"/>
            <w:bookmarkEnd w:id="6595"/>
            <w:bookmarkEnd w:id="6596"/>
            <w:bookmarkEnd w:id="6597"/>
            <w:bookmarkEnd w:id="6598"/>
          </w:del>
        </w:p>
        <w:p w:rsidR="00D70290" w:rsidRPr="00B13BB5" w:rsidDel="00B039FB" w:rsidRDefault="00D70290" w:rsidP="00D70290">
          <w:pPr>
            <w:pStyle w:val="ListParagraph"/>
            <w:numPr>
              <w:ilvl w:val="0"/>
              <w:numId w:val="39"/>
            </w:numPr>
            <w:spacing w:after="200" w:line="276" w:lineRule="auto"/>
            <w:rPr>
              <w:del w:id="6599" w:author="thuyhuynh" w:date="2022-03-30T12:39:00Z"/>
              <w:rFonts w:ascii="Poppins" w:hAnsi="Poppins"/>
              <w:sz w:val="24"/>
              <w:szCs w:val="24"/>
              <w:rPrChange w:id="6600" w:author="thuyhuynh" w:date="2023-05-08T12:05:00Z">
                <w:rPr>
                  <w:del w:id="6601" w:author="thuyhuynh" w:date="2022-03-30T12:39:00Z"/>
                </w:rPr>
              </w:rPrChange>
            </w:rPr>
          </w:pPr>
          <w:del w:id="6602" w:author="thuyhuynh" w:date="2022-03-30T12:39:00Z">
            <w:r w:rsidRPr="00B13BB5" w:rsidDel="00B039FB">
              <w:rPr>
                <w:rFonts w:ascii="Poppins" w:hAnsi="Poppins"/>
                <w:sz w:val="24"/>
                <w:szCs w:val="24"/>
                <w:rPrChange w:id="6603" w:author="thuyhuynh" w:date="2023-05-08T12:05:00Z">
                  <w:rPr/>
                </w:rPrChange>
              </w:rPr>
              <w:delText>install.sh</w:delText>
            </w:r>
            <w:bookmarkStart w:id="6604" w:name="_Toc99552689"/>
            <w:bookmarkStart w:id="6605" w:name="_Toc99553025"/>
            <w:bookmarkStart w:id="6606" w:name="_Toc99553360"/>
            <w:bookmarkStart w:id="6607" w:name="_Toc99553693"/>
            <w:bookmarkEnd w:id="6604"/>
            <w:bookmarkEnd w:id="6605"/>
            <w:bookmarkEnd w:id="6606"/>
            <w:bookmarkEnd w:id="6607"/>
          </w:del>
        </w:p>
        <w:p w:rsidR="00D70290" w:rsidRPr="00B13BB5" w:rsidDel="00B039FB" w:rsidRDefault="00D70290" w:rsidP="00D70290">
          <w:pPr>
            <w:pStyle w:val="ListParagraph"/>
            <w:numPr>
              <w:ilvl w:val="0"/>
              <w:numId w:val="39"/>
            </w:numPr>
            <w:spacing w:after="200" w:line="276" w:lineRule="auto"/>
            <w:rPr>
              <w:del w:id="6608" w:author="thuyhuynh" w:date="2022-03-30T12:39:00Z"/>
              <w:rFonts w:ascii="Poppins" w:hAnsi="Poppins"/>
              <w:sz w:val="24"/>
              <w:szCs w:val="24"/>
              <w:rPrChange w:id="6609" w:author="thuyhuynh" w:date="2023-05-08T12:05:00Z">
                <w:rPr>
                  <w:del w:id="6610" w:author="thuyhuynh" w:date="2022-03-30T12:39:00Z"/>
                </w:rPr>
              </w:rPrChange>
            </w:rPr>
          </w:pPr>
          <w:del w:id="6611" w:author="thuyhuynh" w:date="2022-03-30T12:39:00Z">
            <w:r w:rsidRPr="00B13BB5" w:rsidDel="00B039FB">
              <w:rPr>
                <w:rFonts w:ascii="Poppins" w:hAnsi="Poppins"/>
                <w:sz w:val="24"/>
                <w:szCs w:val="24"/>
                <w:rPrChange w:id="6612" w:author="thuyhuynh" w:date="2023-05-08T12:05:00Z">
                  <w:rPr/>
                </w:rPrChange>
              </w:rPr>
              <w:delText>uninstall.sh</w:delText>
            </w:r>
            <w:bookmarkStart w:id="6613" w:name="_Toc99552690"/>
            <w:bookmarkStart w:id="6614" w:name="_Toc99553026"/>
            <w:bookmarkStart w:id="6615" w:name="_Toc99553361"/>
            <w:bookmarkStart w:id="6616" w:name="_Toc99553694"/>
            <w:bookmarkEnd w:id="6613"/>
            <w:bookmarkEnd w:id="6614"/>
            <w:bookmarkEnd w:id="6615"/>
            <w:bookmarkEnd w:id="6616"/>
          </w:del>
        </w:p>
        <w:p w:rsidR="00D70290" w:rsidRPr="00B13BB5" w:rsidDel="00B039FB" w:rsidRDefault="00D70290" w:rsidP="00D70290">
          <w:pPr>
            <w:pStyle w:val="ListParagraph"/>
            <w:numPr>
              <w:ilvl w:val="0"/>
              <w:numId w:val="39"/>
            </w:numPr>
            <w:spacing w:after="200" w:line="276" w:lineRule="auto"/>
            <w:rPr>
              <w:del w:id="6617" w:author="thuyhuynh" w:date="2022-03-30T12:39:00Z"/>
              <w:rFonts w:ascii="Poppins" w:hAnsi="Poppins"/>
              <w:sz w:val="24"/>
              <w:szCs w:val="24"/>
              <w:rPrChange w:id="6618" w:author="thuyhuynh" w:date="2023-05-08T12:05:00Z">
                <w:rPr>
                  <w:del w:id="6619" w:author="thuyhuynh" w:date="2022-03-30T12:39:00Z"/>
                </w:rPr>
              </w:rPrChange>
            </w:rPr>
          </w:pPr>
          <w:del w:id="6620" w:author="thuyhuynh" w:date="2022-03-30T12:39:00Z">
            <w:r w:rsidRPr="00B13BB5" w:rsidDel="00B039FB">
              <w:rPr>
                <w:rFonts w:ascii="Poppins" w:hAnsi="Poppins"/>
                <w:sz w:val="24"/>
                <w:szCs w:val="24"/>
                <w:rPrChange w:id="6621" w:author="thuyhuynh" w:date="2023-05-08T12:05:00Z">
                  <w:rPr/>
                </w:rPrChange>
              </w:rPr>
              <w:delText>IDDK-2000 -&lt;version&gt;.tar.gz</w:delText>
            </w:r>
            <w:bookmarkStart w:id="6622" w:name="_Toc99552691"/>
            <w:bookmarkStart w:id="6623" w:name="_Toc99553027"/>
            <w:bookmarkStart w:id="6624" w:name="_Toc99553362"/>
            <w:bookmarkStart w:id="6625" w:name="_Toc99553695"/>
            <w:bookmarkEnd w:id="6622"/>
            <w:bookmarkEnd w:id="6623"/>
            <w:bookmarkEnd w:id="6624"/>
            <w:bookmarkEnd w:id="6625"/>
          </w:del>
        </w:p>
        <w:p w:rsidR="00D70290" w:rsidRPr="00B13BB5" w:rsidDel="00B039FB" w:rsidRDefault="00D70290" w:rsidP="00D70290">
          <w:pPr>
            <w:pStyle w:val="ListParagraph"/>
            <w:widowControl w:val="0"/>
            <w:autoSpaceDE w:val="0"/>
            <w:autoSpaceDN w:val="0"/>
            <w:ind w:left="360"/>
            <w:rPr>
              <w:del w:id="6626" w:author="thuyhuynh" w:date="2022-03-30T12:39:00Z"/>
              <w:rFonts w:ascii="Poppins" w:hAnsi="Poppins"/>
              <w:sz w:val="24"/>
              <w:szCs w:val="24"/>
              <w:rPrChange w:id="6627" w:author="thuyhuynh" w:date="2023-05-08T12:05:00Z">
                <w:rPr>
                  <w:del w:id="6628" w:author="thuyhuynh" w:date="2022-03-30T12:39:00Z"/>
                  <w:rFonts w:cs="Courier New"/>
                </w:rPr>
              </w:rPrChange>
            </w:rPr>
          </w:pPr>
          <w:bookmarkStart w:id="6629" w:name="_Toc99552692"/>
          <w:bookmarkStart w:id="6630" w:name="_Toc99553028"/>
          <w:bookmarkStart w:id="6631" w:name="_Toc99553363"/>
          <w:bookmarkStart w:id="6632" w:name="_Toc99553696"/>
          <w:bookmarkEnd w:id="6629"/>
          <w:bookmarkEnd w:id="6630"/>
          <w:bookmarkEnd w:id="6631"/>
          <w:bookmarkEnd w:id="6632"/>
        </w:p>
        <w:p w:rsidR="00D70290" w:rsidRPr="00B13BB5" w:rsidDel="00B039FB" w:rsidRDefault="00D70290" w:rsidP="00D70290">
          <w:pPr>
            <w:pStyle w:val="ListParagraph"/>
            <w:numPr>
              <w:ilvl w:val="0"/>
              <w:numId w:val="38"/>
            </w:numPr>
            <w:spacing w:after="200" w:line="276" w:lineRule="auto"/>
            <w:rPr>
              <w:del w:id="6633" w:author="thuyhuynh" w:date="2022-03-30T12:39:00Z"/>
              <w:rFonts w:ascii="Poppins" w:hAnsi="Poppins"/>
              <w:sz w:val="24"/>
              <w:szCs w:val="24"/>
              <w:rPrChange w:id="6634" w:author="thuyhuynh" w:date="2023-05-08T12:05:00Z">
                <w:rPr>
                  <w:del w:id="6635" w:author="thuyhuynh" w:date="2022-03-30T12:39:00Z"/>
                </w:rPr>
              </w:rPrChange>
            </w:rPr>
          </w:pPr>
          <w:del w:id="6636" w:author="thuyhuynh" w:date="2022-03-30T12:39:00Z">
            <w:r w:rsidRPr="00B13BB5" w:rsidDel="00B039FB">
              <w:rPr>
                <w:rFonts w:ascii="Poppins" w:hAnsi="Poppins"/>
                <w:sz w:val="24"/>
                <w:szCs w:val="24"/>
                <w:rPrChange w:id="6637" w:author="thuyhuynh" w:date="2023-05-08T12:05:00Z">
                  <w:rPr/>
                </w:rPrChange>
              </w:rPr>
              <w:delText>To install IDDK 2000, execute “install.sh”:</w:delText>
            </w:r>
            <w:bookmarkStart w:id="6638" w:name="_Toc99552693"/>
            <w:bookmarkStart w:id="6639" w:name="_Toc99553029"/>
            <w:bookmarkStart w:id="6640" w:name="_Toc99553364"/>
            <w:bookmarkStart w:id="6641" w:name="_Toc99553697"/>
            <w:bookmarkEnd w:id="6638"/>
            <w:bookmarkEnd w:id="6639"/>
            <w:bookmarkEnd w:id="6640"/>
            <w:bookmarkEnd w:id="6641"/>
          </w:del>
        </w:p>
        <w:p w:rsidR="00D70290" w:rsidRPr="00B13BB5" w:rsidDel="00B039FB" w:rsidRDefault="00D70290" w:rsidP="00D70290">
          <w:pPr>
            <w:spacing w:after="200" w:line="276" w:lineRule="auto"/>
            <w:ind w:left="360"/>
            <w:rPr>
              <w:del w:id="6642" w:author="thuyhuynh" w:date="2022-03-30T12:39:00Z"/>
              <w:rFonts w:ascii="Poppins" w:hAnsi="Poppins"/>
              <w:sz w:val="24"/>
              <w:szCs w:val="24"/>
              <w:rPrChange w:id="6643" w:author="thuyhuynh" w:date="2023-05-08T12:05:00Z">
                <w:rPr>
                  <w:del w:id="6644" w:author="thuyhuynh" w:date="2022-03-30T12:39:00Z"/>
                </w:rPr>
              </w:rPrChange>
            </w:rPr>
          </w:pPr>
          <w:del w:id="6645" w:author="thuyhuynh" w:date="2022-03-30T12:39:00Z">
            <w:r w:rsidRPr="00B13BB5" w:rsidDel="00B039FB">
              <w:rPr>
                <w:rFonts w:ascii="Poppins" w:hAnsi="Poppins"/>
                <w:noProof/>
                <w:sz w:val="24"/>
                <w:szCs w:val="24"/>
                <w:rPrChange w:id="6646">
                  <w:rPr>
                    <w:noProof/>
                  </w:rPr>
                </w:rPrChange>
              </w:rPr>
              <w:drawing>
                <wp:inline distT="0" distB="0" distL="0" distR="0" wp14:anchorId="370494EA" wp14:editId="45D197D9">
                  <wp:extent cx="5943600" cy="618490"/>
                  <wp:effectExtent l="0" t="0" r="0" b="0"/>
                  <wp:docPr id="23" name="Picture 23" descr="Description: \\softwareteam\NewTemps\Duy\Chup anh\Untitled Folder\snapshot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softwareteam\NewTemps\Duy\Chup anh\Untitled Folder\snapshot5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18490"/>
                          </a:xfrm>
                          <a:prstGeom prst="rect">
                            <a:avLst/>
                          </a:prstGeom>
                          <a:noFill/>
                          <a:ln>
                            <a:noFill/>
                          </a:ln>
                        </pic:spPr>
                      </pic:pic>
                    </a:graphicData>
                  </a:graphic>
                </wp:inline>
              </w:drawing>
            </w:r>
            <w:bookmarkStart w:id="6647" w:name="_Toc99552694"/>
            <w:bookmarkStart w:id="6648" w:name="_Toc99553030"/>
            <w:bookmarkStart w:id="6649" w:name="_Toc99553365"/>
            <w:bookmarkStart w:id="6650" w:name="_Toc99553698"/>
            <w:bookmarkEnd w:id="6647"/>
            <w:bookmarkEnd w:id="6648"/>
            <w:bookmarkEnd w:id="6649"/>
            <w:bookmarkEnd w:id="6650"/>
          </w:del>
        </w:p>
        <w:p w:rsidR="00D70290" w:rsidRPr="00B13BB5" w:rsidDel="00B039FB" w:rsidRDefault="00D70290" w:rsidP="00D70290">
          <w:pPr>
            <w:rPr>
              <w:del w:id="6651" w:author="thuyhuynh" w:date="2022-03-30T12:39:00Z"/>
              <w:rFonts w:ascii="Poppins" w:hAnsi="Poppins"/>
              <w:sz w:val="24"/>
              <w:szCs w:val="24"/>
              <w:rPrChange w:id="6652" w:author="thuyhuynh" w:date="2023-05-08T12:05:00Z">
                <w:rPr>
                  <w:del w:id="6653" w:author="thuyhuynh" w:date="2022-03-30T12:39:00Z"/>
                </w:rPr>
              </w:rPrChange>
            </w:rPr>
          </w:pPr>
          <w:del w:id="6654" w:author="thuyhuynh" w:date="2022-03-30T12:39:00Z">
            <w:r w:rsidRPr="00B13BB5" w:rsidDel="00B039FB">
              <w:rPr>
                <w:rFonts w:ascii="Poppins" w:hAnsi="Poppins"/>
                <w:sz w:val="24"/>
                <w:szCs w:val="24"/>
                <w:rPrChange w:id="6655" w:author="thuyhuynh" w:date="2023-05-08T12:05:00Z">
                  <w:rPr/>
                </w:rPrChange>
              </w:rPr>
              <w:br w:type="page"/>
            </w:r>
          </w:del>
        </w:p>
        <w:p w:rsidR="00D70290" w:rsidRPr="00B13BB5" w:rsidDel="00B039FB" w:rsidRDefault="00D70290" w:rsidP="00D70290">
          <w:pPr>
            <w:pStyle w:val="ListParagraph"/>
            <w:numPr>
              <w:ilvl w:val="0"/>
              <w:numId w:val="38"/>
            </w:numPr>
            <w:rPr>
              <w:del w:id="6656" w:author="thuyhuynh" w:date="2022-03-30T12:39:00Z"/>
              <w:rFonts w:ascii="Poppins" w:hAnsi="Poppins"/>
              <w:sz w:val="24"/>
              <w:szCs w:val="24"/>
              <w:rPrChange w:id="6657" w:author="thuyhuynh" w:date="2023-05-08T12:05:00Z">
                <w:rPr>
                  <w:del w:id="6658" w:author="thuyhuynh" w:date="2022-03-30T12:39:00Z"/>
                </w:rPr>
              </w:rPrChange>
            </w:rPr>
          </w:pPr>
          <w:del w:id="6659" w:author="thuyhuynh" w:date="2022-03-30T12:39:00Z">
            <w:r w:rsidRPr="00B13BB5" w:rsidDel="00B039FB">
              <w:rPr>
                <w:rFonts w:ascii="Poppins" w:hAnsi="Poppins"/>
                <w:sz w:val="24"/>
                <w:szCs w:val="24"/>
                <w:rPrChange w:id="6660" w:author="thuyhuynh" w:date="2023-05-08T12:05:00Z">
                  <w:rPr/>
                </w:rPrChange>
              </w:rPr>
              <w:delText>Wait for the installation to complete</w:delText>
            </w:r>
            <w:r w:rsidRPr="00B13BB5" w:rsidDel="00B039FB">
              <w:rPr>
                <w:rFonts w:ascii="Poppins" w:hAnsi="Poppins"/>
                <w:sz w:val="24"/>
                <w:szCs w:val="24"/>
                <w:lang w:eastAsia="ko-KR"/>
                <w:rPrChange w:id="6661" w:author="thuyhuynh" w:date="2023-05-08T12:05:00Z">
                  <w:rPr>
                    <w:lang w:eastAsia="ko-KR"/>
                  </w:rPr>
                </w:rPrChange>
              </w:rPr>
              <w:delText>.</w:delText>
            </w:r>
            <w:bookmarkStart w:id="6662" w:name="_Toc99552695"/>
            <w:bookmarkStart w:id="6663" w:name="_Toc99553031"/>
            <w:bookmarkStart w:id="6664" w:name="_Toc99553366"/>
            <w:bookmarkStart w:id="6665" w:name="_Toc99553699"/>
            <w:bookmarkEnd w:id="6662"/>
            <w:bookmarkEnd w:id="6663"/>
            <w:bookmarkEnd w:id="6664"/>
            <w:bookmarkEnd w:id="6665"/>
          </w:del>
        </w:p>
        <w:p w:rsidR="00D70290" w:rsidRPr="00B13BB5" w:rsidDel="00B039FB" w:rsidRDefault="00D70290" w:rsidP="00D70290">
          <w:pPr>
            <w:ind w:firstLine="360"/>
            <w:jc w:val="center"/>
            <w:rPr>
              <w:del w:id="6666" w:author="thuyhuynh" w:date="2022-03-30T12:39:00Z"/>
              <w:rFonts w:ascii="Poppins" w:hAnsi="Poppins"/>
              <w:sz w:val="24"/>
              <w:szCs w:val="24"/>
              <w:rPrChange w:id="6667" w:author="thuyhuynh" w:date="2023-05-08T12:05:00Z">
                <w:rPr>
                  <w:del w:id="6668" w:author="thuyhuynh" w:date="2022-03-30T12:39:00Z"/>
                </w:rPr>
              </w:rPrChange>
            </w:rPr>
          </w:pPr>
          <w:del w:id="6669" w:author="thuyhuynh" w:date="2022-03-30T12:39:00Z">
            <w:r w:rsidRPr="00B13BB5" w:rsidDel="00B039FB">
              <w:rPr>
                <w:rFonts w:ascii="Poppins" w:hAnsi="Poppins"/>
                <w:noProof/>
                <w:sz w:val="24"/>
                <w:szCs w:val="24"/>
                <w:rPrChange w:id="6670">
                  <w:rPr>
                    <w:noProof/>
                  </w:rPr>
                </w:rPrChange>
              </w:rPr>
              <w:drawing>
                <wp:inline distT="0" distB="0" distL="0" distR="0" wp14:anchorId="14BB2B36" wp14:editId="6B75861D">
                  <wp:extent cx="5943600" cy="5602605"/>
                  <wp:effectExtent l="0" t="0" r="0" b="0"/>
                  <wp:docPr id="31" name="Picture 31" descr="Description: \\softwareteam\NewTemps\Duy\Chup anh\Untitled Folder\snapshot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softwareteam\NewTemps\Duy\Chup anh\Untitled Folder\snapshot5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602605"/>
                          </a:xfrm>
                          <a:prstGeom prst="rect">
                            <a:avLst/>
                          </a:prstGeom>
                          <a:noFill/>
                          <a:ln>
                            <a:noFill/>
                          </a:ln>
                        </pic:spPr>
                      </pic:pic>
                    </a:graphicData>
                  </a:graphic>
                </wp:inline>
              </w:drawing>
            </w:r>
            <w:bookmarkStart w:id="6671" w:name="_Toc99552696"/>
            <w:bookmarkStart w:id="6672" w:name="_Toc99553032"/>
            <w:bookmarkStart w:id="6673" w:name="_Toc99553367"/>
            <w:bookmarkStart w:id="6674" w:name="_Toc99553700"/>
            <w:bookmarkEnd w:id="6671"/>
            <w:bookmarkEnd w:id="6672"/>
            <w:bookmarkEnd w:id="6673"/>
            <w:bookmarkEnd w:id="6674"/>
          </w:del>
        </w:p>
        <w:p w:rsidR="00D70290" w:rsidRPr="00B13BB5" w:rsidDel="00B039FB" w:rsidRDefault="00D70290" w:rsidP="00D70290">
          <w:pPr>
            <w:ind w:firstLine="360"/>
            <w:jc w:val="center"/>
            <w:rPr>
              <w:del w:id="6675" w:author="thuyhuynh" w:date="2022-03-30T12:39:00Z"/>
              <w:rFonts w:ascii="Poppins" w:hAnsi="Poppins"/>
              <w:sz w:val="24"/>
              <w:szCs w:val="24"/>
              <w:rPrChange w:id="6676" w:author="thuyhuynh" w:date="2023-05-08T12:05:00Z">
                <w:rPr>
                  <w:del w:id="6677" w:author="thuyhuynh" w:date="2022-03-30T12:39:00Z"/>
                </w:rPr>
              </w:rPrChange>
            </w:rPr>
          </w:pPr>
          <w:bookmarkStart w:id="6678" w:name="_Toc99552697"/>
          <w:bookmarkStart w:id="6679" w:name="_Toc99553033"/>
          <w:bookmarkStart w:id="6680" w:name="_Toc99553368"/>
          <w:bookmarkStart w:id="6681" w:name="_Toc99553701"/>
          <w:bookmarkEnd w:id="6678"/>
          <w:bookmarkEnd w:id="6679"/>
          <w:bookmarkEnd w:id="6680"/>
          <w:bookmarkEnd w:id="6681"/>
        </w:p>
        <w:p w:rsidR="00D70290" w:rsidRPr="00B13BB5" w:rsidDel="00B039FB" w:rsidRDefault="00D70290" w:rsidP="00D70290">
          <w:pPr>
            <w:pStyle w:val="ListParagraph"/>
            <w:numPr>
              <w:ilvl w:val="0"/>
              <w:numId w:val="38"/>
            </w:numPr>
            <w:spacing w:after="200" w:line="276" w:lineRule="auto"/>
            <w:jc w:val="both"/>
            <w:rPr>
              <w:del w:id="6682" w:author="thuyhuynh" w:date="2022-03-30T12:39:00Z"/>
              <w:rFonts w:ascii="Poppins" w:hAnsi="Poppins"/>
              <w:sz w:val="24"/>
              <w:szCs w:val="24"/>
              <w:rPrChange w:id="6683" w:author="thuyhuynh" w:date="2023-05-08T12:05:00Z">
                <w:rPr>
                  <w:del w:id="6684" w:author="thuyhuynh" w:date="2022-03-30T12:39:00Z"/>
                  <w:b/>
                </w:rPr>
              </w:rPrChange>
            </w:rPr>
          </w:pPr>
          <w:del w:id="6685" w:author="thuyhuynh" w:date="2022-03-30T12:39:00Z">
            <w:r w:rsidRPr="00B13BB5" w:rsidDel="00B039FB">
              <w:rPr>
                <w:rFonts w:ascii="Poppins" w:hAnsi="Poppins"/>
                <w:sz w:val="24"/>
                <w:szCs w:val="24"/>
                <w:rPrChange w:id="6686" w:author="thuyhuynh" w:date="2023-05-08T12:05:00Z">
                  <w:rPr/>
                </w:rPrChange>
              </w:rPr>
              <w:delText>Press any key to successfully complete the IDDK 2000 installation.</w:delText>
            </w:r>
            <w:bookmarkStart w:id="6687" w:name="_Toc99552698"/>
            <w:bookmarkStart w:id="6688" w:name="_Toc99553034"/>
            <w:bookmarkStart w:id="6689" w:name="_Toc99553369"/>
            <w:bookmarkStart w:id="6690" w:name="_Toc99553702"/>
            <w:bookmarkEnd w:id="6687"/>
            <w:bookmarkEnd w:id="6688"/>
            <w:bookmarkEnd w:id="6689"/>
            <w:bookmarkEnd w:id="6690"/>
          </w:del>
        </w:p>
        <w:p w:rsidR="00D70290" w:rsidRPr="00B13BB5" w:rsidDel="00B039FB" w:rsidRDefault="00D70290" w:rsidP="00D70290">
          <w:pPr>
            <w:pStyle w:val="ListParagraph"/>
            <w:numPr>
              <w:ilvl w:val="0"/>
              <w:numId w:val="38"/>
            </w:numPr>
            <w:spacing w:after="200" w:line="276" w:lineRule="auto"/>
            <w:jc w:val="both"/>
            <w:rPr>
              <w:del w:id="6691" w:author="thuyhuynh" w:date="2022-03-30T12:39:00Z"/>
              <w:rFonts w:ascii="Poppins" w:hAnsi="Poppins"/>
              <w:sz w:val="24"/>
              <w:szCs w:val="24"/>
              <w:rPrChange w:id="6692" w:author="thuyhuynh" w:date="2023-05-08T12:05:00Z">
                <w:rPr>
                  <w:del w:id="6693" w:author="thuyhuynh" w:date="2022-03-30T12:39:00Z"/>
                  <w:b/>
                </w:rPr>
              </w:rPrChange>
            </w:rPr>
          </w:pPr>
          <w:del w:id="6694" w:author="thuyhuynh" w:date="2022-03-30T12:39:00Z">
            <w:r w:rsidRPr="00B13BB5" w:rsidDel="00B039FB">
              <w:rPr>
                <w:rFonts w:ascii="Poppins" w:hAnsi="Poppins"/>
                <w:sz w:val="24"/>
                <w:szCs w:val="24"/>
                <w:rPrChange w:id="6695" w:author="thuyhuynh" w:date="2023-05-08T12:05:00Z">
                  <w:rPr/>
                </w:rPrChange>
              </w:rPr>
              <w:delText xml:space="preserve">When finished, you can verify if the program </w:delText>
            </w:r>
            <w:r w:rsidRPr="00B13BB5" w:rsidDel="00B039FB">
              <w:rPr>
                <w:rFonts w:ascii="Poppins" w:hAnsi="Poppins"/>
                <w:sz w:val="24"/>
                <w:szCs w:val="24"/>
                <w:lang w:eastAsia="ko-KR"/>
                <w:rPrChange w:id="6696" w:author="thuyhuynh" w:date="2023-05-08T12:05:00Z">
                  <w:rPr>
                    <w:lang w:eastAsia="ko-KR"/>
                  </w:rPr>
                </w:rPrChange>
              </w:rPr>
              <w:delText>has been</w:delText>
            </w:r>
            <w:r w:rsidRPr="00B13BB5" w:rsidDel="00B039FB">
              <w:rPr>
                <w:rFonts w:ascii="Poppins" w:hAnsi="Poppins"/>
                <w:sz w:val="24"/>
                <w:szCs w:val="24"/>
                <w:rPrChange w:id="6697" w:author="thuyhuynh" w:date="2023-05-08T12:05:00Z">
                  <w:rPr/>
                </w:rPrChange>
              </w:rPr>
              <w:delText xml:space="preserve"> properly installed by </w:delText>
            </w:r>
            <w:r w:rsidRPr="00B13BB5" w:rsidDel="00B039FB">
              <w:rPr>
                <w:rFonts w:ascii="Poppins" w:hAnsi="Poppins"/>
                <w:sz w:val="24"/>
                <w:szCs w:val="24"/>
                <w:lang w:eastAsia="ko-KR"/>
                <w:rPrChange w:id="6698" w:author="thuyhuynh" w:date="2023-05-08T12:05:00Z">
                  <w:rPr>
                    <w:lang w:eastAsia="ko-KR"/>
                  </w:rPr>
                </w:rPrChange>
              </w:rPr>
              <w:delText>checking</w:delText>
            </w:r>
            <w:r w:rsidRPr="00B13BB5" w:rsidDel="00B039FB">
              <w:rPr>
                <w:rFonts w:ascii="Poppins" w:hAnsi="Poppins"/>
                <w:sz w:val="24"/>
                <w:szCs w:val="24"/>
                <w:rPrChange w:id="6699" w:author="thuyhuynh" w:date="2023-05-08T12:05:00Z">
                  <w:rPr/>
                </w:rPrChange>
              </w:rPr>
              <w:delText xml:space="preserve"> the installation folder.</w:delText>
            </w:r>
            <w:bookmarkStart w:id="6700" w:name="_Toc99552699"/>
            <w:bookmarkStart w:id="6701" w:name="_Toc99553035"/>
            <w:bookmarkStart w:id="6702" w:name="_Toc99553370"/>
            <w:bookmarkStart w:id="6703" w:name="_Toc99553703"/>
            <w:bookmarkEnd w:id="6700"/>
            <w:bookmarkEnd w:id="6701"/>
            <w:bookmarkEnd w:id="6702"/>
            <w:bookmarkEnd w:id="6703"/>
          </w:del>
        </w:p>
        <w:p w:rsidR="00D70290" w:rsidRPr="00B13BB5" w:rsidDel="00B039FB" w:rsidRDefault="00D70290" w:rsidP="00D70290">
          <w:pPr>
            <w:pStyle w:val="ListParagraph"/>
            <w:spacing w:after="200" w:line="276" w:lineRule="auto"/>
            <w:ind w:left="360"/>
            <w:rPr>
              <w:del w:id="6704" w:author="thuyhuynh" w:date="2022-03-30T12:39:00Z"/>
              <w:rFonts w:ascii="Poppins" w:hAnsi="Poppins"/>
              <w:sz w:val="24"/>
              <w:szCs w:val="24"/>
              <w:rPrChange w:id="6705" w:author="thuyhuynh" w:date="2023-05-08T12:05:00Z">
                <w:rPr>
                  <w:del w:id="6706" w:author="thuyhuynh" w:date="2022-03-30T12:39:00Z"/>
                  <w:b/>
                </w:rPr>
              </w:rPrChange>
            </w:rPr>
          </w:pPr>
          <w:del w:id="6707" w:author="thuyhuynh" w:date="2022-03-30T12:39:00Z">
            <w:r w:rsidRPr="00B13BB5" w:rsidDel="00B039FB">
              <w:rPr>
                <w:rFonts w:ascii="Poppins" w:hAnsi="Poppins"/>
                <w:noProof/>
                <w:sz w:val="24"/>
                <w:szCs w:val="24"/>
                <w:rPrChange w:id="6708">
                  <w:rPr>
                    <w:b/>
                    <w:noProof/>
                  </w:rPr>
                </w:rPrChange>
              </w:rPr>
              <w:drawing>
                <wp:inline distT="0" distB="0" distL="0" distR="0" wp14:anchorId="16A6FC07" wp14:editId="1F1F44D4">
                  <wp:extent cx="5943600" cy="695325"/>
                  <wp:effectExtent l="0" t="0" r="0" b="0"/>
                  <wp:docPr id="224" name="Picture 224" descr="Description: \\softwareteam\NewTemps\Duy\Chup anh\Untitled Folder\snapshot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softwareteam\NewTemps\Duy\Chup anh\Untitled Folder\snapshot6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95325"/>
                          </a:xfrm>
                          <a:prstGeom prst="rect">
                            <a:avLst/>
                          </a:prstGeom>
                          <a:noFill/>
                          <a:ln>
                            <a:noFill/>
                          </a:ln>
                        </pic:spPr>
                      </pic:pic>
                    </a:graphicData>
                  </a:graphic>
                </wp:inline>
              </w:drawing>
            </w:r>
            <w:bookmarkStart w:id="6709" w:name="_Toc99552700"/>
            <w:bookmarkStart w:id="6710" w:name="_Toc99553036"/>
            <w:bookmarkStart w:id="6711" w:name="_Toc99553371"/>
            <w:bookmarkStart w:id="6712" w:name="_Toc99553704"/>
            <w:bookmarkEnd w:id="6709"/>
            <w:bookmarkEnd w:id="6710"/>
            <w:bookmarkEnd w:id="6711"/>
            <w:bookmarkEnd w:id="6712"/>
          </w:del>
        </w:p>
        <w:p w:rsidR="00D70290" w:rsidRPr="00B13BB5" w:rsidDel="00B039FB" w:rsidRDefault="00D70290" w:rsidP="002A336B">
          <w:pPr>
            <w:pStyle w:val="Heading4"/>
            <w:numPr>
              <w:ilvl w:val="3"/>
              <w:numId w:val="34"/>
            </w:numPr>
            <w:rPr>
              <w:del w:id="6713" w:author="thuyhuynh" w:date="2022-03-30T12:39:00Z"/>
              <w:rFonts w:ascii="Poppins" w:hAnsi="Poppins"/>
              <w:b w:val="0"/>
              <w:i w:val="0"/>
              <w:szCs w:val="24"/>
              <w:rPrChange w:id="6714" w:author="thuyhuynh" w:date="2023-05-08T12:05:00Z">
                <w:rPr>
                  <w:del w:id="6715" w:author="thuyhuynh" w:date="2022-03-30T12:39:00Z"/>
                </w:rPr>
              </w:rPrChange>
            </w:rPr>
          </w:pPr>
          <w:del w:id="6716" w:author="thuyhuynh" w:date="2022-03-30T12:39:00Z">
            <w:r w:rsidRPr="00B13BB5" w:rsidDel="00B039FB">
              <w:rPr>
                <w:rFonts w:ascii="Poppins" w:hAnsi="Poppins"/>
                <w:b w:val="0"/>
                <w:bCs w:val="0"/>
                <w:i w:val="0"/>
                <w:iCs w:val="0"/>
                <w:szCs w:val="24"/>
                <w:rPrChange w:id="6717" w:author="thuyhuynh" w:date="2023-05-08T12:05:00Z">
                  <w:rPr>
                    <w:b w:val="0"/>
                    <w:bCs w:val="0"/>
                    <w:i w:val="0"/>
                    <w:iCs w:val="0"/>
                  </w:rPr>
                </w:rPrChange>
              </w:rPr>
              <w:delText>Embedded Linux</w:delText>
            </w:r>
            <w:bookmarkStart w:id="6718" w:name="_Toc99552701"/>
            <w:bookmarkStart w:id="6719" w:name="_Toc99553037"/>
            <w:bookmarkStart w:id="6720" w:name="_Toc99553372"/>
            <w:bookmarkStart w:id="6721" w:name="_Toc99553705"/>
            <w:bookmarkEnd w:id="6718"/>
            <w:bookmarkEnd w:id="6719"/>
            <w:bookmarkEnd w:id="6720"/>
            <w:bookmarkEnd w:id="6721"/>
          </w:del>
        </w:p>
        <w:p w:rsidR="00203B5F" w:rsidRPr="00B13BB5" w:rsidDel="00B039FB" w:rsidRDefault="00203B5F" w:rsidP="00D70290">
          <w:pPr>
            <w:widowControl w:val="0"/>
            <w:autoSpaceDE w:val="0"/>
            <w:autoSpaceDN w:val="0"/>
            <w:jc w:val="both"/>
            <w:rPr>
              <w:ins w:id="6722" w:author="an" w:date="2014-01-23T10:03:00Z"/>
              <w:del w:id="6723" w:author="thuyhuynh" w:date="2022-03-30T12:39:00Z"/>
              <w:rFonts w:ascii="Poppins" w:hAnsi="Poppins"/>
              <w:sz w:val="24"/>
              <w:szCs w:val="24"/>
              <w:rPrChange w:id="6724" w:author="thuyhuynh" w:date="2023-05-08T12:05:00Z">
                <w:rPr>
                  <w:ins w:id="6725" w:author="an" w:date="2014-01-23T10:03:00Z"/>
                  <w:del w:id="6726" w:author="thuyhuynh" w:date="2022-03-30T12:39:00Z"/>
                  <w:rFonts w:cs="Courier New"/>
                </w:rPr>
              </w:rPrChange>
            </w:rPr>
          </w:pPr>
          <w:bookmarkStart w:id="6727" w:name="_Toc99552702"/>
          <w:bookmarkStart w:id="6728" w:name="_Toc99553038"/>
          <w:bookmarkStart w:id="6729" w:name="_Toc99553373"/>
          <w:bookmarkStart w:id="6730" w:name="_Toc99553706"/>
          <w:bookmarkEnd w:id="6727"/>
          <w:bookmarkEnd w:id="6728"/>
          <w:bookmarkEnd w:id="6729"/>
          <w:bookmarkEnd w:id="6730"/>
        </w:p>
        <w:p w:rsidR="00D70290" w:rsidRPr="00B13BB5" w:rsidDel="00B039FB" w:rsidRDefault="00D70290" w:rsidP="00D70290">
          <w:pPr>
            <w:widowControl w:val="0"/>
            <w:autoSpaceDE w:val="0"/>
            <w:autoSpaceDN w:val="0"/>
            <w:jc w:val="both"/>
            <w:rPr>
              <w:del w:id="6731" w:author="thuyhuynh" w:date="2022-03-30T12:39:00Z"/>
              <w:rFonts w:ascii="Poppins" w:hAnsi="Poppins"/>
              <w:sz w:val="24"/>
              <w:szCs w:val="24"/>
              <w:rPrChange w:id="6732" w:author="thuyhuynh" w:date="2023-05-08T12:05:00Z">
                <w:rPr>
                  <w:del w:id="6733" w:author="thuyhuynh" w:date="2022-03-30T12:39:00Z"/>
                  <w:rFonts w:cs="Courier New"/>
                </w:rPr>
              </w:rPrChange>
            </w:rPr>
          </w:pPr>
          <w:del w:id="6734" w:author="thuyhuynh" w:date="2022-03-30T12:39:00Z">
            <w:r w:rsidRPr="00B13BB5" w:rsidDel="00B039FB">
              <w:rPr>
                <w:rFonts w:ascii="Poppins" w:hAnsi="Poppins"/>
                <w:sz w:val="24"/>
                <w:szCs w:val="24"/>
                <w:rPrChange w:id="6735" w:author="thuyhuynh" w:date="2023-05-08T12:05:00Z">
                  <w:rPr>
                    <w:rFonts w:cs="Courier New"/>
                  </w:rPr>
                </w:rPrChange>
              </w:rPr>
              <w:delText>The IDDK 2000</w:delText>
            </w:r>
            <w:r w:rsidRPr="00B13BB5" w:rsidDel="00B039FB">
              <w:rPr>
                <w:rFonts w:ascii="Poppins" w:hAnsi="Poppins"/>
                <w:sz w:val="24"/>
                <w:szCs w:val="24"/>
                <w:lang w:eastAsia="ko-KR"/>
                <w:rPrChange w:id="6736" w:author="thuyhuynh" w:date="2023-05-08T12:05:00Z">
                  <w:rPr>
                    <w:rFonts w:cs="Courier New"/>
                    <w:lang w:eastAsia="ko-KR"/>
                  </w:rPr>
                </w:rPrChange>
              </w:rPr>
              <w:delText xml:space="preserve"> </w:delText>
            </w:r>
            <w:r w:rsidRPr="00B13BB5" w:rsidDel="00B039FB">
              <w:rPr>
                <w:rFonts w:ascii="Poppins" w:hAnsi="Poppins"/>
                <w:sz w:val="24"/>
                <w:szCs w:val="24"/>
                <w:rPrChange w:id="6737" w:author="thuyhuynh" w:date="2023-05-08T12:05:00Z">
                  <w:rPr>
                    <w:rFonts w:cs="Courier New"/>
                  </w:rPr>
                </w:rPrChange>
              </w:rPr>
              <w:delText xml:space="preserve">installation for </w:delText>
            </w:r>
            <w:r w:rsidRPr="00B13BB5" w:rsidDel="00B039FB">
              <w:rPr>
                <w:rFonts w:ascii="Poppins" w:hAnsi="Poppins"/>
                <w:sz w:val="24"/>
                <w:szCs w:val="24"/>
                <w:lang w:eastAsia="ko-KR"/>
                <w:rPrChange w:id="6738" w:author="thuyhuynh" w:date="2023-05-08T12:05:00Z">
                  <w:rPr>
                    <w:rFonts w:cs="Courier New"/>
                    <w:lang w:eastAsia="ko-KR"/>
                  </w:rPr>
                </w:rPrChange>
              </w:rPr>
              <w:delText>E</w:delText>
            </w:r>
            <w:r w:rsidRPr="00B13BB5" w:rsidDel="00B039FB">
              <w:rPr>
                <w:rFonts w:ascii="Poppins" w:hAnsi="Poppins"/>
                <w:sz w:val="24"/>
                <w:szCs w:val="24"/>
                <w:rPrChange w:id="6739" w:author="thuyhuynh" w:date="2023-05-08T12:05:00Z">
                  <w:rPr>
                    <w:rFonts w:cs="Courier New"/>
                  </w:rPr>
                </w:rPrChange>
              </w:rPr>
              <w:delText xml:space="preserve">mbedded Linux will be conducted on the development PC computer and </w:delText>
            </w:r>
            <w:r w:rsidRPr="00B13BB5" w:rsidDel="00B039FB">
              <w:rPr>
                <w:rFonts w:ascii="Poppins" w:hAnsi="Poppins"/>
                <w:sz w:val="24"/>
                <w:szCs w:val="24"/>
                <w:lang w:eastAsia="ko-KR"/>
                <w:rPrChange w:id="6740" w:author="thuyhuynh" w:date="2023-05-08T12:05:00Z">
                  <w:rPr>
                    <w:rFonts w:cs="Courier New"/>
                    <w:lang w:eastAsia="ko-KR"/>
                  </w:rPr>
                </w:rPrChange>
              </w:rPr>
              <w:delText xml:space="preserve">is </w:delText>
            </w:r>
            <w:r w:rsidRPr="00B13BB5" w:rsidDel="00B039FB">
              <w:rPr>
                <w:rFonts w:ascii="Poppins" w:hAnsi="Poppins"/>
                <w:sz w:val="24"/>
                <w:szCs w:val="24"/>
                <w:rPrChange w:id="6741" w:author="thuyhuynh" w:date="2023-05-08T12:05:00Z">
                  <w:rPr>
                    <w:rFonts w:cs="Courier New"/>
                  </w:rPr>
                </w:rPrChange>
              </w:rPr>
              <w:delText>similar to the installation for Linux (see</w:delText>
            </w:r>
            <w:r w:rsidR="001A76A5" w:rsidRPr="00B13BB5" w:rsidDel="00B039FB">
              <w:rPr>
                <w:rFonts w:ascii="Poppins" w:hAnsi="Poppins"/>
                <w:sz w:val="24"/>
                <w:szCs w:val="24"/>
                <w:rPrChange w:id="6742" w:author="thuyhuynh" w:date="2023-05-08T12:05:00Z">
                  <w:rPr>
                    <w:rFonts w:cs="Courier New"/>
                  </w:rPr>
                </w:rPrChange>
              </w:rPr>
              <w:delText xml:space="preserve"> </w:delText>
            </w:r>
            <w:r w:rsidR="001A76A5" w:rsidRPr="00B13BB5" w:rsidDel="00B039FB">
              <w:rPr>
                <w:rFonts w:ascii="Poppins" w:hAnsi="Poppins"/>
                <w:sz w:val="24"/>
                <w:szCs w:val="24"/>
                <w:rPrChange w:id="6743" w:author="thuyhuynh" w:date="2023-05-08T12:05:00Z">
                  <w:rPr>
                    <w:rFonts w:cs="Courier New"/>
                  </w:rPr>
                </w:rPrChange>
              </w:rPr>
              <w:fldChar w:fldCharType="begin"/>
            </w:r>
            <w:r w:rsidR="001A76A5" w:rsidRPr="00B13BB5" w:rsidDel="00B039FB">
              <w:rPr>
                <w:rFonts w:ascii="Poppins" w:hAnsi="Poppins"/>
                <w:sz w:val="24"/>
                <w:szCs w:val="24"/>
                <w:rPrChange w:id="6744" w:author="thuyhuynh" w:date="2023-05-08T12:05:00Z">
                  <w:rPr>
                    <w:rFonts w:cs="Courier New"/>
                  </w:rPr>
                </w:rPrChange>
              </w:rPr>
              <w:delInstrText xml:space="preserve"> REF _Ref361239224 \r \h </w:delInstrText>
            </w:r>
          </w:del>
          <w:r w:rsidR="00116AAA" w:rsidRPr="00B13BB5">
            <w:rPr>
              <w:rFonts w:ascii="Poppins" w:hAnsi="Poppins" w:hint="eastAsia"/>
              <w:sz w:val="24"/>
              <w:szCs w:val="24"/>
              <w:rPrChange w:id="6745" w:author="thuyhuynh" w:date="2023-05-08T12:05:00Z">
                <w:rPr>
                  <w:rFonts w:ascii="Poppins" w:hAnsi="Poppins" w:cs="Courier New" w:hint="eastAsia"/>
                </w:rPr>
              </w:rPrChange>
            </w:rPr>
            <w:instrText xml:space="preserve"> \* MERGEFORMAT </w:instrText>
          </w:r>
          <w:del w:id="6746" w:author="thuyhuynh" w:date="2022-03-30T12:39:00Z">
            <w:r w:rsidR="001A76A5" w:rsidRPr="00B13BB5" w:rsidDel="00B039FB">
              <w:rPr>
                <w:rFonts w:ascii="Poppins" w:hAnsi="Poppins"/>
                <w:sz w:val="24"/>
                <w:szCs w:val="24"/>
                <w:rPrChange w:id="6747" w:author="thuyhuynh" w:date="2023-05-08T12:05:00Z">
                  <w:rPr>
                    <w:rFonts w:ascii="Poppins" w:hAnsi="Poppins"/>
                    <w:sz w:val="24"/>
                    <w:szCs w:val="24"/>
                  </w:rPr>
                </w:rPrChange>
              </w:rPr>
            </w:r>
            <w:r w:rsidR="001A76A5" w:rsidRPr="00B13BB5" w:rsidDel="00B039FB">
              <w:rPr>
                <w:rFonts w:ascii="Poppins" w:hAnsi="Poppins"/>
                <w:sz w:val="24"/>
                <w:szCs w:val="24"/>
                <w:rPrChange w:id="6748" w:author="thuyhuynh" w:date="2023-05-08T12:05:00Z">
                  <w:rPr>
                    <w:rFonts w:cs="Courier New"/>
                  </w:rPr>
                </w:rPrChange>
              </w:rPr>
              <w:fldChar w:fldCharType="separate"/>
            </w:r>
            <w:r w:rsidR="00442201" w:rsidRPr="00B13BB5" w:rsidDel="00B039FB">
              <w:rPr>
                <w:rFonts w:ascii="Poppins" w:hAnsi="Poppins"/>
                <w:sz w:val="24"/>
                <w:szCs w:val="24"/>
                <w:rPrChange w:id="6749" w:author="thuyhuynh" w:date="2023-05-08T12:05:00Z">
                  <w:rPr>
                    <w:rFonts w:cs="Courier New"/>
                  </w:rPr>
                </w:rPrChange>
              </w:rPr>
              <w:delText>2.1.1.3</w:delText>
            </w:r>
            <w:r w:rsidR="001A76A5" w:rsidRPr="00B13BB5" w:rsidDel="00B039FB">
              <w:rPr>
                <w:rFonts w:ascii="Poppins" w:hAnsi="Poppins"/>
                <w:sz w:val="24"/>
                <w:szCs w:val="24"/>
                <w:rPrChange w:id="6750" w:author="thuyhuynh" w:date="2023-05-08T12:05:00Z">
                  <w:rPr>
                    <w:rFonts w:cs="Courier New"/>
                  </w:rPr>
                </w:rPrChange>
              </w:rPr>
              <w:fldChar w:fldCharType="end"/>
            </w:r>
            <w:r w:rsidRPr="00B13BB5" w:rsidDel="00B039FB">
              <w:rPr>
                <w:rFonts w:ascii="Poppins" w:hAnsi="Poppins"/>
                <w:sz w:val="24"/>
                <w:szCs w:val="24"/>
                <w:rPrChange w:id="6751" w:author="thuyhuynh" w:date="2023-05-08T12:05:00Z">
                  <w:rPr>
                    <w:rFonts w:cs="Courier New"/>
                  </w:rPr>
                </w:rPrChange>
              </w:rPr>
              <w:delText xml:space="preserve">). </w:delText>
            </w:r>
            <w:r w:rsidRPr="00B13BB5" w:rsidDel="00B039FB">
              <w:rPr>
                <w:rFonts w:ascii="Poppins" w:hAnsi="Poppins"/>
                <w:sz w:val="24"/>
                <w:szCs w:val="24"/>
                <w:lang w:eastAsia="ko-KR"/>
                <w:rPrChange w:id="6752" w:author="thuyhuynh" w:date="2023-05-08T12:05:00Z">
                  <w:rPr>
                    <w:rFonts w:cs="Courier New"/>
                    <w:lang w:eastAsia="ko-KR"/>
                  </w:rPr>
                </w:rPrChange>
              </w:rPr>
              <w:delText>Please refer to</w:delText>
            </w:r>
            <w:r w:rsidRPr="00B13BB5" w:rsidDel="00B039FB">
              <w:rPr>
                <w:rFonts w:ascii="Poppins" w:hAnsi="Poppins"/>
                <w:sz w:val="24"/>
                <w:szCs w:val="24"/>
                <w:rPrChange w:id="6753" w:author="thuyhuynh" w:date="2023-05-08T12:05:00Z">
                  <w:rPr>
                    <w:rFonts w:cs="Courier New"/>
                  </w:rPr>
                </w:rPrChange>
              </w:rPr>
              <w:delText xml:space="preserve"> the following steps:</w:delText>
            </w:r>
            <w:bookmarkStart w:id="6754" w:name="_Toc99552703"/>
            <w:bookmarkStart w:id="6755" w:name="_Toc99553039"/>
            <w:bookmarkStart w:id="6756" w:name="_Toc99553374"/>
            <w:bookmarkStart w:id="6757" w:name="_Toc99553707"/>
            <w:bookmarkEnd w:id="6754"/>
            <w:bookmarkEnd w:id="6755"/>
            <w:bookmarkEnd w:id="6756"/>
            <w:bookmarkEnd w:id="6757"/>
          </w:del>
        </w:p>
        <w:p w:rsidR="00D70290" w:rsidRPr="00B13BB5" w:rsidDel="00B039FB" w:rsidRDefault="00D70290" w:rsidP="00D70290">
          <w:pPr>
            <w:widowControl w:val="0"/>
            <w:autoSpaceDE w:val="0"/>
            <w:autoSpaceDN w:val="0"/>
            <w:rPr>
              <w:del w:id="6758" w:author="thuyhuynh" w:date="2022-03-30T12:39:00Z"/>
              <w:rFonts w:ascii="Poppins" w:hAnsi="Poppins"/>
              <w:sz w:val="24"/>
              <w:szCs w:val="24"/>
              <w:rPrChange w:id="6759" w:author="thuyhuynh" w:date="2023-05-08T12:05:00Z">
                <w:rPr>
                  <w:del w:id="6760" w:author="thuyhuynh" w:date="2022-03-30T12:39:00Z"/>
                  <w:rFonts w:cs="Courier New"/>
                </w:rPr>
              </w:rPrChange>
            </w:rPr>
          </w:pPr>
          <w:bookmarkStart w:id="6761" w:name="_Toc99552704"/>
          <w:bookmarkStart w:id="6762" w:name="_Toc99553040"/>
          <w:bookmarkStart w:id="6763" w:name="_Toc99553375"/>
          <w:bookmarkStart w:id="6764" w:name="_Toc99553708"/>
          <w:bookmarkEnd w:id="6761"/>
          <w:bookmarkEnd w:id="6762"/>
          <w:bookmarkEnd w:id="6763"/>
          <w:bookmarkEnd w:id="6764"/>
        </w:p>
        <w:p w:rsidR="00D70290" w:rsidRPr="00B13BB5" w:rsidDel="00B039FB" w:rsidRDefault="00D70290" w:rsidP="005F2F1D">
          <w:pPr>
            <w:pStyle w:val="ListParagraph"/>
            <w:numPr>
              <w:ilvl w:val="0"/>
              <w:numId w:val="40"/>
            </w:numPr>
            <w:spacing w:after="200" w:line="276" w:lineRule="auto"/>
            <w:rPr>
              <w:del w:id="6765" w:author="thuyhuynh" w:date="2022-03-30T12:39:00Z"/>
              <w:rFonts w:ascii="Poppins" w:hAnsi="Poppins"/>
              <w:sz w:val="24"/>
              <w:szCs w:val="24"/>
              <w:rPrChange w:id="6766" w:author="thuyhuynh" w:date="2023-05-08T12:05:00Z">
                <w:rPr>
                  <w:del w:id="6767" w:author="thuyhuynh" w:date="2022-03-30T12:39:00Z"/>
                </w:rPr>
              </w:rPrChange>
            </w:rPr>
          </w:pPr>
          <w:del w:id="6768" w:author="thuyhuynh" w:date="2022-03-30T12:39:00Z">
            <w:r w:rsidRPr="00B13BB5" w:rsidDel="00B039FB">
              <w:rPr>
                <w:rFonts w:ascii="Poppins" w:hAnsi="Poppins"/>
                <w:sz w:val="24"/>
                <w:szCs w:val="24"/>
                <w:rPrChange w:id="6769" w:author="thuyhuynh" w:date="2023-05-08T12:05:00Z">
                  <w:rPr/>
                </w:rPrChange>
              </w:rPr>
              <w:delText xml:space="preserve">Open a Terminal. Change to root privilege. </w:delText>
            </w:r>
            <w:bookmarkStart w:id="6770" w:name="_Toc99552705"/>
            <w:bookmarkStart w:id="6771" w:name="_Toc99553041"/>
            <w:bookmarkStart w:id="6772" w:name="_Toc99553376"/>
            <w:bookmarkStart w:id="6773" w:name="_Toc99553709"/>
            <w:bookmarkEnd w:id="6770"/>
            <w:bookmarkEnd w:id="6771"/>
            <w:bookmarkEnd w:id="6772"/>
            <w:bookmarkEnd w:id="6773"/>
          </w:del>
        </w:p>
        <w:p w:rsidR="00D70290" w:rsidRPr="00B13BB5" w:rsidDel="00B039FB" w:rsidRDefault="00D70290" w:rsidP="005F2F1D">
          <w:pPr>
            <w:pStyle w:val="ListParagraph"/>
            <w:numPr>
              <w:ilvl w:val="0"/>
              <w:numId w:val="40"/>
            </w:numPr>
            <w:spacing w:after="200" w:line="276" w:lineRule="auto"/>
            <w:rPr>
              <w:del w:id="6774" w:author="thuyhuynh" w:date="2022-03-30T12:39:00Z"/>
              <w:rFonts w:ascii="Poppins" w:hAnsi="Poppins"/>
              <w:sz w:val="24"/>
              <w:szCs w:val="24"/>
              <w:rPrChange w:id="6775" w:author="thuyhuynh" w:date="2023-05-08T12:05:00Z">
                <w:rPr>
                  <w:del w:id="6776" w:author="thuyhuynh" w:date="2022-03-30T12:39:00Z"/>
                </w:rPr>
              </w:rPrChange>
            </w:rPr>
          </w:pPr>
          <w:del w:id="6777" w:author="thuyhuynh" w:date="2022-03-30T12:39:00Z">
            <w:r w:rsidRPr="00B13BB5" w:rsidDel="00B039FB">
              <w:rPr>
                <w:rFonts w:ascii="Poppins" w:hAnsi="Poppins"/>
                <w:sz w:val="24"/>
                <w:szCs w:val="24"/>
                <w:rPrChange w:id="6778" w:author="thuyhuynh" w:date="2023-05-08T12:05:00Z">
                  <w:rPr/>
                </w:rPrChange>
              </w:rPr>
              <w:delText>Go to the directory that contains the installation package (e.g.</w:delText>
            </w:r>
            <w:r w:rsidRPr="00B13BB5" w:rsidDel="00B039FB">
              <w:rPr>
                <w:rFonts w:ascii="Poppins" w:hAnsi="Poppins"/>
                <w:sz w:val="24"/>
                <w:szCs w:val="24"/>
                <w:lang w:eastAsia="ko-KR"/>
                <w:rPrChange w:id="6779" w:author="thuyhuynh" w:date="2023-05-08T12:05:00Z">
                  <w:rPr>
                    <w:lang w:eastAsia="ko-KR"/>
                  </w:rPr>
                </w:rPrChange>
              </w:rPr>
              <w:delText>,</w:delText>
            </w:r>
            <w:r w:rsidRPr="00B13BB5" w:rsidDel="00B039FB">
              <w:rPr>
                <w:rFonts w:ascii="Poppins" w:hAnsi="Poppins"/>
                <w:sz w:val="24"/>
                <w:szCs w:val="24"/>
                <w:rPrChange w:id="6780" w:author="thuyhuynh" w:date="2023-05-08T12:05:00Z">
                  <w:rPr/>
                </w:rPrChange>
              </w:rPr>
              <w:delText xml:space="preserve"> /home/iritech/Downloads/IDDK2000_eLinux_ARMV4I):</w:delText>
            </w:r>
            <w:bookmarkStart w:id="6781" w:name="_Toc99552706"/>
            <w:bookmarkStart w:id="6782" w:name="_Toc99553042"/>
            <w:bookmarkStart w:id="6783" w:name="_Toc99553377"/>
            <w:bookmarkStart w:id="6784" w:name="_Toc99553710"/>
            <w:bookmarkEnd w:id="6781"/>
            <w:bookmarkEnd w:id="6782"/>
            <w:bookmarkEnd w:id="6783"/>
            <w:bookmarkEnd w:id="6784"/>
          </w:del>
        </w:p>
        <w:p w:rsidR="00D70290" w:rsidRPr="00B13BB5" w:rsidDel="00B039FB" w:rsidRDefault="00D70290">
          <w:pPr>
            <w:pStyle w:val="ListParagraph"/>
            <w:spacing w:after="200" w:line="276" w:lineRule="auto"/>
            <w:ind w:left="360"/>
            <w:jc w:val="center"/>
            <w:rPr>
              <w:del w:id="6785" w:author="thuyhuynh" w:date="2022-03-30T12:39:00Z"/>
              <w:rFonts w:ascii="Poppins" w:hAnsi="Poppins"/>
              <w:sz w:val="24"/>
              <w:szCs w:val="24"/>
              <w:rPrChange w:id="6786" w:author="thuyhuynh" w:date="2023-05-08T12:05:00Z">
                <w:rPr>
                  <w:del w:id="6787" w:author="thuyhuynh" w:date="2022-03-30T12:39:00Z"/>
                </w:rPr>
              </w:rPrChange>
            </w:rPr>
            <w:pPrChange w:id="6788" w:author="an" w:date="2014-01-23T10:24:00Z">
              <w:pPr>
                <w:pStyle w:val="ListParagraph"/>
                <w:spacing w:after="200" w:line="276" w:lineRule="auto"/>
                <w:ind w:left="360"/>
              </w:pPr>
            </w:pPrChange>
          </w:pPr>
          <w:del w:id="6789" w:author="thuyhuynh" w:date="2022-03-30T12:39:00Z">
            <w:r w:rsidRPr="00B13BB5" w:rsidDel="00B039FB">
              <w:rPr>
                <w:rFonts w:ascii="Poppins" w:hAnsi="Poppins"/>
                <w:noProof/>
                <w:sz w:val="24"/>
                <w:szCs w:val="24"/>
                <w:rPrChange w:id="6790">
                  <w:rPr>
                    <w:noProof/>
                  </w:rPr>
                </w:rPrChange>
              </w:rPr>
              <w:drawing>
                <wp:inline distT="0" distB="0" distL="0" distR="0" wp14:anchorId="0DA039E8" wp14:editId="56DA384B">
                  <wp:extent cx="5943600" cy="521335"/>
                  <wp:effectExtent l="0" t="0" r="0" b="0"/>
                  <wp:docPr id="225" name="Picture 225" descr="Description: \\softwareteam\NewTemps\Duy\Chup anh\Untitled Folder\snapsho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softwareteam\NewTemps\Duy\Chup anh\Untitled Folder\snapshot6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21335"/>
                          </a:xfrm>
                          <a:prstGeom prst="rect">
                            <a:avLst/>
                          </a:prstGeom>
                          <a:noFill/>
                          <a:ln>
                            <a:noFill/>
                          </a:ln>
                        </pic:spPr>
                      </pic:pic>
                    </a:graphicData>
                  </a:graphic>
                </wp:inline>
              </w:drawing>
            </w:r>
          </w:del>
          <w:ins w:id="6791" w:author="an" w:date="2014-01-23T10:24:00Z">
            <w:del w:id="6792" w:author="thuyhuynh" w:date="2022-03-30T12:39:00Z">
              <w:r w:rsidR="00C0051A" w:rsidRPr="00B13BB5" w:rsidDel="00B039FB">
                <w:rPr>
                  <w:rFonts w:ascii="Poppins" w:hAnsi="Poppins"/>
                  <w:noProof/>
                  <w:sz w:val="24"/>
                  <w:szCs w:val="24"/>
                  <w:rPrChange w:id="6793">
                    <w:rPr>
                      <w:noProof/>
                    </w:rPr>
                  </w:rPrChange>
                </w:rPr>
                <w:drawing>
                  <wp:inline distT="0" distB="0" distL="0" distR="0" wp14:anchorId="0CAE8C3C" wp14:editId="1F469E5C">
                    <wp:extent cx="3319272" cy="43891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319272" cy="438912"/>
                            </a:xfrm>
                            <a:prstGeom prst="rect">
                              <a:avLst/>
                            </a:prstGeom>
                          </pic:spPr>
                        </pic:pic>
                      </a:graphicData>
                    </a:graphic>
                  </wp:inline>
                </w:drawing>
              </w:r>
            </w:del>
          </w:ins>
          <w:bookmarkStart w:id="6794" w:name="_Toc99552707"/>
          <w:bookmarkStart w:id="6795" w:name="_Toc99553043"/>
          <w:bookmarkStart w:id="6796" w:name="_Toc99553378"/>
          <w:bookmarkStart w:id="6797" w:name="_Toc99553711"/>
          <w:bookmarkEnd w:id="6794"/>
          <w:bookmarkEnd w:id="6795"/>
          <w:bookmarkEnd w:id="6796"/>
          <w:bookmarkEnd w:id="6797"/>
        </w:p>
        <w:p w:rsidR="00D70290" w:rsidRPr="00B13BB5" w:rsidDel="00B039FB" w:rsidRDefault="00D70290" w:rsidP="00D70290">
          <w:pPr>
            <w:pStyle w:val="ListParagraph"/>
            <w:rPr>
              <w:del w:id="6798" w:author="thuyhuynh" w:date="2022-03-30T12:39:00Z"/>
              <w:rFonts w:ascii="Poppins" w:hAnsi="Poppins"/>
              <w:sz w:val="24"/>
              <w:szCs w:val="24"/>
              <w:rPrChange w:id="6799" w:author="thuyhuynh" w:date="2023-05-08T12:05:00Z">
                <w:rPr>
                  <w:del w:id="6800" w:author="thuyhuynh" w:date="2022-03-30T12:39:00Z"/>
                </w:rPr>
              </w:rPrChange>
            </w:rPr>
          </w:pPr>
          <w:bookmarkStart w:id="6801" w:name="_Toc99552708"/>
          <w:bookmarkStart w:id="6802" w:name="_Toc99553044"/>
          <w:bookmarkStart w:id="6803" w:name="_Toc99553379"/>
          <w:bookmarkStart w:id="6804" w:name="_Toc99553712"/>
          <w:bookmarkEnd w:id="6801"/>
          <w:bookmarkEnd w:id="6802"/>
          <w:bookmarkEnd w:id="6803"/>
          <w:bookmarkEnd w:id="6804"/>
        </w:p>
        <w:p w:rsidR="00D70290" w:rsidRPr="00B13BB5" w:rsidDel="00B039FB" w:rsidRDefault="00D70290" w:rsidP="00C0051A">
          <w:pPr>
            <w:pStyle w:val="ListParagraph"/>
            <w:rPr>
              <w:del w:id="6805" w:author="thuyhuynh" w:date="2022-03-30T12:39:00Z"/>
              <w:rFonts w:ascii="Poppins" w:hAnsi="Poppins"/>
              <w:sz w:val="24"/>
              <w:szCs w:val="24"/>
              <w:rPrChange w:id="6806" w:author="thuyhuynh" w:date="2023-05-08T12:05:00Z">
                <w:rPr>
                  <w:del w:id="6807" w:author="thuyhuynh" w:date="2022-03-30T12:39:00Z"/>
                </w:rPr>
              </w:rPrChange>
            </w:rPr>
          </w:pPr>
          <w:del w:id="6808" w:author="thuyhuynh" w:date="2022-03-30T12:39:00Z">
            <w:r w:rsidRPr="00B13BB5" w:rsidDel="00B039FB">
              <w:rPr>
                <w:rFonts w:ascii="Poppins" w:hAnsi="Poppins"/>
                <w:sz w:val="24"/>
                <w:szCs w:val="24"/>
                <w:rPrChange w:id="6809" w:author="thuyhuynh" w:date="2023-05-08T12:05:00Z">
                  <w:rPr/>
                </w:rPrChange>
              </w:rPr>
              <w:delText xml:space="preserve">The directory includes 3 </w:delText>
            </w:r>
          </w:del>
          <w:ins w:id="6810" w:author="an" w:date="2014-01-23T10:23:00Z">
            <w:del w:id="6811" w:author="thuyhuynh" w:date="2022-03-30T12:39:00Z">
              <w:r w:rsidR="00C0051A" w:rsidRPr="00B13BB5" w:rsidDel="00B039FB">
                <w:rPr>
                  <w:rFonts w:ascii="Poppins" w:hAnsi="Poppins"/>
                  <w:sz w:val="24"/>
                  <w:szCs w:val="24"/>
                  <w:rPrChange w:id="6812" w:author="thuyhuynh" w:date="2023-05-08T12:05:00Z">
                    <w:rPr/>
                  </w:rPrChange>
                </w:rPr>
                <w:delText xml:space="preserve">1 </w:delText>
              </w:r>
            </w:del>
          </w:ins>
          <w:del w:id="6813" w:author="thuyhuynh" w:date="2022-03-30T12:39:00Z">
            <w:r w:rsidRPr="00B13BB5" w:rsidDel="00B039FB">
              <w:rPr>
                <w:rFonts w:ascii="Poppins" w:hAnsi="Poppins"/>
                <w:sz w:val="24"/>
                <w:szCs w:val="24"/>
                <w:rPrChange w:id="6814" w:author="thuyhuynh" w:date="2023-05-08T12:05:00Z">
                  <w:rPr/>
                </w:rPrChange>
              </w:rPr>
              <w:delText xml:space="preserve">items: </w:delText>
            </w:r>
            <w:bookmarkStart w:id="6815" w:name="_Toc99552709"/>
            <w:bookmarkStart w:id="6816" w:name="_Toc99553045"/>
            <w:bookmarkStart w:id="6817" w:name="_Toc99553380"/>
            <w:bookmarkStart w:id="6818" w:name="_Toc99553713"/>
            <w:bookmarkEnd w:id="6815"/>
            <w:bookmarkEnd w:id="6816"/>
            <w:bookmarkEnd w:id="6817"/>
            <w:bookmarkEnd w:id="6818"/>
          </w:del>
        </w:p>
        <w:p w:rsidR="00D70290" w:rsidRPr="00B13BB5" w:rsidDel="00B039FB" w:rsidRDefault="00D70290">
          <w:pPr>
            <w:pStyle w:val="ListParagraph"/>
            <w:rPr>
              <w:del w:id="6819" w:author="thuyhuynh" w:date="2022-03-30T12:39:00Z"/>
              <w:rFonts w:ascii="Poppins" w:hAnsi="Poppins"/>
              <w:sz w:val="24"/>
              <w:szCs w:val="24"/>
              <w:rPrChange w:id="6820" w:author="thuyhuynh" w:date="2023-05-08T12:05:00Z">
                <w:rPr>
                  <w:del w:id="6821" w:author="thuyhuynh" w:date="2022-03-30T12:39:00Z"/>
                </w:rPr>
              </w:rPrChange>
            </w:rPr>
            <w:pPrChange w:id="6822" w:author="an" w:date="2014-01-23T10:23:00Z">
              <w:pPr>
                <w:pStyle w:val="ListParagraph"/>
                <w:numPr>
                  <w:numId w:val="39"/>
                </w:numPr>
                <w:spacing w:after="200" w:line="276" w:lineRule="auto"/>
                <w:ind w:left="1440" w:hanging="360"/>
              </w:pPr>
            </w:pPrChange>
          </w:pPr>
          <w:del w:id="6823" w:author="thuyhuynh" w:date="2022-03-30T12:39:00Z">
            <w:r w:rsidRPr="00B13BB5" w:rsidDel="00B039FB">
              <w:rPr>
                <w:rFonts w:ascii="Poppins" w:hAnsi="Poppins"/>
                <w:sz w:val="24"/>
                <w:szCs w:val="24"/>
                <w:rPrChange w:id="6824" w:author="thuyhuynh" w:date="2023-05-08T12:05:00Z">
                  <w:rPr/>
                </w:rPrChange>
              </w:rPr>
              <w:delText>install.sh</w:delText>
            </w:r>
            <w:bookmarkStart w:id="6825" w:name="_Toc99552710"/>
            <w:bookmarkStart w:id="6826" w:name="_Toc99553046"/>
            <w:bookmarkStart w:id="6827" w:name="_Toc99553381"/>
            <w:bookmarkStart w:id="6828" w:name="_Toc99553714"/>
            <w:bookmarkEnd w:id="6825"/>
            <w:bookmarkEnd w:id="6826"/>
            <w:bookmarkEnd w:id="6827"/>
            <w:bookmarkEnd w:id="6828"/>
          </w:del>
        </w:p>
        <w:p w:rsidR="00D70290" w:rsidRPr="00B13BB5" w:rsidDel="00B039FB" w:rsidRDefault="00D70290">
          <w:pPr>
            <w:pStyle w:val="ListParagraph"/>
            <w:rPr>
              <w:del w:id="6829" w:author="thuyhuynh" w:date="2022-03-30T12:39:00Z"/>
              <w:rFonts w:ascii="Poppins" w:hAnsi="Poppins"/>
              <w:sz w:val="24"/>
              <w:szCs w:val="24"/>
              <w:rPrChange w:id="6830" w:author="thuyhuynh" w:date="2023-05-08T12:05:00Z">
                <w:rPr>
                  <w:del w:id="6831" w:author="thuyhuynh" w:date="2022-03-30T12:39:00Z"/>
                </w:rPr>
              </w:rPrChange>
            </w:rPr>
            <w:pPrChange w:id="6832" w:author="an" w:date="2014-01-23T10:23:00Z">
              <w:pPr>
                <w:pStyle w:val="ListParagraph"/>
                <w:numPr>
                  <w:numId w:val="39"/>
                </w:numPr>
                <w:spacing w:after="200" w:line="276" w:lineRule="auto"/>
                <w:ind w:left="1440" w:hanging="360"/>
              </w:pPr>
            </w:pPrChange>
          </w:pPr>
          <w:del w:id="6833" w:author="thuyhuynh" w:date="2022-03-30T12:39:00Z">
            <w:r w:rsidRPr="00B13BB5" w:rsidDel="00B039FB">
              <w:rPr>
                <w:rFonts w:ascii="Poppins" w:hAnsi="Poppins"/>
                <w:sz w:val="24"/>
                <w:szCs w:val="24"/>
                <w:rPrChange w:id="6834" w:author="thuyhuynh" w:date="2023-05-08T12:05:00Z">
                  <w:rPr/>
                </w:rPrChange>
              </w:rPr>
              <w:delText>uninstall.sh</w:delText>
            </w:r>
            <w:bookmarkStart w:id="6835" w:name="_Toc99552711"/>
            <w:bookmarkStart w:id="6836" w:name="_Toc99553047"/>
            <w:bookmarkStart w:id="6837" w:name="_Toc99553382"/>
            <w:bookmarkStart w:id="6838" w:name="_Toc99553715"/>
            <w:bookmarkEnd w:id="6835"/>
            <w:bookmarkEnd w:id="6836"/>
            <w:bookmarkEnd w:id="6837"/>
            <w:bookmarkEnd w:id="6838"/>
          </w:del>
        </w:p>
        <w:p w:rsidR="00D70290" w:rsidRPr="00B13BB5" w:rsidDel="00B039FB" w:rsidRDefault="00D70290" w:rsidP="00D70290">
          <w:pPr>
            <w:pStyle w:val="ListParagraph"/>
            <w:numPr>
              <w:ilvl w:val="0"/>
              <w:numId w:val="39"/>
            </w:numPr>
            <w:spacing w:after="200" w:line="276" w:lineRule="auto"/>
            <w:rPr>
              <w:ins w:id="6839" w:author="an" w:date="2014-01-23T10:34:00Z"/>
              <w:del w:id="6840" w:author="thuyhuynh" w:date="2022-03-30T12:39:00Z"/>
              <w:rFonts w:ascii="Poppins" w:hAnsi="Poppins"/>
              <w:sz w:val="24"/>
              <w:szCs w:val="24"/>
              <w:rPrChange w:id="6841" w:author="thuyhuynh" w:date="2023-05-08T12:05:00Z">
                <w:rPr>
                  <w:ins w:id="6842" w:author="an" w:date="2014-01-23T10:34:00Z"/>
                  <w:del w:id="6843" w:author="thuyhuynh" w:date="2022-03-30T12:39:00Z"/>
                </w:rPr>
              </w:rPrChange>
            </w:rPr>
          </w:pPr>
          <w:del w:id="6844" w:author="thuyhuynh" w:date="2022-03-30T12:39:00Z">
            <w:r w:rsidRPr="00B13BB5" w:rsidDel="00B039FB">
              <w:rPr>
                <w:rFonts w:ascii="Poppins" w:hAnsi="Poppins"/>
                <w:sz w:val="24"/>
                <w:szCs w:val="24"/>
                <w:rPrChange w:id="6845" w:author="thuyhuynh" w:date="2023-05-08T12:05:00Z">
                  <w:rPr/>
                </w:rPrChange>
              </w:rPr>
              <w:delText>IDDK-2000-&lt;version&gt;-eLinux</w:delText>
            </w:r>
          </w:del>
          <w:ins w:id="6846" w:author="an" w:date="2014-01-23T10:25:00Z">
            <w:del w:id="6847" w:author="thuyhuynh" w:date="2022-03-30T12:39:00Z">
              <w:r w:rsidR="00C0051A" w:rsidRPr="00B13BB5" w:rsidDel="00B039FB">
                <w:rPr>
                  <w:rFonts w:ascii="Poppins" w:hAnsi="Poppins"/>
                  <w:sz w:val="24"/>
                  <w:szCs w:val="24"/>
                  <w:rPrChange w:id="6848" w:author="thuyhuynh" w:date="2023-05-08T12:05:00Z">
                    <w:rPr/>
                  </w:rPrChange>
                </w:rPr>
                <w:delText>ERelease</w:delText>
              </w:r>
            </w:del>
          </w:ins>
          <w:del w:id="6849" w:author="thuyhuynh" w:date="2022-03-30T12:39:00Z">
            <w:r w:rsidRPr="00B13BB5" w:rsidDel="00B039FB">
              <w:rPr>
                <w:rFonts w:ascii="Poppins" w:hAnsi="Poppins"/>
                <w:sz w:val="24"/>
                <w:szCs w:val="24"/>
                <w:rPrChange w:id="6850" w:author="thuyhuynh" w:date="2023-05-08T12:05:00Z">
                  <w:rPr/>
                </w:rPrChange>
              </w:rPr>
              <w:delText>_ARMV4I</w:delText>
            </w:r>
          </w:del>
          <w:ins w:id="6851" w:author="an" w:date="2014-01-23T10:25:00Z">
            <w:del w:id="6852" w:author="thuyhuynh" w:date="2022-03-30T12:39:00Z">
              <w:r w:rsidR="00C0051A" w:rsidRPr="00B13BB5" w:rsidDel="00B039FB">
                <w:rPr>
                  <w:rFonts w:ascii="Poppins" w:hAnsi="Poppins"/>
                  <w:sz w:val="24"/>
                  <w:szCs w:val="24"/>
                  <w:rPrChange w:id="6853" w:author="thuyhuynh" w:date="2023-05-08T12:05:00Z">
                    <w:rPr/>
                  </w:rPrChange>
                </w:rPr>
                <w:delText>&lt;Partner’s name&gt;</w:delText>
              </w:r>
            </w:del>
          </w:ins>
          <w:del w:id="6854" w:author="thuyhuynh" w:date="2022-03-30T12:39:00Z">
            <w:r w:rsidRPr="00B13BB5" w:rsidDel="00B039FB">
              <w:rPr>
                <w:rFonts w:ascii="Poppins" w:hAnsi="Poppins"/>
                <w:sz w:val="24"/>
                <w:szCs w:val="24"/>
                <w:rPrChange w:id="6855" w:author="thuyhuynh" w:date="2023-05-08T12:05:00Z">
                  <w:rPr/>
                </w:rPrChange>
              </w:rPr>
              <w:delText>.tar.gz</w:delText>
            </w:r>
          </w:del>
          <w:ins w:id="6856" w:author="an" w:date="2014-01-23T10:34:00Z">
            <w:del w:id="6857" w:author="thuyhuynh" w:date="2022-03-30T12:39:00Z">
              <w:r w:rsidR="00553BC2" w:rsidRPr="00B13BB5" w:rsidDel="00B039FB">
                <w:rPr>
                  <w:rFonts w:ascii="Poppins" w:hAnsi="Poppins"/>
                  <w:sz w:val="24"/>
                  <w:szCs w:val="24"/>
                  <w:rPrChange w:id="6858" w:author="thuyhuynh" w:date="2023-05-08T12:05:00Z">
                    <w:rPr/>
                  </w:rPrChange>
                </w:rPr>
                <w:delText xml:space="preserve"> </w:delText>
              </w:r>
            </w:del>
          </w:ins>
          <w:ins w:id="6859" w:author="an" w:date="2014-01-23T10:35:00Z">
            <w:del w:id="6860" w:author="thuyhuynh" w:date="2022-03-30T12:39:00Z">
              <w:r w:rsidR="00553BC2" w:rsidRPr="00B13BB5" w:rsidDel="00B039FB">
                <w:rPr>
                  <w:rFonts w:ascii="Poppins" w:hAnsi="Poppins"/>
                  <w:sz w:val="24"/>
                  <w:szCs w:val="24"/>
                  <w:rPrChange w:id="6861" w:author="thuyhuynh" w:date="2023-05-08T12:05:00Z">
                    <w:rPr/>
                  </w:rPrChange>
                </w:rPr>
                <w:delText xml:space="preserve">for target devices </w:delText>
              </w:r>
            </w:del>
          </w:ins>
          <w:ins w:id="6862" w:author="an" w:date="2014-01-23T10:36:00Z">
            <w:del w:id="6863" w:author="thuyhuynh" w:date="2022-03-30T12:39:00Z">
              <w:r w:rsidR="00BB27E6" w:rsidRPr="00B13BB5" w:rsidDel="00B039FB">
                <w:rPr>
                  <w:rFonts w:ascii="Poppins" w:hAnsi="Poppins"/>
                  <w:sz w:val="24"/>
                  <w:szCs w:val="24"/>
                  <w:rPrChange w:id="6864" w:author="thuyhuynh" w:date="2023-05-08T12:05:00Z">
                    <w:rPr/>
                  </w:rPrChange>
                </w:rPr>
                <w:delText>enabling usbfs</w:delText>
              </w:r>
            </w:del>
          </w:ins>
          <w:bookmarkStart w:id="6865" w:name="_Toc99552712"/>
          <w:bookmarkStart w:id="6866" w:name="_Toc99553048"/>
          <w:bookmarkStart w:id="6867" w:name="_Toc99553383"/>
          <w:bookmarkStart w:id="6868" w:name="_Toc99553716"/>
          <w:bookmarkEnd w:id="6865"/>
          <w:bookmarkEnd w:id="6866"/>
          <w:bookmarkEnd w:id="6867"/>
          <w:bookmarkEnd w:id="6868"/>
        </w:p>
        <w:p w:rsidR="00553BC2" w:rsidRPr="00B13BB5" w:rsidDel="00B039FB" w:rsidRDefault="005C138B" w:rsidP="00D70290">
          <w:pPr>
            <w:pStyle w:val="ListParagraph"/>
            <w:numPr>
              <w:ilvl w:val="0"/>
              <w:numId w:val="39"/>
            </w:numPr>
            <w:spacing w:after="200" w:line="276" w:lineRule="auto"/>
            <w:rPr>
              <w:del w:id="6869" w:author="thuyhuynh" w:date="2022-03-30T12:39:00Z"/>
              <w:rFonts w:ascii="Poppins" w:hAnsi="Poppins"/>
              <w:sz w:val="24"/>
              <w:szCs w:val="24"/>
              <w:rPrChange w:id="6870" w:author="thuyhuynh" w:date="2023-05-08T12:05:00Z">
                <w:rPr>
                  <w:del w:id="6871" w:author="thuyhuynh" w:date="2022-03-30T12:39:00Z"/>
                </w:rPr>
              </w:rPrChange>
            </w:rPr>
          </w:pPr>
          <w:ins w:id="6872" w:author="an" w:date="2014-01-23T10:40:00Z">
            <w:del w:id="6873" w:author="thuyhuynh" w:date="2022-03-30T12:39:00Z">
              <w:r w:rsidRPr="00B13BB5" w:rsidDel="00B039FB">
                <w:rPr>
                  <w:rFonts w:ascii="Poppins" w:hAnsi="Poppins"/>
                  <w:sz w:val="24"/>
                  <w:szCs w:val="24"/>
                  <w:rPrChange w:id="6874" w:author="thuyhuynh" w:date="2023-05-08T12:05:00Z">
                    <w:rPr/>
                  </w:rPrChange>
                </w:rPr>
                <w:delText xml:space="preserve">Or </w:delText>
              </w:r>
            </w:del>
          </w:ins>
          <w:ins w:id="6875" w:author="an" w:date="2014-01-23T10:34:00Z">
            <w:del w:id="6876" w:author="thuyhuynh" w:date="2022-03-30T12:39:00Z">
              <w:r w:rsidR="00553BC2" w:rsidRPr="00B13BB5" w:rsidDel="00B039FB">
                <w:rPr>
                  <w:rFonts w:ascii="Poppins" w:hAnsi="Poppins"/>
                  <w:sz w:val="24"/>
                  <w:szCs w:val="24"/>
                  <w:rPrChange w:id="6877" w:author="thuyhuynh" w:date="2023-05-08T12:05:00Z">
                    <w:rPr/>
                  </w:rPrChange>
                </w:rPr>
                <w:delText>IDDK-2000-&lt;version&gt;-ERelease_&lt;Partner’s name&gt;_</w:delText>
              </w:r>
            </w:del>
            <w:del w:id="6878" w:author="thuyhuynh" w:date="2022-03-30T11:09:00Z">
              <w:r w:rsidR="00553BC2" w:rsidRPr="00B13BB5" w:rsidDel="00E37F22">
                <w:rPr>
                  <w:rFonts w:ascii="Poppins" w:hAnsi="Poppins"/>
                  <w:sz w:val="24"/>
                  <w:szCs w:val="24"/>
                  <w:rPrChange w:id="6879" w:author="thuyhuynh" w:date="2023-05-08T12:05:00Z">
                    <w:rPr/>
                  </w:rPrChange>
                </w:rPr>
                <w:delText>IriShield</w:delText>
              </w:r>
            </w:del>
            <w:del w:id="6880" w:author="thuyhuynh" w:date="2022-03-30T12:39:00Z">
              <w:r w:rsidR="00553BC2" w:rsidRPr="00B13BB5" w:rsidDel="00B039FB">
                <w:rPr>
                  <w:rFonts w:ascii="Poppins" w:hAnsi="Poppins"/>
                  <w:sz w:val="24"/>
                  <w:szCs w:val="24"/>
                  <w:rPrChange w:id="6881" w:author="thuyhuynh" w:date="2023-05-08T12:05:00Z">
                    <w:rPr/>
                  </w:rPrChange>
                </w:rPr>
                <w:delText xml:space="preserve">Driver.tar.gz </w:delText>
              </w:r>
            </w:del>
          </w:ins>
          <w:ins w:id="6882" w:author="an" w:date="2014-01-23T10:35:00Z">
            <w:del w:id="6883" w:author="thuyhuynh" w:date="2022-03-30T12:39:00Z">
              <w:r w:rsidR="00553BC2" w:rsidRPr="00B13BB5" w:rsidDel="00B039FB">
                <w:rPr>
                  <w:rFonts w:ascii="Poppins" w:hAnsi="Poppins"/>
                  <w:sz w:val="24"/>
                  <w:szCs w:val="24"/>
                  <w:rPrChange w:id="6884" w:author="thuyhuynh" w:date="2023-05-08T12:05:00Z">
                    <w:rPr/>
                  </w:rPrChange>
                </w:rPr>
                <w:delText xml:space="preserve">for target devices </w:delText>
              </w:r>
            </w:del>
          </w:ins>
          <w:ins w:id="6885" w:author="an" w:date="2014-01-23T10:49:00Z">
            <w:del w:id="6886" w:author="thuyhuynh" w:date="2022-03-30T12:39:00Z">
              <w:r w:rsidR="008A7882" w:rsidRPr="00B13BB5" w:rsidDel="00B039FB">
                <w:rPr>
                  <w:rFonts w:ascii="Poppins" w:hAnsi="Poppins"/>
                  <w:sz w:val="24"/>
                  <w:szCs w:val="24"/>
                  <w:rPrChange w:id="6887" w:author="thuyhuynh" w:date="2023-05-08T12:05:00Z">
                    <w:rPr/>
                  </w:rPrChange>
                </w:rPr>
                <w:delText>using IriTech Driver</w:delText>
              </w:r>
            </w:del>
          </w:ins>
          <w:bookmarkStart w:id="6888" w:name="_Toc99552713"/>
          <w:bookmarkStart w:id="6889" w:name="_Toc99553049"/>
          <w:bookmarkStart w:id="6890" w:name="_Toc99553384"/>
          <w:bookmarkStart w:id="6891" w:name="_Toc99553717"/>
          <w:bookmarkEnd w:id="6888"/>
          <w:bookmarkEnd w:id="6889"/>
          <w:bookmarkEnd w:id="6890"/>
          <w:bookmarkEnd w:id="6891"/>
        </w:p>
        <w:p w:rsidR="00D70290" w:rsidRPr="00B13BB5" w:rsidDel="00B039FB" w:rsidRDefault="00D70290" w:rsidP="00D70290">
          <w:pPr>
            <w:pStyle w:val="ListParagraph"/>
            <w:widowControl w:val="0"/>
            <w:autoSpaceDE w:val="0"/>
            <w:autoSpaceDN w:val="0"/>
            <w:ind w:left="360"/>
            <w:rPr>
              <w:del w:id="6892" w:author="thuyhuynh" w:date="2022-03-30T12:39:00Z"/>
              <w:rFonts w:ascii="Poppins" w:hAnsi="Poppins"/>
              <w:sz w:val="24"/>
              <w:szCs w:val="24"/>
              <w:rPrChange w:id="6893" w:author="thuyhuynh" w:date="2023-05-08T12:05:00Z">
                <w:rPr>
                  <w:del w:id="6894" w:author="thuyhuynh" w:date="2022-03-30T12:39:00Z"/>
                  <w:rFonts w:cs="Courier New"/>
                </w:rPr>
              </w:rPrChange>
            </w:rPr>
          </w:pPr>
          <w:bookmarkStart w:id="6895" w:name="_Toc99552714"/>
          <w:bookmarkStart w:id="6896" w:name="_Toc99553050"/>
          <w:bookmarkStart w:id="6897" w:name="_Toc99553385"/>
          <w:bookmarkStart w:id="6898" w:name="_Toc99553718"/>
          <w:bookmarkEnd w:id="6895"/>
          <w:bookmarkEnd w:id="6896"/>
          <w:bookmarkEnd w:id="6897"/>
          <w:bookmarkEnd w:id="6898"/>
        </w:p>
        <w:p w:rsidR="00D70290" w:rsidRPr="00B13BB5" w:rsidDel="00B039FB" w:rsidRDefault="00D70290" w:rsidP="00D70290">
          <w:pPr>
            <w:pStyle w:val="ListParagraph"/>
            <w:numPr>
              <w:ilvl w:val="0"/>
              <w:numId w:val="40"/>
            </w:numPr>
            <w:spacing w:after="200" w:line="276" w:lineRule="auto"/>
            <w:jc w:val="both"/>
            <w:rPr>
              <w:del w:id="6899" w:author="thuyhuynh" w:date="2022-03-30T12:39:00Z"/>
              <w:rFonts w:ascii="Poppins" w:hAnsi="Poppins"/>
              <w:sz w:val="24"/>
              <w:szCs w:val="24"/>
              <w:rPrChange w:id="6900" w:author="thuyhuynh" w:date="2023-05-08T12:05:00Z">
                <w:rPr>
                  <w:del w:id="6901" w:author="thuyhuynh" w:date="2022-03-30T12:39:00Z"/>
                </w:rPr>
              </w:rPrChange>
            </w:rPr>
          </w:pPr>
          <w:del w:id="6902" w:author="thuyhuynh" w:date="2022-03-30T12:39:00Z">
            <w:r w:rsidRPr="00B13BB5" w:rsidDel="00B039FB">
              <w:rPr>
                <w:rFonts w:ascii="Poppins" w:hAnsi="Poppins"/>
                <w:sz w:val="24"/>
                <w:szCs w:val="24"/>
                <w:rPrChange w:id="6903" w:author="thuyhuynh" w:date="2023-05-08T12:05:00Z">
                  <w:rPr/>
                </w:rPrChange>
              </w:rPr>
              <w:delText xml:space="preserve">To install </w:delText>
            </w:r>
          </w:del>
          <w:ins w:id="6904" w:author="an" w:date="2014-01-23T10:27:00Z">
            <w:del w:id="6905" w:author="thuyhuynh" w:date="2022-03-30T12:39:00Z">
              <w:r w:rsidR="005F2F1D" w:rsidRPr="00B13BB5" w:rsidDel="00B039FB">
                <w:rPr>
                  <w:rFonts w:ascii="Poppins" w:hAnsi="Poppins"/>
                  <w:sz w:val="24"/>
                  <w:szCs w:val="24"/>
                  <w:rPrChange w:id="6906" w:author="thuyhuynh" w:date="2023-05-08T12:05:00Z">
                    <w:rPr/>
                  </w:rPrChange>
                </w:rPr>
                <w:delText>E</w:delText>
              </w:r>
              <w:r w:rsidR="00C0051A" w:rsidRPr="00B13BB5" w:rsidDel="00B039FB">
                <w:rPr>
                  <w:rFonts w:ascii="Poppins" w:hAnsi="Poppins"/>
                  <w:sz w:val="24"/>
                  <w:szCs w:val="24"/>
                  <w:rPrChange w:id="6907" w:author="thuyhuynh" w:date="2023-05-08T12:05:00Z">
                    <w:rPr/>
                  </w:rPrChange>
                </w:rPr>
                <w:delText>xtract</w:delText>
              </w:r>
            </w:del>
          </w:ins>
          <w:ins w:id="6908" w:author="an" w:date="2014-01-23T10:28:00Z">
            <w:del w:id="6909" w:author="thuyhuynh" w:date="2022-03-30T12:39:00Z">
              <w:r w:rsidR="005F2F1D" w:rsidRPr="00B13BB5" w:rsidDel="00B039FB">
                <w:rPr>
                  <w:rFonts w:ascii="Poppins" w:hAnsi="Poppins"/>
                  <w:sz w:val="24"/>
                  <w:szCs w:val="24"/>
                  <w:rPrChange w:id="6910" w:author="thuyhuynh" w:date="2023-05-08T12:05:00Z">
                    <w:rPr/>
                  </w:rPrChange>
                </w:rPr>
                <w:delText>:</w:delText>
              </w:r>
            </w:del>
          </w:ins>
          <w:del w:id="6911" w:author="thuyhuynh" w:date="2022-03-30T12:39:00Z">
            <w:r w:rsidRPr="00B13BB5" w:rsidDel="00B039FB">
              <w:rPr>
                <w:rFonts w:ascii="Poppins" w:hAnsi="Poppins"/>
                <w:sz w:val="24"/>
                <w:szCs w:val="24"/>
                <w:rPrChange w:id="6912" w:author="thuyhuynh" w:date="2023-05-08T12:05:00Z">
                  <w:rPr/>
                </w:rPrChange>
              </w:rPr>
              <w:delText xml:space="preserve">IDDK 2000 </w:delText>
            </w:r>
            <w:r w:rsidRPr="00B13BB5" w:rsidDel="00B039FB">
              <w:rPr>
                <w:rFonts w:ascii="Poppins" w:hAnsi="Poppins"/>
                <w:sz w:val="24"/>
                <w:szCs w:val="24"/>
                <w:lang w:eastAsia="ko-KR"/>
                <w:rPrChange w:id="6913" w:author="thuyhuynh" w:date="2023-05-08T12:05:00Z">
                  <w:rPr>
                    <w:lang w:eastAsia="ko-KR"/>
                  </w:rPr>
                </w:rPrChange>
              </w:rPr>
              <w:delText>for Embedded Linux</w:delText>
            </w:r>
            <w:r w:rsidRPr="00B13BB5" w:rsidDel="00B039FB">
              <w:rPr>
                <w:rFonts w:ascii="Poppins" w:hAnsi="Poppins"/>
                <w:sz w:val="24"/>
                <w:szCs w:val="24"/>
                <w:rPrChange w:id="6914" w:author="thuyhuynh" w:date="2023-05-08T12:05:00Z">
                  <w:rPr/>
                </w:rPrChange>
              </w:rPr>
              <w:delText>, execute “install.sh” and wait for the installation to complete</w:delText>
            </w:r>
            <w:r w:rsidRPr="00B13BB5" w:rsidDel="00B039FB">
              <w:rPr>
                <w:rFonts w:ascii="Poppins" w:hAnsi="Poppins"/>
                <w:sz w:val="24"/>
                <w:szCs w:val="24"/>
                <w:lang w:eastAsia="ko-KR"/>
                <w:rPrChange w:id="6915" w:author="thuyhuynh" w:date="2023-05-08T12:05:00Z">
                  <w:rPr>
                    <w:lang w:eastAsia="ko-KR"/>
                  </w:rPr>
                </w:rPrChange>
              </w:rPr>
              <w:delText>.</w:delText>
            </w:r>
            <w:bookmarkStart w:id="6916" w:name="_Toc99552715"/>
            <w:bookmarkStart w:id="6917" w:name="_Toc99553051"/>
            <w:bookmarkStart w:id="6918" w:name="_Toc99553386"/>
            <w:bookmarkStart w:id="6919" w:name="_Toc99553719"/>
            <w:bookmarkEnd w:id="6916"/>
            <w:bookmarkEnd w:id="6917"/>
            <w:bookmarkEnd w:id="6918"/>
            <w:bookmarkEnd w:id="6919"/>
          </w:del>
        </w:p>
        <w:p w:rsidR="00D70290" w:rsidRPr="00B13BB5" w:rsidDel="00B039FB" w:rsidRDefault="005F2F1D" w:rsidP="00D70290">
          <w:pPr>
            <w:spacing w:after="200" w:line="276" w:lineRule="auto"/>
            <w:ind w:left="360"/>
            <w:rPr>
              <w:del w:id="6920" w:author="thuyhuynh" w:date="2022-03-30T12:39:00Z"/>
              <w:rFonts w:ascii="Poppins" w:hAnsi="Poppins"/>
              <w:sz w:val="24"/>
              <w:szCs w:val="24"/>
              <w:rPrChange w:id="6921" w:author="thuyhuynh" w:date="2023-05-08T12:05:00Z">
                <w:rPr>
                  <w:del w:id="6922" w:author="thuyhuynh" w:date="2022-03-30T12:39:00Z"/>
                </w:rPr>
              </w:rPrChange>
            </w:rPr>
          </w:pPr>
          <w:ins w:id="6923" w:author="an" w:date="2014-01-23T10:30:00Z">
            <w:del w:id="6924" w:author="thuyhuynh" w:date="2022-03-30T12:39:00Z">
              <w:r w:rsidRPr="00B13BB5" w:rsidDel="00B039FB">
                <w:rPr>
                  <w:rFonts w:ascii="Poppins" w:hAnsi="Poppins"/>
                  <w:noProof/>
                  <w:sz w:val="24"/>
                  <w:szCs w:val="24"/>
                  <w:rPrChange w:id="6925">
                    <w:rPr>
                      <w:noProof/>
                    </w:rPr>
                  </w:rPrChange>
                </w:rPr>
                <w:drawing>
                  <wp:inline distT="0" distB="0" distL="0" distR="0" wp14:anchorId="7335EA9D" wp14:editId="767675E7">
                    <wp:extent cx="5879592" cy="164592"/>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79592" cy="164592"/>
                            </a:xfrm>
                            <a:prstGeom prst="rect">
                              <a:avLst/>
                            </a:prstGeom>
                          </pic:spPr>
                        </pic:pic>
                      </a:graphicData>
                    </a:graphic>
                  </wp:inline>
                </w:drawing>
              </w:r>
            </w:del>
          </w:ins>
          <w:del w:id="6926" w:author="thuyhuynh" w:date="2022-03-30T12:39:00Z">
            <w:r w:rsidR="00D70290" w:rsidRPr="00B13BB5" w:rsidDel="00B039FB">
              <w:rPr>
                <w:rFonts w:ascii="Poppins" w:hAnsi="Poppins"/>
                <w:noProof/>
                <w:sz w:val="24"/>
                <w:szCs w:val="24"/>
                <w:rPrChange w:id="6927">
                  <w:rPr>
                    <w:noProof/>
                  </w:rPr>
                </w:rPrChange>
              </w:rPr>
              <w:drawing>
                <wp:inline distT="0" distB="0" distL="0" distR="0" wp14:anchorId="39961C46" wp14:editId="4EC77EEC">
                  <wp:extent cx="5943600" cy="257810"/>
                  <wp:effectExtent l="0" t="0" r="0" b="0"/>
                  <wp:docPr id="226" name="Picture 226" descr="Description: \\softwareteam\NewTemps\Duy\Chup anh\Untitled Folder\snapshot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softwareteam\NewTemps\Duy\Chup anh\Untitled Folder\snapshot6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57810"/>
                          </a:xfrm>
                          <a:prstGeom prst="rect">
                            <a:avLst/>
                          </a:prstGeom>
                          <a:noFill/>
                          <a:ln>
                            <a:noFill/>
                          </a:ln>
                        </pic:spPr>
                      </pic:pic>
                    </a:graphicData>
                  </a:graphic>
                </wp:inline>
              </w:drawing>
            </w:r>
            <w:bookmarkStart w:id="6928" w:name="_Toc99552716"/>
            <w:bookmarkStart w:id="6929" w:name="_Toc99553052"/>
            <w:bookmarkStart w:id="6930" w:name="_Toc99553387"/>
            <w:bookmarkStart w:id="6931" w:name="_Toc99553720"/>
            <w:bookmarkEnd w:id="6928"/>
            <w:bookmarkEnd w:id="6929"/>
            <w:bookmarkEnd w:id="6930"/>
            <w:bookmarkEnd w:id="6931"/>
          </w:del>
        </w:p>
        <w:p w:rsidR="00D70290" w:rsidRPr="00B13BB5" w:rsidDel="00B039FB" w:rsidRDefault="00D70290" w:rsidP="00D70290">
          <w:pPr>
            <w:pStyle w:val="ListParagraph"/>
            <w:widowControl w:val="0"/>
            <w:numPr>
              <w:ilvl w:val="0"/>
              <w:numId w:val="40"/>
            </w:numPr>
            <w:autoSpaceDE w:val="0"/>
            <w:autoSpaceDN w:val="0"/>
            <w:jc w:val="both"/>
            <w:rPr>
              <w:del w:id="6932" w:author="thuyhuynh" w:date="2022-03-30T12:39:00Z"/>
              <w:rFonts w:ascii="Poppins" w:hAnsi="Poppins"/>
              <w:sz w:val="24"/>
              <w:szCs w:val="24"/>
              <w:rPrChange w:id="6933" w:author="thuyhuynh" w:date="2023-05-08T12:05:00Z">
                <w:rPr>
                  <w:del w:id="6934" w:author="thuyhuynh" w:date="2022-03-30T12:39:00Z"/>
                  <w:rFonts w:cs="Courier New"/>
                </w:rPr>
              </w:rPrChange>
            </w:rPr>
          </w:pPr>
          <w:del w:id="6935" w:author="thuyhuynh" w:date="2022-03-30T12:39:00Z">
            <w:r w:rsidRPr="00B13BB5" w:rsidDel="00B039FB">
              <w:rPr>
                <w:rFonts w:ascii="Poppins" w:hAnsi="Poppins"/>
                <w:sz w:val="24"/>
                <w:szCs w:val="24"/>
                <w:rPrChange w:id="6936" w:author="thuyhuynh" w:date="2023-05-08T12:05:00Z">
                  <w:rPr/>
                </w:rPrChange>
              </w:rPr>
              <w:delText xml:space="preserve">When finished, you can verify if the program </w:delText>
            </w:r>
            <w:r w:rsidRPr="00B13BB5" w:rsidDel="00B039FB">
              <w:rPr>
                <w:rFonts w:ascii="Poppins" w:hAnsi="Poppins"/>
                <w:sz w:val="24"/>
                <w:szCs w:val="24"/>
                <w:lang w:eastAsia="ko-KR"/>
                <w:rPrChange w:id="6937" w:author="thuyhuynh" w:date="2023-05-08T12:05:00Z">
                  <w:rPr>
                    <w:lang w:eastAsia="ko-KR"/>
                  </w:rPr>
                </w:rPrChange>
              </w:rPr>
              <w:delText>has been</w:delText>
            </w:r>
            <w:r w:rsidRPr="00B13BB5" w:rsidDel="00B039FB">
              <w:rPr>
                <w:rFonts w:ascii="Poppins" w:hAnsi="Poppins"/>
                <w:sz w:val="24"/>
                <w:szCs w:val="24"/>
                <w:rPrChange w:id="6938" w:author="thuyhuynh" w:date="2023-05-08T12:05:00Z">
                  <w:rPr/>
                </w:rPrChange>
              </w:rPr>
              <w:delText xml:space="preserve"> properly installed by </w:delText>
            </w:r>
            <w:r w:rsidRPr="00B13BB5" w:rsidDel="00B039FB">
              <w:rPr>
                <w:rFonts w:ascii="Poppins" w:hAnsi="Poppins"/>
                <w:sz w:val="24"/>
                <w:szCs w:val="24"/>
                <w:lang w:eastAsia="ko-KR"/>
                <w:rPrChange w:id="6939" w:author="thuyhuynh" w:date="2023-05-08T12:05:00Z">
                  <w:rPr>
                    <w:lang w:eastAsia="ko-KR"/>
                  </w:rPr>
                </w:rPrChange>
              </w:rPr>
              <w:delText>checking</w:delText>
            </w:r>
            <w:r w:rsidRPr="00B13BB5" w:rsidDel="00B039FB">
              <w:rPr>
                <w:rFonts w:ascii="Poppins" w:hAnsi="Poppins"/>
                <w:sz w:val="24"/>
                <w:szCs w:val="24"/>
                <w:rPrChange w:id="6940" w:author="thuyhuynh" w:date="2023-05-08T12:05:00Z">
                  <w:rPr/>
                </w:rPrChange>
              </w:rPr>
              <w:delText xml:space="preserve"> the installation folder.</w:delText>
            </w:r>
          </w:del>
          <w:ins w:id="6941" w:author="an" w:date="2014-01-23T10:31:00Z">
            <w:del w:id="6942" w:author="thuyhuynh" w:date="2022-03-30T12:39:00Z">
              <w:r w:rsidR="005F2F1D" w:rsidRPr="00B13BB5" w:rsidDel="00B039FB">
                <w:rPr>
                  <w:rFonts w:ascii="Poppins" w:hAnsi="Poppins"/>
                  <w:sz w:val="24"/>
                  <w:szCs w:val="24"/>
                  <w:rPrChange w:id="6943" w:author="thuyhuynh" w:date="2023-05-08T12:05:00Z">
                    <w:rPr/>
                  </w:rPrChange>
                </w:rPr>
                <w:delText>extracted:</w:delText>
              </w:r>
            </w:del>
          </w:ins>
          <w:bookmarkStart w:id="6944" w:name="_Toc99552717"/>
          <w:bookmarkStart w:id="6945" w:name="_Toc99553053"/>
          <w:bookmarkStart w:id="6946" w:name="_Toc99553388"/>
          <w:bookmarkStart w:id="6947" w:name="_Toc99553721"/>
          <w:bookmarkEnd w:id="6944"/>
          <w:bookmarkEnd w:id="6945"/>
          <w:bookmarkEnd w:id="6946"/>
          <w:bookmarkEnd w:id="6947"/>
        </w:p>
        <w:p w:rsidR="00D70290" w:rsidRPr="00B13BB5" w:rsidDel="00B039FB" w:rsidRDefault="005C138B">
          <w:pPr>
            <w:pStyle w:val="ListParagraph"/>
            <w:numPr>
              <w:ilvl w:val="0"/>
              <w:numId w:val="39"/>
            </w:numPr>
            <w:spacing w:after="200" w:line="276" w:lineRule="auto"/>
            <w:rPr>
              <w:del w:id="6948" w:author="thuyhuynh" w:date="2022-03-30T12:39:00Z"/>
              <w:rFonts w:ascii="Poppins" w:hAnsi="Poppins"/>
              <w:sz w:val="24"/>
              <w:szCs w:val="24"/>
              <w:rPrChange w:id="6949" w:author="thuyhuynh" w:date="2023-05-08T12:05:00Z">
                <w:rPr>
                  <w:del w:id="6950" w:author="thuyhuynh" w:date="2022-03-30T12:39:00Z"/>
                  <w:rFonts w:cs="Courier New"/>
                </w:rPr>
              </w:rPrChange>
            </w:rPr>
            <w:pPrChange w:id="6951" w:author="an" w:date="2014-01-23T10:39:00Z">
              <w:pPr>
                <w:pStyle w:val="ListParagraph"/>
                <w:widowControl w:val="0"/>
                <w:autoSpaceDE w:val="0"/>
                <w:autoSpaceDN w:val="0"/>
                <w:ind w:left="0"/>
              </w:pPr>
            </w:pPrChange>
          </w:pPr>
          <w:ins w:id="6952" w:author="an" w:date="2014-01-23T10:39:00Z">
            <w:del w:id="6953" w:author="thuyhuynh" w:date="2022-03-30T12:39:00Z">
              <w:r w:rsidRPr="00B13BB5" w:rsidDel="00B039FB">
                <w:rPr>
                  <w:rFonts w:ascii="Poppins" w:hAnsi="Poppins"/>
                  <w:sz w:val="24"/>
                  <w:szCs w:val="24"/>
                  <w:rPrChange w:id="6954" w:author="thuyhuynh" w:date="2023-05-08T12:05:00Z">
                    <w:rPr/>
                  </w:rPrChange>
                </w:rPr>
                <w:delText>Using usbfs</w:delText>
              </w:r>
            </w:del>
          </w:ins>
          <w:bookmarkStart w:id="6955" w:name="_Toc99552718"/>
          <w:bookmarkStart w:id="6956" w:name="_Toc99553054"/>
          <w:bookmarkStart w:id="6957" w:name="_Toc99553389"/>
          <w:bookmarkStart w:id="6958" w:name="_Toc99553722"/>
          <w:bookmarkEnd w:id="6955"/>
          <w:bookmarkEnd w:id="6956"/>
          <w:bookmarkEnd w:id="6957"/>
          <w:bookmarkEnd w:id="6958"/>
        </w:p>
        <w:p w:rsidR="00D70290" w:rsidRPr="00B13BB5" w:rsidDel="00B039FB" w:rsidRDefault="00D70290">
          <w:pPr>
            <w:widowControl w:val="0"/>
            <w:autoSpaceDE w:val="0"/>
            <w:autoSpaceDN w:val="0"/>
            <w:ind w:left="360"/>
            <w:jc w:val="center"/>
            <w:rPr>
              <w:ins w:id="6959" w:author="an" w:date="2014-01-23T10:39:00Z"/>
              <w:del w:id="6960" w:author="thuyhuynh" w:date="2022-03-30T12:39:00Z"/>
              <w:rFonts w:ascii="Poppins" w:hAnsi="Poppins"/>
              <w:sz w:val="24"/>
              <w:szCs w:val="24"/>
              <w:rPrChange w:id="6961" w:author="thuyhuynh" w:date="2023-05-08T12:05:00Z">
                <w:rPr>
                  <w:ins w:id="6962" w:author="an" w:date="2014-01-23T10:39:00Z"/>
                  <w:del w:id="6963" w:author="thuyhuynh" w:date="2022-03-30T12:39:00Z"/>
                  <w:rFonts w:cs="Courier New"/>
                </w:rPr>
              </w:rPrChange>
            </w:rPr>
            <w:pPrChange w:id="6964" w:author="an" w:date="2014-01-23T10:46:00Z">
              <w:pPr>
                <w:widowControl w:val="0"/>
                <w:autoSpaceDE w:val="0"/>
                <w:autoSpaceDN w:val="0"/>
                <w:ind w:left="360"/>
              </w:pPr>
            </w:pPrChange>
          </w:pPr>
          <w:del w:id="6965" w:author="thuyhuynh" w:date="2022-03-30T12:39:00Z">
            <w:r w:rsidRPr="00B13BB5" w:rsidDel="00B039FB">
              <w:rPr>
                <w:rFonts w:ascii="Poppins" w:hAnsi="Poppins"/>
                <w:noProof/>
                <w:sz w:val="24"/>
                <w:szCs w:val="24"/>
                <w:rPrChange w:id="6966">
                  <w:rPr>
                    <w:rFonts w:cs="Courier New"/>
                    <w:noProof/>
                  </w:rPr>
                </w:rPrChange>
              </w:rPr>
              <w:drawing>
                <wp:inline distT="0" distB="0" distL="0" distR="0" wp14:anchorId="565D073D" wp14:editId="49EB9164">
                  <wp:extent cx="5943600" cy="637540"/>
                  <wp:effectExtent l="0" t="0" r="0" b="0"/>
                  <wp:docPr id="227" name="Picture 227" descr="Description: \\softwareteam\NewTemps\Duy\Chup anh\Untitled Folder\snapsho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softwareteam\NewTemps\Duy\Chup anh\Untitled Folder\snapshot6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637540"/>
                          </a:xfrm>
                          <a:prstGeom prst="rect">
                            <a:avLst/>
                          </a:prstGeom>
                          <a:noFill/>
                          <a:ln>
                            <a:noFill/>
                          </a:ln>
                        </pic:spPr>
                      </pic:pic>
                    </a:graphicData>
                  </a:graphic>
                </wp:inline>
              </w:drawing>
            </w:r>
          </w:del>
          <w:ins w:id="6967" w:author="an" w:date="2014-01-23T10:32:00Z">
            <w:del w:id="6968" w:author="thuyhuynh" w:date="2022-03-30T12:39:00Z">
              <w:r w:rsidR="005F2F1D" w:rsidRPr="00B13BB5" w:rsidDel="00B039FB">
                <w:rPr>
                  <w:rFonts w:ascii="Poppins" w:hAnsi="Poppins"/>
                  <w:noProof/>
                  <w:sz w:val="24"/>
                  <w:szCs w:val="24"/>
                  <w:rPrChange w:id="6969">
                    <w:rPr>
                      <w:noProof/>
                    </w:rPr>
                  </w:rPrChange>
                </w:rPr>
                <w:drawing>
                  <wp:inline distT="0" distB="0" distL="0" distR="0" wp14:anchorId="6D35882F" wp14:editId="39B671A1">
                    <wp:extent cx="5120640" cy="393192"/>
                    <wp:effectExtent l="0" t="0" r="381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120640" cy="393192"/>
                            </a:xfrm>
                            <a:prstGeom prst="rect">
                              <a:avLst/>
                            </a:prstGeom>
                          </pic:spPr>
                        </pic:pic>
                      </a:graphicData>
                    </a:graphic>
                  </wp:inline>
                </w:drawing>
              </w:r>
            </w:del>
          </w:ins>
          <w:bookmarkStart w:id="6970" w:name="_Toc99552719"/>
          <w:bookmarkStart w:id="6971" w:name="_Toc99553055"/>
          <w:bookmarkStart w:id="6972" w:name="_Toc99553390"/>
          <w:bookmarkStart w:id="6973" w:name="_Toc99553723"/>
          <w:bookmarkEnd w:id="6970"/>
          <w:bookmarkEnd w:id="6971"/>
          <w:bookmarkEnd w:id="6972"/>
          <w:bookmarkEnd w:id="6973"/>
        </w:p>
        <w:p w:rsidR="005C138B" w:rsidRPr="00B13BB5" w:rsidDel="00B039FB" w:rsidRDefault="005C138B">
          <w:pPr>
            <w:pStyle w:val="ListParagraph"/>
            <w:numPr>
              <w:ilvl w:val="0"/>
              <w:numId w:val="39"/>
            </w:numPr>
            <w:spacing w:after="200" w:line="276" w:lineRule="auto"/>
            <w:rPr>
              <w:ins w:id="6974" w:author="an" w:date="2014-01-23T10:40:00Z"/>
              <w:del w:id="6975" w:author="thuyhuynh" w:date="2022-03-30T12:39:00Z"/>
              <w:rFonts w:ascii="Poppins" w:hAnsi="Poppins"/>
              <w:sz w:val="24"/>
              <w:szCs w:val="24"/>
              <w:rPrChange w:id="6976" w:author="thuyhuynh" w:date="2023-05-08T12:05:00Z">
                <w:rPr>
                  <w:ins w:id="6977" w:author="an" w:date="2014-01-23T10:40:00Z"/>
                  <w:del w:id="6978" w:author="thuyhuynh" w:date="2022-03-30T12:39:00Z"/>
                  <w:rFonts w:cs="Courier New"/>
                </w:rPr>
              </w:rPrChange>
            </w:rPr>
            <w:pPrChange w:id="6979" w:author="an" w:date="2014-01-23T10:40:00Z">
              <w:pPr>
                <w:widowControl w:val="0"/>
                <w:autoSpaceDE w:val="0"/>
                <w:autoSpaceDN w:val="0"/>
                <w:ind w:left="360"/>
              </w:pPr>
            </w:pPrChange>
          </w:pPr>
          <w:ins w:id="6980" w:author="an" w:date="2014-01-23T10:39:00Z">
            <w:del w:id="6981" w:author="thuyhuynh" w:date="2022-03-30T12:39:00Z">
              <w:r w:rsidRPr="00B13BB5" w:rsidDel="00B039FB">
                <w:rPr>
                  <w:rFonts w:ascii="Poppins" w:hAnsi="Poppins"/>
                  <w:sz w:val="24"/>
                  <w:szCs w:val="24"/>
                  <w:rPrChange w:id="6982" w:author="thuyhuynh" w:date="2023-05-08T12:05:00Z">
                    <w:rPr>
                      <w:rFonts w:cs="Courier New"/>
                    </w:rPr>
                  </w:rPrChange>
                </w:rPr>
                <w:delText xml:space="preserve">Using </w:delText>
              </w:r>
            </w:del>
          </w:ins>
          <w:ins w:id="6983" w:author="an" w:date="2014-01-23T10:40:00Z">
            <w:del w:id="6984" w:author="thuyhuynh" w:date="2022-03-30T12:39:00Z">
              <w:r w:rsidRPr="00B13BB5" w:rsidDel="00B039FB">
                <w:rPr>
                  <w:rFonts w:ascii="Poppins" w:hAnsi="Poppins"/>
                  <w:sz w:val="24"/>
                  <w:szCs w:val="24"/>
                  <w:rPrChange w:id="6985" w:author="thuyhuynh" w:date="2023-05-08T12:05:00Z">
                    <w:rPr>
                      <w:rFonts w:cs="Courier New"/>
                    </w:rPr>
                  </w:rPrChange>
                </w:rPr>
                <w:delText>IriTech Driver</w:delText>
              </w:r>
              <w:bookmarkStart w:id="6986" w:name="_Toc99552720"/>
              <w:bookmarkStart w:id="6987" w:name="_Toc99553056"/>
              <w:bookmarkStart w:id="6988" w:name="_Toc99553391"/>
              <w:bookmarkStart w:id="6989" w:name="_Toc99553724"/>
              <w:bookmarkEnd w:id="6986"/>
              <w:bookmarkEnd w:id="6987"/>
              <w:bookmarkEnd w:id="6988"/>
              <w:bookmarkEnd w:id="6989"/>
            </w:del>
          </w:ins>
        </w:p>
        <w:p w:rsidR="005C138B" w:rsidRPr="00B13BB5" w:rsidDel="00B039FB" w:rsidRDefault="005C138B">
          <w:pPr>
            <w:widowControl w:val="0"/>
            <w:autoSpaceDE w:val="0"/>
            <w:autoSpaceDN w:val="0"/>
            <w:ind w:left="360"/>
            <w:jc w:val="center"/>
            <w:rPr>
              <w:del w:id="6990" w:author="thuyhuynh" w:date="2022-03-30T12:39:00Z"/>
              <w:rFonts w:ascii="Poppins" w:hAnsi="Poppins"/>
              <w:sz w:val="24"/>
              <w:szCs w:val="24"/>
              <w:rPrChange w:id="6991" w:author="thuyhuynh" w:date="2023-05-08T12:05:00Z">
                <w:rPr>
                  <w:del w:id="6992" w:author="thuyhuynh" w:date="2022-03-30T12:39:00Z"/>
                  <w:rFonts w:cs="Courier New"/>
                </w:rPr>
              </w:rPrChange>
            </w:rPr>
            <w:pPrChange w:id="6993" w:author="an" w:date="2014-01-23T10:46:00Z">
              <w:pPr>
                <w:widowControl w:val="0"/>
                <w:autoSpaceDE w:val="0"/>
                <w:autoSpaceDN w:val="0"/>
                <w:ind w:left="360"/>
              </w:pPr>
            </w:pPrChange>
          </w:pPr>
          <w:ins w:id="6994" w:author="an" w:date="2014-01-23T10:45:00Z">
            <w:del w:id="6995" w:author="thuyhuynh" w:date="2022-03-30T12:39:00Z">
              <w:r w:rsidRPr="00B13BB5" w:rsidDel="00B039FB">
                <w:rPr>
                  <w:rFonts w:ascii="Poppins" w:hAnsi="Poppins"/>
                  <w:noProof/>
                  <w:sz w:val="24"/>
                  <w:szCs w:val="24"/>
                  <w:rPrChange w:id="6996">
                    <w:rPr>
                      <w:noProof/>
                    </w:rPr>
                  </w:rPrChange>
                </w:rPr>
                <w:drawing>
                  <wp:inline distT="0" distB="0" distL="0" distR="0" wp14:anchorId="2731FF63" wp14:editId="441F40E5">
                    <wp:extent cx="5943600" cy="26543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5430"/>
                            </a:xfrm>
                            <a:prstGeom prst="rect">
                              <a:avLst/>
                            </a:prstGeom>
                          </pic:spPr>
                        </pic:pic>
                      </a:graphicData>
                    </a:graphic>
                  </wp:inline>
                </w:drawing>
              </w:r>
            </w:del>
          </w:ins>
          <w:bookmarkStart w:id="6997" w:name="_Toc99552721"/>
          <w:bookmarkStart w:id="6998" w:name="_Toc99553057"/>
          <w:bookmarkStart w:id="6999" w:name="_Toc99553392"/>
          <w:bookmarkStart w:id="7000" w:name="_Toc99553725"/>
          <w:bookmarkEnd w:id="6997"/>
          <w:bookmarkEnd w:id="6998"/>
          <w:bookmarkEnd w:id="6999"/>
          <w:bookmarkEnd w:id="7000"/>
        </w:p>
        <w:p w:rsidR="00D70290" w:rsidRPr="00B13BB5" w:rsidDel="00B039FB" w:rsidRDefault="00D70290" w:rsidP="002A336B">
          <w:pPr>
            <w:pStyle w:val="Heading4"/>
            <w:numPr>
              <w:ilvl w:val="3"/>
              <w:numId w:val="34"/>
            </w:numPr>
            <w:rPr>
              <w:del w:id="7001" w:author="thuyhuynh" w:date="2022-03-30T12:39:00Z"/>
              <w:rFonts w:ascii="Poppins" w:hAnsi="Poppins"/>
              <w:b w:val="0"/>
              <w:i w:val="0"/>
              <w:szCs w:val="24"/>
              <w:rPrChange w:id="7002" w:author="thuyhuynh" w:date="2023-05-08T12:05:00Z">
                <w:rPr>
                  <w:del w:id="7003" w:author="thuyhuynh" w:date="2022-03-30T12:39:00Z"/>
                </w:rPr>
              </w:rPrChange>
            </w:rPr>
          </w:pPr>
          <w:del w:id="7004" w:author="thuyhuynh" w:date="2022-03-30T12:39:00Z">
            <w:r w:rsidRPr="00B13BB5" w:rsidDel="00B039FB">
              <w:rPr>
                <w:rFonts w:ascii="Poppins" w:hAnsi="Poppins"/>
                <w:b w:val="0"/>
                <w:bCs w:val="0"/>
                <w:i w:val="0"/>
                <w:iCs w:val="0"/>
                <w:szCs w:val="24"/>
                <w:rPrChange w:id="7005" w:author="thuyhuynh" w:date="2023-05-08T12:05:00Z">
                  <w:rPr>
                    <w:b w:val="0"/>
                    <w:bCs w:val="0"/>
                    <w:i w:val="0"/>
                    <w:iCs w:val="0"/>
                  </w:rPr>
                </w:rPrChange>
              </w:rPr>
              <w:delText>Other Operating Systems and Non-OS Platforms</w:delText>
            </w:r>
            <w:bookmarkStart w:id="7006" w:name="_Toc99552722"/>
            <w:bookmarkStart w:id="7007" w:name="_Toc99553058"/>
            <w:bookmarkStart w:id="7008" w:name="_Toc99553393"/>
            <w:bookmarkStart w:id="7009" w:name="_Toc99553726"/>
            <w:bookmarkEnd w:id="7006"/>
            <w:bookmarkEnd w:id="7007"/>
            <w:bookmarkEnd w:id="7008"/>
            <w:bookmarkEnd w:id="7009"/>
          </w:del>
        </w:p>
        <w:p w:rsidR="00D70290" w:rsidRPr="00B13BB5" w:rsidDel="00B039FB" w:rsidRDefault="00D70290" w:rsidP="00D70290">
          <w:pPr>
            <w:rPr>
              <w:del w:id="7010" w:author="thuyhuynh" w:date="2022-03-30T12:39:00Z"/>
              <w:rFonts w:ascii="Poppins" w:hAnsi="Poppins"/>
              <w:sz w:val="24"/>
              <w:szCs w:val="24"/>
              <w:rPrChange w:id="7011" w:author="thuyhuynh" w:date="2023-05-08T12:05:00Z">
                <w:rPr>
                  <w:del w:id="7012" w:author="thuyhuynh" w:date="2022-03-30T12:39:00Z"/>
                </w:rPr>
              </w:rPrChange>
            </w:rPr>
          </w:pPr>
          <w:del w:id="7013" w:author="thuyhuynh" w:date="2022-03-30T12:39:00Z">
            <w:r w:rsidRPr="00B13BB5" w:rsidDel="00B039FB">
              <w:rPr>
                <w:rFonts w:ascii="Poppins" w:hAnsi="Poppins"/>
                <w:sz w:val="24"/>
                <w:szCs w:val="24"/>
                <w:rPrChange w:id="7014" w:author="thuyhuynh" w:date="2023-05-08T12:05:00Z">
                  <w:rPr/>
                </w:rPrChange>
              </w:rPr>
              <w:delText xml:space="preserve">See </w:delText>
            </w:r>
            <w:r w:rsidRPr="00B13BB5" w:rsidDel="00B039FB">
              <w:rPr>
                <w:rFonts w:ascii="Poppins" w:hAnsi="Poppins"/>
                <w:sz w:val="24"/>
                <w:szCs w:val="24"/>
                <w:rPrChange w:id="7015" w:author="thuyhuynh" w:date="2023-05-08T12:05:00Z">
                  <w:rPr/>
                </w:rPrChange>
              </w:rPr>
              <w:fldChar w:fldCharType="begin"/>
            </w:r>
            <w:r w:rsidRPr="00B13BB5" w:rsidDel="00B039FB">
              <w:rPr>
                <w:rFonts w:ascii="Poppins" w:hAnsi="Poppins"/>
                <w:sz w:val="24"/>
                <w:szCs w:val="24"/>
                <w:rPrChange w:id="7016" w:author="thuyhuynh" w:date="2023-05-08T12:05:00Z">
                  <w:rPr/>
                </w:rPrChange>
              </w:rPr>
              <w:delInstrText xml:space="preserve"> REF _Ref331173351 \r \h </w:delInstrText>
            </w:r>
          </w:del>
          <w:r w:rsidR="00116AAA" w:rsidRPr="00B13BB5">
            <w:rPr>
              <w:rFonts w:ascii="Poppins" w:hAnsi="Poppins" w:hint="eastAsia"/>
              <w:sz w:val="24"/>
              <w:szCs w:val="24"/>
              <w:rPrChange w:id="7017" w:author="thuyhuynh" w:date="2023-05-08T12:05:00Z">
                <w:rPr>
                  <w:rFonts w:ascii="Poppins" w:hAnsi="Poppins" w:hint="eastAsia"/>
                </w:rPr>
              </w:rPrChange>
            </w:rPr>
            <w:instrText xml:space="preserve"> \* MERGEFORMAT </w:instrText>
          </w:r>
          <w:del w:id="7018" w:author="thuyhuynh" w:date="2022-03-30T12:39:00Z">
            <w:r w:rsidRPr="00B13BB5" w:rsidDel="00B039FB">
              <w:rPr>
                <w:rFonts w:ascii="Poppins" w:hAnsi="Poppins"/>
                <w:sz w:val="24"/>
                <w:szCs w:val="24"/>
                <w:rPrChange w:id="7019" w:author="thuyhuynh" w:date="2023-05-08T12:05:00Z">
                  <w:rPr>
                    <w:rFonts w:ascii="Poppins" w:hAnsi="Poppins"/>
                    <w:sz w:val="24"/>
                    <w:szCs w:val="24"/>
                  </w:rPr>
                </w:rPrChange>
              </w:rPr>
            </w:r>
            <w:r w:rsidRPr="00B13BB5" w:rsidDel="00B039FB">
              <w:rPr>
                <w:rFonts w:ascii="Poppins" w:hAnsi="Poppins"/>
                <w:sz w:val="24"/>
                <w:szCs w:val="24"/>
                <w:rPrChange w:id="7020" w:author="thuyhuynh" w:date="2023-05-08T12:05:00Z">
                  <w:rPr/>
                </w:rPrChange>
              </w:rPr>
              <w:fldChar w:fldCharType="separate"/>
            </w:r>
          </w:del>
          <w:ins w:id="7021" w:author="TANBAO" w:date="2014-01-09T12:05:00Z">
            <w:del w:id="7022" w:author="thuyhuynh" w:date="2022-03-30T12:39:00Z">
              <w:r w:rsidR="00442201" w:rsidRPr="00B13BB5" w:rsidDel="00B039FB">
                <w:rPr>
                  <w:rFonts w:ascii="Poppins" w:hAnsi="Poppins"/>
                  <w:sz w:val="24"/>
                  <w:szCs w:val="24"/>
                  <w:rPrChange w:id="7023" w:author="thuyhuynh" w:date="2023-05-08T12:05:00Z">
                    <w:rPr/>
                  </w:rPrChange>
                </w:rPr>
                <w:delText>1.2.11</w:delText>
              </w:r>
            </w:del>
          </w:ins>
          <w:del w:id="7024" w:author="thuyhuynh" w:date="2022-03-30T12:39:00Z">
            <w:r w:rsidR="00197EE7" w:rsidRPr="00B13BB5" w:rsidDel="00B039FB">
              <w:rPr>
                <w:rFonts w:ascii="Poppins" w:hAnsi="Poppins"/>
                <w:sz w:val="24"/>
                <w:szCs w:val="24"/>
                <w:rPrChange w:id="7025" w:author="thuyhuynh" w:date="2023-05-08T12:05:00Z">
                  <w:rPr/>
                </w:rPrChange>
              </w:rPr>
              <w:delText>1.2.10</w:delText>
            </w:r>
            <w:r w:rsidRPr="00B13BB5" w:rsidDel="00B039FB">
              <w:rPr>
                <w:rFonts w:ascii="Poppins" w:hAnsi="Poppins"/>
                <w:sz w:val="24"/>
                <w:szCs w:val="24"/>
                <w:rPrChange w:id="7026" w:author="thuyhuynh" w:date="2023-05-08T12:05:00Z">
                  <w:rPr/>
                </w:rPrChange>
              </w:rPr>
              <w:fldChar w:fldCharType="end"/>
            </w:r>
            <w:r w:rsidRPr="00B13BB5" w:rsidDel="00B039FB">
              <w:rPr>
                <w:rFonts w:ascii="Poppins" w:hAnsi="Poppins"/>
                <w:sz w:val="24"/>
                <w:szCs w:val="24"/>
                <w:rPrChange w:id="7027" w:author="thuyhuynh" w:date="2023-05-08T12:05:00Z">
                  <w:rPr/>
                </w:rPrChange>
              </w:rPr>
              <w:delText>.</w:delText>
            </w:r>
            <w:bookmarkStart w:id="7028" w:name="_Toc99552723"/>
            <w:bookmarkStart w:id="7029" w:name="_Toc99553059"/>
            <w:bookmarkStart w:id="7030" w:name="_Toc99553394"/>
            <w:bookmarkStart w:id="7031" w:name="_Toc99553727"/>
            <w:bookmarkEnd w:id="7028"/>
            <w:bookmarkEnd w:id="7029"/>
            <w:bookmarkEnd w:id="7030"/>
            <w:bookmarkEnd w:id="7031"/>
          </w:del>
        </w:p>
        <w:p w:rsidR="007F796F" w:rsidRPr="001C39D5" w:rsidDel="00B039FB" w:rsidRDefault="00D70290" w:rsidP="007F796F">
          <w:pPr>
            <w:pStyle w:val="Heading3"/>
            <w:rPr>
              <w:ins w:id="7032" w:author="an" w:date="2014-01-20T15:17:00Z"/>
              <w:del w:id="7033" w:author="thuyhuynh" w:date="2022-03-30T12:39:00Z"/>
              <w:lang w:eastAsia="ko-KR"/>
            </w:rPr>
          </w:pPr>
          <w:del w:id="7034" w:author="thuyhuynh" w:date="2022-03-30T12:39:00Z">
            <w:r w:rsidRPr="00B13BB5" w:rsidDel="00B039FB">
              <w:br w:type="page"/>
            </w:r>
          </w:del>
          <w:ins w:id="7035" w:author="an" w:date="2014-01-20T15:24:00Z">
            <w:del w:id="7036" w:author="thuyhuynh" w:date="2022-03-30T12:39:00Z">
              <w:r w:rsidR="00C043CC" w:rsidRPr="00B13BB5" w:rsidDel="00B039FB">
                <w:rPr>
                  <w:lang w:eastAsia="ko-KR"/>
                </w:rPr>
                <w:delText>Java</w:delText>
              </w:r>
            </w:del>
          </w:ins>
        </w:p>
        <w:p w:rsidR="007F796F" w:rsidRPr="00B13BB5" w:rsidDel="00B039FB" w:rsidRDefault="007F796F" w:rsidP="007F796F">
          <w:pPr>
            <w:pStyle w:val="Heading4"/>
            <w:numPr>
              <w:ilvl w:val="3"/>
              <w:numId w:val="34"/>
            </w:numPr>
            <w:rPr>
              <w:ins w:id="7037" w:author="an" w:date="2014-01-20T15:17:00Z"/>
              <w:del w:id="7038" w:author="thuyhuynh" w:date="2022-03-30T12:39:00Z"/>
              <w:rFonts w:ascii="Poppins" w:hAnsi="Poppins" w:cs="Times New Roman"/>
              <w:b w:val="0"/>
              <w:i w:val="0"/>
              <w:szCs w:val="24"/>
              <w:rPrChange w:id="7039" w:author="thuyhuynh" w:date="2023-05-08T12:05:00Z">
                <w:rPr>
                  <w:ins w:id="7040" w:author="an" w:date="2014-01-20T15:17:00Z"/>
                  <w:del w:id="7041" w:author="thuyhuynh" w:date="2022-03-30T12:39:00Z"/>
                  <w:rFonts w:cs="Courier New"/>
                </w:rPr>
              </w:rPrChange>
            </w:rPr>
          </w:pPr>
          <w:ins w:id="7042" w:author="an" w:date="2014-01-20T15:17:00Z">
            <w:del w:id="7043" w:author="thuyhuynh" w:date="2022-03-30T12:39:00Z">
              <w:r w:rsidRPr="00B13BB5" w:rsidDel="00B039FB">
                <w:rPr>
                  <w:rFonts w:ascii="Poppins" w:hAnsi="Poppins"/>
                  <w:b w:val="0"/>
                  <w:bCs w:val="0"/>
                  <w:i w:val="0"/>
                  <w:iCs w:val="0"/>
                  <w:szCs w:val="24"/>
                  <w:rPrChange w:id="7044" w:author="thuyhuynh" w:date="2023-05-08T12:05:00Z">
                    <w:rPr>
                      <w:b w:val="0"/>
                      <w:bCs w:val="0"/>
                      <w:i w:val="0"/>
                      <w:iCs w:val="0"/>
                    </w:rPr>
                  </w:rPrChange>
                </w:rPr>
                <w:delText>MS Windows XP and MS Windows 7</w:delText>
              </w:r>
              <w:bookmarkStart w:id="7045" w:name="_Toc99552724"/>
              <w:bookmarkStart w:id="7046" w:name="_Toc99553060"/>
              <w:bookmarkStart w:id="7047" w:name="_Toc99553395"/>
              <w:bookmarkStart w:id="7048" w:name="_Toc99553728"/>
              <w:bookmarkEnd w:id="7045"/>
              <w:bookmarkEnd w:id="7046"/>
              <w:bookmarkEnd w:id="7047"/>
              <w:bookmarkEnd w:id="7048"/>
            </w:del>
          </w:ins>
        </w:p>
        <w:p w:rsidR="007F796F" w:rsidRPr="00B13BB5" w:rsidDel="00B039FB" w:rsidRDefault="007F796F">
          <w:pPr>
            <w:pStyle w:val="ListParagraph"/>
            <w:numPr>
              <w:ilvl w:val="0"/>
              <w:numId w:val="46"/>
            </w:numPr>
            <w:spacing w:after="200" w:line="276" w:lineRule="auto"/>
            <w:rPr>
              <w:ins w:id="7049" w:author="an" w:date="2014-01-20T15:17:00Z"/>
              <w:del w:id="7050" w:author="thuyhuynh" w:date="2022-03-30T12:39:00Z"/>
              <w:rFonts w:ascii="Poppins" w:hAnsi="Poppins"/>
              <w:sz w:val="24"/>
              <w:szCs w:val="24"/>
              <w:rPrChange w:id="7051" w:author="thuyhuynh" w:date="2023-05-08T12:05:00Z">
                <w:rPr>
                  <w:ins w:id="7052" w:author="an" w:date="2014-01-20T15:17:00Z"/>
                  <w:del w:id="7053" w:author="thuyhuynh" w:date="2022-03-30T12:39:00Z"/>
                </w:rPr>
              </w:rPrChange>
            </w:rPr>
            <w:pPrChange w:id="7054" w:author="an" w:date="2014-01-20T15:19:00Z">
              <w:pPr>
                <w:pStyle w:val="ListParagraph"/>
                <w:widowControl w:val="0"/>
                <w:numPr>
                  <w:numId w:val="35"/>
                </w:numPr>
                <w:autoSpaceDE w:val="0"/>
                <w:autoSpaceDN w:val="0"/>
                <w:ind w:left="360" w:hanging="360"/>
                <w:jc w:val="both"/>
              </w:pPr>
            </w:pPrChange>
          </w:pPr>
          <w:ins w:id="7055" w:author="an" w:date="2014-01-20T15:17:00Z">
            <w:del w:id="7056" w:author="thuyhuynh" w:date="2022-03-30T12:39:00Z">
              <w:r w:rsidRPr="00B13BB5" w:rsidDel="00B039FB">
                <w:rPr>
                  <w:rFonts w:ascii="Poppins" w:hAnsi="Poppins"/>
                  <w:sz w:val="24"/>
                  <w:szCs w:val="24"/>
                  <w:rPrChange w:id="7057" w:author="thuyhuynh" w:date="2023-05-08T12:05:00Z">
                    <w:rPr/>
                  </w:rPrChange>
                </w:rPr>
                <w:delText>Download or copy the software package go to the “</w:delText>
              </w:r>
              <w:r w:rsidRPr="00B13BB5" w:rsidDel="00B039FB">
                <w:rPr>
                  <w:rFonts w:ascii="Poppins" w:hAnsi="Poppins"/>
                  <w:color w:val="000000"/>
                  <w:sz w:val="24"/>
                  <w:szCs w:val="24"/>
                  <w:rPrChange w:id="7058" w:author="thuyhuynh" w:date="2023-05-08T12:05:00Z">
                    <w:rPr>
                      <w:color w:val="030003"/>
                    </w:rPr>
                  </w:rPrChange>
                </w:rPr>
                <w:delText>IDDK 2000</w:delText>
              </w:r>
            </w:del>
          </w:ins>
          <w:ins w:id="7059" w:author="an" w:date="2014-01-20T15:22:00Z">
            <w:del w:id="7060" w:author="thuyhuynh" w:date="2022-03-30T12:39:00Z">
              <w:r w:rsidRPr="00B13BB5" w:rsidDel="00B039FB">
                <w:rPr>
                  <w:rFonts w:ascii="Poppins" w:hAnsi="Poppins"/>
                  <w:color w:val="000000"/>
                  <w:sz w:val="24"/>
                  <w:szCs w:val="24"/>
                  <w:rPrChange w:id="7061" w:author="thuyhuynh" w:date="2023-05-08T12:05:00Z">
                    <w:rPr>
                      <w:color w:val="030003"/>
                    </w:rPr>
                  </w:rPrChange>
                </w:rPr>
                <w:delText xml:space="preserve"> JAVA</w:delText>
              </w:r>
            </w:del>
          </w:ins>
          <w:ins w:id="7062" w:author="an" w:date="2014-01-20T15:17:00Z">
            <w:del w:id="7063" w:author="thuyhuynh" w:date="2022-03-30T12:39:00Z">
              <w:r w:rsidRPr="00B13BB5" w:rsidDel="00B039FB">
                <w:rPr>
                  <w:rFonts w:ascii="Poppins" w:hAnsi="Poppins"/>
                  <w:sz w:val="24"/>
                  <w:szCs w:val="24"/>
                  <w:rPrChange w:id="7064" w:author="thuyhuynh" w:date="2023-05-08T12:05:00Z">
                    <w:rPr/>
                  </w:rPrChange>
                </w:rPr>
                <w:delText xml:space="preserve">” folder. Double click </w:delText>
              </w:r>
              <w:r w:rsidRPr="00B13BB5" w:rsidDel="00B039FB">
                <w:rPr>
                  <w:rFonts w:ascii="Poppins" w:hAnsi="Poppins"/>
                  <w:sz w:val="24"/>
                  <w:szCs w:val="24"/>
                  <w:lang w:eastAsia="ko-KR"/>
                  <w:rPrChange w:id="7065" w:author="thuyhuynh" w:date="2023-05-08T12:05:00Z">
                    <w:rPr>
                      <w:lang w:eastAsia="ko-KR"/>
                    </w:rPr>
                  </w:rPrChange>
                </w:rPr>
                <w:delText xml:space="preserve">on </w:delText>
              </w:r>
              <w:r w:rsidRPr="00B13BB5" w:rsidDel="00B039FB">
                <w:rPr>
                  <w:rFonts w:ascii="Poppins" w:hAnsi="Poppins"/>
                  <w:sz w:val="24"/>
                  <w:szCs w:val="24"/>
                  <w:rPrChange w:id="7066" w:author="thuyhuynh" w:date="2023-05-08T12:05:00Z">
                    <w:rPr/>
                  </w:rPrChange>
                </w:rPr>
                <w:delText>the “setup.exe” file.</w:delText>
              </w:r>
              <w:bookmarkStart w:id="7067" w:name="_Toc99552725"/>
              <w:bookmarkStart w:id="7068" w:name="_Toc99553061"/>
              <w:bookmarkStart w:id="7069" w:name="_Toc99553396"/>
              <w:bookmarkStart w:id="7070" w:name="_Toc99553729"/>
              <w:bookmarkEnd w:id="7067"/>
              <w:bookmarkEnd w:id="7068"/>
              <w:bookmarkEnd w:id="7069"/>
              <w:bookmarkEnd w:id="7070"/>
            </w:del>
          </w:ins>
        </w:p>
        <w:p w:rsidR="007F796F" w:rsidRPr="00B13BB5" w:rsidDel="00B039FB" w:rsidRDefault="007F796F" w:rsidP="007F796F">
          <w:pPr>
            <w:pStyle w:val="ListParagraph"/>
            <w:widowControl w:val="0"/>
            <w:autoSpaceDE w:val="0"/>
            <w:autoSpaceDN w:val="0"/>
            <w:ind w:left="0"/>
            <w:jc w:val="center"/>
            <w:rPr>
              <w:ins w:id="7071" w:author="an" w:date="2014-01-20T15:17:00Z"/>
              <w:del w:id="7072" w:author="thuyhuynh" w:date="2022-03-30T12:39:00Z"/>
              <w:rFonts w:ascii="Poppins" w:hAnsi="Poppins"/>
              <w:sz w:val="24"/>
              <w:szCs w:val="24"/>
              <w:lang w:eastAsia="ko-KR"/>
              <w:rPrChange w:id="7073" w:author="thuyhuynh" w:date="2023-05-08T12:05:00Z">
                <w:rPr>
                  <w:ins w:id="7074" w:author="an" w:date="2014-01-20T15:17:00Z"/>
                  <w:del w:id="7075" w:author="thuyhuynh" w:date="2022-03-30T12:39:00Z"/>
                  <w:rFonts w:cs="Courier New"/>
                  <w:sz w:val="24"/>
                  <w:lang w:eastAsia="ko-KR"/>
                </w:rPr>
              </w:rPrChange>
            </w:rPr>
          </w:pPr>
          <w:ins w:id="7076" w:author="an" w:date="2014-01-20T15:22:00Z">
            <w:del w:id="7077" w:author="thuyhuynh" w:date="2022-03-30T12:39:00Z">
              <w:r w:rsidRPr="00B13BB5" w:rsidDel="00B039FB">
                <w:rPr>
                  <w:rFonts w:ascii="Poppins" w:hAnsi="Poppins"/>
                  <w:noProof/>
                  <w:sz w:val="24"/>
                  <w:szCs w:val="24"/>
                  <w:rPrChange w:id="7078">
                    <w:rPr>
                      <w:noProof/>
                    </w:rPr>
                  </w:rPrChange>
                </w:rPr>
                <w:drawing>
                  <wp:inline distT="0" distB="0" distL="0" distR="0" wp14:anchorId="7E09796A" wp14:editId="4C83CABF">
                    <wp:extent cx="3794760" cy="198424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794760" cy="1984248"/>
                            </a:xfrm>
                            <a:prstGeom prst="rect">
                              <a:avLst/>
                            </a:prstGeom>
                          </pic:spPr>
                        </pic:pic>
                      </a:graphicData>
                    </a:graphic>
                  </wp:inline>
                </w:drawing>
              </w:r>
            </w:del>
          </w:ins>
          <w:bookmarkStart w:id="7079" w:name="_Toc99552726"/>
          <w:bookmarkStart w:id="7080" w:name="_Toc99553062"/>
          <w:bookmarkStart w:id="7081" w:name="_Toc99553397"/>
          <w:bookmarkStart w:id="7082" w:name="_Toc99553730"/>
          <w:bookmarkEnd w:id="7079"/>
          <w:bookmarkEnd w:id="7080"/>
          <w:bookmarkEnd w:id="7081"/>
          <w:bookmarkEnd w:id="7082"/>
        </w:p>
        <w:p w:rsidR="007F796F" w:rsidRPr="00B13BB5" w:rsidDel="00B039FB" w:rsidRDefault="007F796F" w:rsidP="007F796F">
          <w:pPr>
            <w:pStyle w:val="ListParagraph"/>
            <w:widowControl w:val="0"/>
            <w:autoSpaceDE w:val="0"/>
            <w:autoSpaceDN w:val="0"/>
            <w:ind w:left="360"/>
            <w:jc w:val="both"/>
            <w:rPr>
              <w:ins w:id="7083" w:author="an" w:date="2014-01-20T15:17:00Z"/>
              <w:del w:id="7084" w:author="thuyhuynh" w:date="2022-03-30T12:39:00Z"/>
              <w:rFonts w:ascii="Poppins" w:hAnsi="Poppins"/>
              <w:sz w:val="24"/>
              <w:szCs w:val="24"/>
              <w:rPrChange w:id="7085" w:author="thuyhuynh" w:date="2023-05-08T12:05:00Z">
                <w:rPr>
                  <w:ins w:id="7086" w:author="an" w:date="2014-01-20T15:17:00Z"/>
                  <w:del w:id="7087" w:author="thuyhuynh" w:date="2022-03-30T12:39:00Z"/>
                </w:rPr>
              </w:rPrChange>
            </w:rPr>
          </w:pPr>
          <w:ins w:id="7088" w:author="an" w:date="2014-01-20T15:17:00Z">
            <w:del w:id="7089" w:author="thuyhuynh" w:date="2022-03-30T12:39:00Z">
              <w:r w:rsidRPr="00B13BB5" w:rsidDel="00B039FB">
                <w:rPr>
                  <w:rFonts w:ascii="Poppins" w:hAnsi="Poppins"/>
                  <w:sz w:val="24"/>
                  <w:szCs w:val="24"/>
                  <w:rPrChange w:id="7090" w:author="thuyhuynh" w:date="2023-05-08T12:05:00Z">
                    <w:rPr/>
                  </w:rPrChange>
                </w:rPr>
                <w:delText xml:space="preserve">The installer will guide you through all the installation process. </w:delText>
              </w:r>
              <w:r w:rsidRPr="00B13BB5" w:rsidDel="00B039FB">
                <w:rPr>
                  <w:rFonts w:ascii="Poppins" w:hAnsi="Poppins"/>
                  <w:sz w:val="24"/>
                  <w:szCs w:val="24"/>
                  <w:lang w:eastAsia="ko-KR"/>
                  <w:rPrChange w:id="7091" w:author="thuyhuynh" w:date="2023-05-08T12:05:00Z">
                    <w:rPr>
                      <w:lang w:eastAsia="ko-KR"/>
                    </w:rPr>
                  </w:rPrChange>
                </w:rPr>
                <w:delText>S</w:delText>
              </w:r>
              <w:r w:rsidRPr="00B13BB5" w:rsidDel="00B039FB">
                <w:rPr>
                  <w:rFonts w:ascii="Poppins" w:hAnsi="Poppins"/>
                  <w:sz w:val="24"/>
                  <w:szCs w:val="24"/>
                  <w:rPrChange w:id="7092" w:author="thuyhuynh" w:date="2023-05-08T12:05:00Z">
                    <w:rPr/>
                  </w:rPrChange>
                </w:rPr>
                <w:delText xml:space="preserve">elect the appropriate options and click “Next” to move to the next steps. </w:delText>
              </w:r>
              <w:r w:rsidRPr="00B13BB5" w:rsidDel="00B039FB">
                <w:rPr>
                  <w:rFonts w:ascii="Poppins" w:hAnsi="Poppins"/>
                  <w:sz w:val="24"/>
                  <w:szCs w:val="24"/>
                  <w:rPrChange w:id="7093" w:author="thuyhuynh" w:date="2023-05-08T12:05:00Z">
                    <w:rPr/>
                  </w:rPrChange>
                </w:rPr>
                <w:br w:type="page"/>
              </w:r>
              <w:bookmarkStart w:id="7094" w:name="_Toc99552727"/>
              <w:bookmarkStart w:id="7095" w:name="_Toc99553063"/>
              <w:bookmarkStart w:id="7096" w:name="_Toc99553398"/>
              <w:bookmarkStart w:id="7097" w:name="_Toc99553731"/>
              <w:bookmarkEnd w:id="7094"/>
              <w:bookmarkEnd w:id="7095"/>
              <w:bookmarkEnd w:id="7096"/>
              <w:bookmarkEnd w:id="7097"/>
            </w:del>
          </w:ins>
        </w:p>
        <w:p w:rsidR="007F796F" w:rsidRPr="00B13BB5" w:rsidDel="00B039FB" w:rsidRDefault="007F796F">
          <w:pPr>
            <w:pStyle w:val="ListParagraph"/>
            <w:numPr>
              <w:ilvl w:val="0"/>
              <w:numId w:val="46"/>
            </w:numPr>
            <w:spacing w:after="200" w:line="276" w:lineRule="auto"/>
            <w:rPr>
              <w:ins w:id="7098" w:author="an" w:date="2014-01-20T15:17:00Z"/>
              <w:del w:id="7099" w:author="thuyhuynh" w:date="2022-03-30T12:39:00Z"/>
              <w:rFonts w:ascii="Poppins" w:hAnsi="Poppins"/>
              <w:sz w:val="24"/>
              <w:szCs w:val="24"/>
              <w:rPrChange w:id="7100" w:author="thuyhuynh" w:date="2023-05-08T12:05:00Z">
                <w:rPr>
                  <w:ins w:id="7101" w:author="an" w:date="2014-01-20T15:17:00Z"/>
                  <w:del w:id="7102" w:author="thuyhuynh" w:date="2022-03-30T12:39:00Z"/>
                </w:rPr>
              </w:rPrChange>
            </w:rPr>
            <w:pPrChange w:id="7103" w:author="an" w:date="2014-01-20T15:19:00Z">
              <w:pPr>
                <w:pStyle w:val="ListParagraph"/>
                <w:widowControl w:val="0"/>
                <w:numPr>
                  <w:numId w:val="35"/>
                </w:numPr>
                <w:autoSpaceDE w:val="0"/>
                <w:autoSpaceDN w:val="0"/>
                <w:ind w:left="360" w:hanging="360"/>
                <w:jc w:val="both"/>
              </w:pPr>
            </w:pPrChange>
          </w:pPr>
          <w:ins w:id="7104" w:author="an" w:date="2014-01-20T15:17:00Z">
            <w:del w:id="7105" w:author="thuyhuynh" w:date="2022-03-30T12:39:00Z">
              <w:r w:rsidRPr="00B13BB5" w:rsidDel="00B039FB">
                <w:rPr>
                  <w:rFonts w:ascii="Poppins" w:hAnsi="Poppins"/>
                  <w:sz w:val="24"/>
                  <w:szCs w:val="24"/>
                  <w:rPrChange w:id="7106" w:author="thuyhuynh" w:date="2023-05-08T12:05:00Z">
                    <w:rPr/>
                  </w:rPrChange>
                </w:rPr>
                <w:delText xml:space="preserve">If you want to install the SDK in a different folder </w:delText>
              </w:r>
              <w:r w:rsidRPr="00B13BB5" w:rsidDel="00B039FB">
                <w:rPr>
                  <w:rFonts w:ascii="Poppins" w:hAnsi="Poppins"/>
                  <w:sz w:val="24"/>
                  <w:szCs w:val="24"/>
                  <w:lang w:eastAsia="ko-KR"/>
                  <w:rPrChange w:id="7107" w:author="thuyhuynh" w:date="2023-05-08T12:05:00Z">
                    <w:rPr>
                      <w:lang w:eastAsia="ko-KR"/>
                    </w:rPr>
                  </w:rPrChange>
                </w:rPr>
                <w:delText>instead of</w:delText>
              </w:r>
              <w:r w:rsidRPr="00B13BB5" w:rsidDel="00B039FB">
                <w:rPr>
                  <w:rFonts w:ascii="Poppins" w:hAnsi="Poppins"/>
                  <w:sz w:val="24"/>
                  <w:szCs w:val="24"/>
                  <w:rPrChange w:id="7108" w:author="thuyhuynh" w:date="2023-05-08T12:05:00Z">
                    <w:rPr/>
                  </w:rPrChange>
                </w:rPr>
                <w:delText xml:space="preserve"> the </w:delText>
              </w:r>
              <w:r w:rsidRPr="00B13BB5" w:rsidDel="00B039FB">
                <w:rPr>
                  <w:rFonts w:ascii="Poppins" w:hAnsi="Poppins"/>
                  <w:sz w:val="24"/>
                  <w:szCs w:val="24"/>
                  <w:lang w:eastAsia="ko-KR"/>
                  <w:rPrChange w:id="7109" w:author="thuyhuynh" w:date="2023-05-08T12:05:00Z">
                    <w:rPr>
                      <w:lang w:eastAsia="ko-KR"/>
                    </w:rPr>
                  </w:rPrChange>
                </w:rPr>
                <w:delText>one set as default</w:delText>
              </w:r>
              <w:r w:rsidRPr="00B13BB5" w:rsidDel="00B039FB">
                <w:rPr>
                  <w:rFonts w:ascii="Poppins" w:hAnsi="Poppins"/>
                  <w:sz w:val="24"/>
                  <w:szCs w:val="24"/>
                  <w:rPrChange w:id="7110" w:author="thuyhuynh" w:date="2023-05-08T12:05:00Z">
                    <w:rPr/>
                  </w:rPrChange>
                </w:rPr>
                <w:delText>, click “Browse” and specify the desired folder. If not, click “Next” to continue.</w:delText>
              </w:r>
              <w:bookmarkStart w:id="7111" w:name="_Toc99552728"/>
              <w:bookmarkStart w:id="7112" w:name="_Toc99553064"/>
              <w:bookmarkStart w:id="7113" w:name="_Toc99553399"/>
              <w:bookmarkStart w:id="7114" w:name="_Toc99553732"/>
              <w:bookmarkEnd w:id="7111"/>
              <w:bookmarkEnd w:id="7112"/>
              <w:bookmarkEnd w:id="7113"/>
              <w:bookmarkEnd w:id="7114"/>
            </w:del>
          </w:ins>
        </w:p>
        <w:p w:rsidR="007F796F" w:rsidRPr="00B13BB5" w:rsidDel="00B039FB" w:rsidRDefault="00FC03C9" w:rsidP="007F796F">
          <w:pPr>
            <w:pStyle w:val="ListParagraph"/>
            <w:widowControl w:val="0"/>
            <w:autoSpaceDE w:val="0"/>
            <w:autoSpaceDN w:val="0"/>
            <w:ind w:left="0"/>
            <w:jc w:val="center"/>
            <w:rPr>
              <w:ins w:id="7115" w:author="an" w:date="2014-01-20T15:17:00Z"/>
              <w:del w:id="7116" w:author="thuyhuynh" w:date="2022-03-30T12:39:00Z"/>
              <w:rFonts w:ascii="Poppins" w:hAnsi="Poppins"/>
              <w:sz w:val="24"/>
              <w:szCs w:val="24"/>
              <w:rPrChange w:id="7117" w:author="thuyhuynh" w:date="2023-05-08T12:05:00Z">
                <w:rPr>
                  <w:ins w:id="7118" w:author="an" w:date="2014-01-20T15:17:00Z"/>
                  <w:del w:id="7119" w:author="thuyhuynh" w:date="2022-03-30T12:39:00Z"/>
                  <w:sz w:val="24"/>
                </w:rPr>
              </w:rPrChange>
            </w:rPr>
          </w:pPr>
          <w:ins w:id="7120" w:author="an" w:date="2014-05-01T15:33:00Z">
            <w:del w:id="7121" w:author="thuyhuynh" w:date="2022-03-30T12:39:00Z">
              <w:r w:rsidRPr="00B13BB5" w:rsidDel="00B039FB">
                <w:rPr>
                  <w:rFonts w:ascii="Poppins" w:hAnsi="Poppins"/>
                  <w:noProof/>
                  <w:sz w:val="24"/>
                  <w:szCs w:val="24"/>
                  <w:rPrChange w:id="7122">
                    <w:rPr>
                      <w:noProof/>
                    </w:rPr>
                  </w:rPrChange>
                </w:rPr>
                <w:drawing>
                  <wp:inline distT="0" distB="0" distL="0" distR="0" wp14:anchorId="7705E94F" wp14:editId="38D4796E">
                    <wp:extent cx="4425696" cy="363931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425696" cy="3639312"/>
                            </a:xfrm>
                            <a:prstGeom prst="rect">
                              <a:avLst/>
                            </a:prstGeom>
                          </pic:spPr>
                        </pic:pic>
                      </a:graphicData>
                    </a:graphic>
                  </wp:inline>
                </w:drawing>
              </w:r>
            </w:del>
          </w:ins>
          <w:bookmarkStart w:id="7123" w:name="_Toc99552729"/>
          <w:bookmarkStart w:id="7124" w:name="_Toc99553065"/>
          <w:bookmarkStart w:id="7125" w:name="_Toc99553400"/>
          <w:bookmarkStart w:id="7126" w:name="_Toc99553733"/>
          <w:bookmarkEnd w:id="7123"/>
          <w:bookmarkEnd w:id="7124"/>
          <w:bookmarkEnd w:id="7125"/>
          <w:bookmarkEnd w:id="7126"/>
        </w:p>
        <w:p w:rsidR="007F796F" w:rsidRPr="00B13BB5" w:rsidDel="00B039FB" w:rsidRDefault="007F796F" w:rsidP="007F796F">
          <w:pPr>
            <w:rPr>
              <w:ins w:id="7127" w:author="an" w:date="2014-01-20T15:17:00Z"/>
              <w:del w:id="7128" w:author="thuyhuynh" w:date="2022-03-30T12:39:00Z"/>
              <w:rFonts w:ascii="Poppins" w:hAnsi="Poppins"/>
              <w:sz w:val="24"/>
              <w:szCs w:val="24"/>
              <w:rPrChange w:id="7129" w:author="thuyhuynh" w:date="2023-05-08T12:05:00Z">
                <w:rPr>
                  <w:ins w:id="7130" w:author="an" w:date="2014-01-20T15:17:00Z"/>
                  <w:del w:id="7131" w:author="thuyhuynh" w:date="2022-03-30T12:39:00Z"/>
                  <w:sz w:val="24"/>
                </w:rPr>
              </w:rPrChange>
            </w:rPr>
          </w:pPr>
          <w:bookmarkStart w:id="7132" w:name="_Toc99552730"/>
          <w:bookmarkStart w:id="7133" w:name="_Toc99553066"/>
          <w:bookmarkStart w:id="7134" w:name="_Toc99553401"/>
          <w:bookmarkStart w:id="7135" w:name="_Toc99553734"/>
          <w:bookmarkEnd w:id="7132"/>
          <w:bookmarkEnd w:id="7133"/>
          <w:bookmarkEnd w:id="7134"/>
          <w:bookmarkEnd w:id="7135"/>
        </w:p>
        <w:p w:rsidR="007F796F" w:rsidRPr="00B13BB5" w:rsidDel="00B039FB" w:rsidRDefault="007F796F">
          <w:pPr>
            <w:pStyle w:val="ListParagraph"/>
            <w:numPr>
              <w:ilvl w:val="0"/>
              <w:numId w:val="46"/>
            </w:numPr>
            <w:spacing w:after="200" w:line="276" w:lineRule="auto"/>
            <w:rPr>
              <w:ins w:id="7136" w:author="an" w:date="2014-01-20T15:17:00Z"/>
              <w:del w:id="7137" w:author="thuyhuynh" w:date="2022-03-30T12:39:00Z"/>
              <w:rFonts w:ascii="Poppins" w:hAnsi="Poppins"/>
              <w:sz w:val="24"/>
              <w:szCs w:val="24"/>
              <w:rPrChange w:id="7138" w:author="thuyhuynh" w:date="2023-05-08T12:05:00Z">
                <w:rPr>
                  <w:ins w:id="7139" w:author="an" w:date="2014-01-20T15:17:00Z"/>
                  <w:del w:id="7140" w:author="thuyhuynh" w:date="2022-03-30T12:39:00Z"/>
                </w:rPr>
              </w:rPrChange>
            </w:rPr>
            <w:pPrChange w:id="7141" w:author="an" w:date="2014-01-20T15:19:00Z">
              <w:pPr>
                <w:pStyle w:val="ListParagraph"/>
                <w:numPr>
                  <w:numId w:val="35"/>
                </w:numPr>
                <w:ind w:left="360" w:hanging="360"/>
                <w:jc w:val="both"/>
              </w:pPr>
            </w:pPrChange>
          </w:pPr>
          <w:ins w:id="7142" w:author="an" w:date="2014-01-20T15:17:00Z">
            <w:del w:id="7143" w:author="thuyhuynh" w:date="2022-03-30T12:39:00Z">
              <w:r w:rsidRPr="00B13BB5" w:rsidDel="00B039FB">
                <w:rPr>
                  <w:rFonts w:ascii="Poppins" w:hAnsi="Poppins"/>
                  <w:sz w:val="24"/>
                  <w:szCs w:val="24"/>
                  <w:lang w:eastAsia="ko-KR"/>
                  <w:rPrChange w:id="7144" w:author="thuyhuynh" w:date="2023-05-08T12:05:00Z">
                    <w:rPr>
                      <w:lang w:eastAsia="ko-KR"/>
                    </w:rPr>
                  </w:rPrChange>
                </w:rPr>
                <w:delText>F</w:delText>
              </w:r>
              <w:r w:rsidRPr="00B13BB5" w:rsidDel="00B039FB">
                <w:rPr>
                  <w:rFonts w:ascii="Poppins" w:hAnsi="Poppins"/>
                  <w:sz w:val="24"/>
                  <w:szCs w:val="24"/>
                  <w:rPrChange w:id="7145" w:author="thuyhuynh" w:date="2023-05-08T12:05:00Z">
                    <w:rPr/>
                  </w:rPrChange>
                </w:rPr>
                <w:delText xml:space="preserve">ollow the instructions from the installer to finish the setup process. </w:delText>
              </w:r>
              <w:r w:rsidRPr="00B13BB5" w:rsidDel="00B039FB">
                <w:rPr>
                  <w:rFonts w:ascii="Poppins" w:hAnsi="Poppins"/>
                  <w:sz w:val="24"/>
                  <w:szCs w:val="24"/>
                  <w:lang w:eastAsia="ko-KR"/>
                  <w:rPrChange w:id="7146" w:author="thuyhuynh" w:date="2023-05-08T12:05:00Z">
                    <w:rPr>
                      <w:lang w:eastAsia="ko-KR"/>
                    </w:rPr>
                  </w:rPrChange>
                </w:rPr>
                <w:delText>When</w:delText>
              </w:r>
              <w:r w:rsidRPr="00B13BB5" w:rsidDel="00B039FB">
                <w:rPr>
                  <w:rFonts w:ascii="Poppins" w:hAnsi="Poppins"/>
                  <w:sz w:val="24"/>
                  <w:szCs w:val="24"/>
                  <w:rPrChange w:id="7147" w:author="thuyhuynh" w:date="2023-05-08T12:05:00Z">
                    <w:rPr/>
                  </w:rPrChange>
                </w:rPr>
                <w:delText xml:space="preserve"> the following wizard appears, click “Close” to successfully complete the </w:delText>
              </w:r>
              <w:r w:rsidRPr="00B13BB5" w:rsidDel="00B039FB">
                <w:rPr>
                  <w:rFonts w:ascii="Poppins" w:hAnsi="Poppins"/>
                  <w:color w:val="000000"/>
                  <w:sz w:val="24"/>
                  <w:szCs w:val="24"/>
                  <w:rPrChange w:id="7148" w:author="thuyhuynh" w:date="2023-05-08T12:05:00Z">
                    <w:rPr>
                      <w:color w:val="030003"/>
                    </w:rPr>
                  </w:rPrChange>
                </w:rPr>
                <w:delText xml:space="preserve">IDDK 2000 </w:delText>
              </w:r>
            </w:del>
          </w:ins>
          <w:ins w:id="7149" w:author="an" w:date="2014-01-20T15:24:00Z">
            <w:del w:id="7150" w:author="thuyhuynh" w:date="2022-03-30T12:39:00Z">
              <w:r w:rsidR="00E82B0A" w:rsidRPr="00B13BB5" w:rsidDel="00B039FB">
                <w:rPr>
                  <w:rFonts w:ascii="Poppins" w:hAnsi="Poppins"/>
                  <w:color w:val="000000"/>
                  <w:sz w:val="24"/>
                  <w:szCs w:val="24"/>
                  <w:rPrChange w:id="7151" w:author="thuyhuynh" w:date="2023-05-08T12:05:00Z">
                    <w:rPr>
                      <w:color w:val="030003"/>
                    </w:rPr>
                  </w:rPrChange>
                </w:rPr>
                <w:delText>JAVA</w:delText>
              </w:r>
            </w:del>
          </w:ins>
          <w:ins w:id="7152" w:author="an" w:date="2014-01-20T15:17:00Z">
            <w:del w:id="7153" w:author="thuyhuynh" w:date="2022-03-30T12:39:00Z">
              <w:r w:rsidRPr="00B13BB5" w:rsidDel="00B039FB">
                <w:rPr>
                  <w:rFonts w:ascii="Poppins" w:hAnsi="Poppins"/>
                  <w:color w:val="000000"/>
                  <w:sz w:val="24"/>
                  <w:szCs w:val="24"/>
                  <w:rPrChange w:id="7154" w:author="thuyhuynh" w:date="2023-05-08T12:05:00Z">
                    <w:rPr>
                      <w:color w:val="030003"/>
                    </w:rPr>
                  </w:rPrChange>
                </w:rPr>
                <w:delText xml:space="preserve"> </w:delText>
              </w:r>
              <w:r w:rsidRPr="00B13BB5" w:rsidDel="00B039FB">
                <w:rPr>
                  <w:rFonts w:ascii="Poppins" w:hAnsi="Poppins"/>
                  <w:sz w:val="24"/>
                  <w:szCs w:val="24"/>
                  <w:rPrChange w:id="7155" w:author="thuyhuynh" w:date="2023-05-08T12:05:00Z">
                    <w:rPr/>
                  </w:rPrChange>
                </w:rPr>
                <w:delText>installation.</w:delText>
              </w:r>
              <w:bookmarkStart w:id="7156" w:name="_Toc99552731"/>
              <w:bookmarkStart w:id="7157" w:name="_Toc99553067"/>
              <w:bookmarkStart w:id="7158" w:name="_Toc99553402"/>
              <w:bookmarkStart w:id="7159" w:name="_Toc99553735"/>
              <w:bookmarkEnd w:id="7156"/>
              <w:bookmarkEnd w:id="7157"/>
              <w:bookmarkEnd w:id="7158"/>
              <w:bookmarkEnd w:id="7159"/>
            </w:del>
          </w:ins>
        </w:p>
        <w:p w:rsidR="007F796F" w:rsidRPr="00B13BB5" w:rsidDel="00B039FB" w:rsidRDefault="00FC03C9" w:rsidP="007F796F">
          <w:pPr>
            <w:jc w:val="center"/>
            <w:rPr>
              <w:ins w:id="7160" w:author="an" w:date="2014-01-20T15:17:00Z"/>
              <w:del w:id="7161" w:author="thuyhuynh" w:date="2022-03-30T12:39:00Z"/>
              <w:rFonts w:ascii="Poppins" w:hAnsi="Poppins"/>
              <w:sz w:val="24"/>
              <w:szCs w:val="24"/>
              <w:rPrChange w:id="7162" w:author="thuyhuynh" w:date="2023-05-08T12:05:00Z">
                <w:rPr>
                  <w:ins w:id="7163" w:author="an" w:date="2014-01-20T15:17:00Z"/>
                  <w:del w:id="7164" w:author="thuyhuynh" w:date="2022-03-30T12:39:00Z"/>
                </w:rPr>
              </w:rPrChange>
            </w:rPr>
          </w:pPr>
          <w:ins w:id="7165" w:author="an" w:date="2014-05-01T15:34:00Z">
            <w:del w:id="7166" w:author="thuyhuynh" w:date="2022-03-30T12:39:00Z">
              <w:r w:rsidRPr="00B13BB5" w:rsidDel="00B039FB">
                <w:rPr>
                  <w:rFonts w:ascii="Poppins" w:hAnsi="Poppins"/>
                  <w:noProof/>
                  <w:sz w:val="24"/>
                  <w:szCs w:val="24"/>
                  <w:rPrChange w:id="7167">
                    <w:rPr>
                      <w:noProof/>
                    </w:rPr>
                  </w:rPrChange>
                </w:rPr>
                <w:drawing>
                  <wp:inline distT="0" distB="0" distL="0" distR="0" wp14:anchorId="4A434302" wp14:editId="116E7999">
                    <wp:extent cx="4434840" cy="3630168"/>
                    <wp:effectExtent l="0" t="0" r="381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434840" cy="3630168"/>
                            </a:xfrm>
                            <a:prstGeom prst="rect">
                              <a:avLst/>
                            </a:prstGeom>
                          </pic:spPr>
                        </pic:pic>
                      </a:graphicData>
                    </a:graphic>
                  </wp:inline>
                </w:drawing>
              </w:r>
            </w:del>
          </w:ins>
          <w:bookmarkStart w:id="7168" w:name="_Toc99552732"/>
          <w:bookmarkStart w:id="7169" w:name="_Toc99553068"/>
          <w:bookmarkStart w:id="7170" w:name="_Toc99553403"/>
          <w:bookmarkStart w:id="7171" w:name="_Toc99553736"/>
          <w:bookmarkEnd w:id="7168"/>
          <w:bookmarkEnd w:id="7169"/>
          <w:bookmarkEnd w:id="7170"/>
          <w:bookmarkEnd w:id="7171"/>
        </w:p>
        <w:p w:rsidR="007F796F" w:rsidRPr="00B13BB5" w:rsidDel="00B039FB" w:rsidRDefault="007F796F" w:rsidP="007F796F">
          <w:pPr>
            <w:rPr>
              <w:ins w:id="7172" w:author="an" w:date="2014-01-20T15:17:00Z"/>
              <w:del w:id="7173" w:author="thuyhuynh" w:date="2022-03-30T12:39:00Z"/>
              <w:rFonts w:ascii="Poppins" w:hAnsi="Poppins"/>
              <w:sz w:val="24"/>
              <w:szCs w:val="24"/>
              <w:rPrChange w:id="7174" w:author="thuyhuynh" w:date="2023-05-08T12:05:00Z">
                <w:rPr>
                  <w:ins w:id="7175" w:author="an" w:date="2014-01-20T15:17:00Z"/>
                  <w:del w:id="7176" w:author="thuyhuynh" w:date="2022-03-30T12:39:00Z"/>
                </w:rPr>
              </w:rPrChange>
            </w:rPr>
          </w:pPr>
          <w:ins w:id="7177" w:author="an" w:date="2014-01-20T15:17:00Z">
            <w:del w:id="7178" w:author="thuyhuynh" w:date="2022-03-30T12:39:00Z">
              <w:r w:rsidRPr="00B13BB5" w:rsidDel="00B039FB">
                <w:rPr>
                  <w:rFonts w:ascii="Poppins" w:hAnsi="Poppins"/>
                  <w:sz w:val="24"/>
                  <w:szCs w:val="24"/>
                  <w:rPrChange w:id="7179" w:author="thuyhuynh" w:date="2023-05-08T12:05:00Z">
                    <w:rPr/>
                  </w:rPrChange>
                </w:rPr>
                <w:br w:type="page"/>
              </w:r>
            </w:del>
          </w:ins>
        </w:p>
        <w:p w:rsidR="007F796F" w:rsidRPr="00B13BB5" w:rsidDel="00B039FB" w:rsidRDefault="007F796F">
          <w:pPr>
            <w:pStyle w:val="ListParagraph"/>
            <w:numPr>
              <w:ilvl w:val="0"/>
              <w:numId w:val="46"/>
            </w:numPr>
            <w:spacing w:after="200" w:line="276" w:lineRule="auto"/>
            <w:rPr>
              <w:ins w:id="7180" w:author="an" w:date="2014-01-20T15:17:00Z"/>
              <w:del w:id="7181" w:author="thuyhuynh" w:date="2022-03-30T12:39:00Z"/>
              <w:rFonts w:ascii="Poppins" w:hAnsi="Poppins"/>
              <w:sz w:val="24"/>
              <w:szCs w:val="24"/>
              <w:rPrChange w:id="7182" w:author="thuyhuynh" w:date="2023-05-08T12:05:00Z">
                <w:rPr>
                  <w:ins w:id="7183" w:author="an" w:date="2014-01-20T15:17:00Z"/>
                  <w:del w:id="7184" w:author="thuyhuynh" w:date="2022-03-30T12:39:00Z"/>
                </w:rPr>
              </w:rPrChange>
            </w:rPr>
            <w:pPrChange w:id="7185" w:author="an" w:date="2014-01-20T15:19:00Z">
              <w:pPr>
                <w:pStyle w:val="ListParagraph"/>
                <w:numPr>
                  <w:numId w:val="35"/>
                </w:numPr>
                <w:ind w:left="360" w:hanging="360"/>
                <w:jc w:val="both"/>
              </w:pPr>
            </w:pPrChange>
          </w:pPr>
          <w:ins w:id="7186" w:author="an" w:date="2014-01-20T15:17:00Z">
            <w:del w:id="7187" w:author="thuyhuynh" w:date="2022-03-30T12:39:00Z">
              <w:r w:rsidRPr="00B13BB5" w:rsidDel="00B039FB">
                <w:rPr>
                  <w:rFonts w:ascii="Poppins" w:hAnsi="Poppins"/>
                  <w:sz w:val="24"/>
                  <w:szCs w:val="24"/>
                  <w:rPrChange w:id="7188" w:author="thuyhuynh" w:date="2023-05-08T12:05:00Z">
                    <w:rPr/>
                  </w:rPrChange>
                </w:rPr>
                <w:delText xml:space="preserve">When finished, you can verify if the program </w:delText>
              </w:r>
              <w:r w:rsidRPr="00B13BB5" w:rsidDel="00B039FB">
                <w:rPr>
                  <w:rFonts w:ascii="Poppins" w:hAnsi="Poppins"/>
                  <w:sz w:val="24"/>
                  <w:szCs w:val="24"/>
                  <w:lang w:eastAsia="ko-KR"/>
                  <w:rPrChange w:id="7189" w:author="thuyhuynh" w:date="2023-05-08T12:05:00Z">
                    <w:rPr>
                      <w:lang w:eastAsia="ko-KR"/>
                    </w:rPr>
                  </w:rPrChange>
                </w:rPr>
                <w:delText>has been</w:delText>
              </w:r>
              <w:r w:rsidRPr="00B13BB5" w:rsidDel="00B039FB">
                <w:rPr>
                  <w:rFonts w:ascii="Poppins" w:hAnsi="Poppins"/>
                  <w:sz w:val="24"/>
                  <w:szCs w:val="24"/>
                  <w:rPrChange w:id="7190" w:author="thuyhuynh" w:date="2023-05-08T12:05:00Z">
                    <w:rPr/>
                  </w:rPrChange>
                </w:rPr>
                <w:delText xml:space="preserve"> properly installed by </w:delText>
              </w:r>
              <w:r w:rsidRPr="00B13BB5" w:rsidDel="00B039FB">
                <w:rPr>
                  <w:rFonts w:ascii="Poppins" w:hAnsi="Poppins"/>
                  <w:sz w:val="24"/>
                  <w:szCs w:val="24"/>
                  <w:lang w:eastAsia="ko-KR"/>
                  <w:rPrChange w:id="7191" w:author="thuyhuynh" w:date="2023-05-08T12:05:00Z">
                    <w:rPr>
                      <w:lang w:eastAsia="ko-KR"/>
                    </w:rPr>
                  </w:rPrChange>
                </w:rPr>
                <w:delText>checking</w:delText>
              </w:r>
              <w:r w:rsidRPr="00B13BB5" w:rsidDel="00B039FB">
                <w:rPr>
                  <w:rFonts w:ascii="Poppins" w:hAnsi="Poppins"/>
                  <w:sz w:val="24"/>
                  <w:szCs w:val="24"/>
                  <w:rPrChange w:id="7192" w:author="thuyhuynh" w:date="2023-05-08T12:05:00Z">
                    <w:rPr/>
                  </w:rPrChange>
                </w:rPr>
                <w:delText xml:space="preserve"> the installation folder.</w:delText>
              </w:r>
              <w:bookmarkStart w:id="7193" w:name="_Toc99552733"/>
              <w:bookmarkStart w:id="7194" w:name="_Toc99553069"/>
              <w:bookmarkStart w:id="7195" w:name="_Toc99553404"/>
              <w:bookmarkStart w:id="7196" w:name="_Toc99553737"/>
              <w:bookmarkEnd w:id="7193"/>
              <w:bookmarkEnd w:id="7194"/>
              <w:bookmarkEnd w:id="7195"/>
              <w:bookmarkEnd w:id="7196"/>
            </w:del>
          </w:ins>
        </w:p>
        <w:p w:rsidR="007F796F" w:rsidRPr="00B13BB5" w:rsidDel="00B039FB" w:rsidRDefault="00FC03C9" w:rsidP="007F796F">
          <w:pPr>
            <w:jc w:val="center"/>
            <w:rPr>
              <w:ins w:id="7197" w:author="an" w:date="2014-01-20T15:17:00Z"/>
              <w:del w:id="7198" w:author="thuyhuynh" w:date="2022-03-30T12:39:00Z"/>
              <w:rFonts w:ascii="Poppins" w:hAnsi="Poppins"/>
              <w:sz w:val="24"/>
              <w:szCs w:val="24"/>
              <w:rPrChange w:id="7199" w:author="thuyhuynh" w:date="2023-05-08T12:05:00Z">
                <w:rPr>
                  <w:ins w:id="7200" w:author="an" w:date="2014-01-20T15:17:00Z"/>
                  <w:del w:id="7201" w:author="thuyhuynh" w:date="2022-03-30T12:39:00Z"/>
                </w:rPr>
              </w:rPrChange>
            </w:rPr>
          </w:pPr>
          <w:ins w:id="7202" w:author="an" w:date="2014-05-01T15:37:00Z">
            <w:del w:id="7203" w:author="thuyhuynh" w:date="2022-03-30T12:39:00Z">
              <w:r w:rsidRPr="00B13BB5" w:rsidDel="00B039FB">
                <w:rPr>
                  <w:rFonts w:ascii="Poppins" w:hAnsi="Poppins"/>
                  <w:noProof/>
                  <w:sz w:val="24"/>
                  <w:szCs w:val="24"/>
                  <w:rPrChange w:id="7204">
                    <w:rPr>
                      <w:noProof/>
                    </w:rPr>
                  </w:rPrChange>
                </w:rPr>
                <w:drawing>
                  <wp:inline distT="0" distB="0" distL="0" distR="0" wp14:anchorId="563B9C33" wp14:editId="47E44484">
                    <wp:extent cx="4657725" cy="16478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57725" cy="1647825"/>
                            </a:xfrm>
                            <a:prstGeom prst="rect">
                              <a:avLst/>
                            </a:prstGeom>
                          </pic:spPr>
                        </pic:pic>
                      </a:graphicData>
                    </a:graphic>
                  </wp:inline>
                </w:drawing>
              </w:r>
            </w:del>
          </w:ins>
          <w:bookmarkStart w:id="7205" w:name="_Toc99552734"/>
          <w:bookmarkStart w:id="7206" w:name="_Toc99553070"/>
          <w:bookmarkStart w:id="7207" w:name="_Toc99553405"/>
          <w:bookmarkStart w:id="7208" w:name="_Toc99553738"/>
          <w:bookmarkEnd w:id="7205"/>
          <w:bookmarkEnd w:id="7206"/>
          <w:bookmarkEnd w:id="7207"/>
          <w:bookmarkEnd w:id="7208"/>
        </w:p>
        <w:p w:rsidR="007F796F" w:rsidRPr="00B13BB5" w:rsidDel="00B039FB" w:rsidRDefault="007F796F" w:rsidP="007F796F">
          <w:pPr>
            <w:rPr>
              <w:ins w:id="7209" w:author="an" w:date="2014-01-20T15:17:00Z"/>
              <w:del w:id="7210" w:author="thuyhuynh" w:date="2022-03-30T12:39:00Z"/>
              <w:rFonts w:ascii="Poppins" w:hAnsi="Poppins"/>
              <w:sz w:val="24"/>
              <w:szCs w:val="24"/>
              <w:rPrChange w:id="7211" w:author="thuyhuynh" w:date="2023-05-08T12:05:00Z">
                <w:rPr>
                  <w:ins w:id="7212" w:author="an" w:date="2014-01-20T15:17:00Z"/>
                  <w:del w:id="7213" w:author="thuyhuynh" w:date="2022-03-30T12:39:00Z"/>
                </w:rPr>
              </w:rPrChange>
            </w:rPr>
          </w:pPr>
          <w:bookmarkStart w:id="7214" w:name="_Toc99552735"/>
          <w:bookmarkStart w:id="7215" w:name="_Toc99553071"/>
          <w:bookmarkStart w:id="7216" w:name="_Toc99553406"/>
          <w:bookmarkStart w:id="7217" w:name="_Toc99553739"/>
          <w:bookmarkEnd w:id="7214"/>
          <w:bookmarkEnd w:id="7215"/>
          <w:bookmarkEnd w:id="7216"/>
          <w:bookmarkEnd w:id="7217"/>
        </w:p>
        <w:p w:rsidR="00DE3077" w:rsidRPr="001C39D5" w:rsidDel="00B039FB" w:rsidRDefault="00DE3077" w:rsidP="00DE3077">
          <w:pPr>
            <w:pStyle w:val="Heading3"/>
            <w:rPr>
              <w:ins w:id="7218" w:author="an" w:date="2014-01-20T15:31:00Z"/>
              <w:del w:id="7219" w:author="thuyhuynh" w:date="2022-03-30T12:39:00Z"/>
              <w:lang w:eastAsia="ko-KR"/>
            </w:rPr>
          </w:pPr>
          <w:ins w:id="7220" w:author="an" w:date="2014-01-20T15:32:00Z">
            <w:del w:id="7221" w:author="thuyhuynh" w:date="2022-03-30T12:39:00Z">
              <w:r w:rsidRPr="00B13BB5" w:rsidDel="00B039FB">
                <w:rPr>
                  <w:lang w:eastAsia="ko-KR"/>
                </w:rPr>
                <w:delText>.NET</w:delText>
              </w:r>
            </w:del>
          </w:ins>
          <w:bookmarkStart w:id="7222" w:name="_Toc99552736"/>
          <w:bookmarkStart w:id="7223" w:name="_Toc99553072"/>
          <w:bookmarkStart w:id="7224" w:name="_Toc99553407"/>
          <w:bookmarkStart w:id="7225" w:name="_Toc99553740"/>
          <w:bookmarkEnd w:id="7222"/>
          <w:bookmarkEnd w:id="7223"/>
          <w:bookmarkEnd w:id="7224"/>
          <w:bookmarkEnd w:id="7225"/>
        </w:p>
        <w:p w:rsidR="00DE3077" w:rsidRPr="00B13BB5" w:rsidDel="00B039FB" w:rsidRDefault="00DE3077">
          <w:pPr>
            <w:pStyle w:val="ListParagraph"/>
            <w:numPr>
              <w:ilvl w:val="0"/>
              <w:numId w:val="47"/>
            </w:numPr>
            <w:spacing w:after="200" w:line="276" w:lineRule="auto"/>
            <w:rPr>
              <w:ins w:id="7226" w:author="an" w:date="2014-01-20T15:31:00Z"/>
              <w:del w:id="7227" w:author="thuyhuynh" w:date="2022-03-30T12:39:00Z"/>
              <w:rFonts w:ascii="Poppins" w:hAnsi="Poppins"/>
              <w:sz w:val="24"/>
              <w:szCs w:val="24"/>
              <w:rPrChange w:id="7228" w:author="thuyhuynh" w:date="2023-05-08T12:05:00Z">
                <w:rPr>
                  <w:ins w:id="7229" w:author="an" w:date="2014-01-20T15:31:00Z"/>
                  <w:del w:id="7230" w:author="thuyhuynh" w:date="2022-03-30T12:39:00Z"/>
                </w:rPr>
              </w:rPrChange>
            </w:rPr>
            <w:pPrChange w:id="7231" w:author="an" w:date="2014-01-20T15:31:00Z">
              <w:pPr>
                <w:pStyle w:val="ListParagraph"/>
                <w:numPr>
                  <w:numId w:val="46"/>
                </w:numPr>
                <w:spacing w:after="200" w:line="276" w:lineRule="auto"/>
                <w:ind w:hanging="360"/>
              </w:pPr>
            </w:pPrChange>
          </w:pPr>
          <w:ins w:id="7232" w:author="an" w:date="2014-01-20T15:31:00Z">
            <w:del w:id="7233" w:author="thuyhuynh" w:date="2022-03-30T12:39:00Z">
              <w:r w:rsidRPr="00B13BB5" w:rsidDel="00B039FB">
                <w:rPr>
                  <w:rFonts w:ascii="Poppins" w:hAnsi="Poppins"/>
                  <w:sz w:val="24"/>
                  <w:szCs w:val="24"/>
                  <w:rPrChange w:id="7234" w:author="thuyhuynh" w:date="2023-05-08T12:05:00Z">
                    <w:rPr/>
                  </w:rPrChange>
                </w:rPr>
                <w:delText>Download or copy the software package go to the “</w:delText>
              </w:r>
              <w:r w:rsidRPr="00B13BB5" w:rsidDel="00B039FB">
                <w:rPr>
                  <w:rFonts w:ascii="Poppins" w:hAnsi="Poppins"/>
                  <w:color w:val="000000"/>
                  <w:sz w:val="24"/>
                  <w:szCs w:val="24"/>
                  <w:rPrChange w:id="7235" w:author="thuyhuynh" w:date="2023-05-08T12:05:00Z">
                    <w:rPr>
                      <w:color w:val="030003"/>
                    </w:rPr>
                  </w:rPrChange>
                </w:rPr>
                <w:delText xml:space="preserve">IDDK 2000 </w:delText>
              </w:r>
            </w:del>
          </w:ins>
          <w:ins w:id="7236" w:author="an" w:date="2014-01-20T15:33:00Z">
            <w:del w:id="7237" w:author="thuyhuynh" w:date="2022-03-30T12:39:00Z">
              <w:r w:rsidR="005E5C93" w:rsidRPr="00B13BB5" w:rsidDel="00B039FB">
                <w:rPr>
                  <w:rFonts w:ascii="Poppins" w:hAnsi="Poppins"/>
                  <w:color w:val="000000"/>
                  <w:sz w:val="24"/>
                  <w:szCs w:val="24"/>
                  <w:rPrChange w:id="7238" w:author="thuyhuynh" w:date="2023-05-08T12:05:00Z">
                    <w:rPr>
                      <w:color w:val="030003"/>
                    </w:rPr>
                  </w:rPrChange>
                </w:rPr>
                <w:delText>.NET</w:delText>
              </w:r>
            </w:del>
          </w:ins>
          <w:ins w:id="7239" w:author="an" w:date="2014-01-20T15:31:00Z">
            <w:del w:id="7240" w:author="thuyhuynh" w:date="2022-03-30T12:39:00Z">
              <w:r w:rsidRPr="00B13BB5" w:rsidDel="00B039FB">
                <w:rPr>
                  <w:rFonts w:ascii="Poppins" w:hAnsi="Poppins"/>
                  <w:sz w:val="24"/>
                  <w:szCs w:val="24"/>
                  <w:rPrChange w:id="7241" w:author="thuyhuynh" w:date="2023-05-08T12:05:00Z">
                    <w:rPr/>
                  </w:rPrChange>
                </w:rPr>
                <w:delText xml:space="preserve">” folder. Double click </w:delText>
              </w:r>
              <w:r w:rsidRPr="00B13BB5" w:rsidDel="00B039FB">
                <w:rPr>
                  <w:rFonts w:ascii="Poppins" w:hAnsi="Poppins"/>
                  <w:sz w:val="24"/>
                  <w:szCs w:val="24"/>
                  <w:lang w:eastAsia="ko-KR"/>
                  <w:rPrChange w:id="7242" w:author="thuyhuynh" w:date="2023-05-08T12:05:00Z">
                    <w:rPr>
                      <w:lang w:eastAsia="ko-KR"/>
                    </w:rPr>
                  </w:rPrChange>
                </w:rPr>
                <w:delText xml:space="preserve">on </w:delText>
              </w:r>
              <w:r w:rsidRPr="00B13BB5" w:rsidDel="00B039FB">
                <w:rPr>
                  <w:rFonts w:ascii="Poppins" w:hAnsi="Poppins"/>
                  <w:sz w:val="24"/>
                  <w:szCs w:val="24"/>
                  <w:rPrChange w:id="7243" w:author="thuyhuynh" w:date="2023-05-08T12:05:00Z">
                    <w:rPr/>
                  </w:rPrChange>
                </w:rPr>
                <w:delText>the “setup.exe” file.</w:delText>
              </w:r>
              <w:bookmarkStart w:id="7244" w:name="_Toc99552737"/>
              <w:bookmarkStart w:id="7245" w:name="_Toc99553073"/>
              <w:bookmarkStart w:id="7246" w:name="_Toc99553408"/>
              <w:bookmarkStart w:id="7247" w:name="_Toc99553741"/>
              <w:bookmarkEnd w:id="7244"/>
              <w:bookmarkEnd w:id="7245"/>
              <w:bookmarkEnd w:id="7246"/>
              <w:bookmarkEnd w:id="7247"/>
            </w:del>
          </w:ins>
        </w:p>
        <w:p w:rsidR="00DE3077" w:rsidRPr="00B13BB5" w:rsidDel="00B039FB" w:rsidRDefault="005E5C93" w:rsidP="00DE3077">
          <w:pPr>
            <w:pStyle w:val="ListParagraph"/>
            <w:widowControl w:val="0"/>
            <w:autoSpaceDE w:val="0"/>
            <w:autoSpaceDN w:val="0"/>
            <w:ind w:left="0"/>
            <w:jc w:val="center"/>
            <w:rPr>
              <w:ins w:id="7248" w:author="an" w:date="2014-01-20T15:31:00Z"/>
              <w:del w:id="7249" w:author="thuyhuynh" w:date="2022-03-30T12:39:00Z"/>
              <w:rFonts w:ascii="Poppins" w:hAnsi="Poppins"/>
              <w:sz w:val="24"/>
              <w:szCs w:val="24"/>
              <w:lang w:eastAsia="ko-KR"/>
              <w:rPrChange w:id="7250" w:author="thuyhuynh" w:date="2023-05-08T12:05:00Z">
                <w:rPr>
                  <w:ins w:id="7251" w:author="an" w:date="2014-01-20T15:31:00Z"/>
                  <w:del w:id="7252" w:author="thuyhuynh" w:date="2022-03-30T12:39:00Z"/>
                  <w:rFonts w:cs="Courier New"/>
                  <w:sz w:val="24"/>
                  <w:lang w:eastAsia="ko-KR"/>
                </w:rPr>
              </w:rPrChange>
            </w:rPr>
          </w:pPr>
          <w:ins w:id="7253" w:author="an" w:date="2014-01-20T15:33:00Z">
            <w:del w:id="7254" w:author="thuyhuynh" w:date="2022-03-30T12:39:00Z">
              <w:r w:rsidRPr="00B13BB5" w:rsidDel="00B039FB">
                <w:rPr>
                  <w:rFonts w:ascii="Poppins" w:hAnsi="Poppins"/>
                  <w:noProof/>
                  <w:sz w:val="24"/>
                  <w:szCs w:val="24"/>
                  <w:rPrChange w:id="7255">
                    <w:rPr>
                      <w:noProof/>
                    </w:rPr>
                  </w:rPrChange>
                </w:rPr>
                <w:drawing>
                  <wp:inline distT="0" distB="0" distL="0" distR="0" wp14:anchorId="1B255CB0" wp14:editId="03619286">
                    <wp:extent cx="4152900" cy="2076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152900" cy="2076450"/>
                            </a:xfrm>
                            <a:prstGeom prst="rect">
                              <a:avLst/>
                            </a:prstGeom>
                          </pic:spPr>
                        </pic:pic>
                      </a:graphicData>
                    </a:graphic>
                  </wp:inline>
                </w:drawing>
              </w:r>
            </w:del>
          </w:ins>
          <w:bookmarkStart w:id="7256" w:name="_Toc99552738"/>
          <w:bookmarkStart w:id="7257" w:name="_Toc99553074"/>
          <w:bookmarkStart w:id="7258" w:name="_Toc99553409"/>
          <w:bookmarkStart w:id="7259" w:name="_Toc99553742"/>
          <w:bookmarkEnd w:id="7256"/>
          <w:bookmarkEnd w:id="7257"/>
          <w:bookmarkEnd w:id="7258"/>
          <w:bookmarkEnd w:id="7259"/>
        </w:p>
        <w:p w:rsidR="00DE3077" w:rsidRPr="00B13BB5" w:rsidDel="00B039FB" w:rsidRDefault="00DE3077" w:rsidP="00DE3077">
          <w:pPr>
            <w:pStyle w:val="ListParagraph"/>
            <w:widowControl w:val="0"/>
            <w:autoSpaceDE w:val="0"/>
            <w:autoSpaceDN w:val="0"/>
            <w:ind w:left="360"/>
            <w:jc w:val="both"/>
            <w:rPr>
              <w:ins w:id="7260" w:author="an" w:date="2014-01-20T15:31:00Z"/>
              <w:del w:id="7261" w:author="thuyhuynh" w:date="2022-03-30T12:39:00Z"/>
              <w:rFonts w:ascii="Poppins" w:hAnsi="Poppins"/>
              <w:sz w:val="24"/>
              <w:szCs w:val="24"/>
              <w:rPrChange w:id="7262" w:author="thuyhuynh" w:date="2023-05-08T12:05:00Z">
                <w:rPr>
                  <w:ins w:id="7263" w:author="an" w:date="2014-01-20T15:31:00Z"/>
                  <w:del w:id="7264" w:author="thuyhuynh" w:date="2022-03-30T12:39:00Z"/>
                </w:rPr>
              </w:rPrChange>
            </w:rPr>
          </w:pPr>
          <w:ins w:id="7265" w:author="an" w:date="2014-01-20T15:31:00Z">
            <w:del w:id="7266" w:author="thuyhuynh" w:date="2022-03-30T12:39:00Z">
              <w:r w:rsidRPr="00B13BB5" w:rsidDel="00B039FB">
                <w:rPr>
                  <w:rFonts w:ascii="Poppins" w:hAnsi="Poppins"/>
                  <w:sz w:val="24"/>
                  <w:szCs w:val="24"/>
                  <w:rPrChange w:id="7267" w:author="thuyhuynh" w:date="2023-05-08T12:05:00Z">
                    <w:rPr/>
                  </w:rPrChange>
                </w:rPr>
                <w:delText xml:space="preserve">The installer will guide you through all the installation process. </w:delText>
              </w:r>
              <w:r w:rsidRPr="00B13BB5" w:rsidDel="00B039FB">
                <w:rPr>
                  <w:rFonts w:ascii="Poppins" w:hAnsi="Poppins"/>
                  <w:sz w:val="24"/>
                  <w:szCs w:val="24"/>
                  <w:lang w:eastAsia="ko-KR"/>
                  <w:rPrChange w:id="7268" w:author="thuyhuynh" w:date="2023-05-08T12:05:00Z">
                    <w:rPr>
                      <w:lang w:eastAsia="ko-KR"/>
                    </w:rPr>
                  </w:rPrChange>
                </w:rPr>
                <w:delText>S</w:delText>
              </w:r>
              <w:r w:rsidRPr="00B13BB5" w:rsidDel="00B039FB">
                <w:rPr>
                  <w:rFonts w:ascii="Poppins" w:hAnsi="Poppins"/>
                  <w:sz w:val="24"/>
                  <w:szCs w:val="24"/>
                  <w:rPrChange w:id="7269" w:author="thuyhuynh" w:date="2023-05-08T12:05:00Z">
                    <w:rPr/>
                  </w:rPrChange>
                </w:rPr>
                <w:delText xml:space="preserve">elect the appropriate options and click “Next” to move to the next steps. </w:delText>
              </w:r>
              <w:r w:rsidRPr="00B13BB5" w:rsidDel="00B039FB">
                <w:rPr>
                  <w:rFonts w:ascii="Poppins" w:hAnsi="Poppins"/>
                  <w:sz w:val="24"/>
                  <w:szCs w:val="24"/>
                  <w:rPrChange w:id="7270" w:author="thuyhuynh" w:date="2023-05-08T12:05:00Z">
                    <w:rPr/>
                  </w:rPrChange>
                </w:rPr>
                <w:br w:type="page"/>
              </w:r>
              <w:bookmarkStart w:id="7271" w:name="_Toc99552739"/>
              <w:bookmarkStart w:id="7272" w:name="_Toc99553075"/>
              <w:bookmarkStart w:id="7273" w:name="_Toc99553410"/>
              <w:bookmarkStart w:id="7274" w:name="_Toc99553743"/>
              <w:bookmarkEnd w:id="7271"/>
              <w:bookmarkEnd w:id="7272"/>
              <w:bookmarkEnd w:id="7273"/>
              <w:bookmarkEnd w:id="7274"/>
            </w:del>
          </w:ins>
        </w:p>
        <w:p w:rsidR="00DE3077" w:rsidRPr="00B13BB5" w:rsidDel="00B039FB" w:rsidRDefault="00DE3077">
          <w:pPr>
            <w:pStyle w:val="ListParagraph"/>
            <w:numPr>
              <w:ilvl w:val="0"/>
              <w:numId w:val="47"/>
            </w:numPr>
            <w:spacing w:after="200" w:line="276" w:lineRule="auto"/>
            <w:rPr>
              <w:ins w:id="7275" w:author="an" w:date="2014-01-20T15:31:00Z"/>
              <w:del w:id="7276" w:author="thuyhuynh" w:date="2022-03-30T12:39:00Z"/>
              <w:rFonts w:ascii="Poppins" w:hAnsi="Poppins"/>
              <w:sz w:val="24"/>
              <w:szCs w:val="24"/>
              <w:rPrChange w:id="7277" w:author="thuyhuynh" w:date="2023-05-08T12:05:00Z">
                <w:rPr>
                  <w:ins w:id="7278" w:author="an" w:date="2014-01-20T15:31:00Z"/>
                  <w:del w:id="7279" w:author="thuyhuynh" w:date="2022-03-30T12:39:00Z"/>
                </w:rPr>
              </w:rPrChange>
            </w:rPr>
            <w:pPrChange w:id="7280" w:author="an" w:date="2014-01-20T15:31:00Z">
              <w:pPr>
                <w:pStyle w:val="ListParagraph"/>
                <w:numPr>
                  <w:numId w:val="46"/>
                </w:numPr>
                <w:spacing w:after="200" w:line="276" w:lineRule="auto"/>
                <w:ind w:hanging="360"/>
              </w:pPr>
            </w:pPrChange>
          </w:pPr>
          <w:ins w:id="7281" w:author="an" w:date="2014-01-20T15:31:00Z">
            <w:del w:id="7282" w:author="thuyhuynh" w:date="2022-03-30T12:39:00Z">
              <w:r w:rsidRPr="00B13BB5" w:rsidDel="00B039FB">
                <w:rPr>
                  <w:rFonts w:ascii="Poppins" w:hAnsi="Poppins"/>
                  <w:sz w:val="24"/>
                  <w:szCs w:val="24"/>
                  <w:rPrChange w:id="7283" w:author="thuyhuynh" w:date="2023-05-08T12:05:00Z">
                    <w:rPr/>
                  </w:rPrChange>
                </w:rPr>
                <w:delText xml:space="preserve">If you want to install the SDK in a different folder </w:delText>
              </w:r>
              <w:r w:rsidRPr="00B13BB5" w:rsidDel="00B039FB">
                <w:rPr>
                  <w:rFonts w:ascii="Poppins" w:hAnsi="Poppins"/>
                  <w:sz w:val="24"/>
                  <w:szCs w:val="24"/>
                  <w:lang w:eastAsia="ko-KR"/>
                  <w:rPrChange w:id="7284" w:author="thuyhuynh" w:date="2023-05-08T12:05:00Z">
                    <w:rPr>
                      <w:lang w:eastAsia="ko-KR"/>
                    </w:rPr>
                  </w:rPrChange>
                </w:rPr>
                <w:delText>instead of</w:delText>
              </w:r>
              <w:r w:rsidRPr="00B13BB5" w:rsidDel="00B039FB">
                <w:rPr>
                  <w:rFonts w:ascii="Poppins" w:hAnsi="Poppins"/>
                  <w:sz w:val="24"/>
                  <w:szCs w:val="24"/>
                  <w:rPrChange w:id="7285" w:author="thuyhuynh" w:date="2023-05-08T12:05:00Z">
                    <w:rPr/>
                  </w:rPrChange>
                </w:rPr>
                <w:delText xml:space="preserve"> the </w:delText>
              </w:r>
              <w:r w:rsidRPr="00B13BB5" w:rsidDel="00B039FB">
                <w:rPr>
                  <w:rFonts w:ascii="Poppins" w:hAnsi="Poppins"/>
                  <w:sz w:val="24"/>
                  <w:szCs w:val="24"/>
                  <w:lang w:eastAsia="ko-KR"/>
                  <w:rPrChange w:id="7286" w:author="thuyhuynh" w:date="2023-05-08T12:05:00Z">
                    <w:rPr>
                      <w:lang w:eastAsia="ko-KR"/>
                    </w:rPr>
                  </w:rPrChange>
                </w:rPr>
                <w:delText>one set as default</w:delText>
              </w:r>
              <w:r w:rsidRPr="00B13BB5" w:rsidDel="00B039FB">
                <w:rPr>
                  <w:rFonts w:ascii="Poppins" w:hAnsi="Poppins"/>
                  <w:sz w:val="24"/>
                  <w:szCs w:val="24"/>
                  <w:rPrChange w:id="7287" w:author="thuyhuynh" w:date="2023-05-08T12:05:00Z">
                    <w:rPr/>
                  </w:rPrChange>
                </w:rPr>
                <w:delText>, click “Browse” and specify the desired folder. If not, click “Next” to continue.</w:delText>
              </w:r>
              <w:bookmarkStart w:id="7288" w:name="_Toc99552740"/>
              <w:bookmarkStart w:id="7289" w:name="_Toc99553076"/>
              <w:bookmarkStart w:id="7290" w:name="_Toc99553411"/>
              <w:bookmarkStart w:id="7291" w:name="_Toc99553744"/>
              <w:bookmarkEnd w:id="7288"/>
              <w:bookmarkEnd w:id="7289"/>
              <w:bookmarkEnd w:id="7290"/>
              <w:bookmarkEnd w:id="7291"/>
            </w:del>
          </w:ins>
        </w:p>
        <w:p w:rsidR="00DE3077" w:rsidRPr="00B13BB5" w:rsidDel="00B039FB" w:rsidRDefault="003F4FB3" w:rsidP="00DE3077">
          <w:pPr>
            <w:pStyle w:val="ListParagraph"/>
            <w:widowControl w:val="0"/>
            <w:autoSpaceDE w:val="0"/>
            <w:autoSpaceDN w:val="0"/>
            <w:ind w:left="0"/>
            <w:jc w:val="center"/>
            <w:rPr>
              <w:ins w:id="7292" w:author="an" w:date="2014-01-20T15:31:00Z"/>
              <w:del w:id="7293" w:author="thuyhuynh" w:date="2022-03-30T12:39:00Z"/>
              <w:rFonts w:ascii="Poppins" w:hAnsi="Poppins"/>
              <w:sz w:val="24"/>
              <w:szCs w:val="24"/>
              <w:rPrChange w:id="7294" w:author="thuyhuynh" w:date="2023-05-08T12:05:00Z">
                <w:rPr>
                  <w:ins w:id="7295" w:author="an" w:date="2014-01-20T15:31:00Z"/>
                  <w:del w:id="7296" w:author="thuyhuynh" w:date="2022-03-30T12:39:00Z"/>
                  <w:sz w:val="24"/>
                </w:rPr>
              </w:rPrChange>
            </w:rPr>
          </w:pPr>
          <w:ins w:id="7297" w:author="an" w:date="2014-05-01T15:38:00Z">
            <w:del w:id="7298" w:author="thuyhuynh" w:date="2022-03-30T12:39:00Z">
              <w:r w:rsidRPr="00B13BB5" w:rsidDel="00B039FB">
                <w:rPr>
                  <w:rFonts w:ascii="Poppins" w:hAnsi="Poppins"/>
                  <w:noProof/>
                  <w:sz w:val="24"/>
                  <w:szCs w:val="24"/>
                  <w:rPrChange w:id="7299">
                    <w:rPr>
                      <w:noProof/>
                    </w:rPr>
                  </w:rPrChange>
                </w:rPr>
                <w:drawing>
                  <wp:inline distT="0" distB="0" distL="0" distR="0" wp14:anchorId="513ED633" wp14:editId="72AC5337">
                    <wp:extent cx="4434840" cy="3630168"/>
                    <wp:effectExtent l="0" t="0" r="381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34840" cy="3630168"/>
                            </a:xfrm>
                            <a:prstGeom prst="rect">
                              <a:avLst/>
                            </a:prstGeom>
                          </pic:spPr>
                        </pic:pic>
                      </a:graphicData>
                    </a:graphic>
                  </wp:inline>
                </w:drawing>
              </w:r>
            </w:del>
          </w:ins>
          <w:bookmarkStart w:id="7300" w:name="_Toc99552741"/>
          <w:bookmarkStart w:id="7301" w:name="_Toc99553077"/>
          <w:bookmarkStart w:id="7302" w:name="_Toc99553412"/>
          <w:bookmarkStart w:id="7303" w:name="_Toc99553745"/>
          <w:bookmarkEnd w:id="7300"/>
          <w:bookmarkEnd w:id="7301"/>
          <w:bookmarkEnd w:id="7302"/>
          <w:bookmarkEnd w:id="7303"/>
        </w:p>
        <w:p w:rsidR="00DE3077" w:rsidRPr="00B13BB5" w:rsidDel="00B039FB" w:rsidRDefault="00DE3077" w:rsidP="00DE3077">
          <w:pPr>
            <w:rPr>
              <w:ins w:id="7304" w:author="an" w:date="2014-01-20T15:31:00Z"/>
              <w:del w:id="7305" w:author="thuyhuynh" w:date="2022-03-30T12:39:00Z"/>
              <w:rFonts w:ascii="Poppins" w:hAnsi="Poppins"/>
              <w:sz w:val="24"/>
              <w:szCs w:val="24"/>
              <w:rPrChange w:id="7306" w:author="thuyhuynh" w:date="2023-05-08T12:05:00Z">
                <w:rPr>
                  <w:ins w:id="7307" w:author="an" w:date="2014-01-20T15:31:00Z"/>
                  <w:del w:id="7308" w:author="thuyhuynh" w:date="2022-03-30T12:39:00Z"/>
                  <w:sz w:val="24"/>
                </w:rPr>
              </w:rPrChange>
            </w:rPr>
          </w:pPr>
          <w:bookmarkStart w:id="7309" w:name="_Toc99552742"/>
          <w:bookmarkStart w:id="7310" w:name="_Toc99553078"/>
          <w:bookmarkStart w:id="7311" w:name="_Toc99553413"/>
          <w:bookmarkStart w:id="7312" w:name="_Toc99553746"/>
          <w:bookmarkEnd w:id="7309"/>
          <w:bookmarkEnd w:id="7310"/>
          <w:bookmarkEnd w:id="7311"/>
          <w:bookmarkEnd w:id="7312"/>
        </w:p>
        <w:p w:rsidR="00DE3077" w:rsidRPr="00B13BB5" w:rsidDel="00B039FB" w:rsidRDefault="00DE3077">
          <w:pPr>
            <w:pStyle w:val="ListParagraph"/>
            <w:numPr>
              <w:ilvl w:val="0"/>
              <w:numId w:val="47"/>
            </w:numPr>
            <w:spacing w:after="200" w:line="276" w:lineRule="auto"/>
            <w:rPr>
              <w:ins w:id="7313" w:author="an" w:date="2014-01-20T15:31:00Z"/>
              <w:del w:id="7314" w:author="thuyhuynh" w:date="2022-03-30T12:39:00Z"/>
              <w:rFonts w:ascii="Poppins" w:hAnsi="Poppins"/>
              <w:sz w:val="24"/>
              <w:szCs w:val="24"/>
              <w:rPrChange w:id="7315" w:author="thuyhuynh" w:date="2023-05-08T12:05:00Z">
                <w:rPr>
                  <w:ins w:id="7316" w:author="an" w:date="2014-01-20T15:31:00Z"/>
                  <w:del w:id="7317" w:author="thuyhuynh" w:date="2022-03-30T12:39:00Z"/>
                </w:rPr>
              </w:rPrChange>
            </w:rPr>
            <w:pPrChange w:id="7318" w:author="an" w:date="2014-01-20T15:31:00Z">
              <w:pPr>
                <w:pStyle w:val="ListParagraph"/>
                <w:numPr>
                  <w:numId w:val="46"/>
                </w:numPr>
                <w:spacing w:after="200" w:line="276" w:lineRule="auto"/>
                <w:ind w:hanging="360"/>
              </w:pPr>
            </w:pPrChange>
          </w:pPr>
          <w:ins w:id="7319" w:author="an" w:date="2014-01-20T15:31:00Z">
            <w:del w:id="7320" w:author="thuyhuynh" w:date="2022-03-30T12:39:00Z">
              <w:r w:rsidRPr="00B13BB5" w:rsidDel="00B039FB">
                <w:rPr>
                  <w:rFonts w:ascii="Poppins" w:hAnsi="Poppins"/>
                  <w:sz w:val="24"/>
                  <w:szCs w:val="24"/>
                  <w:lang w:eastAsia="ko-KR"/>
                  <w:rPrChange w:id="7321" w:author="thuyhuynh" w:date="2023-05-08T12:05:00Z">
                    <w:rPr>
                      <w:lang w:eastAsia="ko-KR"/>
                    </w:rPr>
                  </w:rPrChange>
                </w:rPr>
                <w:delText>F</w:delText>
              </w:r>
              <w:r w:rsidRPr="00B13BB5" w:rsidDel="00B039FB">
                <w:rPr>
                  <w:rFonts w:ascii="Poppins" w:hAnsi="Poppins"/>
                  <w:sz w:val="24"/>
                  <w:szCs w:val="24"/>
                  <w:rPrChange w:id="7322" w:author="thuyhuynh" w:date="2023-05-08T12:05:00Z">
                    <w:rPr/>
                  </w:rPrChange>
                </w:rPr>
                <w:delText xml:space="preserve">ollow the instructions from the installer to finish the setup process. </w:delText>
              </w:r>
              <w:r w:rsidRPr="00B13BB5" w:rsidDel="00B039FB">
                <w:rPr>
                  <w:rFonts w:ascii="Poppins" w:hAnsi="Poppins"/>
                  <w:sz w:val="24"/>
                  <w:szCs w:val="24"/>
                  <w:lang w:eastAsia="ko-KR"/>
                  <w:rPrChange w:id="7323" w:author="thuyhuynh" w:date="2023-05-08T12:05:00Z">
                    <w:rPr>
                      <w:lang w:eastAsia="ko-KR"/>
                    </w:rPr>
                  </w:rPrChange>
                </w:rPr>
                <w:delText>When</w:delText>
              </w:r>
              <w:r w:rsidRPr="00B13BB5" w:rsidDel="00B039FB">
                <w:rPr>
                  <w:rFonts w:ascii="Poppins" w:hAnsi="Poppins"/>
                  <w:sz w:val="24"/>
                  <w:szCs w:val="24"/>
                  <w:rPrChange w:id="7324" w:author="thuyhuynh" w:date="2023-05-08T12:05:00Z">
                    <w:rPr/>
                  </w:rPrChange>
                </w:rPr>
                <w:delText xml:space="preserve"> the following wizard appears, click “Close” to successfully complete the </w:delText>
              </w:r>
              <w:r w:rsidRPr="00B13BB5" w:rsidDel="00B039FB">
                <w:rPr>
                  <w:rFonts w:ascii="Poppins" w:hAnsi="Poppins"/>
                  <w:color w:val="000000"/>
                  <w:sz w:val="24"/>
                  <w:szCs w:val="24"/>
                  <w:rPrChange w:id="7325" w:author="thuyhuynh" w:date="2023-05-08T12:05:00Z">
                    <w:rPr>
                      <w:color w:val="030003"/>
                    </w:rPr>
                  </w:rPrChange>
                </w:rPr>
                <w:delText xml:space="preserve">IDDK 2000 </w:delText>
              </w:r>
            </w:del>
          </w:ins>
          <w:ins w:id="7326" w:author="an" w:date="2014-01-20T15:35:00Z">
            <w:del w:id="7327" w:author="thuyhuynh" w:date="2022-03-30T12:39:00Z">
              <w:r w:rsidR="008053A1" w:rsidRPr="00B13BB5" w:rsidDel="00B039FB">
                <w:rPr>
                  <w:rFonts w:ascii="Poppins" w:hAnsi="Poppins"/>
                  <w:color w:val="000000"/>
                  <w:sz w:val="24"/>
                  <w:szCs w:val="24"/>
                  <w:rPrChange w:id="7328" w:author="thuyhuynh" w:date="2023-05-08T12:05:00Z">
                    <w:rPr>
                      <w:color w:val="030003"/>
                    </w:rPr>
                  </w:rPrChange>
                </w:rPr>
                <w:delText>.NET</w:delText>
              </w:r>
            </w:del>
          </w:ins>
          <w:ins w:id="7329" w:author="an" w:date="2014-01-20T15:31:00Z">
            <w:del w:id="7330" w:author="thuyhuynh" w:date="2022-03-30T12:39:00Z">
              <w:r w:rsidRPr="00B13BB5" w:rsidDel="00B039FB">
                <w:rPr>
                  <w:rFonts w:ascii="Poppins" w:hAnsi="Poppins"/>
                  <w:color w:val="000000"/>
                  <w:sz w:val="24"/>
                  <w:szCs w:val="24"/>
                  <w:rPrChange w:id="7331" w:author="thuyhuynh" w:date="2023-05-08T12:05:00Z">
                    <w:rPr>
                      <w:color w:val="030003"/>
                    </w:rPr>
                  </w:rPrChange>
                </w:rPr>
                <w:delText xml:space="preserve"> </w:delText>
              </w:r>
              <w:r w:rsidRPr="00B13BB5" w:rsidDel="00B039FB">
                <w:rPr>
                  <w:rFonts w:ascii="Poppins" w:hAnsi="Poppins"/>
                  <w:sz w:val="24"/>
                  <w:szCs w:val="24"/>
                  <w:rPrChange w:id="7332" w:author="thuyhuynh" w:date="2023-05-08T12:05:00Z">
                    <w:rPr/>
                  </w:rPrChange>
                </w:rPr>
                <w:delText>installation.</w:delText>
              </w:r>
              <w:bookmarkStart w:id="7333" w:name="_Toc99552743"/>
              <w:bookmarkStart w:id="7334" w:name="_Toc99553079"/>
              <w:bookmarkStart w:id="7335" w:name="_Toc99553414"/>
              <w:bookmarkStart w:id="7336" w:name="_Toc99553747"/>
              <w:bookmarkEnd w:id="7333"/>
              <w:bookmarkEnd w:id="7334"/>
              <w:bookmarkEnd w:id="7335"/>
              <w:bookmarkEnd w:id="7336"/>
            </w:del>
          </w:ins>
        </w:p>
        <w:p w:rsidR="00DE3077" w:rsidRPr="00B13BB5" w:rsidDel="00B039FB" w:rsidRDefault="003F4FB3" w:rsidP="00DE3077">
          <w:pPr>
            <w:jc w:val="center"/>
            <w:rPr>
              <w:ins w:id="7337" w:author="an" w:date="2014-01-20T15:31:00Z"/>
              <w:del w:id="7338" w:author="thuyhuynh" w:date="2022-03-30T12:39:00Z"/>
              <w:rFonts w:ascii="Poppins" w:hAnsi="Poppins"/>
              <w:sz w:val="24"/>
              <w:szCs w:val="24"/>
              <w:rPrChange w:id="7339" w:author="thuyhuynh" w:date="2023-05-08T12:05:00Z">
                <w:rPr>
                  <w:ins w:id="7340" w:author="an" w:date="2014-01-20T15:31:00Z"/>
                  <w:del w:id="7341" w:author="thuyhuynh" w:date="2022-03-30T12:39:00Z"/>
                </w:rPr>
              </w:rPrChange>
            </w:rPr>
          </w:pPr>
          <w:ins w:id="7342" w:author="an" w:date="2014-05-01T15:38:00Z">
            <w:del w:id="7343" w:author="thuyhuynh" w:date="2022-03-30T12:39:00Z">
              <w:r w:rsidRPr="00B13BB5" w:rsidDel="00B039FB">
                <w:rPr>
                  <w:rFonts w:ascii="Poppins" w:hAnsi="Poppins"/>
                  <w:noProof/>
                  <w:sz w:val="24"/>
                  <w:szCs w:val="24"/>
                  <w:rPrChange w:id="7344">
                    <w:rPr>
                      <w:noProof/>
                    </w:rPr>
                  </w:rPrChange>
                </w:rPr>
                <w:drawing>
                  <wp:inline distT="0" distB="0" distL="0" distR="0" wp14:anchorId="58016C60" wp14:editId="49A78168">
                    <wp:extent cx="4416552" cy="3639312"/>
                    <wp:effectExtent l="0" t="0" r="317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416552" cy="3639312"/>
                            </a:xfrm>
                            <a:prstGeom prst="rect">
                              <a:avLst/>
                            </a:prstGeom>
                          </pic:spPr>
                        </pic:pic>
                      </a:graphicData>
                    </a:graphic>
                  </wp:inline>
                </w:drawing>
              </w:r>
            </w:del>
          </w:ins>
          <w:bookmarkStart w:id="7345" w:name="_Toc99552744"/>
          <w:bookmarkStart w:id="7346" w:name="_Toc99553080"/>
          <w:bookmarkStart w:id="7347" w:name="_Toc99553415"/>
          <w:bookmarkStart w:id="7348" w:name="_Toc99553748"/>
          <w:bookmarkEnd w:id="7345"/>
          <w:bookmarkEnd w:id="7346"/>
          <w:bookmarkEnd w:id="7347"/>
          <w:bookmarkEnd w:id="7348"/>
        </w:p>
        <w:p w:rsidR="00DE3077" w:rsidRPr="00B13BB5" w:rsidDel="00B039FB" w:rsidRDefault="00DE3077" w:rsidP="00DE3077">
          <w:pPr>
            <w:rPr>
              <w:ins w:id="7349" w:author="an" w:date="2014-01-20T15:31:00Z"/>
              <w:del w:id="7350" w:author="thuyhuynh" w:date="2022-03-30T12:39:00Z"/>
              <w:rFonts w:ascii="Poppins" w:hAnsi="Poppins"/>
              <w:sz w:val="24"/>
              <w:szCs w:val="24"/>
              <w:rPrChange w:id="7351" w:author="thuyhuynh" w:date="2023-05-08T12:05:00Z">
                <w:rPr>
                  <w:ins w:id="7352" w:author="an" w:date="2014-01-20T15:31:00Z"/>
                  <w:del w:id="7353" w:author="thuyhuynh" w:date="2022-03-30T12:39:00Z"/>
                </w:rPr>
              </w:rPrChange>
            </w:rPr>
          </w:pPr>
          <w:ins w:id="7354" w:author="an" w:date="2014-01-20T15:31:00Z">
            <w:del w:id="7355" w:author="thuyhuynh" w:date="2022-03-30T12:39:00Z">
              <w:r w:rsidRPr="00B13BB5" w:rsidDel="00B039FB">
                <w:rPr>
                  <w:rFonts w:ascii="Poppins" w:hAnsi="Poppins"/>
                  <w:sz w:val="24"/>
                  <w:szCs w:val="24"/>
                  <w:rPrChange w:id="7356" w:author="thuyhuynh" w:date="2023-05-08T12:05:00Z">
                    <w:rPr/>
                  </w:rPrChange>
                </w:rPr>
                <w:br w:type="page"/>
              </w:r>
            </w:del>
          </w:ins>
        </w:p>
        <w:p w:rsidR="00DE3077" w:rsidRPr="00B13BB5" w:rsidDel="00B039FB" w:rsidRDefault="00DE3077">
          <w:pPr>
            <w:pStyle w:val="ListParagraph"/>
            <w:numPr>
              <w:ilvl w:val="0"/>
              <w:numId w:val="47"/>
            </w:numPr>
            <w:spacing w:after="200" w:line="276" w:lineRule="auto"/>
            <w:rPr>
              <w:ins w:id="7357" w:author="an" w:date="2014-01-20T15:31:00Z"/>
              <w:del w:id="7358" w:author="thuyhuynh" w:date="2022-03-30T12:39:00Z"/>
              <w:rFonts w:ascii="Poppins" w:hAnsi="Poppins"/>
              <w:sz w:val="24"/>
              <w:szCs w:val="24"/>
              <w:rPrChange w:id="7359" w:author="thuyhuynh" w:date="2023-05-08T12:05:00Z">
                <w:rPr>
                  <w:ins w:id="7360" w:author="an" w:date="2014-01-20T15:31:00Z"/>
                  <w:del w:id="7361" w:author="thuyhuynh" w:date="2022-03-30T12:39:00Z"/>
                </w:rPr>
              </w:rPrChange>
            </w:rPr>
            <w:pPrChange w:id="7362" w:author="an" w:date="2014-01-20T15:31:00Z">
              <w:pPr>
                <w:pStyle w:val="ListParagraph"/>
                <w:numPr>
                  <w:numId w:val="46"/>
                </w:numPr>
                <w:spacing w:after="200" w:line="276" w:lineRule="auto"/>
                <w:ind w:hanging="360"/>
              </w:pPr>
            </w:pPrChange>
          </w:pPr>
          <w:ins w:id="7363" w:author="an" w:date="2014-01-20T15:31:00Z">
            <w:del w:id="7364" w:author="thuyhuynh" w:date="2022-03-30T12:39:00Z">
              <w:r w:rsidRPr="00B13BB5" w:rsidDel="00B039FB">
                <w:rPr>
                  <w:rFonts w:ascii="Poppins" w:hAnsi="Poppins"/>
                  <w:sz w:val="24"/>
                  <w:szCs w:val="24"/>
                  <w:rPrChange w:id="7365" w:author="thuyhuynh" w:date="2023-05-08T12:05:00Z">
                    <w:rPr/>
                  </w:rPrChange>
                </w:rPr>
                <w:delText xml:space="preserve">When finished, you can verify if the program </w:delText>
              </w:r>
              <w:r w:rsidRPr="00B13BB5" w:rsidDel="00B039FB">
                <w:rPr>
                  <w:rFonts w:ascii="Poppins" w:hAnsi="Poppins"/>
                  <w:sz w:val="24"/>
                  <w:szCs w:val="24"/>
                  <w:lang w:eastAsia="ko-KR"/>
                  <w:rPrChange w:id="7366" w:author="thuyhuynh" w:date="2023-05-08T12:05:00Z">
                    <w:rPr>
                      <w:lang w:eastAsia="ko-KR"/>
                    </w:rPr>
                  </w:rPrChange>
                </w:rPr>
                <w:delText>has been</w:delText>
              </w:r>
              <w:r w:rsidRPr="00B13BB5" w:rsidDel="00B039FB">
                <w:rPr>
                  <w:rFonts w:ascii="Poppins" w:hAnsi="Poppins"/>
                  <w:sz w:val="24"/>
                  <w:szCs w:val="24"/>
                  <w:rPrChange w:id="7367" w:author="thuyhuynh" w:date="2023-05-08T12:05:00Z">
                    <w:rPr/>
                  </w:rPrChange>
                </w:rPr>
                <w:delText xml:space="preserve"> properly installed by </w:delText>
              </w:r>
              <w:r w:rsidRPr="00B13BB5" w:rsidDel="00B039FB">
                <w:rPr>
                  <w:rFonts w:ascii="Poppins" w:hAnsi="Poppins"/>
                  <w:sz w:val="24"/>
                  <w:szCs w:val="24"/>
                  <w:lang w:eastAsia="ko-KR"/>
                  <w:rPrChange w:id="7368" w:author="thuyhuynh" w:date="2023-05-08T12:05:00Z">
                    <w:rPr>
                      <w:lang w:eastAsia="ko-KR"/>
                    </w:rPr>
                  </w:rPrChange>
                </w:rPr>
                <w:delText>checking</w:delText>
              </w:r>
              <w:r w:rsidRPr="00B13BB5" w:rsidDel="00B039FB">
                <w:rPr>
                  <w:rFonts w:ascii="Poppins" w:hAnsi="Poppins"/>
                  <w:sz w:val="24"/>
                  <w:szCs w:val="24"/>
                  <w:rPrChange w:id="7369" w:author="thuyhuynh" w:date="2023-05-08T12:05:00Z">
                    <w:rPr/>
                  </w:rPrChange>
                </w:rPr>
                <w:delText xml:space="preserve"> the installation folder.</w:delText>
              </w:r>
              <w:bookmarkStart w:id="7370" w:name="_Toc99552745"/>
              <w:bookmarkStart w:id="7371" w:name="_Toc99553081"/>
              <w:bookmarkStart w:id="7372" w:name="_Toc99553416"/>
              <w:bookmarkStart w:id="7373" w:name="_Toc99553749"/>
              <w:bookmarkEnd w:id="7370"/>
              <w:bookmarkEnd w:id="7371"/>
              <w:bookmarkEnd w:id="7372"/>
              <w:bookmarkEnd w:id="7373"/>
            </w:del>
          </w:ins>
        </w:p>
        <w:p w:rsidR="00DE3077" w:rsidRPr="00B13BB5" w:rsidDel="00B039FB" w:rsidRDefault="003F4FB3" w:rsidP="00DE3077">
          <w:pPr>
            <w:jc w:val="center"/>
            <w:rPr>
              <w:ins w:id="7374" w:author="an" w:date="2014-01-20T15:31:00Z"/>
              <w:del w:id="7375" w:author="thuyhuynh" w:date="2022-03-30T12:39:00Z"/>
              <w:rFonts w:ascii="Poppins" w:hAnsi="Poppins"/>
              <w:sz w:val="24"/>
              <w:szCs w:val="24"/>
              <w:rPrChange w:id="7376" w:author="thuyhuynh" w:date="2023-05-08T12:05:00Z">
                <w:rPr>
                  <w:ins w:id="7377" w:author="an" w:date="2014-01-20T15:31:00Z"/>
                  <w:del w:id="7378" w:author="thuyhuynh" w:date="2022-03-30T12:39:00Z"/>
                </w:rPr>
              </w:rPrChange>
            </w:rPr>
          </w:pPr>
          <w:ins w:id="7379" w:author="an" w:date="2014-05-01T15:39:00Z">
            <w:del w:id="7380" w:author="thuyhuynh" w:date="2022-03-30T12:39:00Z">
              <w:r w:rsidRPr="00B13BB5" w:rsidDel="00B039FB">
                <w:rPr>
                  <w:rFonts w:ascii="Poppins" w:hAnsi="Poppins"/>
                  <w:noProof/>
                  <w:sz w:val="24"/>
                  <w:szCs w:val="24"/>
                  <w:rPrChange w:id="7381">
                    <w:rPr>
                      <w:noProof/>
                    </w:rPr>
                  </w:rPrChange>
                </w:rPr>
                <w:drawing>
                  <wp:inline distT="0" distB="0" distL="0" distR="0" wp14:anchorId="3A1C4727" wp14:editId="69E26ADF">
                    <wp:extent cx="4638675" cy="166687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38675" cy="1666875"/>
                            </a:xfrm>
                            <a:prstGeom prst="rect">
                              <a:avLst/>
                            </a:prstGeom>
                          </pic:spPr>
                        </pic:pic>
                      </a:graphicData>
                    </a:graphic>
                  </wp:inline>
                </w:drawing>
              </w:r>
            </w:del>
          </w:ins>
          <w:bookmarkStart w:id="7382" w:name="_Toc99552746"/>
          <w:bookmarkStart w:id="7383" w:name="_Toc99553082"/>
          <w:bookmarkStart w:id="7384" w:name="_Toc99553417"/>
          <w:bookmarkStart w:id="7385" w:name="_Toc99553750"/>
          <w:bookmarkEnd w:id="7382"/>
          <w:bookmarkEnd w:id="7383"/>
          <w:bookmarkEnd w:id="7384"/>
          <w:bookmarkEnd w:id="7385"/>
        </w:p>
        <w:p w:rsidR="00D70290" w:rsidRPr="00B13BB5" w:rsidDel="00B039FB" w:rsidRDefault="00D70290">
          <w:pPr>
            <w:rPr>
              <w:del w:id="7386" w:author="thuyhuynh" w:date="2022-03-30T12:39:00Z"/>
              <w:rFonts w:ascii="Poppins" w:hAnsi="Poppins"/>
              <w:bCs/>
              <w:color w:val="000000"/>
              <w:sz w:val="24"/>
              <w:szCs w:val="24"/>
              <w:lang w:eastAsia="ko-KR"/>
              <w:rPrChange w:id="7387" w:author="thuyhuynh" w:date="2023-05-08T12:05:00Z">
                <w:rPr>
                  <w:del w:id="7388" w:author="thuyhuynh" w:date="2022-03-30T12:39:00Z"/>
                  <w:b/>
                  <w:bCs/>
                  <w:i/>
                  <w:color w:val="000000"/>
                  <w:sz w:val="28"/>
                  <w:szCs w:val="26"/>
                  <w:lang w:eastAsia="ko-KR"/>
                </w:rPr>
              </w:rPrChange>
            </w:rPr>
          </w:pPr>
          <w:bookmarkStart w:id="7389" w:name="_Toc99552747"/>
          <w:bookmarkStart w:id="7390" w:name="_Toc99553083"/>
          <w:bookmarkStart w:id="7391" w:name="_Toc99553418"/>
          <w:bookmarkStart w:id="7392" w:name="_Toc99553751"/>
          <w:bookmarkEnd w:id="7389"/>
          <w:bookmarkEnd w:id="7390"/>
          <w:bookmarkEnd w:id="7391"/>
          <w:bookmarkEnd w:id="7392"/>
        </w:p>
        <w:p w:rsidR="003F1B3C" w:rsidRDefault="000E69CF">
          <w:pPr>
            <w:rPr>
              <w:ins w:id="7393" w:author="ptdung" w:date="2023-11-28T18:48:00Z"/>
            </w:rPr>
            <w:pPrChange w:id="7394" w:author="ptdung" w:date="2023-11-28T18:47:00Z">
              <w:pPr>
                <w:pStyle w:val="Heading2"/>
              </w:pPr>
            </w:pPrChange>
          </w:pPr>
          <w:del w:id="7395" w:author="ptdung" w:date="2023-11-28T18:50:00Z">
            <w:r w:rsidRPr="005154FA" w:rsidDel="0089773D">
              <w:delText>Device</w:delText>
            </w:r>
            <w:r w:rsidRPr="006A1224" w:rsidDel="0089773D">
              <w:delText xml:space="preserve"> </w:delText>
            </w:r>
            <w:r w:rsidRPr="0067277F" w:rsidDel="0089773D">
              <w:delText>Driver</w:delText>
            </w:r>
            <w:r w:rsidRPr="00F279A2" w:rsidDel="0089773D">
              <w:delText xml:space="preserve"> </w:delText>
            </w:r>
            <w:r w:rsidRPr="00673935" w:rsidDel="0089773D">
              <w:delText>Installation</w:delText>
            </w:r>
          </w:del>
          <w:bookmarkEnd w:id="6164"/>
          <w:bookmarkEnd w:id="6165"/>
          <w:bookmarkEnd w:id="6166"/>
          <w:bookmarkEnd w:id="6167"/>
        </w:p>
        <w:p w:rsidR="003F1B3C" w:rsidRDefault="003F1B3C">
          <w:pPr>
            <w:rPr>
              <w:ins w:id="7396" w:author="ptdung" w:date="2023-11-28T18:47:00Z"/>
            </w:rPr>
            <w:pPrChange w:id="7397" w:author="ptdung" w:date="2023-11-28T18:47:00Z">
              <w:pPr>
                <w:pStyle w:val="Heading2"/>
              </w:pPr>
            </w:pPrChange>
          </w:pPr>
          <w:ins w:id="7398" w:author="ptdung" w:date="2023-11-28T18:48:00Z">
            <w:r>
              <w:rPr>
                <w:lang w:eastAsia="ko-KR"/>
              </w:rPr>
              <w:t xml:space="preserve">Most OS platform can recognize </w:t>
            </w:r>
            <w:del w:id="7399" w:author="thuyhuynh" w:date="2024-01-05T11:02:00Z">
              <w:r w:rsidDel="00C63B7A">
                <w:rPr>
                  <w:lang w:eastAsia="ko-KR"/>
                </w:rPr>
                <w:delText>IriSentinel</w:delText>
              </w:r>
            </w:del>
          </w:ins>
          <w:proofErr w:type="spellStart"/>
          <w:ins w:id="7400" w:author="thuyhuynh" w:date="2024-01-05T11:02:00Z">
            <w:r w:rsidR="00C63B7A">
              <w:rPr>
                <w:lang w:eastAsia="ko-KR"/>
              </w:rPr>
              <w:t>IriEnvoy</w:t>
            </w:r>
            <w:proofErr w:type="spellEnd"/>
            <w:r w:rsidR="00C63B7A">
              <w:rPr>
                <w:lang w:eastAsia="ko-KR"/>
              </w:rPr>
              <w:t>-MK</w:t>
            </w:r>
          </w:ins>
          <w:ins w:id="7401" w:author="ptdung" w:date="2023-11-28T18:48:00Z">
            <w:r>
              <w:rPr>
                <w:lang w:eastAsia="ko-KR"/>
              </w:rPr>
              <w:t xml:space="preserve"> device. Driver installation guide will be provided only for system</w:t>
            </w:r>
          </w:ins>
          <w:ins w:id="7402" w:author="ptdung" w:date="2023-11-28T18:49:00Z">
            <w:r>
              <w:rPr>
                <w:lang w:eastAsia="ko-KR"/>
              </w:rPr>
              <w:t>s</w:t>
            </w:r>
          </w:ins>
          <w:ins w:id="7403" w:author="ptdung" w:date="2023-11-28T18:48:00Z">
            <w:r>
              <w:rPr>
                <w:lang w:eastAsia="ko-KR"/>
              </w:rPr>
              <w:t xml:space="preserve"> that need further driver </w:t>
            </w:r>
          </w:ins>
          <w:ins w:id="7404" w:author="ptdung" w:date="2023-11-28T18:49:00Z">
            <w:r>
              <w:rPr>
                <w:lang w:eastAsia="ko-KR"/>
              </w:rPr>
              <w:t>setup</w:t>
            </w:r>
          </w:ins>
          <w:ins w:id="7405" w:author="ptdung" w:date="2023-11-28T18:48:00Z">
            <w:r>
              <w:rPr>
                <w:lang w:eastAsia="ko-KR"/>
              </w:rPr>
              <w:t>.</w:t>
            </w:r>
          </w:ins>
        </w:p>
        <w:p w:rsidR="003F1B3C" w:rsidDel="00944978" w:rsidRDefault="003F1B3C">
          <w:pPr>
            <w:pStyle w:val="Heading3"/>
            <w:rPr>
              <w:del w:id="7406" w:author="ptdung" w:date="2023-11-28T18:49:00Z"/>
              <w:lang w:eastAsia="ko-KR"/>
            </w:rPr>
          </w:pPr>
          <w:bookmarkStart w:id="7407" w:name="_Toc153897231"/>
          <w:bookmarkStart w:id="7408" w:name="_Toc155348303"/>
          <w:bookmarkStart w:id="7409" w:name="_Toc155348606"/>
          <w:bookmarkEnd w:id="7407"/>
          <w:bookmarkEnd w:id="7408"/>
          <w:bookmarkEnd w:id="7409"/>
        </w:p>
        <w:p w:rsidR="00DC7326" w:rsidDel="00944978" w:rsidRDefault="00DC7326">
          <w:pPr>
            <w:pStyle w:val="Heading3"/>
            <w:rPr>
              <w:del w:id="7410" w:author="ptdung" w:date="2023-11-28T18:49:00Z"/>
              <w:sz w:val="20"/>
              <w:szCs w:val="20"/>
              <w:lang w:eastAsia="ko-KR"/>
            </w:rPr>
          </w:pPr>
          <w:bookmarkStart w:id="7411" w:name="_Toc152261160"/>
          <w:bookmarkStart w:id="7412" w:name="_Toc153897232"/>
          <w:bookmarkStart w:id="7413" w:name="_Toc155348304"/>
          <w:bookmarkStart w:id="7414" w:name="_Toc155348607"/>
          <w:bookmarkEnd w:id="7411"/>
          <w:bookmarkEnd w:id="7412"/>
          <w:bookmarkEnd w:id="7413"/>
          <w:bookmarkEnd w:id="7414"/>
        </w:p>
        <w:p w:rsidR="003F1B3C" w:rsidRPr="00116AAA" w:rsidDel="003F1B3C" w:rsidRDefault="00DC7326" w:rsidP="00DC7326">
          <w:pPr>
            <w:rPr>
              <w:del w:id="7415" w:author="ptdung" w:date="2023-11-28T18:49:00Z"/>
              <w:rFonts w:ascii="Poppins" w:hAnsi="Poppins"/>
              <w:color w:val="C00000"/>
              <w:sz w:val="20"/>
              <w:szCs w:val="20"/>
              <w:lang w:eastAsia="ko-KR"/>
              <w:rPrChange w:id="7416" w:author="thuyhuynh" w:date="2023-05-08T11:25:00Z">
                <w:rPr>
                  <w:del w:id="7417" w:author="ptdung" w:date="2023-11-28T18:49:00Z"/>
                  <w:color w:val="C00000"/>
                  <w:lang w:eastAsia="ko-KR"/>
                </w:rPr>
              </w:rPrChange>
            </w:rPr>
          </w:pPr>
          <w:del w:id="7418" w:author="ptdung" w:date="2023-11-28T18:49:00Z">
            <w:r w:rsidRPr="00116AAA" w:rsidDel="003F1B3C">
              <w:rPr>
                <w:rFonts w:ascii="Poppins" w:hAnsi="Poppins"/>
                <w:color w:val="C00000"/>
                <w:sz w:val="20"/>
                <w:szCs w:val="20"/>
                <w:lang w:eastAsia="ko-KR"/>
                <w:rPrChange w:id="7419" w:author="thuyhuynh" w:date="2023-05-08T11:25:00Z">
                  <w:rPr>
                    <w:color w:val="C00000"/>
                    <w:lang w:eastAsia="ko-KR"/>
                  </w:rPr>
                </w:rPrChange>
              </w:rPr>
              <w:delText xml:space="preserve">NOTE: The following sections give instructions </w:delText>
            </w:r>
            <w:r w:rsidR="00814BF8" w:rsidRPr="00116AAA" w:rsidDel="003F1B3C">
              <w:rPr>
                <w:rFonts w:ascii="Poppins" w:hAnsi="Poppins"/>
                <w:color w:val="C00000"/>
                <w:sz w:val="20"/>
                <w:szCs w:val="20"/>
                <w:lang w:eastAsia="ko-KR"/>
                <w:rPrChange w:id="7420" w:author="thuyhuynh" w:date="2023-05-08T11:25:00Z">
                  <w:rPr>
                    <w:color w:val="C00000"/>
                    <w:lang w:eastAsia="ko-KR"/>
                  </w:rPr>
                </w:rPrChange>
              </w:rPr>
              <w:delText>on how to install</w:delText>
            </w:r>
            <w:r w:rsidRPr="00116AAA" w:rsidDel="003F1B3C">
              <w:rPr>
                <w:rFonts w:ascii="Poppins" w:hAnsi="Poppins"/>
                <w:color w:val="C00000"/>
                <w:sz w:val="20"/>
                <w:szCs w:val="20"/>
                <w:lang w:eastAsia="ko-KR"/>
                <w:rPrChange w:id="7421" w:author="thuyhuynh" w:date="2023-05-08T11:25:00Z">
                  <w:rPr>
                    <w:color w:val="C00000"/>
                    <w:lang w:eastAsia="ko-KR"/>
                  </w:rPr>
                </w:rPrChange>
              </w:rPr>
              <w:delText xml:space="preserve"> </w:delText>
            </w:r>
            <w:r w:rsidR="00FB6FBF" w:rsidRPr="00116AAA" w:rsidDel="003F1B3C">
              <w:rPr>
                <w:rFonts w:ascii="Poppins" w:hAnsi="Poppins"/>
                <w:color w:val="C00000"/>
                <w:sz w:val="20"/>
                <w:szCs w:val="20"/>
                <w:lang w:eastAsia="ko-KR"/>
                <w:rPrChange w:id="7422" w:author="thuyhuynh" w:date="2023-05-08T11:25:00Z">
                  <w:rPr>
                    <w:color w:val="C00000"/>
                    <w:lang w:eastAsia="ko-KR"/>
                  </w:rPr>
                </w:rPrChange>
              </w:rPr>
              <w:delText>IriShield</w:delText>
            </w:r>
          </w:del>
          <w:ins w:id="7423" w:author="thuyhuynh" w:date="2022-03-30T11:09:00Z">
            <w:del w:id="7424" w:author="ptdung" w:date="2023-11-28T18:49:00Z">
              <w:r w:rsidR="00E37F22" w:rsidRPr="00116AAA" w:rsidDel="003F1B3C">
                <w:rPr>
                  <w:rFonts w:ascii="Poppins" w:hAnsi="Poppins"/>
                  <w:color w:val="C00000"/>
                  <w:sz w:val="20"/>
                  <w:szCs w:val="20"/>
                  <w:lang w:eastAsia="ko-KR"/>
                  <w:rPrChange w:id="7425" w:author="thuyhuynh" w:date="2023-05-08T11:25:00Z">
                    <w:rPr>
                      <w:color w:val="C00000"/>
                      <w:lang w:eastAsia="ko-KR"/>
                    </w:rPr>
                  </w:rPrChange>
                </w:rPr>
                <w:delText>IriSentinel</w:delText>
              </w:r>
            </w:del>
          </w:ins>
          <w:del w:id="7426" w:author="ptdung" w:date="2023-11-28T18:49:00Z">
            <w:r w:rsidR="00FB6FBF" w:rsidRPr="00116AAA" w:rsidDel="003F1B3C">
              <w:rPr>
                <w:rFonts w:ascii="Poppins" w:hAnsi="Poppins"/>
                <w:color w:val="C00000"/>
                <w:sz w:val="20"/>
                <w:szCs w:val="20"/>
                <w:lang w:eastAsia="ko-KR"/>
                <w:rPrChange w:id="7427" w:author="thuyhuynh" w:date="2023-05-08T11:25:00Z">
                  <w:rPr>
                    <w:color w:val="C00000"/>
                    <w:lang w:eastAsia="ko-KR"/>
                  </w:rPr>
                </w:rPrChange>
              </w:rPr>
              <w:delText xml:space="preserve"> </w:delText>
            </w:r>
            <w:r w:rsidRPr="00116AAA" w:rsidDel="003F1B3C">
              <w:rPr>
                <w:rFonts w:ascii="Poppins" w:hAnsi="Poppins"/>
                <w:color w:val="C00000"/>
                <w:sz w:val="20"/>
                <w:szCs w:val="20"/>
                <w:lang w:eastAsia="ko-KR"/>
                <w:rPrChange w:id="7428" w:author="thuyhuynh" w:date="2023-05-08T11:25:00Z">
                  <w:rPr>
                    <w:color w:val="C00000"/>
                    <w:lang w:eastAsia="ko-KR"/>
                  </w:rPr>
                </w:rPrChange>
              </w:rPr>
              <w:delText>driver in USB operation mode on different host platforms.</w:delText>
            </w:r>
            <w:bookmarkStart w:id="7429" w:name="_Toc153897233"/>
            <w:bookmarkStart w:id="7430" w:name="_Toc155348305"/>
            <w:bookmarkStart w:id="7431" w:name="_Toc155348608"/>
            <w:bookmarkEnd w:id="7429"/>
            <w:bookmarkEnd w:id="7430"/>
            <w:bookmarkEnd w:id="7431"/>
          </w:del>
        </w:p>
        <w:p w:rsidR="0038726A" w:rsidRPr="00116AAA" w:rsidDel="0089773D" w:rsidRDefault="0038726A">
          <w:pPr>
            <w:pStyle w:val="Heading3"/>
            <w:rPr>
              <w:del w:id="7432" w:author="ptdung" w:date="2023-11-28T18:51:00Z"/>
              <w:lang w:eastAsia="ko-KR"/>
            </w:rPr>
          </w:pPr>
          <w:bookmarkStart w:id="7433" w:name="_Toc330934441"/>
          <w:del w:id="7434" w:author="thuyhuynh" w:date="2022-03-30T12:50:00Z">
            <w:r w:rsidRPr="00116AAA" w:rsidDel="000F5878">
              <w:rPr>
                <w:rFonts w:hint="eastAsia"/>
                <w:lang w:eastAsia="ko-KR"/>
                <w:rPrChange w:id="7435" w:author="thuyhuynh" w:date="2023-05-08T11:25:00Z">
                  <w:rPr>
                    <w:rFonts w:ascii="Poppins" w:eastAsia="Batang" w:hAnsi="Poppins" w:hint="eastAsia"/>
                    <w:sz w:val="24"/>
                    <w:szCs w:val="24"/>
                    <w:lang w:eastAsia="ko-KR"/>
                  </w:rPr>
                </w:rPrChange>
              </w:rPr>
              <w:delText xml:space="preserve">MS Windows XP and </w:delText>
            </w:r>
          </w:del>
          <w:del w:id="7436" w:author="ptdung" w:date="2023-11-30T18:23:00Z">
            <w:r w:rsidRPr="00116AAA" w:rsidDel="00944978">
              <w:rPr>
                <w:rFonts w:hint="eastAsia"/>
                <w:lang w:eastAsia="ko-KR"/>
                <w:rPrChange w:id="7437" w:author="thuyhuynh" w:date="2023-05-08T11:25:00Z">
                  <w:rPr>
                    <w:rFonts w:ascii="Poppins" w:eastAsia="Batang" w:hAnsi="Poppins" w:hint="eastAsia"/>
                    <w:sz w:val="24"/>
                    <w:szCs w:val="24"/>
                    <w:lang w:eastAsia="ko-KR"/>
                  </w:rPr>
                </w:rPrChange>
              </w:rPr>
              <w:delText>MS Windows 7</w:delText>
            </w:r>
          </w:del>
          <w:bookmarkEnd w:id="7433"/>
          <w:ins w:id="7438" w:author="thuyhuynh" w:date="2022-03-30T12:50:00Z">
            <w:del w:id="7439" w:author="ptdung" w:date="2023-11-30T18:23:00Z">
              <w:r w:rsidR="000F5878" w:rsidRPr="00116AAA" w:rsidDel="00944978">
                <w:rPr>
                  <w:rFonts w:hint="eastAsia"/>
                  <w:lang w:eastAsia="ko-KR"/>
                  <w:rPrChange w:id="7440" w:author="thuyhuynh" w:date="2023-05-08T11:25:00Z">
                    <w:rPr>
                      <w:rFonts w:ascii="Poppins" w:eastAsia="Batang" w:hAnsi="Poppins" w:hint="eastAsia"/>
                      <w:sz w:val="24"/>
                      <w:szCs w:val="24"/>
                      <w:lang w:eastAsia="ko-KR"/>
                    </w:rPr>
                  </w:rPrChange>
                </w:rPr>
                <w:delText>10</w:delText>
              </w:r>
            </w:del>
          </w:ins>
          <w:bookmarkStart w:id="7441" w:name="_Toc153897234"/>
          <w:bookmarkStart w:id="7442" w:name="_Toc155348306"/>
          <w:bookmarkStart w:id="7443" w:name="_Toc155348609"/>
          <w:bookmarkEnd w:id="7441"/>
          <w:bookmarkEnd w:id="7442"/>
          <w:bookmarkEnd w:id="7443"/>
        </w:p>
        <w:p w:rsidR="000E69CF" w:rsidRPr="0089773D" w:rsidDel="003F1B3C" w:rsidRDefault="00814BF8">
          <w:pPr>
            <w:pStyle w:val="Heading3"/>
            <w:rPr>
              <w:del w:id="7444" w:author="ptdung" w:date="2023-11-28T18:49:00Z"/>
              <w:rFonts w:eastAsia="Batang"/>
              <w:sz w:val="20"/>
              <w:szCs w:val="20"/>
              <w:lang w:eastAsia="ko-KR"/>
              <w:rPrChange w:id="7445" w:author="ptdung" w:date="2023-11-28T18:51:00Z">
                <w:rPr>
                  <w:del w:id="7446" w:author="ptdung" w:date="2023-11-28T18:49:00Z"/>
                  <w:rFonts w:eastAsia="Batang"/>
                  <w:lang w:eastAsia="ko-KR"/>
                </w:rPr>
              </w:rPrChange>
            </w:rPr>
            <w:pPrChange w:id="7447" w:author="ptdung" w:date="2023-11-30T18:23:00Z">
              <w:pPr/>
            </w:pPrChange>
          </w:pPr>
          <w:del w:id="7448" w:author="ptdung" w:date="2023-11-28T18:49:00Z">
            <w:r w:rsidRPr="0089773D" w:rsidDel="003F1B3C">
              <w:rPr>
                <w:sz w:val="20"/>
                <w:szCs w:val="20"/>
                <w:rPrChange w:id="7449" w:author="ptdung" w:date="2023-11-28T18:51:00Z">
                  <w:rPr/>
                </w:rPrChange>
              </w:rPr>
              <w:delText>The details o</w:delText>
            </w:r>
            <w:r w:rsidRPr="0089773D" w:rsidDel="003F1B3C">
              <w:rPr>
                <w:sz w:val="20"/>
                <w:szCs w:val="20"/>
                <w:lang w:eastAsia="ko-KR"/>
                <w:rPrChange w:id="7450" w:author="ptdung" w:date="2023-11-28T18:51:00Z">
                  <w:rPr>
                    <w:lang w:eastAsia="ko-KR"/>
                  </w:rPr>
                </w:rPrChange>
              </w:rPr>
              <w:delText>n</w:delText>
            </w:r>
            <w:r w:rsidR="000E69CF" w:rsidRPr="0089773D" w:rsidDel="003F1B3C">
              <w:rPr>
                <w:sz w:val="20"/>
                <w:szCs w:val="20"/>
                <w:rPrChange w:id="7451" w:author="ptdung" w:date="2023-11-28T18:51:00Z">
                  <w:rPr/>
                </w:rPrChange>
              </w:rPr>
              <w:delText xml:space="preserve"> how to install driver </w:delText>
            </w:r>
            <w:r w:rsidR="00F111FD" w:rsidRPr="0089773D" w:rsidDel="003F1B3C">
              <w:rPr>
                <w:sz w:val="20"/>
                <w:szCs w:val="20"/>
                <w:lang w:eastAsia="ko-KR"/>
                <w:rPrChange w:id="7452" w:author="ptdung" w:date="2023-11-28T18:51:00Z">
                  <w:rPr>
                    <w:lang w:eastAsia="ko-KR"/>
                  </w:rPr>
                </w:rPrChange>
              </w:rPr>
              <w:delText xml:space="preserve">on these operating systems </w:delText>
            </w:r>
            <w:r w:rsidR="000E69CF" w:rsidRPr="0089773D" w:rsidDel="003F1B3C">
              <w:rPr>
                <w:sz w:val="20"/>
                <w:szCs w:val="20"/>
                <w:rPrChange w:id="7453" w:author="ptdung" w:date="2023-11-28T18:51:00Z">
                  <w:rPr/>
                </w:rPrChange>
              </w:rPr>
              <w:delText xml:space="preserve">can be </w:delText>
            </w:r>
            <w:r w:rsidR="00BB742A" w:rsidRPr="0089773D" w:rsidDel="003F1B3C">
              <w:rPr>
                <w:sz w:val="20"/>
                <w:szCs w:val="20"/>
                <w:rPrChange w:id="7454" w:author="ptdung" w:date="2023-11-28T18:51:00Z">
                  <w:rPr/>
                </w:rPrChange>
              </w:rPr>
              <w:delText>found in</w:delText>
            </w:r>
            <w:r w:rsidR="000E69CF" w:rsidRPr="0089773D" w:rsidDel="003F1B3C">
              <w:rPr>
                <w:sz w:val="20"/>
                <w:szCs w:val="20"/>
                <w:rPrChange w:id="7455" w:author="ptdung" w:date="2023-11-28T18:51:00Z">
                  <w:rPr/>
                </w:rPrChange>
              </w:rPr>
              <w:delText xml:space="preserve"> the Basic User’s Guide.</w:delText>
            </w:r>
            <w:bookmarkStart w:id="7456" w:name="_Toc153897235"/>
            <w:bookmarkStart w:id="7457" w:name="_Toc155348307"/>
            <w:bookmarkStart w:id="7458" w:name="_Toc155348610"/>
            <w:bookmarkEnd w:id="7456"/>
            <w:bookmarkEnd w:id="7457"/>
            <w:bookmarkEnd w:id="7458"/>
          </w:del>
        </w:p>
        <w:p w:rsidR="00DC7326" w:rsidRPr="00116AAA" w:rsidDel="00944978" w:rsidRDefault="00DC7326">
          <w:pPr>
            <w:pStyle w:val="Heading3"/>
            <w:rPr>
              <w:del w:id="7459" w:author="ptdung" w:date="2023-11-30T18:23:00Z"/>
              <w:lang w:eastAsia="ko-KR"/>
            </w:rPr>
          </w:pPr>
          <w:bookmarkStart w:id="7460" w:name="_Toc330934442"/>
          <w:del w:id="7461" w:author="ptdung" w:date="2023-11-30T18:23:00Z">
            <w:r w:rsidRPr="00116AAA" w:rsidDel="00944978">
              <w:rPr>
                <w:lang w:eastAsia="ko-KR"/>
              </w:rPr>
              <w:delText>MS Windows CE</w:delText>
            </w:r>
            <w:bookmarkStart w:id="7462" w:name="_Toc99552750"/>
            <w:bookmarkStart w:id="7463" w:name="_Toc99553086"/>
            <w:bookmarkStart w:id="7464" w:name="_Toc99553421"/>
            <w:bookmarkStart w:id="7465" w:name="_Toc99553754"/>
            <w:bookmarkStart w:id="7466" w:name="_Toc153897236"/>
            <w:bookmarkStart w:id="7467" w:name="_Toc155348308"/>
            <w:bookmarkStart w:id="7468" w:name="_Toc155348611"/>
            <w:bookmarkEnd w:id="7460"/>
            <w:bookmarkEnd w:id="7462"/>
            <w:bookmarkEnd w:id="7463"/>
            <w:bookmarkEnd w:id="7464"/>
            <w:bookmarkEnd w:id="7465"/>
            <w:bookmarkEnd w:id="7466"/>
            <w:bookmarkEnd w:id="7467"/>
            <w:bookmarkEnd w:id="7468"/>
          </w:del>
        </w:p>
        <w:p w:rsidR="00DC7326" w:rsidRPr="00116AAA" w:rsidDel="00944978" w:rsidRDefault="00814BF8">
          <w:pPr>
            <w:pStyle w:val="Heading3"/>
            <w:rPr>
              <w:del w:id="7469" w:author="ptdung" w:date="2023-11-30T18:23:00Z"/>
              <w:rPrChange w:id="7470" w:author="thuyhuynh" w:date="2023-05-08T11:25:00Z">
                <w:rPr>
                  <w:del w:id="7471" w:author="ptdung" w:date="2023-11-30T18:23:00Z"/>
                </w:rPr>
              </w:rPrChange>
            </w:rPr>
            <w:pPrChange w:id="7472" w:author="ptdung" w:date="2023-11-30T18:23:00Z">
              <w:pPr>
                <w:jc w:val="both"/>
              </w:pPr>
            </w:pPrChange>
          </w:pPr>
          <w:del w:id="7473" w:author="ptdung" w:date="2023-11-30T18:23:00Z">
            <w:r w:rsidRPr="001C39D5" w:rsidDel="00944978">
              <w:rPr>
                <w:lang w:eastAsia="ko-KR"/>
              </w:rPr>
              <w:delText>P</w:delText>
            </w:r>
            <w:r w:rsidR="00DC7326" w:rsidRPr="005154FA" w:rsidDel="00944978">
              <w:delText xml:space="preserve">lease contact IriTech, Inc. and provide us </w:delText>
            </w:r>
            <w:r w:rsidR="00812802" w:rsidRPr="006A1224" w:rsidDel="00944978">
              <w:delText>with</w:delText>
            </w:r>
            <w:r w:rsidR="00DC7326" w:rsidRPr="0067277F" w:rsidDel="00944978">
              <w:delText xml:space="preserve"> more specific information about the platform you are using to develop your host system. The binaries mentioned in the following instructions are supposed to be </w:delText>
            </w:r>
            <w:r w:rsidRPr="00F279A2" w:rsidDel="00944978">
              <w:rPr>
                <w:lang w:eastAsia="ko-KR"/>
              </w:rPr>
              <w:delText>completely</w:delText>
            </w:r>
            <w:r w:rsidR="00DC7326" w:rsidRPr="00673935" w:rsidDel="00944978">
              <w:delText xml:space="preserve"> compatible with your platform. They are included in the </w:delText>
            </w:r>
            <w:r w:rsidR="0089059D" w:rsidRPr="00DD5DFA" w:rsidDel="00944978">
              <w:rPr>
                <w:color w:val="030003"/>
              </w:rPr>
              <w:delText xml:space="preserve">IDDK 2000 </w:delText>
            </w:r>
            <w:r w:rsidR="00DC7326" w:rsidRPr="00116AAA" w:rsidDel="00944978">
              <w:rPr>
                <w:rPrChange w:id="7474" w:author="thuyhuynh" w:date="2023-05-08T11:25:00Z">
                  <w:rPr/>
                </w:rPrChange>
              </w:rPr>
              <w:delText xml:space="preserve">installation package. Please see </w:delText>
            </w:r>
            <w:r w:rsidR="001A76A5" w:rsidRPr="00116AAA" w:rsidDel="00944978">
              <w:rPr>
                <w:rPrChange w:id="7475" w:author="thuyhuynh" w:date="2023-05-08T11:25:00Z">
                  <w:rPr/>
                </w:rPrChange>
              </w:rPr>
              <w:fldChar w:fldCharType="begin"/>
            </w:r>
            <w:r w:rsidR="001A76A5" w:rsidRPr="00116AAA" w:rsidDel="00944978">
              <w:rPr>
                <w:rPrChange w:id="7476" w:author="thuyhuynh" w:date="2023-05-08T11:25:00Z">
                  <w:rPr/>
                </w:rPrChange>
              </w:rPr>
              <w:delInstrText xml:space="preserve"> REF _Ref376967980 \r \h </w:delInstrText>
            </w:r>
            <w:r w:rsidR="00116AAA" w:rsidRPr="00116AAA" w:rsidDel="00944978">
              <w:rPr>
                <w:rFonts w:hint="eastAsia"/>
                <w:rPrChange w:id="7477" w:author="thuyhuynh" w:date="2023-05-08T11:25:00Z">
                  <w:rPr>
                    <w:rFonts w:ascii="Poppins" w:hAnsi="Poppins" w:hint="eastAsia"/>
                  </w:rPr>
                </w:rPrChange>
              </w:rPr>
              <w:delInstrText xml:space="preserve"> \* MERGEFORMAT </w:delInstrText>
            </w:r>
            <w:r w:rsidR="001A76A5" w:rsidRPr="00116AAA" w:rsidDel="00944978">
              <w:rPr>
                <w:rPrChange w:id="7478" w:author="thuyhuynh" w:date="2023-05-08T11:25:00Z">
                  <w:rPr>
                    <w:rFonts w:ascii="Poppins" w:eastAsia="Calibri" w:hAnsi="Poppins"/>
                    <w:sz w:val="24"/>
                    <w:szCs w:val="24"/>
                  </w:rPr>
                </w:rPrChange>
              </w:rPr>
            </w:r>
            <w:r w:rsidR="001A76A5" w:rsidRPr="00116AAA" w:rsidDel="00944978">
              <w:rPr>
                <w:rPrChange w:id="7479" w:author="thuyhuynh" w:date="2023-05-08T11:25:00Z">
                  <w:rPr/>
                </w:rPrChange>
              </w:rPr>
              <w:fldChar w:fldCharType="separate"/>
            </w:r>
            <w:r w:rsidR="00442201" w:rsidRPr="00116AAA" w:rsidDel="00944978">
              <w:rPr>
                <w:rPrChange w:id="7480" w:author="thuyhuynh" w:date="2023-05-08T11:25:00Z">
                  <w:rPr/>
                </w:rPrChange>
              </w:rPr>
              <w:delText>2.1.1.2</w:delText>
            </w:r>
            <w:r w:rsidR="001A76A5" w:rsidRPr="00116AAA" w:rsidDel="00944978">
              <w:rPr>
                <w:rPrChange w:id="7481" w:author="thuyhuynh" w:date="2023-05-08T11:25:00Z">
                  <w:rPr/>
                </w:rPrChange>
              </w:rPr>
              <w:fldChar w:fldCharType="end"/>
            </w:r>
            <w:r w:rsidR="001A76A5" w:rsidRPr="00116AAA" w:rsidDel="00944978">
              <w:rPr>
                <w:rPrChange w:id="7482" w:author="thuyhuynh" w:date="2023-05-08T11:25:00Z">
                  <w:rPr/>
                </w:rPrChange>
              </w:rPr>
              <w:delText xml:space="preserve"> </w:delText>
            </w:r>
            <w:r w:rsidR="00DC7326" w:rsidRPr="00116AAA" w:rsidDel="00944978">
              <w:rPr>
                <w:rPrChange w:id="7483" w:author="thuyhuynh" w:date="2023-05-08T11:25:00Z">
                  <w:rPr/>
                </w:rPrChange>
              </w:rPr>
              <w:delText>for the SDK setup process.</w:delText>
            </w:r>
            <w:bookmarkStart w:id="7484" w:name="_Toc99552751"/>
            <w:bookmarkStart w:id="7485" w:name="_Toc99553087"/>
            <w:bookmarkStart w:id="7486" w:name="_Toc99553422"/>
            <w:bookmarkStart w:id="7487" w:name="_Toc99553755"/>
            <w:bookmarkStart w:id="7488" w:name="_Toc153897237"/>
            <w:bookmarkStart w:id="7489" w:name="_Toc155348309"/>
            <w:bookmarkStart w:id="7490" w:name="_Toc155348612"/>
            <w:bookmarkEnd w:id="7484"/>
            <w:bookmarkEnd w:id="7485"/>
            <w:bookmarkEnd w:id="7486"/>
            <w:bookmarkEnd w:id="7487"/>
            <w:bookmarkEnd w:id="7488"/>
            <w:bookmarkEnd w:id="7489"/>
            <w:bookmarkEnd w:id="7490"/>
          </w:del>
        </w:p>
        <w:p w:rsidR="00DC7326" w:rsidRPr="00116AAA" w:rsidDel="00944978" w:rsidRDefault="00DC7326">
          <w:pPr>
            <w:pStyle w:val="Heading3"/>
            <w:rPr>
              <w:del w:id="7491" w:author="ptdung" w:date="2023-11-30T18:23:00Z"/>
              <w:rPrChange w:id="7492" w:author="thuyhuynh" w:date="2023-05-08T11:25:00Z">
                <w:rPr>
                  <w:del w:id="7493" w:author="ptdung" w:date="2023-11-30T18:23:00Z"/>
                </w:rPr>
              </w:rPrChange>
            </w:rPr>
            <w:pPrChange w:id="7494" w:author="ptdung" w:date="2023-11-30T18:23:00Z">
              <w:pPr>
                <w:pStyle w:val="Heading4"/>
              </w:pPr>
            </w:pPrChange>
          </w:pPr>
          <w:bookmarkStart w:id="7495" w:name="_Toc330934443"/>
          <w:del w:id="7496" w:author="ptdung" w:date="2023-11-30T18:23:00Z">
            <w:r w:rsidRPr="00116AAA" w:rsidDel="00944978">
              <w:rPr>
                <w:rPrChange w:id="7497" w:author="thuyhuynh" w:date="2023-05-08T11:25:00Z">
                  <w:rPr>
                    <w:b w:val="0"/>
                    <w:bCs w:val="0"/>
                    <w:i w:val="0"/>
                    <w:iCs w:val="0"/>
                  </w:rPr>
                </w:rPrChange>
              </w:rPr>
              <w:delText>Driver Installation for End-user</w:delText>
            </w:r>
            <w:bookmarkStart w:id="7498" w:name="_Toc99552752"/>
            <w:bookmarkStart w:id="7499" w:name="_Toc99553088"/>
            <w:bookmarkStart w:id="7500" w:name="_Toc99553423"/>
            <w:bookmarkStart w:id="7501" w:name="_Toc99553756"/>
            <w:bookmarkStart w:id="7502" w:name="_Toc153897238"/>
            <w:bookmarkStart w:id="7503" w:name="_Toc155348310"/>
            <w:bookmarkStart w:id="7504" w:name="_Toc155348613"/>
            <w:bookmarkEnd w:id="7495"/>
            <w:bookmarkEnd w:id="7498"/>
            <w:bookmarkEnd w:id="7499"/>
            <w:bookmarkEnd w:id="7500"/>
            <w:bookmarkEnd w:id="7501"/>
            <w:bookmarkEnd w:id="7502"/>
            <w:bookmarkEnd w:id="7503"/>
            <w:bookmarkEnd w:id="7504"/>
          </w:del>
        </w:p>
        <w:p w:rsidR="00DC7326" w:rsidRPr="00116AAA" w:rsidDel="00944978" w:rsidRDefault="00DC7326">
          <w:pPr>
            <w:pStyle w:val="Heading3"/>
            <w:rPr>
              <w:del w:id="7505" w:author="ptdung" w:date="2023-11-30T18:23:00Z"/>
              <w:lang w:eastAsia="ko-KR"/>
              <w:rPrChange w:id="7506" w:author="thuyhuynh" w:date="2023-05-08T11:25:00Z">
                <w:rPr>
                  <w:del w:id="7507" w:author="ptdung" w:date="2023-11-30T18:23:00Z"/>
                  <w:lang w:eastAsia="ko-KR"/>
                </w:rPr>
              </w:rPrChange>
            </w:rPr>
            <w:pPrChange w:id="7508" w:author="ptdung" w:date="2023-11-30T18:23:00Z">
              <w:pPr/>
            </w:pPrChange>
          </w:pPr>
          <w:del w:id="7509" w:author="ptdung" w:date="2023-11-30T18:23:00Z">
            <w:r w:rsidRPr="00116AAA" w:rsidDel="00944978">
              <w:rPr>
                <w:lang w:eastAsia="ko-KR"/>
                <w:rPrChange w:id="7510" w:author="thuyhuynh" w:date="2023-05-08T11:25:00Z">
                  <w:rPr>
                    <w:lang w:eastAsia="ko-KR"/>
                  </w:rPr>
                </w:rPrChange>
              </w:rPr>
              <w:delText>In embedded environments such as Windows CE, driver installation may be demanded when host device has been already deployed and in use. The driver package consists of the following file.</w:delText>
            </w:r>
            <w:bookmarkStart w:id="7511" w:name="_Toc99552753"/>
            <w:bookmarkStart w:id="7512" w:name="_Toc99553089"/>
            <w:bookmarkStart w:id="7513" w:name="_Toc99553424"/>
            <w:bookmarkStart w:id="7514" w:name="_Toc99553757"/>
            <w:bookmarkStart w:id="7515" w:name="_Toc153897239"/>
            <w:bookmarkStart w:id="7516" w:name="_Toc155348311"/>
            <w:bookmarkStart w:id="7517" w:name="_Toc155348614"/>
            <w:bookmarkEnd w:id="7511"/>
            <w:bookmarkEnd w:id="7512"/>
            <w:bookmarkEnd w:id="7513"/>
            <w:bookmarkEnd w:id="7514"/>
            <w:bookmarkEnd w:id="7515"/>
            <w:bookmarkEnd w:id="7516"/>
            <w:bookmarkEnd w:id="7517"/>
          </w:del>
        </w:p>
        <w:p w:rsidR="00DC7326" w:rsidRPr="00116AAA" w:rsidDel="00944978" w:rsidRDefault="00DC7326">
          <w:pPr>
            <w:pStyle w:val="Heading3"/>
            <w:rPr>
              <w:del w:id="7518" w:author="ptdung" w:date="2023-11-30T18:23:00Z"/>
              <w:lang w:eastAsia="ko-KR"/>
              <w:rPrChange w:id="7519" w:author="thuyhuynh" w:date="2023-05-08T11:25:00Z">
                <w:rPr>
                  <w:del w:id="7520" w:author="ptdung" w:date="2023-11-30T18:23:00Z"/>
                  <w:lang w:eastAsia="ko-KR"/>
                </w:rPr>
              </w:rPrChange>
            </w:rPr>
            <w:pPrChange w:id="7521" w:author="ptdung" w:date="2023-11-30T18:23:00Z">
              <w:pPr/>
            </w:pPrChange>
          </w:pPr>
          <w:bookmarkStart w:id="7522" w:name="_Toc99552754"/>
          <w:bookmarkStart w:id="7523" w:name="_Toc99553090"/>
          <w:bookmarkStart w:id="7524" w:name="_Toc99553425"/>
          <w:bookmarkStart w:id="7525" w:name="_Toc99553758"/>
          <w:bookmarkStart w:id="7526" w:name="_Toc153897240"/>
          <w:bookmarkStart w:id="7527" w:name="_Toc155348312"/>
          <w:bookmarkStart w:id="7528" w:name="_Toc155348615"/>
          <w:bookmarkEnd w:id="7522"/>
          <w:bookmarkEnd w:id="7523"/>
          <w:bookmarkEnd w:id="7524"/>
          <w:bookmarkEnd w:id="7525"/>
          <w:bookmarkEnd w:id="7526"/>
          <w:bookmarkEnd w:id="7527"/>
          <w:bookmarkEnd w:id="7528"/>
        </w:p>
        <w:p w:rsidR="00DC7326" w:rsidRPr="00116AAA" w:rsidDel="00944978" w:rsidRDefault="005F6BCE">
          <w:pPr>
            <w:pStyle w:val="Heading3"/>
            <w:rPr>
              <w:del w:id="7529" w:author="ptdung" w:date="2023-11-30T18:23:00Z"/>
              <w:rPrChange w:id="7530" w:author="thuyhuynh" w:date="2023-05-08T11:25:00Z">
                <w:rPr>
                  <w:del w:id="7531" w:author="ptdung" w:date="2023-11-30T18:23:00Z"/>
                </w:rPr>
              </w:rPrChange>
            </w:rPr>
            <w:pPrChange w:id="7532" w:author="ptdung" w:date="2023-11-30T18:23:00Z">
              <w:pPr>
                <w:pStyle w:val="ListParagraph"/>
                <w:numPr>
                  <w:numId w:val="13"/>
                </w:numPr>
                <w:spacing w:after="200" w:line="276" w:lineRule="auto"/>
                <w:ind w:hanging="360"/>
              </w:pPr>
            </w:pPrChange>
          </w:pPr>
          <w:del w:id="7533" w:author="ptdung" w:date="2023-11-30T18:23:00Z">
            <w:r w:rsidRPr="00116AAA" w:rsidDel="00944978">
              <w:rPr>
                <w:b/>
                <w:rPrChange w:id="7534" w:author="thuyhuynh" w:date="2023-05-08T11:25:00Z">
                  <w:rPr>
                    <w:b/>
                  </w:rPr>
                </w:rPrChange>
              </w:rPr>
              <w:delText>IriShieldDrvSetup</w:delText>
            </w:r>
            <w:r w:rsidR="00DC7326" w:rsidRPr="00116AAA" w:rsidDel="00944978">
              <w:rPr>
                <w:b/>
                <w:rPrChange w:id="7535" w:author="thuyhuynh" w:date="2023-05-08T11:25:00Z">
                  <w:rPr>
                    <w:b/>
                  </w:rPr>
                </w:rPrChange>
              </w:rPr>
              <w:delText>.cab</w:delText>
            </w:r>
            <w:r w:rsidR="00DC7326" w:rsidRPr="00116AAA" w:rsidDel="00944978">
              <w:rPr>
                <w:rPrChange w:id="7536" w:author="thuyhuynh" w:date="2023-05-08T11:25:00Z">
                  <w:rPr/>
                </w:rPrChange>
              </w:rPr>
              <w:delText xml:space="preserve">: </w:delText>
            </w:r>
            <w:r w:rsidR="00814BF8" w:rsidRPr="00116AAA" w:rsidDel="00944978">
              <w:rPr>
                <w:lang w:eastAsia="ko-KR"/>
                <w:rPrChange w:id="7537" w:author="thuyhuynh" w:date="2023-05-08T11:25:00Z">
                  <w:rPr>
                    <w:lang w:eastAsia="ko-KR"/>
                  </w:rPr>
                </w:rPrChange>
              </w:rPr>
              <w:delText>A</w:delText>
            </w:r>
            <w:r w:rsidR="00DC7326" w:rsidRPr="00116AAA" w:rsidDel="00944978">
              <w:rPr>
                <w:rPrChange w:id="7538" w:author="thuyhuynh" w:date="2023-05-08T11:25:00Z">
                  <w:rPr/>
                </w:rPrChange>
              </w:rPr>
              <w:delText xml:space="preserve">n installation cabinet for </w:delText>
            </w:r>
            <w:r w:rsidR="00DE1335" w:rsidRPr="00116AAA" w:rsidDel="00944978">
              <w:rPr>
                <w:rPrChange w:id="7539" w:author="thuyhuynh" w:date="2023-05-08T11:25:00Z">
                  <w:rPr/>
                </w:rPrChange>
              </w:rPr>
              <w:delText xml:space="preserve">IriShield </w:delText>
            </w:r>
            <w:r w:rsidR="00DC7326" w:rsidRPr="00116AAA" w:rsidDel="00944978">
              <w:rPr>
                <w:rPrChange w:id="7540" w:author="thuyhuynh" w:date="2023-05-08T11:25:00Z">
                  <w:rPr/>
                </w:rPrChange>
              </w:rPr>
              <w:delText>driver and all required settings.</w:delText>
            </w:r>
            <w:bookmarkStart w:id="7541" w:name="_Toc99552755"/>
            <w:bookmarkStart w:id="7542" w:name="_Toc99553091"/>
            <w:bookmarkStart w:id="7543" w:name="_Toc99553426"/>
            <w:bookmarkStart w:id="7544" w:name="_Toc99553759"/>
            <w:bookmarkStart w:id="7545" w:name="_Toc153897241"/>
            <w:bookmarkStart w:id="7546" w:name="_Toc155348313"/>
            <w:bookmarkStart w:id="7547" w:name="_Toc155348616"/>
            <w:bookmarkEnd w:id="7541"/>
            <w:bookmarkEnd w:id="7542"/>
            <w:bookmarkEnd w:id="7543"/>
            <w:bookmarkEnd w:id="7544"/>
            <w:bookmarkEnd w:id="7545"/>
            <w:bookmarkEnd w:id="7546"/>
            <w:bookmarkEnd w:id="7547"/>
          </w:del>
        </w:p>
        <w:p w:rsidR="00DC7326" w:rsidRPr="001C39D5" w:rsidDel="00944978" w:rsidRDefault="00DC7326">
          <w:pPr>
            <w:pStyle w:val="Heading3"/>
            <w:rPr>
              <w:del w:id="7548" w:author="ptdung" w:date="2023-11-30T18:23:00Z"/>
            </w:rPr>
            <w:pPrChange w:id="7549" w:author="ptdung" w:date="2023-11-30T18:23:00Z">
              <w:pPr>
                <w:spacing w:after="200" w:line="276" w:lineRule="auto"/>
              </w:pPr>
            </w:pPrChange>
          </w:pPr>
          <w:del w:id="7550" w:author="ptdung" w:date="2023-11-30T18:23:00Z">
            <w:r w:rsidRPr="00116AAA" w:rsidDel="00944978">
              <w:rPr>
                <w:rPrChange w:id="7551" w:author="thuyhuynh" w:date="2023-05-08T11:25:00Z">
                  <w:rPr>
                    <w:i/>
                  </w:rPr>
                </w:rPrChange>
              </w:rPr>
              <w:delText>NOTE: Installation using cabinet file only works when run-ti</w:delText>
            </w:r>
            <w:r w:rsidR="00814BF8" w:rsidRPr="00116AAA" w:rsidDel="00944978">
              <w:rPr>
                <w:rPrChange w:id="7552" w:author="thuyhuynh" w:date="2023-05-08T11:25:00Z">
                  <w:rPr>
                    <w:i/>
                  </w:rPr>
                </w:rPrChange>
              </w:rPr>
              <w:delText>me image of the host device</w:delText>
            </w:r>
            <w:r w:rsidRPr="00116AAA" w:rsidDel="00944978">
              <w:rPr>
                <w:rPrChange w:id="7553" w:author="thuyhuynh" w:date="2023-05-08T11:25:00Z">
                  <w:rPr>
                    <w:i/>
                  </w:rPr>
                </w:rPrChange>
              </w:rPr>
              <w:delText xml:space="preserve"> support</w:delText>
            </w:r>
            <w:r w:rsidR="00814BF8" w:rsidRPr="00116AAA" w:rsidDel="00944978">
              <w:rPr>
                <w:lang w:eastAsia="ko-KR"/>
                <w:rPrChange w:id="7554" w:author="thuyhuynh" w:date="2023-05-08T11:25:00Z">
                  <w:rPr>
                    <w:i/>
                    <w:lang w:eastAsia="ko-KR"/>
                  </w:rPr>
                </w:rPrChange>
              </w:rPr>
              <w:delText>s</w:delText>
            </w:r>
            <w:r w:rsidRPr="00116AAA" w:rsidDel="00944978">
              <w:rPr>
                <w:rPrChange w:id="7555" w:author="thuyhuynh" w:date="2023-05-08T11:25:00Z">
                  <w:rPr>
                    <w:i/>
                  </w:rPr>
                </w:rPrChange>
              </w:rPr>
              <w:delText xml:space="preserve"> Window CE loader (SYSGEN_WCELOAD).</w:delText>
            </w:r>
            <w:bookmarkStart w:id="7556" w:name="_Toc99552756"/>
            <w:bookmarkStart w:id="7557" w:name="_Toc99553092"/>
            <w:bookmarkStart w:id="7558" w:name="_Toc99553427"/>
            <w:bookmarkStart w:id="7559" w:name="_Toc99553760"/>
            <w:bookmarkStart w:id="7560" w:name="_Toc153897242"/>
            <w:bookmarkStart w:id="7561" w:name="_Toc155348314"/>
            <w:bookmarkStart w:id="7562" w:name="_Toc155348617"/>
            <w:bookmarkEnd w:id="7556"/>
            <w:bookmarkEnd w:id="7557"/>
            <w:bookmarkEnd w:id="7558"/>
            <w:bookmarkEnd w:id="7559"/>
            <w:bookmarkEnd w:id="7560"/>
            <w:bookmarkEnd w:id="7561"/>
            <w:bookmarkEnd w:id="7562"/>
          </w:del>
        </w:p>
        <w:p w:rsidR="00DC7326" w:rsidRPr="00116AAA" w:rsidDel="00944978" w:rsidRDefault="00DC7326">
          <w:pPr>
            <w:pStyle w:val="Heading3"/>
            <w:rPr>
              <w:del w:id="7563" w:author="ptdung" w:date="2023-11-30T18:23:00Z"/>
              <w:rPrChange w:id="7564" w:author="thuyhuynh" w:date="2023-05-08T11:25:00Z">
                <w:rPr>
                  <w:del w:id="7565" w:author="ptdung" w:date="2023-11-30T18:23:00Z"/>
                </w:rPr>
              </w:rPrChange>
            </w:rPr>
            <w:pPrChange w:id="7566" w:author="ptdung" w:date="2023-11-30T18:23:00Z">
              <w:pPr>
                <w:spacing w:after="200" w:line="276" w:lineRule="auto"/>
              </w:pPr>
            </w:pPrChange>
          </w:pPr>
          <w:del w:id="7567" w:author="ptdung" w:date="2023-11-30T18:23:00Z">
            <w:r w:rsidRPr="005154FA" w:rsidDel="00944978">
              <w:delText xml:space="preserve">User </w:delText>
            </w:r>
            <w:r w:rsidR="00814BF8" w:rsidRPr="006A1224" w:rsidDel="00944978">
              <w:rPr>
                <w:lang w:eastAsia="ko-KR"/>
              </w:rPr>
              <w:delText xml:space="preserve">should </w:delText>
            </w:r>
            <w:r w:rsidR="00814BF8" w:rsidRPr="0067277F" w:rsidDel="00944978">
              <w:delText>follow</w:delText>
            </w:r>
            <w:r w:rsidRPr="00F279A2" w:rsidDel="00944978">
              <w:delText xml:space="preserve"> the below steps to install USB driver for </w:delText>
            </w:r>
            <w:r w:rsidR="0030784A" w:rsidRPr="00673935" w:rsidDel="00944978">
              <w:delText>IriShield</w:delText>
            </w:r>
            <w:r w:rsidRPr="00DD5DFA" w:rsidDel="00944978">
              <w:delText>.</w:delText>
            </w:r>
            <w:bookmarkStart w:id="7568" w:name="_Toc99552757"/>
            <w:bookmarkStart w:id="7569" w:name="_Toc99553093"/>
            <w:bookmarkStart w:id="7570" w:name="_Toc99553428"/>
            <w:bookmarkStart w:id="7571" w:name="_Toc99553761"/>
            <w:bookmarkStart w:id="7572" w:name="_Toc153897243"/>
            <w:bookmarkStart w:id="7573" w:name="_Toc155348315"/>
            <w:bookmarkStart w:id="7574" w:name="_Toc155348618"/>
            <w:bookmarkEnd w:id="7568"/>
            <w:bookmarkEnd w:id="7569"/>
            <w:bookmarkEnd w:id="7570"/>
            <w:bookmarkEnd w:id="7571"/>
            <w:bookmarkEnd w:id="7572"/>
            <w:bookmarkEnd w:id="7573"/>
            <w:bookmarkEnd w:id="7574"/>
          </w:del>
        </w:p>
        <w:p w:rsidR="00DC7326" w:rsidRPr="001C39D5" w:rsidDel="00944978" w:rsidRDefault="00DC7326">
          <w:pPr>
            <w:pStyle w:val="Heading3"/>
            <w:rPr>
              <w:del w:id="7575" w:author="ptdung" w:date="2023-11-30T18:23:00Z"/>
            </w:rPr>
            <w:pPrChange w:id="7576" w:author="ptdung" w:date="2023-11-30T18:23:00Z">
              <w:pPr>
                <w:pStyle w:val="ListParagraph"/>
                <w:numPr>
                  <w:numId w:val="14"/>
                </w:numPr>
                <w:ind w:hanging="360"/>
              </w:pPr>
            </w:pPrChange>
          </w:pPr>
          <w:del w:id="7577" w:author="ptdung" w:date="2023-11-30T18:23:00Z">
            <w:r w:rsidRPr="00116AAA" w:rsidDel="00944978">
              <w:rPr>
                <w:rPrChange w:id="7578" w:author="thuyhuynh" w:date="2023-05-08T11:25:00Z">
                  <w:rPr/>
                </w:rPrChange>
              </w:rPr>
              <w:delText xml:space="preserve">Copy the installation cabinet file </w:delText>
            </w:r>
            <w:r w:rsidR="005F6BCE" w:rsidRPr="00116AAA" w:rsidDel="00944978">
              <w:rPr>
                <w:rPrChange w:id="7579" w:author="thuyhuynh" w:date="2023-05-08T11:25:00Z">
                  <w:rPr>
                    <w:i/>
                  </w:rPr>
                </w:rPrChange>
              </w:rPr>
              <w:delText>IriShieldDrvSetup</w:delText>
            </w:r>
            <w:r w:rsidRPr="00116AAA" w:rsidDel="00944978">
              <w:rPr>
                <w:rPrChange w:id="7580" w:author="thuyhuynh" w:date="2023-05-08T11:25:00Z">
                  <w:rPr>
                    <w:i/>
                  </w:rPr>
                </w:rPrChange>
              </w:rPr>
              <w:delText>.cab to the host device.</w:delText>
            </w:r>
            <w:bookmarkStart w:id="7581" w:name="_Toc99552758"/>
            <w:bookmarkStart w:id="7582" w:name="_Toc99553094"/>
            <w:bookmarkStart w:id="7583" w:name="_Toc99553429"/>
            <w:bookmarkStart w:id="7584" w:name="_Toc99553762"/>
            <w:bookmarkStart w:id="7585" w:name="_Toc153897244"/>
            <w:bookmarkStart w:id="7586" w:name="_Toc155348316"/>
            <w:bookmarkStart w:id="7587" w:name="_Toc155348619"/>
            <w:bookmarkEnd w:id="7581"/>
            <w:bookmarkEnd w:id="7582"/>
            <w:bookmarkEnd w:id="7583"/>
            <w:bookmarkEnd w:id="7584"/>
            <w:bookmarkEnd w:id="7585"/>
            <w:bookmarkEnd w:id="7586"/>
            <w:bookmarkEnd w:id="7587"/>
          </w:del>
        </w:p>
        <w:p w:rsidR="00DC7326" w:rsidRPr="001C39D5" w:rsidDel="00944978" w:rsidRDefault="00DC7326">
          <w:pPr>
            <w:pStyle w:val="Heading3"/>
            <w:rPr>
              <w:del w:id="7588" w:author="ptdung" w:date="2023-11-30T18:23:00Z"/>
            </w:rPr>
            <w:pPrChange w:id="7589" w:author="ptdung" w:date="2023-11-30T18:23:00Z">
              <w:pPr>
                <w:pStyle w:val="ListParagraph"/>
                <w:numPr>
                  <w:numId w:val="14"/>
                </w:numPr>
                <w:ind w:hanging="360"/>
              </w:pPr>
            </w:pPrChange>
          </w:pPr>
          <w:del w:id="7590" w:author="ptdung" w:date="2023-11-30T18:23:00Z">
            <w:r w:rsidRPr="005154FA" w:rsidDel="00944978">
              <w:delText xml:space="preserve">On host device, use File Explorer to view and open </w:delText>
            </w:r>
            <w:r w:rsidR="001E3828" w:rsidRPr="00116AAA" w:rsidDel="00944978">
              <w:rPr>
                <w:rPrChange w:id="7591" w:author="thuyhuynh" w:date="2023-05-08T11:25:00Z">
                  <w:rPr>
                    <w:i/>
                  </w:rPr>
                </w:rPrChange>
              </w:rPr>
              <w:delText>IriShieldDrvSetup</w:delText>
            </w:r>
            <w:r w:rsidRPr="00116AAA" w:rsidDel="00944978">
              <w:rPr>
                <w:rPrChange w:id="7592" w:author="thuyhuynh" w:date="2023-05-08T11:25:00Z">
                  <w:rPr>
                    <w:i/>
                  </w:rPr>
                </w:rPrChange>
              </w:rPr>
              <w:delText>.cab.</w:delText>
            </w:r>
            <w:bookmarkStart w:id="7593" w:name="_Toc99552759"/>
            <w:bookmarkStart w:id="7594" w:name="_Toc99553095"/>
            <w:bookmarkStart w:id="7595" w:name="_Toc99553430"/>
            <w:bookmarkStart w:id="7596" w:name="_Toc99553763"/>
            <w:bookmarkStart w:id="7597" w:name="_Toc153897245"/>
            <w:bookmarkStart w:id="7598" w:name="_Toc155348317"/>
            <w:bookmarkStart w:id="7599" w:name="_Toc155348620"/>
            <w:bookmarkEnd w:id="7593"/>
            <w:bookmarkEnd w:id="7594"/>
            <w:bookmarkEnd w:id="7595"/>
            <w:bookmarkEnd w:id="7596"/>
            <w:bookmarkEnd w:id="7597"/>
            <w:bookmarkEnd w:id="7598"/>
            <w:bookmarkEnd w:id="7599"/>
          </w:del>
        </w:p>
        <w:p w:rsidR="005740F6" w:rsidRPr="001C39D5" w:rsidDel="00944978" w:rsidRDefault="00BF6A81">
          <w:pPr>
            <w:pStyle w:val="Heading3"/>
            <w:rPr>
              <w:del w:id="7600" w:author="ptdung" w:date="2023-11-30T18:23:00Z"/>
            </w:rPr>
            <w:pPrChange w:id="7601" w:author="ptdung" w:date="2023-11-30T18:23:00Z">
              <w:pPr>
                <w:pStyle w:val="ListParagraph"/>
                <w:jc w:val="center"/>
              </w:pPr>
            </w:pPrChange>
          </w:pPr>
          <w:del w:id="7602" w:author="ptdung" w:date="2023-11-30T18:23:00Z">
            <w:r w:rsidRPr="00DD5DFA" w:rsidDel="00944978">
              <w:rPr>
                <w:noProof/>
              </w:rPr>
              <w:drawing>
                <wp:inline distT="0" distB="0" distL="0" distR="0" wp14:anchorId="2E2AE6B2" wp14:editId="3EE113E7">
                  <wp:extent cx="2955925" cy="1859915"/>
                  <wp:effectExtent l="19050" t="0" r="0"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2955925" cy="1859915"/>
                          </a:xfrm>
                          <a:prstGeom prst="rect">
                            <a:avLst/>
                          </a:prstGeom>
                          <a:noFill/>
                          <a:ln w="9525">
                            <a:noFill/>
                            <a:miter lim="800000"/>
                            <a:headEnd/>
                            <a:tailEnd/>
                          </a:ln>
                        </pic:spPr>
                      </pic:pic>
                    </a:graphicData>
                  </a:graphic>
                </wp:inline>
              </w:drawing>
            </w:r>
            <w:bookmarkStart w:id="7603" w:name="_Toc99552760"/>
            <w:bookmarkStart w:id="7604" w:name="_Toc99553096"/>
            <w:bookmarkStart w:id="7605" w:name="_Toc99553431"/>
            <w:bookmarkStart w:id="7606" w:name="_Toc99553764"/>
            <w:bookmarkStart w:id="7607" w:name="_Toc153897246"/>
            <w:bookmarkStart w:id="7608" w:name="_Toc155348318"/>
            <w:bookmarkStart w:id="7609" w:name="_Toc155348621"/>
            <w:bookmarkEnd w:id="7603"/>
            <w:bookmarkEnd w:id="7604"/>
            <w:bookmarkEnd w:id="7605"/>
            <w:bookmarkEnd w:id="7606"/>
            <w:bookmarkEnd w:id="7607"/>
            <w:bookmarkEnd w:id="7608"/>
            <w:bookmarkEnd w:id="7609"/>
          </w:del>
        </w:p>
        <w:p w:rsidR="00DC7326" w:rsidRPr="001C39D5" w:rsidDel="00944978" w:rsidRDefault="00DC7326">
          <w:pPr>
            <w:pStyle w:val="Heading3"/>
            <w:rPr>
              <w:del w:id="7610" w:author="ptdung" w:date="2023-11-30T18:23:00Z"/>
            </w:rPr>
            <w:pPrChange w:id="7611" w:author="ptdung" w:date="2023-11-30T18:23:00Z">
              <w:pPr/>
            </w:pPrChange>
          </w:pPr>
          <w:bookmarkStart w:id="7612" w:name="_Toc99552761"/>
          <w:bookmarkStart w:id="7613" w:name="_Toc99553097"/>
          <w:bookmarkStart w:id="7614" w:name="_Toc99553432"/>
          <w:bookmarkStart w:id="7615" w:name="_Toc99553765"/>
          <w:bookmarkStart w:id="7616" w:name="_Toc153897247"/>
          <w:bookmarkStart w:id="7617" w:name="_Toc155348319"/>
          <w:bookmarkStart w:id="7618" w:name="_Toc155348622"/>
          <w:bookmarkEnd w:id="7612"/>
          <w:bookmarkEnd w:id="7613"/>
          <w:bookmarkEnd w:id="7614"/>
          <w:bookmarkEnd w:id="7615"/>
          <w:bookmarkEnd w:id="7616"/>
          <w:bookmarkEnd w:id="7617"/>
          <w:bookmarkEnd w:id="7618"/>
        </w:p>
        <w:p w:rsidR="00DC7326" w:rsidRPr="00DD5DFA" w:rsidDel="00944978" w:rsidRDefault="00DC7326">
          <w:pPr>
            <w:pStyle w:val="Heading3"/>
            <w:rPr>
              <w:del w:id="7619" w:author="ptdung" w:date="2023-11-30T18:23:00Z"/>
            </w:rPr>
            <w:pPrChange w:id="7620" w:author="ptdung" w:date="2023-11-30T18:23:00Z">
              <w:pPr>
                <w:pStyle w:val="ListParagraph"/>
                <w:numPr>
                  <w:numId w:val="14"/>
                </w:numPr>
                <w:spacing w:after="200" w:line="276" w:lineRule="auto"/>
                <w:ind w:hanging="360"/>
              </w:pPr>
            </w:pPrChange>
          </w:pPr>
          <w:del w:id="7621" w:author="ptdung" w:date="2023-11-30T18:23:00Z">
            <w:r w:rsidRPr="005154FA" w:rsidDel="00944978">
              <w:delText xml:space="preserve">Click OK </w:delText>
            </w:r>
            <w:r w:rsidR="00814BF8" w:rsidRPr="006A1224" w:rsidDel="00944978">
              <w:rPr>
                <w:lang w:eastAsia="ko-KR"/>
              </w:rPr>
              <w:delText>when prompted with</w:delText>
            </w:r>
            <w:r w:rsidRPr="0067277F" w:rsidDel="00944978">
              <w:delText xml:space="preserve"> the following pop-up window. Driver file will be copied to your device and proper registry keys will be configured to automatically recognize </w:delText>
            </w:r>
            <w:r w:rsidR="0089059D" w:rsidRPr="00F279A2" w:rsidDel="00944978">
              <w:delText>IriShield</w:delText>
            </w:r>
            <w:r w:rsidRPr="00673935" w:rsidDel="00944978">
              <w:delText>.</w:delText>
            </w:r>
            <w:bookmarkStart w:id="7622" w:name="_Toc99552762"/>
            <w:bookmarkStart w:id="7623" w:name="_Toc99553098"/>
            <w:bookmarkStart w:id="7624" w:name="_Toc99553433"/>
            <w:bookmarkStart w:id="7625" w:name="_Toc99553766"/>
            <w:bookmarkStart w:id="7626" w:name="_Toc153897248"/>
            <w:bookmarkStart w:id="7627" w:name="_Toc155348320"/>
            <w:bookmarkStart w:id="7628" w:name="_Toc155348623"/>
            <w:bookmarkEnd w:id="7622"/>
            <w:bookmarkEnd w:id="7623"/>
            <w:bookmarkEnd w:id="7624"/>
            <w:bookmarkEnd w:id="7625"/>
            <w:bookmarkEnd w:id="7626"/>
            <w:bookmarkEnd w:id="7627"/>
            <w:bookmarkEnd w:id="7628"/>
          </w:del>
        </w:p>
        <w:p w:rsidR="005740F6" w:rsidRPr="001C39D5" w:rsidDel="00944978" w:rsidRDefault="00BF6A81">
          <w:pPr>
            <w:pStyle w:val="Heading3"/>
            <w:rPr>
              <w:del w:id="7629" w:author="ptdung" w:date="2023-11-30T18:23:00Z"/>
            </w:rPr>
            <w:pPrChange w:id="7630" w:author="ptdung" w:date="2023-11-30T18:23:00Z">
              <w:pPr>
                <w:pStyle w:val="ListParagraph"/>
                <w:spacing w:after="200" w:line="276" w:lineRule="auto"/>
                <w:jc w:val="center"/>
              </w:pPr>
            </w:pPrChange>
          </w:pPr>
          <w:del w:id="7631" w:author="ptdung" w:date="2023-11-30T18:23:00Z">
            <w:r w:rsidRPr="00DD5DFA" w:rsidDel="00944978">
              <w:rPr>
                <w:noProof/>
              </w:rPr>
              <w:drawing>
                <wp:inline distT="0" distB="0" distL="0" distR="0" wp14:anchorId="5BC56B91" wp14:editId="3FBC9409">
                  <wp:extent cx="2955925" cy="1859915"/>
                  <wp:effectExtent l="1905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2955925" cy="1859915"/>
                          </a:xfrm>
                          <a:prstGeom prst="rect">
                            <a:avLst/>
                          </a:prstGeom>
                          <a:noFill/>
                          <a:ln w="9525">
                            <a:noFill/>
                            <a:miter lim="800000"/>
                            <a:headEnd/>
                            <a:tailEnd/>
                          </a:ln>
                        </pic:spPr>
                      </pic:pic>
                    </a:graphicData>
                  </a:graphic>
                </wp:inline>
              </w:drawing>
            </w:r>
            <w:bookmarkStart w:id="7632" w:name="_Toc99552763"/>
            <w:bookmarkStart w:id="7633" w:name="_Toc99553099"/>
            <w:bookmarkStart w:id="7634" w:name="_Toc99553434"/>
            <w:bookmarkStart w:id="7635" w:name="_Toc99553767"/>
            <w:bookmarkStart w:id="7636" w:name="_Toc153897249"/>
            <w:bookmarkStart w:id="7637" w:name="_Toc155348321"/>
            <w:bookmarkStart w:id="7638" w:name="_Toc155348624"/>
            <w:bookmarkEnd w:id="7632"/>
            <w:bookmarkEnd w:id="7633"/>
            <w:bookmarkEnd w:id="7634"/>
            <w:bookmarkEnd w:id="7635"/>
            <w:bookmarkEnd w:id="7636"/>
            <w:bookmarkEnd w:id="7637"/>
            <w:bookmarkEnd w:id="7638"/>
          </w:del>
        </w:p>
        <w:p w:rsidR="00DC7326" w:rsidRPr="00116AAA" w:rsidDel="00944978" w:rsidRDefault="00DC7326">
          <w:pPr>
            <w:pStyle w:val="Heading3"/>
            <w:rPr>
              <w:del w:id="7639" w:author="ptdung" w:date="2023-11-30T18:23:00Z"/>
              <w:rFonts w:cs="Arial"/>
              <w:rPrChange w:id="7640" w:author="thuyhuynh" w:date="2023-05-08T11:25:00Z">
                <w:rPr>
                  <w:del w:id="7641" w:author="ptdung" w:date="2023-11-30T18:23:00Z"/>
                  <w:rFonts w:ascii="Arial" w:hAnsi="Arial" w:cs="Arial"/>
                </w:rPr>
              </w:rPrChange>
            </w:rPr>
            <w:pPrChange w:id="7642" w:author="ptdung" w:date="2023-11-30T18:23:00Z">
              <w:pPr/>
            </w:pPrChange>
          </w:pPr>
          <w:del w:id="7643" w:author="ptdung" w:date="2023-11-30T18:23:00Z">
            <w:r w:rsidRPr="005154FA" w:rsidDel="00944978">
              <w:delText>If Windows CE loader is not available in host device, direct ins</w:delText>
            </w:r>
            <w:r w:rsidRPr="006A1224" w:rsidDel="00944978">
              <w:delText>tallation from .cab file will fail.</w:delText>
            </w:r>
            <w:bookmarkStart w:id="7644" w:name="_Toc99552764"/>
            <w:bookmarkStart w:id="7645" w:name="_Toc99553100"/>
            <w:bookmarkStart w:id="7646" w:name="_Toc99553435"/>
            <w:bookmarkStart w:id="7647" w:name="_Toc99553768"/>
            <w:bookmarkStart w:id="7648" w:name="_Toc153897250"/>
            <w:bookmarkStart w:id="7649" w:name="_Toc155348322"/>
            <w:bookmarkStart w:id="7650" w:name="_Toc155348625"/>
            <w:bookmarkEnd w:id="7644"/>
            <w:bookmarkEnd w:id="7645"/>
            <w:bookmarkEnd w:id="7646"/>
            <w:bookmarkEnd w:id="7647"/>
            <w:bookmarkEnd w:id="7648"/>
            <w:bookmarkEnd w:id="7649"/>
            <w:bookmarkEnd w:id="7650"/>
          </w:del>
        </w:p>
        <w:p w:rsidR="00DC7326" w:rsidRPr="005154FA" w:rsidDel="00944978" w:rsidRDefault="00DC7326">
          <w:pPr>
            <w:pStyle w:val="Heading3"/>
            <w:rPr>
              <w:del w:id="7651" w:author="ptdung" w:date="2023-11-30T18:23:00Z"/>
            </w:rPr>
            <w:pPrChange w:id="7652" w:author="ptdung" w:date="2023-11-30T18:23:00Z">
              <w:pPr>
                <w:pStyle w:val="Heading4"/>
              </w:pPr>
            </w:pPrChange>
          </w:pPr>
          <w:bookmarkStart w:id="7653" w:name="_Toc330934444"/>
          <w:del w:id="7654" w:author="ptdung" w:date="2023-11-30T18:23:00Z">
            <w:r w:rsidRPr="001C39D5" w:rsidDel="00944978">
              <w:delText>Built-in Driver for Windows CE run-time image</w:delText>
            </w:r>
            <w:bookmarkStart w:id="7655" w:name="_Toc99552765"/>
            <w:bookmarkStart w:id="7656" w:name="_Toc99553101"/>
            <w:bookmarkStart w:id="7657" w:name="_Toc99553436"/>
            <w:bookmarkStart w:id="7658" w:name="_Toc99553769"/>
            <w:bookmarkStart w:id="7659" w:name="_Toc153897251"/>
            <w:bookmarkStart w:id="7660" w:name="_Toc155348323"/>
            <w:bookmarkStart w:id="7661" w:name="_Toc155348626"/>
            <w:bookmarkEnd w:id="7653"/>
            <w:bookmarkEnd w:id="7655"/>
            <w:bookmarkEnd w:id="7656"/>
            <w:bookmarkEnd w:id="7657"/>
            <w:bookmarkEnd w:id="7658"/>
            <w:bookmarkEnd w:id="7659"/>
            <w:bookmarkEnd w:id="7660"/>
            <w:bookmarkEnd w:id="7661"/>
          </w:del>
        </w:p>
        <w:p w:rsidR="00DC7326" w:rsidRPr="00DD5DFA" w:rsidDel="00944978" w:rsidRDefault="0089059D">
          <w:pPr>
            <w:pStyle w:val="Heading3"/>
            <w:rPr>
              <w:del w:id="7662" w:author="ptdung" w:date="2023-11-30T18:23:00Z"/>
            </w:rPr>
            <w:pPrChange w:id="7663" w:author="ptdung" w:date="2023-11-30T18:23:00Z">
              <w:pPr>
                <w:widowControl w:val="0"/>
                <w:autoSpaceDE w:val="0"/>
                <w:autoSpaceDN w:val="0"/>
                <w:adjustRightInd w:val="0"/>
                <w:jc w:val="both"/>
              </w:pPr>
            </w:pPrChange>
          </w:pPr>
          <w:del w:id="7664" w:author="ptdung" w:date="2023-11-30T18:23:00Z">
            <w:r w:rsidRPr="006A1224" w:rsidDel="00944978">
              <w:delText xml:space="preserve">IriShield </w:delText>
            </w:r>
            <w:r w:rsidR="00DC7326" w:rsidRPr="0067277F" w:rsidDel="00944978">
              <w:delText xml:space="preserve">driver can be easily built-in into the run-time image of the host device so that it is always </w:delText>
            </w:r>
            <w:r w:rsidR="00DC7326" w:rsidRPr="00F279A2" w:rsidDel="00944978">
              <w:delText>available</w:delText>
            </w:r>
            <w:r w:rsidR="00DC7326" w:rsidRPr="00673935" w:rsidDel="00944978">
              <w:delText xml:space="preserve"> along with the operating system. This integration needs to be done during the development of host device’s run-time image.</w:delText>
            </w:r>
            <w:bookmarkStart w:id="7665" w:name="_Toc99552766"/>
            <w:bookmarkStart w:id="7666" w:name="_Toc99553102"/>
            <w:bookmarkStart w:id="7667" w:name="_Toc99553437"/>
            <w:bookmarkStart w:id="7668" w:name="_Toc99553770"/>
            <w:bookmarkStart w:id="7669" w:name="_Toc153897252"/>
            <w:bookmarkStart w:id="7670" w:name="_Toc155348324"/>
            <w:bookmarkStart w:id="7671" w:name="_Toc155348627"/>
            <w:bookmarkEnd w:id="7665"/>
            <w:bookmarkEnd w:id="7666"/>
            <w:bookmarkEnd w:id="7667"/>
            <w:bookmarkEnd w:id="7668"/>
            <w:bookmarkEnd w:id="7669"/>
            <w:bookmarkEnd w:id="7670"/>
            <w:bookmarkEnd w:id="7671"/>
          </w:del>
        </w:p>
        <w:p w:rsidR="00DC7326" w:rsidRPr="00116AAA" w:rsidDel="00944978" w:rsidRDefault="00DC7326">
          <w:pPr>
            <w:pStyle w:val="Heading3"/>
            <w:rPr>
              <w:del w:id="7672" w:author="ptdung" w:date="2023-11-30T18:23:00Z"/>
              <w:rPrChange w:id="7673" w:author="thuyhuynh" w:date="2023-05-08T11:25:00Z">
                <w:rPr>
                  <w:del w:id="7674" w:author="ptdung" w:date="2023-11-30T18:23:00Z"/>
                </w:rPr>
              </w:rPrChange>
            </w:rPr>
            <w:pPrChange w:id="7675" w:author="ptdung" w:date="2023-11-30T18:23:00Z">
              <w:pPr>
                <w:widowControl w:val="0"/>
                <w:autoSpaceDE w:val="0"/>
                <w:autoSpaceDN w:val="0"/>
                <w:adjustRightInd w:val="0"/>
              </w:pPr>
            </w:pPrChange>
          </w:pPr>
          <w:bookmarkStart w:id="7676" w:name="_Toc99552767"/>
          <w:bookmarkStart w:id="7677" w:name="_Toc99553103"/>
          <w:bookmarkStart w:id="7678" w:name="_Toc99553438"/>
          <w:bookmarkStart w:id="7679" w:name="_Toc99553771"/>
          <w:bookmarkStart w:id="7680" w:name="_Toc153897253"/>
          <w:bookmarkStart w:id="7681" w:name="_Toc155348325"/>
          <w:bookmarkStart w:id="7682" w:name="_Toc155348628"/>
          <w:bookmarkEnd w:id="7676"/>
          <w:bookmarkEnd w:id="7677"/>
          <w:bookmarkEnd w:id="7678"/>
          <w:bookmarkEnd w:id="7679"/>
          <w:bookmarkEnd w:id="7680"/>
          <w:bookmarkEnd w:id="7681"/>
          <w:bookmarkEnd w:id="7682"/>
        </w:p>
        <w:p w:rsidR="00DC7326" w:rsidRPr="001C39D5" w:rsidDel="00944978" w:rsidRDefault="00DC7326">
          <w:pPr>
            <w:pStyle w:val="Heading3"/>
            <w:rPr>
              <w:del w:id="7683" w:author="ptdung" w:date="2023-11-30T18:23:00Z"/>
            </w:rPr>
            <w:pPrChange w:id="7684" w:author="ptdung" w:date="2023-11-30T18:23:00Z">
              <w:pPr>
                <w:pStyle w:val="ListParagraph"/>
                <w:numPr>
                  <w:numId w:val="15"/>
                </w:numPr>
                <w:spacing w:after="200" w:line="276" w:lineRule="auto"/>
                <w:ind w:hanging="360"/>
              </w:pPr>
            </w:pPrChange>
          </w:pPr>
          <w:del w:id="7685" w:author="ptdung" w:date="2023-11-30T18:23:00Z">
            <w:r w:rsidRPr="00116AAA" w:rsidDel="00944978">
              <w:rPr>
                <w:rPrChange w:id="7686" w:author="thuyhuynh" w:date="2023-05-08T11:25:00Z">
                  <w:rPr/>
                </w:rPrChange>
              </w:rPr>
              <w:delText xml:space="preserve">Copy </w:delText>
            </w:r>
            <w:r w:rsidR="003739E7" w:rsidRPr="00116AAA" w:rsidDel="00944978">
              <w:rPr>
                <w:rPrChange w:id="7687" w:author="thuyhuynh" w:date="2023-05-08T11:25:00Z">
                  <w:rPr>
                    <w:i/>
                  </w:rPr>
                </w:rPrChange>
              </w:rPr>
              <w:delText>icamm7d0drv</w:delText>
            </w:r>
            <w:r w:rsidRPr="00116AAA" w:rsidDel="00944978">
              <w:rPr>
                <w:rPrChange w:id="7688" w:author="thuyhuynh" w:date="2023-05-08T11:25:00Z">
                  <w:rPr>
                    <w:i/>
                  </w:rPr>
                </w:rPrChange>
              </w:rPr>
              <w:delText>.dll to a folder on your development computer such as C:\&lt;</w:delText>
            </w:r>
            <w:r w:rsidRPr="00116AAA" w:rsidDel="00944978">
              <w:rPr>
                <w:rFonts w:cs="Courier New"/>
                <w:b/>
                <w:bCs/>
                <w:noProof/>
                <w:color w:val="800000"/>
                <w:rPrChange w:id="7689" w:author="thuyhuynh" w:date="2023-05-08T11:25:00Z">
                  <w:rPr>
                    <w:rFonts w:cs="Courier New"/>
                    <w:b/>
                    <w:bCs/>
                    <w:i/>
                    <w:noProof/>
                    <w:color w:val="800000"/>
                    <w:sz w:val="20"/>
                    <w:szCs w:val="20"/>
                  </w:rPr>
                </w:rPrChange>
              </w:rPr>
              <w:delText>YOUR_DIR</w:delText>
            </w:r>
            <w:r w:rsidRPr="00116AAA" w:rsidDel="00944978">
              <w:rPr>
                <w:rPrChange w:id="7690" w:author="thuyhuynh" w:date="2023-05-08T11:25:00Z">
                  <w:rPr>
                    <w:i/>
                  </w:rPr>
                </w:rPrChange>
              </w:rPr>
              <w:delText>&gt;.</w:delText>
            </w:r>
            <w:bookmarkStart w:id="7691" w:name="_Toc99552768"/>
            <w:bookmarkStart w:id="7692" w:name="_Toc99553104"/>
            <w:bookmarkStart w:id="7693" w:name="_Toc99553439"/>
            <w:bookmarkStart w:id="7694" w:name="_Toc99553772"/>
            <w:bookmarkStart w:id="7695" w:name="_Toc153897254"/>
            <w:bookmarkStart w:id="7696" w:name="_Toc155348326"/>
            <w:bookmarkStart w:id="7697" w:name="_Toc155348629"/>
            <w:bookmarkEnd w:id="7691"/>
            <w:bookmarkEnd w:id="7692"/>
            <w:bookmarkEnd w:id="7693"/>
            <w:bookmarkEnd w:id="7694"/>
            <w:bookmarkEnd w:id="7695"/>
            <w:bookmarkEnd w:id="7696"/>
            <w:bookmarkEnd w:id="7697"/>
          </w:del>
        </w:p>
        <w:p w:rsidR="00DC7326" w:rsidRPr="001C39D5" w:rsidDel="00944978" w:rsidRDefault="00DC7326">
          <w:pPr>
            <w:pStyle w:val="Heading3"/>
            <w:rPr>
              <w:del w:id="7698" w:author="ptdung" w:date="2023-11-30T18:23:00Z"/>
            </w:rPr>
            <w:pPrChange w:id="7699" w:author="ptdung" w:date="2023-11-30T18:23:00Z">
              <w:pPr>
                <w:pStyle w:val="ListParagraph"/>
                <w:numPr>
                  <w:numId w:val="15"/>
                </w:numPr>
                <w:spacing w:after="200" w:line="276" w:lineRule="auto"/>
                <w:ind w:hanging="360"/>
              </w:pPr>
            </w:pPrChange>
          </w:pPr>
          <w:del w:id="7700" w:author="ptdung" w:date="2023-11-30T18:23:00Z">
            <w:r w:rsidRPr="005154FA" w:rsidDel="00944978">
              <w:delText xml:space="preserve">Ask Platform Builder to integrate </w:delText>
            </w:r>
            <w:r w:rsidR="00EE4F5E" w:rsidRPr="00116AAA" w:rsidDel="00944978">
              <w:rPr>
                <w:rPrChange w:id="7701" w:author="thuyhuynh" w:date="2023-05-08T11:25:00Z">
                  <w:rPr>
                    <w:i/>
                  </w:rPr>
                </w:rPrChange>
              </w:rPr>
              <w:delText>icamm7d0drv</w:delText>
            </w:r>
            <w:r w:rsidRPr="00116AAA" w:rsidDel="00944978">
              <w:rPr>
                <w:rPrChange w:id="7702" w:author="thuyhuynh" w:date="2023-05-08T11:25:00Z">
                  <w:rPr>
                    <w:i/>
                  </w:rPr>
                </w:rPrChange>
              </w:rPr>
              <w:delText>.dll into the final run-time image by adding the following lines to platform.bib</w:delText>
            </w:r>
            <w:r w:rsidR="0054039B" w:rsidRPr="00116AAA" w:rsidDel="00944978">
              <w:rPr>
                <w:rPrChange w:id="7703" w:author="thuyhuynh" w:date="2023-05-08T11:25:00Z">
                  <w:rPr>
                    <w:i/>
                  </w:rPr>
                </w:rPrChange>
              </w:rPr>
              <w:delText xml:space="preserve"> </w:delText>
            </w:r>
            <w:r w:rsidRPr="001C39D5" w:rsidDel="00944978">
              <w:delText>of your BSP which may be located in %_PLATFORMROOT%\&lt;</w:delText>
            </w:r>
            <w:r w:rsidRPr="00116AAA" w:rsidDel="00944978">
              <w:rPr>
                <w:rFonts w:cs="Courier New"/>
                <w:b/>
                <w:bCs/>
                <w:noProof/>
                <w:color w:val="800000"/>
                <w:rPrChange w:id="7704" w:author="thuyhuynh" w:date="2023-05-08T11:25:00Z">
                  <w:rPr>
                    <w:rFonts w:cs="Courier New"/>
                    <w:b/>
                    <w:bCs/>
                    <w:i/>
                    <w:noProof/>
                    <w:color w:val="800000"/>
                    <w:sz w:val="20"/>
                    <w:szCs w:val="20"/>
                  </w:rPr>
                </w:rPrChange>
              </w:rPr>
              <w:delText xml:space="preserve"> YOUR_BSP</w:delText>
            </w:r>
            <w:r w:rsidRPr="00116AAA" w:rsidDel="00944978">
              <w:rPr>
                <w:rPrChange w:id="7705" w:author="thuyhuynh" w:date="2023-05-08T11:25:00Z">
                  <w:rPr>
                    <w:i/>
                  </w:rPr>
                </w:rPrChange>
              </w:rPr>
              <w:delText>&gt;\Files directory(Ex:  C:\WINCE600\PLATFORM\SMDK6410\FILES\platform.bib):</w:delText>
            </w:r>
            <w:bookmarkStart w:id="7706" w:name="_Toc99552769"/>
            <w:bookmarkStart w:id="7707" w:name="_Toc99553105"/>
            <w:bookmarkStart w:id="7708" w:name="_Toc99553440"/>
            <w:bookmarkStart w:id="7709" w:name="_Toc99553773"/>
            <w:bookmarkStart w:id="7710" w:name="_Toc153897255"/>
            <w:bookmarkStart w:id="7711" w:name="_Toc155348327"/>
            <w:bookmarkStart w:id="7712" w:name="_Toc155348630"/>
            <w:bookmarkEnd w:id="7706"/>
            <w:bookmarkEnd w:id="7707"/>
            <w:bookmarkEnd w:id="7708"/>
            <w:bookmarkEnd w:id="7709"/>
            <w:bookmarkEnd w:id="7710"/>
            <w:bookmarkEnd w:id="7711"/>
            <w:bookmarkEnd w:id="7712"/>
          </w:del>
        </w:p>
        <w:p w:rsidR="00DC7326" w:rsidRPr="00116AAA" w:rsidDel="00944978" w:rsidRDefault="00DC7326">
          <w:pPr>
            <w:pStyle w:val="Heading3"/>
            <w:rPr>
              <w:del w:id="7713" w:author="ptdung" w:date="2023-11-30T18:23:00Z"/>
              <w:noProof/>
              <w:color w:val="800000"/>
              <w:rPrChange w:id="7714" w:author="thuyhuynh" w:date="2023-05-08T11:25:00Z">
                <w:rPr>
                  <w:del w:id="7715" w:author="ptdung" w:date="2023-11-30T18:23:00Z"/>
                  <w:rFonts w:ascii="Courier New" w:hAnsi="Courier New" w:cs="Courier New"/>
                  <w:noProof/>
                  <w:color w:val="800000"/>
                  <w:sz w:val="20"/>
                  <w:szCs w:val="20"/>
                </w:rPr>
              </w:rPrChange>
            </w:rPr>
            <w:pPrChange w:id="7716" w:author="ptdung" w:date="2023-11-30T18:23:00Z">
              <w:pPr>
                <w:autoSpaceDE w:val="0"/>
                <w:autoSpaceDN w:val="0"/>
                <w:adjustRightInd w:val="0"/>
              </w:pPr>
            </w:pPrChange>
          </w:pPr>
          <w:del w:id="7717" w:author="ptdung" w:date="2023-11-30T18:23:00Z">
            <w:r w:rsidRPr="00116AAA" w:rsidDel="00944978">
              <w:rPr>
                <w:noProof/>
                <w:rPrChange w:id="7718" w:author="thuyhuynh" w:date="2023-05-08T11:25:00Z">
                  <w:rPr>
                    <w:rFonts w:ascii="Courier New" w:hAnsi="Courier New" w:cs="Courier New"/>
                    <w:noProof/>
                    <w:color w:val="008000"/>
                    <w:sz w:val="20"/>
                    <w:szCs w:val="20"/>
                  </w:rPr>
                </w:rPrChange>
              </w:rPr>
              <w:delText>;-------------</w:delText>
            </w:r>
            <w:r w:rsidR="00C0731C" w:rsidRPr="00116AAA" w:rsidDel="00944978">
              <w:rPr>
                <w:noProof/>
                <w:rPrChange w:id="7719" w:author="thuyhuynh" w:date="2023-05-08T11:25:00Z">
                  <w:rPr>
                    <w:rFonts w:ascii="Courier New" w:hAnsi="Courier New" w:cs="Courier New"/>
                    <w:noProof/>
                    <w:color w:val="008000"/>
                    <w:sz w:val="20"/>
                    <w:szCs w:val="20"/>
                  </w:rPr>
                </w:rPrChange>
              </w:rPr>
              <w:delText>--</w:delText>
            </w:r>
            <w:r w:rsidRPr="00116AAA" w:rsidDel="00944978">
              <w:rPr>
                <w:noProof/>
                <w:rPrChange w:id="7720" w:author="thuyhuynh" w:date="2023-05-08T11:25:00Z">
                  <w:rPr>
                    <w:rFonts w:ascii="Courier New" w:hAnsi="Courier New" w:cs="Courier New"/>
                    <w:noProof/>
                    <w:color w:val="008000"/>
                    <w:sz w:val="20"/>
                    <w:szCs w:val="20"/>
                  </w:rPr>
                </w:rPrChange>
              </w:rPr>
              <w:delText xml:space="preserve"> </w:delText>
            </w:r>
            <w:r w:rsidR="007A2C5B" w:rsidRPr="00116AAA" w:rsidDel="00944978">
              <w:rPr>
                <w:noProof/>
                <w:rPrChange w:id="7721" w:author="thuyhuynh" w:date="2023-05-08T11:25:00Z">
                  <w:rPr>
                    <w:rFonts w:ascii="Courier New" w:hAnsi="Courier New" w:cs="Courier New"/>
                    <w:noProof/>
                    <w:color w:val="008000"/>
                    <w:sz w:val="20"/>
                    <w:szCs w:val="20"/>
                  </w:rPr>
                </w:rPrChange>
              </w:rPr>
              <w:delText>IriShield</w:delText>
            </w:r>
            <w:r w:rsidR="00ED1869" w:rsidRPr="00116AAA" w:rsidDel="00944978">
              <w:rPr>
                <w:noProof/>
                <w:rPrChange w:id="7722" w:author="thuyhuynh" w:date="2023-05-08T11:25:00Z">
                  <w:rPr>
                    <w:rFonts w:ascii="Courier New" w:hAnsi="Courier New" w:cs="Courier New"/>
                    <w:noProof/>
                    <w:color w:val="008000"/>
                    <w:sz w:val="20"/>
                    <w:szCs w:val="20"/>
                  </w:rPr>
                </w:rPrChange>
              </w:rPr>
              <w:delText xml:space="preserve"> USB</w:delText>
            </w:r>
            <w:r w:rsidRPr="00116AAA" w:rsidDel="00944978">
              <w:rPr>
                <w:noProof/>
                <w:rPrChange w:id="7723" w:author="thuyhuynh" w:date="2023-05-08T11:25:00Z">
                  <w:rPr>
                    <w:rFonts w:ascii="Courier New" w:hAnsi="Courier New" w:cs="Courier New"/>
                    <w:noProof/>
                    <w:color w:val="008000"/>
                    <w:sz w:val="20"/>
                    <w:szCs w:val="20"/>
                  </w:rPr>
                </w:rPrChange>
              </w:rPr>
              <w:delText xml:space="preserve"> Driver -------------------------------------</w:delText>
            </w:r>
            <w:bookmarkStart w:id="7724" w:name="_Toc99552770"/>
            <w:bookmarkStart w:id="7725" w:name="_Toc99553106"/>
            <w:bookmarkStart w:id="7726" w:name="_Toc99553441"/>
            <w:bookmarkStart w:id="7727" w:name="_Toc99553774"/>
            <w:bookmarkStart w:id="7728" w:name="_Toc153897256"/>
            <w:bookmarkStart w:id="7729" w:name="_Toc155348328"/>
            <w:bookmarkStart w:id="7730" w:name="_Toc155348631"/>
            <w:bookmarkEnd w:id="7724"/>
            <w:bookmarkEnd w:id="7725"/>
            <w:bookmarkEnd w:id="7726"/>
            <w:bookmarkEnd w:id="7727"/>
            <w:bookmarkEnd w:id="7728"/>
            <w:bookmarkEnd w:id="7729"/>
            <w:bookmarkEnd w:id="7730"/>
          </w:del>
        </w:p>
        <w:p w:rsidR="00DC7326" w:rsidRPr="00116AAA" w:rsidDel="00944978" w:rsidRDefault="00DC7326">
          <w:pPr>
            <w:pStyle w:val="Heading3"/>
            <w:rPr>
              <w:del w:id="7731" w:author="ptdung" w:date="2023-11-30T18:23:00Z"/>
              <w:noProof/>
              <w:rPrChange w:id="7732" w:author="thuyhuynh" w:date="2023-05-08T11:25:00Z">
                <w:rPr>
                  <w:del w:id="7733" w:author="ptdung" w:date="2023-11-30T18:23:00Z"/>
                  <w:rFonts w:ascii="Courier New" w:hAnsi="Courier New" w:cs="Courier New"/>
                  <w:noProof/>
                  <w:sz w:val="20"/>
                  <w:szCs w:val="20"/>
                </w:rPr>
              </w:rPrChange>
            </w:rPr>
            <w:pPrChange w:id="7734" w:author="ptdung" w:date="2023-11-30T18:23:00Z">
              <w:pPr>
                <w:autoSpaceDE w:val="0"/>
                <w:autoSpaceDN w:val="0"/>
                <w:adjustRightInd w:val="0"/>
              </w:pPr>
            </w:pPrChange>
          </w:pPr>
          <w:del w:id="7735" w:author="ptdung" w:date="2023-11-30T18:23:00Z">
            <w:r w:rsidRPr="00116AAA" w:rsidDel="00944978">
              <w:rPr>
                <w:noProof/>
                <w:rPrChange w:id="7736" w:author="thuyhuynh" w:date="2023-05-08T11:25:00Z">
                  <w:rPr>
                    <w:rFonts w:ascii="Courier New" w:hAnsi="Courier New" w:cs="Courier New"/>
                    <w:noProof/>
                    <w:sz w:val="20"/>
                    <w:szCs w:val="20"/>
                  </w:rPr>
                </w:rPrChange>
              </w:rPr>
              <w:tab/>
            </w:r>
            <w:r w:rsidR="00912A63" w:rsidRPr="00116AAA" w:rsidDel="00944978">
              <w:rPr>
                <w:rPrChange w:id="7737" w:author="thuyhuynh" w:date="2023-05-08T11:25:00Z">
                  <w:rPr>
                    <w:i/>
                  </w:rPr>
                </w:rPrChange>
              </w:rPr>
              <w:delText>icamm7d0drv</w:delText>
            </w:r>
            <w:r w:rsidRPr="00116AAA" w:rsidDel="00944978">
              <w:rPr>
                <w:noProof/>
                <w:rPrChange w:id="7738" w:author="thuyhuynh" w:date="2023-05-08T11:25:00Z">
                  <w:rPr>
                    <w:rFonts w:ascii="Courier New" w:hAnsi="Courier New" w:cs="Courier New"/>
                    <w:noProof/>
                    <w:sz w:val="20"/>
                    <w:szCs w:val="20"/>
                  </w:rPr>
                </w:rPrChange>
              </w:rPr>
              <w:delText>.dll</w:delText>
            </w:r>
            <w:r w:rsidRPr="00116AAA" w:rsidDel="00944978">
              <w:rPr>
                <w:noProof/>
                <w:rPrChange w:id="7739" w:author="thuyhuynh" w:date="2023-05-08T11:25:00Z">
                  <w:rPr>
                    <w:rFonts w:ascii="Courier New" w:hAnsi="Courier New" w:cs="Courier New"/>
                    <w:noProof/>
                    <w:sz w:val="20"/>
                    <w:szCs w:val="20"/>
                  </w:rPr>
                </w:rPrChange>
              </w:rPr>
              <w:tab/>
            </w:r>
            <w:r w:rsidRPr="001C39D5" w:rsidDel="00944978">
              <w:delText xml:space="preserve">C:\ </w:delText>
            </w:r>
            <w:r w:rsidRPr="00116AAA" w:rsidDel="00944978">
              <w:rPr>
                <w:b/>
                <w:bCs/>
                <w:noProof/>
                <w:color w:val="800000"/>
                <w:rPrChange w:id="7740" w:author="thuyhuynh" w:date="2023-05-08T11:25:00Z">
                  <w:rPr>
                    <w:rFonts w:ascii="Courier New" w:hAnsi="Courier New" w:cs="Courier New"/>
                    <w:b/>
                    <w:bCs/>
                    <w:noProof/>
                    <w:color w:val="800000"/>
                    <w:sz w:val="20"/>
                    <w:szCs w:val="20"/>
                  </w:rPr>
                </w:rPrChange>
              </w:rPr>
              <w:delText>&lt;YOUR_DIR&gt;</w:delText>
            </w:r>
            <w:r w:rsidRPr="00116AAA" w:rsidDel="00944978">
              <w:rPr>
                <w:noProof/>
                <w:rPrChange w:id="7741" w:author="thuyhuynh" w:date="2023-05-08T11:25:00Z">
                  <w:rPr>
                    <w:rFonts w:ascii="Courier New" w:hAnsi="Courier New" w:cs="Courier New"/>
                    <w:noProof/>
                    <w:sz w:val="20"/>
                    <w:szCs w:val="20"/>
                  </w:rPr>
                </w:rPrChange>
              </w:rPr>
              <w:delText xml:space="preserve">\ </w:delText>
            </w:r>
            <w:r w:rsidR="00912A63" w:rsidRPr="00116AAA" w:rsidDel="00944978">
              <w:rPr>
                <w:rPrChange w:id="7742" w:author="thuyhuynh" w:date="2023-05-08T11:25:00Z">
                  <w:rPr>
                    <w:i/>
                  </w:rPr>
                </w:rPrChange>
              </w:rPr>
              <w:delText>icamm7d0drv</w:delText>
            </w:r>
            <w:r w:rsidRPr="00116AAA" w:rsidDel="00944978">
              <w:rPr>
                <w:noProof/>
                <w:rPrChange w:id="7743" w:author="thuyhuynh" w:date="2023-05-08T11:25:00Z">
                  <w:rPr>
                    <w:rFonts w:ascii="Courier New" w:hAnsi="Courier New" w:cs="Courier New"/>
                    <w:noProof/>
                    <w:sz w:val="20"/>
                    <w:szCs w:val="20"/>
                  </w:rPr>
                </w:rPrChange>
              </w:rPr>
              <w:delText>.dll</w:delText>
            </w:r>
            <w:r w:rsidRPr="00116AAA" w:rsidDel="00944978">
              <w:rPr>
                <w:noProof/>
                <w:rPrChange w:id="7744" w:author="thuyhuynh" w:date="2023-05-08T11:25:00Z">
                  <w:rPr>
                    <w:rFonts w:ascii="Courier New" w:hAnsi="Courier New" w:cs="Courier New"/>
                    <w:noProof/>
                    <w:sz w:val="20"/>
                    <w:szCs w:val="20"/>
                  </w:rPr>
                </w:rPrChange>
              </w:rPr>
              <w:tab/>
            </w:r>
            <w:r w:rsidRPr="00116AAA" w:rsidDel="00944978">
              <w:rPr>
                <w:noProof/>
                <w:rPrChange w:id="7745" w:author="thuyhuynh" w:date="2023-05-08T11:25:00Z">
                  <w:rPr>
                    <w:rFonts w:ascii="Courier New" w:hAnsi="Courier New" w:cs="Courier New"/>
                    <w:noProof/>
                    <w:sz w:val="20"/>
                    <w:szCs w:val="20"/>
                  </w:rPr>
                </w:rPrChange>
              </w:rPr>
              <w:tab/>
              <w:delText>NK</w:delText>
            </w:r>
            <w:r w:rsidRPr="00116AAA" w:rsidDel="00944978">
              <w:rPr>
                <w:noProof/>
                <w:rPrChange w:id="7746" w:author="thuyhuynh" w:date="2023-05-08T11:25:00Z">
                  <w:rPr>
                    <w:rFonts w:ascii="Courier New" w:hAnsi="Courier New" w:cs="Courier New"/>
                    <w:noProof/>
                    <w:sz w:val="20"/>
                    <w:szCs w:val="20"/>
                  </w:rPr>
                </w:rPrChange>
              </w:rPr>
              <w:tab/>
            </w:r>
            <w:r w:rsidRPr="00116AAA" w:rsidDel="00944978">
              <w:rPr>
                <w:noProof/>
                <w:rPrChange w:id="7747" w:author="thuyhuynh" w:date="2023-05-08T11:25:00Z">
                  <w:rPr>
                    <w:rFonts w:ascii="Courier New" w:hAnsi="Courier New" w:cs="Courier New"/>
                    <w:noProof/>
                    <w:sz w:val="20"/>
                    <w:szCs w:val="20"/>
                  </w:rPr>
                </w:rPrChange>
              </w:rPr>
              <w:tab/>
              <w:delText>SHK</w:delText>
            </w:r>
            <w:bookmarkStart w:id="7748" w:name="_Toc99552771"/>
            <w:bookmarkStart w:id="7749" w:name="_Toc99553107"/>
            <w:bookmarkStart w:id="7750" w:name="_Toc99553442"/>
            <w:bookmarkStart w:id="7751" w:name="_Toc99553775"/>
            <w:bookmarkStart w:id="7752" w:name="_Toc153897257"/>
            <w:bookmarkStart w:id="7753" w:name="_Toc155348329"/>
            <w:bookmarkStart w:id="7754" w:name="_Toc155348632"/>
            <w:bookmarkEnd w:id="7748"/>
            <w:bookmarkEnd w:id="7749"/>
            <w:bookmarkEnd w:id="7750"/>
            <w:bookmarkEnd w:id="7751"/>
            <w:bookmarkEnd w:id="7752"/>
            <w:bookmarkEnd w:id="7753"/>
            <w:bookmarkEnd w:id="7754"/>
          </w:del>
        </w:p>
        <w:p w:rsidR="00DC7326" w:rsidRPr="00116AAA" w:rsidDel="00944978" w:rsidRDefault="00DC7326">
          <w:pPr>
            <w:pStyle w:val="Heading3"/>
            <w:rPr>
              <w:del w:id="7755" w:author="ptdung" w:date="2023-11-30T18:23:00Z"/>
              <w:noProof/>
              <w:rPrChange w:id="7756" w:author="thuyhuynh" w:date="2023-05-08T11:25:00Z">
                <w:rPr>
                  <w:del w:id="7757" w:author="ptdung" w:date="2023-11-30T18:23:00Z"/>
                  <w:rFonts w:ascii="Courier New" w:hAnsi="Courier New" w:cs="Courier New"/>
                  <w:noProof/>
                  <w:color w:val="008000"/>
                  <w:sz w:val="20"/>
                  <w:szCs w:val="20"/>
                </w:rPr>
              </w:rPrChange>
            </w:rPr>
            <w:pPrChange w:id="7758" w:author="ptdung" w:date="2023-11-30T18:23:00Z">
              <w:pPr/>
            </w:pPrChange>
          </w:pPr>
          <w:del w:id="7759" w:author="ptdung" w:date="2023-11-30T18:23:00Z">
            <w:r w:rsidRPr="00116AAA" w:rsidDel="00944978">
              <w:rPr>
                <w:noProof/>
                <w:rPrChange w:id="7760" w:author="thuyhuynh" w:date="2023-05-08T11:25:00Z">
                  <w:rPr>
                    <w:rFonts w:ascii="Courier New" w:hAnsi="Courier New" w:cs="Courier New"/>
                    <w:noProof/>
                    <w:color w:val="008000"/>
                    <w:sz w:val="20"/>
                    <w:szCs w:val="20"/>
                  </w:rPr>
                </w:rPrChange>
              </w:rPr>
              <w:delText>;--------------------------------------------------------------------------</w:delText>
            </w:r>
            <w:bookmarkStart w:id="7761" w:name="_Toc99552772"/>
            <w:bookmarkStart w:id="7762" w:name="_Toc99553108"/>
            <w:bookmarkStart w:id="7763" w:name="_Toc99553443"/>
            <w:bookmarkStart w:id="7764" w:name="_Toc99553776"/>
            <w:bookmarkStart w:id="7765" w:name="_Toc153897258"/>
            <w:bookmarkStart w:id="7766" w:name="_Toc155348330"/>
            <w:bookmarkStart w:id="7767" w:name="_Toc155348633"/>
            <w:bookmarkEnd w:id="7761"/>
            <w:bookmarkEnd w:id="7762"/>
            <w:bookmarkEnd w:id="7763"/>
            <w:bookmarkEnd w:id="7764"/>
            <w:bookmarkEnd w:id="7765"/>
            <w:bookmarkEnd w:id="7766"/>
            <w:bookmarkEnd w:id="7767"/>
          </w:del>
        </w:p>
        <w:p w:rsidR="00DC7326" w:rsidRPr="00116AAA" w:rsidDel="00944978" w:rsidRDefault="00DC7326">
          <w:pPr>
            <w:pStyle w:val="Heading3"/>
            <w:rPr>
              <w:del w:id="7768" w:author="ptdung" w:date="2023-11-30T18:23:00Z"/>
              <w:noProof/>
              <w:rPrChange w:id="7769" w:author="thuyhuynh" w:date="2023-05-08T11:25:00Z">
                <w:rPr>
                  <w:del w:id="7770" w:author="ptdung" w:date="2023-11-30T18:23:00Z"/>
                  <w:rFonts w:ascii="Courier New" w:hAnsi="Courier New" w:cs="Courier New"/>
                  <w:noProof/>
                  <w:color w:val="008000"/>
                  <w:sz w:val="20"/>
                  <w:szCs w:val="20"/>
                </w:rPr>
              </w:rPrChange>
            </w:rPr>
            <w:pPrChange w:id="7771" w:author="ptdung" w:date="2023-11-30T18:23:00Z">
              <w:pPr/>
            </w:pPrChange>
          </w:pPr>
          <w:bookmarkStart w:id="7772" w:name="_Toc99552773"/>
          <w:bookmarkStart w:id="7773" w:name="_Toc99553109"/>
          <w:bookmarkStart w:id="7774" w:name="_Toc99553444"/>
          <w:bookmarkStart w:id="7775" w:name="_Toc99553777"/>
          <w:bookmarkStart w:id="7776" w:name="_Toc153897259"/>
          <w:bookmarkStart w:id="7777" w:name="_Toc155348331"/>
          <w:bookmarkStart w:id="7778" w:name="_Toc155348634"/>
          <w:bookmarkEnd w:id="7772"/>
          <w:bookmarkEnd w:id="7773"/>
          <w:bookmarkEnd w:id="7774"/>
          <w:bookmarkEnd w:id="7775"/>
          <w:bookmarkEnd w:id="7776"/>
          <w:bookmarkEnd w:id="7777"/>
          <w:bookmarkEnd w:id="7778"/>
        </w:p>
        <w:p w:rsidR="00DC7326" w:rsidRPr="005154FA" w:rsidDel="00944978" w:rsidRDefault="00DC7326">
          <w:pPr>
            <w:pStyle w:val="Heading3"/>
            <w:rPr>
              <w:del w:id="7779" w:author="ptdung" w:date="2023-11-30T18:23:00Z"/>
            </w:rPr>
            <w:pPrChange w:id="7780" w:author="ptdung" w:date="2023-11-30T18:23:00Z">
              <w:pPr>
                <w:pStyle w:val="ListParagraph"/>
                <w:numPr>
                  <w:numId w:val="15"/>
                </w:numPr>
                <w:spacing w:after="200" w:line="276" w:lineRule="auto"/>
                <w:ind w:hanging="360"/>
              </w:pPr>
            </w:pPrChange>
          </w:pPr>
          <w:del w:id="7781" w:author="ptdung" w:date="2023-11-30T18:23:00Z">
            <w:r w:rsidRPr="001C39D5" w:rsidDel="00944978">
              <w:delText xml:space="preserve">Register </w:delText>
            </w:r>
            <w:r w:rsidR="005706BB" w:rsidRPr="00116AAA" w:rsidDel="00944978">
              <w:rPr>
                <w:rPrChange w:id="7782" w:author="thuyhuynh" w:date="2023-05-08T11:25:00Z">
                  <w:rPr>
                    <w:i/>
                  </w:rPr>
                </w:rPrChange>
              </w:rPr>
              <w:delText>icamm7d0drv</w:delText>
            </w:r>
            <w:r w:rsidRPr="00116AAA" w:rsidDel="00944978">
              <w:rPr>
                <w:rPrChange w:id="7783" w:author="thuyhuynh" w:date="2023-05-08T11:25:00Z">
                  <w:rPr>
                    <w:i/>
                  </w:rPr>
                </w:rPrChange>
              </w:rPr>
              <w:delText xml:space="preserve">.dll as driver binary for all </w:delText>
            </w:r>
            <w:r w:rsidR="0089059D" w:rsidRPr="001C39D5" w:rsidDel="00944978">
              <w:delText>IriShield</w:delText>
            </w:r>
            <w:r w:rsidR="0089059D" w:rsidRPr="005154FA" w:rsidDel="00944978">
              <w:delText xml:space="preserve"> </w:delText>
            </w:r>
            <w:r w:rsidRPr="006A1224" w:rsidDel="00944978">
              <w:delText>devi</w:delText>
            </w:r>
            <w:r w:rsidR="00301807" w:rsidRPr="0067277F" w:rsidDel="00944978">
              <w:delText xml:space="preserve">ces </w:delText>
            </w:r>
            <w:r w:rsidR="00301807" w:rsidRPr="00F279A2" w:rsidDel="00944978">
              <w:rPr>
                <w:lang w:eastAsia="ko-KR"/>
              </w:rPr>
              <w:delText xml:space="preserve">of </w:delText>
            </w:r>
            <w:r w:rsidR="00301807" w:rsidRPr="00673935" w:rsidDel="00944978">
              <w:rPr>
                <w:lang w:eastAsia="ko-KR"/>
              </w:rPr>
              <w:delText>which</w:delText>
            </w:r>
            <w:r w:rsidRPr="00DD5DFA" w:rsidDel="00944978">
              <w:delText xml:space="preserve"> your device is supposed to support by adding the appropriate registry settings to platform.reg of your BSP which may be located in the %_PLATFORMROOT%\&lt;</w:delText>
            </w:r>
            <w:r w:rsidRPr="00116AAA" w:rsidDel="00944978">
              <w:rPr>
                <w:b/>
                <w:bCs/>
                <w:noProof/>
                <w:color w:val="800000"/>
                <w:rPrChange w:id="7784" w:author="thuyhuynh" w:date="2023-05-08T11:25:00Z">
                  <w:rPr>
                    <w:rFonts w:cs="Courier New"/>
                    <w:b/>
                    <w:bCs/>
                    <w:i/>
                    <w:noProof/>
                    <w:color w:val="800000"/>
                    <w:sz w:val="20"/>
                    <w:szCs w:val="20"/>
                  </w:rPr>
                </w:rPrChange>
              </w:rPr>
              <w:delText>YOUR_BSP</w:delText>
            </w:r>
            <w:r w:rsidRPr="00116AAA" w:rsidDel="00944978">
              <w:rPr>
                <w:rPrChange w:id="7785" w:author="thuyhuynh" w:date="2023-05-08T11:25:00Z">
                  <w:rPr>
                    <w:i/>
                  </w:rPr>
                </w:rPrChange>
              </w:rPr>
              <w:delText>&gt;\Files (Ex:  C:\WINCE600\PLATFORM\SMDK6410\FILES\platform.reg)</w:delText>
            </w:r>
            <w:r w:rsidR="00301807" w:rsidRPr="001C39D5" w:rsidDel="00944978">
              <w:rPr>
                <w:lang w:eastAsia="ko-KR"/>
              </w:rPr>
              <w:delText>:</w:delText>
            </w:r>
            <w:bookmarkStart w:id="7786" w:name="_Toc99552774"/>
            <w:bookmarkStart w:id="7787" w:name="_Toc99553110"/>
            <w:bookmarkStart w:id="7788" w:name="_Toc99553445"/>
            <w:bookmarkStart w:id="7789" w:name="_Toc99553778"/>
            <w:bookmarkStart w:id="7790" w:name="_Toc153897260"/>
            <w:bookmarkStart w:id="7791" w:name="_Toc155348332"/>
            <w:bookmarkStart w:id="7792" w:name="_Toc155348635"/>
            <w:bookmarkEnd w:id="7786"/>
            <w:bookmarkEnd w:id="7787"/>
            <w:bookmarkEnd w:id="7788"/>
            <w:bookmarkEnd w:id="7789"/>
            <w:bookmarkEnd w:id="7790"/>
            <w:bookmarkEnd w:id="7791"/>
            <w:bookmarkEnd w:id="7792"/>
          </w:del>
        </w:p>
        <w:p w:rsidR="00DC7326" w:rsidRPr="00116AAA" w:rsidDel="00944978" w:rsidRDefault="00DC7326">
          <w:pPr>
            <w:pStyle w:val="Heading3"/>
            <w:rPr>
              <w:del w:id="7793" w:author="ptdung" w:date="2023-11-30T18:23:00Z"/>
              <w:noProof/>
              <w:rPrChange w:id="7794" w:author="thuyhuynh" w:date="2023-05-08T11:25:00Z">
                <w:rPr>
                  <w:del w:id="7795" w:author="ptdung" w:date="2023-11-30T18:23:00Z"/>
                  <w:rFonts w:ascii="Courier New" w:hAnsi="Courier New" w:cs="Courier New"/>
                  <w:noProof/>
                  <w:sz w:val="20"/>
                  <w:szCs w:val="20"/>
                </w:rPr>
              </w:rPrChange>
            </w:rPr>
            <w:pPrChange w:id="7796" w:author="ptdung" w:date="2023-11-30T18:23:00Z">
              <w:pPr>
                <w:autoSpaceDE w:val="0"/>
                <w:autoSpaceDN w:val="0"/>
                <w:adjustRightInd w:val="0"/>
              </w:pPr>
            </w:pPrChange>
          </w:pPr>
          <w:del w:id="7797" w:author="ptdung" w:date="2023-11-30T18:23:00Z">
            <w:r w:rsidRPr="00116AAA" w:rsidDel="00944978">
              <w:rPr>
                <w:noProof/>
                <w:rPrChange w:id="7798" w:author="thuyhuynh" w:date="2023-05-08T11:25:00Z">
                  <w:rPr>
                    <w:rFonts w:ascii="Courier New" w:hAnsi="Courier New" w:cs="Courier New"/>
                    <w:noProof/>
                    <w:color w:val="008000"/>
                    <w:sz w:val="20"/>
                    <w:szCs w:val="20"/>
                  </w:rPr>
                </w:rPrChange>
              </w:rPr>
              <w:delText xml:space="preserve">;-------------- </w:delText>
            </w:r>
            <w:r w:rsidR="00713DC6" w:rsidRPr="00116AAA" w:rsidDel="00944978">
              <w:rPr>
                <w:noProof/>
                <w:rPrChange w:id="7799" w:author="thuyhuynh" w:date="2023-05-08T11:25:00Z">
                  <w:rPr>
                    <w:rFonts w:ascii="Courier New" w:hAnsi="Courier New" w:cs="Courier New"/>
                    <w:noProof/>
                    <w:color w:val="008000"/>
                    <w:sz w:val="20"/>
                    <w:szCs w:val="20"/>
                  </w:rPr>
                </w:rPrChange>
              </w:rPr>
              <w:delText>IriShield</w:delText>
            </w:r>
            <w:r w:rsidR="00E519C6" w:rsidRPr="00116AAA" w:rsidDel="00944978">
              <w:rPr>
                <w:noProof/>
                <w:rPrChange w:id="7800" w:author="thuyhuynh" w:date="2023-05-08T11:25:00Z">
                  <w:rPr>
                    <w:rFonts w:ascii="Courier New" w:hAnsi="Courier New" w:cs="Courier New"/>
                    <w:noProof/>
                    <w:color w:val="008000"/>
                    <w:sz w:val="20"/>
                    <w:szCs w:val="20"/>
                  </w:rPr>
                </w:rPrChange>
              </w:rPr>
              <w:delText xml:space="preserve"> USB</w:delText>
            </w:r>
            <w:r w:rsidRPr="00116AAA" w:rsidDel="00944978">
              <w:rPr>
                <w:noProof/>
                <w:rPrChange w:id="7801" w:author="thuyhuynh" w:date="2023-05-08T11:25:00Z">
                  <w:rPr>
                    <w:rFonts w:ascii="Courier New" w:hAnsi="Courier New" w:cs="Courier New"/>
                    <w:noProof/>
                    <w:color w:val="008000"/>
                    <w:sz w:val="20"/>
                    <w:szCs w:val="20"/>
                  </w:rPr>
                </w:rPrChange>
              </w:rPr>
              <w:delText xml:space="preserve"> Driver -----------------------------------</w:delText>
            </w:r>
            <w:bookmarkStart w:id="7802" w:name="_Toc99552775"/>
            <w:bookmarkStart w:id="7803" w:name="_Toc99553111"/>
            <w:bookmarkStart w:id="7804" w:name="_Toc99553446"/>
            <w:bookmarkStart w:id="7805" w:name="_Toc99553779"/>
            <w:bookmarkStart w:id="7806" w:name="_Toc153897261"/>
            <w:bookmarkStart w:id="7807" w:name="_Toc155348333"/>
            <w:bookmarkStart w:id="7808" w:name="_Toc155348636"/>
            <w:bookmarkEnd w:id="7802"/>
            <w:bookmarkEnd w:id="7803"/>
            <w:bookmarkEnd w:id="7804"/>
            <w:bookmarkEnd w:id="7805"/>
            <w:bookmarkEnd w:id="7806"/>
            <w:bookmarkEnd w:id="7807"/>
            <w:bookmarkEnd w:id="7808"/>
          </w:del>
        </w:p>
        <w:p w:rsidR="00DC7326" w:rsidRPr="00116AAA" w:rsidDel="00944978" w:rsidRDefault="00DC7326">
          <w:pPr>
            <w:pStyle w:val="Heading3"/>
            <w:rPr>
              <w:del w:id="7809" w:author="ptdung" w:date="2023-11-30T18:23:00Z"/>
              <w:noProof/>
              <w:rPrChange w:id="7810" w:author="thuyhuynh" w:date="2023-05-08T11:25:00Z">
                <w:rPr>
                  <w:del w:id="7811" w:author="ptdung" w:date="2023-11-30T18:23:00Z"/>
                  <w:rFonts w:ascii="Courier New" w:hAnsi="Courier New" w:cs="Courier New"/>
                  <w:noProof/>
                  <w:sz w:val="20"/>
                  <w:szCs w:val="20"/>
                </w:rPr>
              </w:rPrChange>
            </w:rPr>
            <w:pPrChange w:id="7812" w:author="ptdung" w:date="2023-11-30T18:23:00Z">
              <w:pPr>
                <w:autoSpaceDE w:val="0"/>
                <w:autoSpaceDN w:val="0"/>
                <w:adjustRightInd w:val="0"/>
              </w:pPr>
            </w:pPrChange>
          </w:pPr>
          <w:del w:id="7813" w:author="ptdung" w:date="2023-11-30T18:23:00Z">
            <w:r w:rsidRPr="00116AAA" w:rsidDel="00944978">
              <w:rPr>
                <w:noProof/>
                <w:rPrChange w:id="7814" w:author="thuyhuynh" w:date="2023-05-08T11:25:00Z">
                  <w:rPr>
                    <w:rFonts w:ascii="Courier New" w:hAnsi="Courier New" w:cs="Courier New"/>
                    <w:noProof/>
                    <w:sz w:val="20"/>
                    <w:szCs w:val="20"/>
                  </w:rPr>
                </w:rPrChange>
              </w:rPr>
              <w:delText>[HKEY_LOCAL_MACHINE\Drivers\USB\ClientDrivers\</w:delText>
            </w:r>
            <w:r w:rsidR="002D5076" w:rsidRPr="00116AAA" w:rsidDel="00944978">
              <w:rPr>
                <w:noProof/>
                <w:rPrChange w:id="7815" w:author="thuyhuynh" w:date="2023-05-08T11:25:00Z">
                  <w:rPr>
                    <w:rFonts w:ascii="Courier New" w:hAnsi="Courier New" w:cs="Courier New"/>
                    <w:noProof/>
                    <w:sz w:val="20"/>
                    <w:szCs w:val="20"/>
                  </w:rPr>
                </w:rPrChange>
              </w:rPr>
              <w:delText>IriShield</w:delText>
            </w:r>
            <w:r w:rsidRPr="00116AAA" w:rsidDel="00944978">
              <w:rPr>
                <w:noProof/>
                <w:rPrChange w:id="7816" w:author="thuyhuynh" w:date="2023-05-08T11:25:00Z">
                  <w:rPr>
                    <w:rFonts w:ascii="Courier New" w:hAnsi="Courier New" w:cs="Courier New"/>
                    <w:noProof/>
                    <w:sz w:val="20"/>
                    <w:szCs w:val="20"/>
                  </w:rPr>
                </w:rPrChange>
              </w:rPr>
              <w:delText>]</w:delText>
            </w:r>
            <w:bookmarkStart w:id="7817" w:name="_Toc99552776"/>
            <w:bookmarkStart w:id="7818" w:name="_Toc99553112"/>
            <w:bookmarkStart w:id="7819" w:name="_Toc99553447"/>
            <w:bookmarkStart w:id="7820" w:name="_Toc99553780"/>
            <w:bookmarkStart w:id="7821" w:name="_Toc153897262"/>
            <w:bookmarkStart w:id="7822" w:name="_Toc155348334"/>
            <w:bookmarkStart w:id="7823" w:name="_Toc155348637"/>
            <w:bookmarkEnd w:id="7817"/>
            <w:bookmarkEnd w:id="7818"/>
            <w:bookmarkEnd w:id="7819"/>
            <w:bookmarkEnd w:id="7820"/>
            <w:bookmarkEnd w:id="7821"/>
            <w:bookmarkEnd w:id="7822"/>
            <w:bookmarkEnd w:id="7823"/>
          </w:del>
        </w:p>
        <w:p w:rsidR="00DC7326" w:rsidRPr="00116AAA" w:rsidDel="00944978" w:rsidRDefault="00DC7326">
          <w:pPr>
            <w:pStyle w:val="Heading3"/>
            <w:rPr>
              <w:del w:id="7824" w:author="ptdung" w:date="2023-11-30T18:23:00Z"/>
              <w:noProof/>
              <w:rPrChange w:id="7825" w:author="thuyhuynh" w:date="2023-05-08T11:25:00Z">
                <w:rPr>
                  <w:del w:id="7826" w:author="ptdung" w:date="2023-11-30T18:23:00Z"/>
                  <w:rFonts w:ascii="Courier New" w:hAnsi="Courier New" w:cs="Courier New"/>
                  <w:noProof/>
                  <w:sz w:val="20"/>
                  <w:szCs w:val="20"/>
                </w:rPr>
              </w:rPrChange>
            </w:rPr>
            <w:pPrChange w:id="7827" w:author="ptdung" w:date="2023-11-30T18:23:00Z">
              <w:pPr>
                <w:autoSpaceDE w:val="0"/>
                <w:autoSpaceDN w:val="0"/>
                <w:adjustRightInd w:val="0"/>
              </w:pPr>
            </w:pPrChange>
          </w:pPr>
          <w:del w:id="7828" w:author="ptdung" w:date="2023-11-30T18:23:00Z">
            <w:r w:rsidRPr="00116AAA" w:rsidDel="00944978">
              <w:rPr>
                <w:noProof/>
                <w:rPrChange w:id="7829" w:author="thuyhuynh" w:date="2023-05-08T11:25:00Z">
                  <w:rPr>
                    <w:rFonts w:ascii="Courier New" w:hAnsi="Courier New" w:cs="Courier New"/>
                    <w:noProof/>
                    <w:sz w:val="20"/>
                    <w:szCs w:val="20"/>
                  </w:rPr>
                </w:rPrChange>
              </w:rPr>
              <w:tab/>
              <w:delText>"DLL"="</w:delText>
            </w:r>
            <w:r w:rsidR="00E15B35" w:rsidRPr="00116AAA" w:rsidDel="00944978">
              <w:rPr>
                <w:noProof/>
                <w:rPrChange w:id="7830" w:author="thuyhuynh" w:date="2023-05-08T11:25:00Z">
                  <w:rPr>
                    <w:rFonts w:ascii="Courier New" w:hAnsi="Courier New" w:cs="Courier New"/>
                    <w:noProof/>
                    <w:sz w:val="20"/>
                    <w:szCs w:val="20"/>
                  </w:rPr>
                </w:rPrChange>
              </w:rPr>
              <w:delText xml:space="preserve"> icamm7d0drv</w:delText>
            </w:r>
            <w:r w:rsidRPr="00116AAA" w:rsidDel="00944978">
              <w:rPr>
                <w:noProof/>
                <w:rPrChange w:id="7831" w:author="thuyhuynh" w:date="2023-05-08T11:25:00Z">
                  <w:rPr>
                    <w:rFonts w:ascii="Courier New" w:hAnsi="Courier New" w:cs="Courier New"/>
                    <w:noProof/>
                    <w:sz w:val="20"/>
                    <w:szCs w:val="20"/>
                  </w:rPr>
                </w:rPrChange>
              </w:rPr>
              <w:delText>.dll"</w:delText>
            </w:r>
            <w:bookmarkStart w:id="7832" w:name="_Toc99552777"/>
            <w:bookmarkStart w:id="7833" w:name="_Toc99553113"/>
            <w:bookmarkStart w:id="7834" w:name="_Toc99553448"/>
            <w:bookmarkStart w:id="7835" w:name="_Toc99553781"/>
            <w:bookmarkStart w:id="7836" w:name="_Toc153897263"/>
            <w:bookmarkStart w:id="7837" w:name="_Toc155348335"/>
            <w:bookmarkStart w:id="7838" w:name="_Toc155348638"/>
            <w:bookmarkEnd w:id="7832"/>
            <w:bookmarkEnd w:id="7833"/>
            <w:bookmarkEnd w:id="7834"/>
            <w:bookmarkEnd w:id="7835"/>
            <w:bookmarkEnd w:id="7836"/>
            <w:bookmarkEnd w:id="7837"/>
            <w:bookmarkEnd w:id="7838"/>
          </w:del>
        </w:p>
        <w:p w:rsidR="00DC7326" w:rsidRPr="00116AAA" w:rsidDel="00944978" w:rsidRDefault="00DC7326">
          <w:pPr>
            <w:pStyle w:val="Heading3"/>
            <w:rPr>
              <w:del w:id="7839" w:author="ptdung" w:date="2023-11-30T18:23:00Z"/>
              <w:noProof/>
              <w:rPrChange w:id="7840" w:author="thuyhuynh" w:date="2023-05-08T11:25:00Z">
                <w:rPr>
                  <w:del w:id="7841" w:author="ptdung" w:date="2023-11-30T18:23:00Z"/>
                  <w:rFonts w:ascii="Courier New" w:hAnsi="Courier New" w:cs="Courier New"/>
                  <w:noProof/>
                  <w:sz w:val="20"/>
                  <w:szCs w:val="20"/>
                </w:rPr>
              </w:rPrChange>
            </w:rPr>
            <w:pPrChange w:id="7842" w:author="ptdung" w:date="2023-11-30T18:23:00Z">
              <w:pPr>
                <w:autoSpaceDE w:val="0"/>
                <w:autoSpaceDN w:val="0"/>
                <w:adjustRightInd w:val="0"/>
              </w:pPr>
            </w:pPrChange>
          </w:pPr>
          <w:del w:id="7843" w:author="ptdung" w:date="2023-11-30T18:23:00Z">
            <w:r w:rsidRPr="00116AAA" w:rsidDel="00944978">
              <w:rPr>
                <w:noProof/>
                <w:rPrChange w:id="7844" w:author="thuyhuynh" w:date="2023-05-08T11:25:00Z">
                  <w:rPr>
                    <w:rFonts w:ascii="Courier New" w:hAnsi="Courier New" w:cs="Courier New"/>
                    <w:noProof/>
                    <w:sz w:val="20"/>
                    <w:szCs w:val="20"/>
                  </w:rPr>
                </w:rPrChange>
              </w:rPr>
              <w:tab/>
              <w:delText>"Prefix"="IRD"</w:delText>
            </w:r>
            <w:bookmarkStart w:id="7845" w:name="_Toc99552778"/>
            <w:bookmarkStart w:id="7846" w:name="_Toc99553114"/>
            <w:bookmarkStart w:id="7847" w:name="_Toc99553449"/>
            <w:bookmarkStart w:id="7848" w:name="_Toc99553782"/>
            <w:bookmarkStart w:id="7849" w:name="_Toc153897264"/>
            <w:bookmarkStart w:id="7850" w:name="_Toc155348336"/>
            <w:bookmarkStart w:id="7851" w:name="_Toc155348639"/>
            <w:bookmarkEnd w:id="7845"/>
            <w:bookmarkEnd w:id="7846"/>
            <w:bookmarkEnd w:id="7847"/>
            <w:bookmarkEnd w:id="7848"/>
            <w:bookmarkEnd w:id="7849"/>
            <w:bookmarkEnd w:id="7850"/>
            <w:bookmarkEnd w:id="7851"/>
          </w:del>
        </w:p>
        <w:p w:rsidR="00DC7326" w:rsidRPr="00116AAA" w:rsidDel="00944978" w:rsidRDefault="00DC7326">
          <w:pPr>
            <w:pStyle w:val="Heading3"/>
            <w:rPr>
              <w:del w:id="7852" w:author="ptdung" w:date="2023-11-30T18:23:00Z"/>
              <w:noProof/>
              <w:rPrChange w:id="7853" w:author="thuyhuynh" w:date="2023-05-08T11:25:00Z">
                <w:rPr>
                  <w:del w:id="7854" w:author="ptdung" w:date="2023-11-30T18:23:00Z"/>
                  <w:rFonts w:ascii="Courier New" w:hAnsi="Courier New" w:cs="Courier New"/>
                  <w:noProof/>
                  <w:sz w:val="20"/>
                  <w:szCs w:val="20"/>
                </w:rPr>
              </w:rPrChange>
            </w:rPr>
            <w:pPrChange w:id="7855" w:author="ptdung" w:date="2023-11-30T18:23:00Z">
              <w:pPr>
                <w:autoSpaceDE w:val="0"/>
                <w:autoSpaceDN w:val="0"/>
                <w:adjustRightInd w:val="0"/>
              </w:pPr>
            </w:pPrChange>
          </w:pPr>
          <w:del w:id="7856" w:author="ptdung" w:date="2023-11-30T18:23:00Z">
            <w:r w:rsidRPr="00116AAA" w:rsidDel="00944978">
              <w:rPr>
                <w:noProof/>
                <w:rPrChange w:id="7857" w:author="thuyhuynh" w:date="2023-05-08T11:25:00Z">
                  <w:rPr>
                    <w:rFonts w:ascii="Courier New" w:hAnsi="Courier New" w:cs="Courier New"/>
                    <w:noProof/>
                    <w:sz w:val="20"/>
                    <w:szCs w:val="20"/>
                  </w:rPr>
                </w:rPrChange>
              </w:rPr>
              <w:tab/>
              <w:delText>"IClass"="{573E8C73-0CB4-4471-A1BF-FAB26C31D384}"</w:delText>
            </w:r>
            <w:bookmarkStart w:id="7858" w:name="_Toc99552779"/>
            <w:bookmarkStart w:id="7859" w:name="_Toc99553115"/>
            <w:bookmarkStart w:id="7860" w:name="_Toc99553450"/>
            <w:bookmarkStart w:id="7861" w:name="_Toc99553783"/>
            <w:bookmarkStart w:id="7862" w:name="_Toc153897265"/>
            <w:bookmarkStart w:id="7863" w:name="_Toc155348337"/>
            <w:bookmarkStart w:id="7864" w:name="_Toc155348640"/>
            <w:bookmarkEnd w:id="7858"/>
            <w:bookmarkEnd w:id="7859"/>
            <w:bookmarkEnd w:id="7860"/>
            <w:bookmarkEnd w:id="7861"/>
            <w:bookmarkEnd w:id="7862"/>
            <w:bookmarkEnd w:id="7863"/>
            <w:bookmarkEnd w:id="7864"/>
          </w:del>
        </w:p>
        <w:p w:rsidR="00DC7326" w:rsidRPr="00116AAA" w:rsidDel="00944978" w:rsidRDefault="00DC7326">
          <w:pPr>
            <w:pStyle w:val="Heading3"/>
            <w:rPr>
              <w:del w:id="7865" w:author="ptdung" w:date="2023-11-30T18:23:00Z"/>
              <w:noProof/>
              <w:rPrChange w:id="7866" w:author="thuyhuynh" w:date="2023-05-08T11:25:00Z">
                <w:rPr>
                  <w:del w:id="7867" w:author="ptdung" w:date="2023-11-30T18:23:00Z"/>
                  <w:rFonts w:ascii="Courier New" w:hAnsi="Courier New" w:cs="Courier New"/>
                  <w:noProof/>
                  <w:color w:val="008000"/>
                  <w:sz w:val="20"/>
                  <w:szCs w:val="20"/>
                </w:rPr>
              </w:rPrChange>
            </w:rPr>
            <w:pPrChange w:id="7868" w:author="ptdung" w:date="2023-11-30T18:23:00Z">
              <w:pPr/>
            </w:pPrChange>
          </w:pPr>
          <w:bookmarkStart w:id="7869" w:name="_Toc99552780"/>
          <w:bookmarkStart w:id="7870" w:name="_Toc99553116"/>
          <w:bookmarkStart w:id="7871" w:name="_Toc99553451"/>
          <w:bookmarkStart w:id="7872" w:name="_Toc99553784"/>
          <w:bookmarkStart w:id="7873" w:name="_Toc153897266"/>
          <w:bookmarkStart w:id="7874" w:name="_Toc155348338"/>
          <w:bookmarkStart w:id="7875" w:name="_Toc155348641"/>
          <w:bookmarkEnd w:id="7869"/>
          <w:bookmarkEnd w:id="7870"/>
          <w:bookmarkEnd w:id="7871"/>
          <w:bookmarkEnd w:id="7872"/>
          <w:bookmarkEnd w:id="7873"/>
          <w:bookmarkEnd w:id="7874"/>
          <w:bookmarkEnd w:id="7875"/>
        </w:p>
        <w:p w:rsidR="0038726A" w:rsidRPr="005154FA" w:rsidDel="00944978" w:rsidRDefault="00DC7326">
          <w:pPr>
            <w:pStyle w:val="Heading3"/>
            <w:rPr>
              <w:del w:id="7876" w:author="ptdung" w:date="2023-11-30T18:23:00Z"/>
              <w:rFonts w:eastAsia="Batang"/>
              <w:lang w:eastAsia="ko-KR"/>
            </w:rPr>
            <w:pPrChange w:id="7877" w:author="ptdung" w:date="2023-11-30T18:23:00Z">
              <w:pPr>
                <w:pStyle w:val="ListParagraph"/>
                <w:numPr>
                  <w:numId w:val="15"/>
                </w:numPr>
                <w:spacing w:after="200" w:line="276" w:lineRule="auto"/>
                <w:ind w:hanging="360"/>
              </w:pPr>
            </w:pPrChange>
          </w:pPr>
          <w:del w:id="7878" w:author="ptdung" w:date="2023-11-30T18:23:00Z">
            <w:r w:rsidRPr="001C39D5" w:rsidDel="00944978">
              <w:delText>Rebuild your run-time image.</w:delText>
            </w:r>
            <w:bookmarkStart w:id="7879" w:name="_Toc99552781"/>
            <w:bookmarkStart w:id="7880" w:name="_Toc99553117"/>
            <w:bookmarkStart w:id="7881" w:name="_Toc99553452"/>
            <w:bookmarkStart w:id="7882" w:name="_Toc99553785"/>
            <w:bookmarkStart w:id="7883" w:name="_Toc153897267"/>
            <w:bookmarkStart w:id="7884" w:name="_Toc155348339"/>
            <w:bookmarkStart w:id="7885" w:name="_Toc155348642"/>
            <w:bookmarkEnd w:id="7879"/>
            <w:bookmarkEnd w:id="7880"/>
            <w:bookmarkEnd w:id="7881"/>
            <w:bookmarkEnd w:id="7882"/>
            <w:bookmarkEnd w:id="7883"/>
            <w:bookmarkEnd w:id="7884"/>
            <w:bookmarkEnd w:id="7885"/>
          </w:del>
        </w:p>
        <w:p w:rsidR="00944978" w:rsidRDefault="00944978" w:rsidP="00944978">
          <w:pPr>
            <w:pStyle w:val="Heading3"/>
            <w:rPr>
              <w:ins w:id="7886" w:author="ptdung" w:date="2023-11-30T18:23:00Z"/>
              <w:lang w:eastAsia="ko-KR"/>
            </w:rPr>
          </w:pPr>
          <w:bookmarkStart w:id="7887" w:name="_Toc155348643"/>
          <w:bookmarkStart w:id="7888" w:name="_Toc330934445"/>
          <w:ins w:id="7889" w:author="ptdung" w:date="2023-11-30T18:23:00Z">
            <w:r w:rsidRPr="008B0B1B">
              <w:rPr>
                <w:rFonts w:hint="eastAsia"/>
                <w:lang w:eastAsia="ko-KR"/>
              </w:rPr>
              <w:t>MS Windows 10</w:t>
            </w:r>
            <w:bookmarkEnd w:id="7887"/>
          </w:ins>
        </w:p>
        <w:p w:rsidR="004D43B5" w:rsidRPr="00116AAA" w:rsidRDefault="004D43B5">
          <w:pPr>
            <w:pStyle w:val="Heading3"/>
            <w:rPr>
              <w:lang w:eastAsia="ko-KR"/>
            </w:rPr>
          </w:pPr>
          <w:bookmarkStart w:id="7890" w:name="_Toc155348644"/>
          <w:r w:rsidRPr="00116AAA">
            <w:rPr>
              <w:lang w:eastAsia="ko-KR"/>
            </w:rPr>
            <w:t>Linux</w:t>
          </w:r>
          <w:bookmarkEnd w:id="7888"/>
          <w:bookmarkEnd w:id="7890"/>
        </w:p>
        <w:p w:rsidR="000F5878" w:rsidRPr="00116AAA" w:rsidDel="003F1B3C" w:rsidRDefault="000F5878">
          <w:pPr>
            <w:pStyle w:val="ListParagraph"/>
            <w:spacing w:after="200" w:line="276" w:lineRule="auto"/>
            <w:rPr>
              <w:ins w:id="7891" w:author="thuyhuynh" w:date="2022-03-30T12:56:00Z"/>
              <w:del w:id="7892" w:author="ptdung" w:date="2023-11-28T18:49:00Z"/>
              <w:rFonts w:ascii="Poppins" w:hAnsi="Poppins"/>
              <w:sz w:val="20"/>
              <w:szCs w:val="20"/>
              <w:lang w:eastAsia="ko-KR"/>
              <w:rPrChange w:id="7893" w:author="thuyhuynh" w:date="2023-05-08T11:25:00Z">
                <w:rPr>
                  <w:ins w:id="7894" w:author="thuyhuynh" w:date="2022-03-30T12:56:00Z"/>
                  <w:del w:id="7895" w:author="ptdung" w:date="2023-11-28T18:49:00Z"/>
                  <w:lang w:eastAsia="ko-KR"/>
                </w:rPr>
              </w:rPrChange>
            </w:rPr>
            <w:pPrChange w:id="7896" w:author="thuyhuynh" w:date="2022-03-30T12:56:00Z">
              <w:pPr>
                <w:pStyle w:val="ListParagraph"/>
                <w:numPr>
                  <w:numId w:val="24"/>
                </w:numPr>
                <w:spacing w:after="200" w:line="276" w:lineRule="auto"/>
                <w:ind w:hanging="360"/>
              </w:pPr>
            </w:pPrChange>
          </w:pPr>
          <w:ins w:id="7897" w:author="thuyhuynh" w:date="2022-03-30T12:55:00Z">
            <w:del w:id="7898" w:author="ptdung" w:date="2023-11-28T18:49:00Z">
              <w:r w:rsidRPr="00116AAA" w:rsidDel="003F1B3C">
                <w:rPr>
                  <w:rFonts w:ascii="Poppins" w:hAnsi="Poppins"/>
                  <w:sz w:val="20"/>
                  <w:szCs w:val="20"/>
                  <w:rPrChange w:id="7899" w:author="thuyhuynh" w:date="2023-05-08T11:25:00Z">
                    <w:rPr/>
                  </w:rPrChange>
                </w:rPr>
                <w:delText xml:space="preserve">Open a Terminal. </w:delText>
              </w:r>
              <w:r w:rsidRPr="00116AAA" w:rsidDel="003F1B3C">
                <w:rPr>
                  <w:rFonts w:ascii="Poppins" w:hAnsi="Poppins"/>
                  <w:b/>
                  <w:sz w:val="20"/>
                  <w:szCs w:val="20"/>
                  <w:rPrChange w:id="7900" w:author="thuyhuynh" w:date="2023-05-08T11:25:00Z">
                    <w:rPr>
                      <w:b/>
                    </w:rPr>
                  </w:rPrChange>
                </w:rPr>
                <w:delText>Change to root privilege</w:delText>
              </w:r>
              <w:r w:rsidRPr="00116AAA" w:rsidDel="003F1B3C">
                <w:rPr>
                  <w:rFonts w:ascii="Poppins" w:hAnsi="Poppins"/>
                  <w:sz w:val="20"/>
                  <w:szCs w:val="20"/>
                  <w:lang w:eastAsia="ko-KR"/>
                  <w:rPrChange w:id="7901" w:author="thuyhuynh" w:date="2023-05-08T11:25:00Z">
                    <w:rPr>
                      <w:lang w:eastAsia="ko-KR"/>
                    </w:rPr>
                  </w:rPrChange>
                </w:rPr>
                <w:delText xml:space="preserve"> </w:delText>
              </w:r>
            </w:del>
          </w:ins>
          <w:bookmarkStart w:id="7902" w:name="_Toc152261163"/>
          <w:bookmarkStart w:id="7903" w:name="_Toc153897270"/>
          <w:bookmarkStart w:id="7904" w:name="_Toc155348342"/>
          <w:bookmarkStart w:id="7905" w:name="_Toc155348645"/>
          <w:bookmarkEnd w:id="7902"/>
          <w:bookmarkEnd w:id="7903"/>
          <w:bookmarkEnd w:id="7904"/>
          <w:bookmarkEnd w:id="7905"/>
        </w:p>
        <w:p w:rsidR="000F5878" w:rsidRPr="00116AAA" w:rsidDel="003F1B3C" w:rsidRDefault="000F5878" w:rsidP="000F5878">
          <w:pPr>
            <w:pStyle w:val="ListParagraph"/>
            <w:numPr>
              <w:ilvl w:val="0"/>
              <w:numId w:val="24"/>
            </w:numPr>
            <w:spacing w:after="200" w:line="276" w:lineRule="auto"/>
            <w:rPr>
              <w:ins w:id="7906" w:author="thuyhuynh" w:date="2022-03-30T12:56:00Z"/>
              <w:del w:id="7907" w:author="ptdung" w:date="2023-11-28T18:49:00Z"/>
              <w:rFonts w:ascii="Poppins" w:hAnsi="Poppins"/>
              <w:sz w:val="20"/>
              <w:szCs w:val="20"/>
              <w:rPrChange w:id="7908" w:author="thuyhuynh" w:date="2023-05-08T11:25:00Z">
                <w:rPr>
                  <w:ins w:id="7909" w:author="thuyhuynh" w:date="2022-03-30T12:56:00Z"/>
                  <w:del w:id="7910" w:author="ptdung" w:date="2023-11-28T18:49:00Z"/>
                </w:rPr>
              </w:rPrChange>
            </w:rPr>
          </w:pPr>
          <w:ins w:id="7911" w:author="thuyhuynh" w:date="2022-03-30T12:56:00Z">
            <w:del w:id="7912" w:author="ptdung" w:date="2023-11-28T18:49:00Z">
              <w:r w:rsidRPr="00116AAA" w:rsidDel="003F1B3C">
                <w:rPr>
                  <w:rFonts w:ascii="Poppins" w:hAnsi="Poppins"/>
                  <w:sz w:val="20"/>
                  <w:szCs w:val="20"/>
                  <w:rPrChange w:id="7913" w:author="thuyhuynh" w:date="2023-05-08T11:25:00Z">
                    <w:rPr/>
                  </w:rPrChange>
                </w:rPr>
                <w:delText>Copy  file &lt;iritech.rules&gt; into /etc/udev/rules.d/</w:delText>
              </w:r>
              <w:bookmarkStart w:id="7914" w:name="_Toc152261164"/>
              <w:bookmarkStart w:id="7915" w:name="_Toc153897271"/>
              <w:bookmarkStart w:id="7916" w:name="_Toc155348343"/>
              <w:bookmarkStart w:id="7917" w:name="_Toc155348646"/>
              <w:bookmarkEnd w:id="7914"/>
              <w:bookmarkEnd w:id="7915"/>
              <w:bookmarkEnd w:id="7916"/>
              <w:bookmarkEnd w:id="7917"/>
            </w:del>
          </w:ins>
        </w:p>
        <w:p w:rsidR="000F5878" w:rsidRPr="00116AAA" w:rsidDel="003F1B3C" w:rsidRDefault="000F5878" w:rsidP="000F5878">
          <w:pPr>
            <w:pStyle w:val="ListParagraph"/>
            <w:numPr>
              <w:ilvl w:val="0"/>
              <w:numId w:val="24"/>
            </w:numPr>
            <w:spacing w:after="200" w:line="276" w:lineRule="auto"/>
            <w:rPr>
              <w:ins w:id="7918" w:author="thuyhuynh" w:date="2022-03-30T12:56:00Z"/>
              <w:del w:id="7919" w:author="ptdung" w:date="2023-11-28T18:49:00Z"/>
              <w:rFonts w:ascii="Poppins" w:hAnsi="Poppins"/>
              <w:sz w:val="20"/>
              <w:szCs w:val="20"/>
              <w:lang w:eastAsia="ko-KR"/>
              <w:rPrChange w:id="7920" w:author="thuyhuynh" w:date="2023-05-08T11:25:00Z">
                <w:rPr>
                  <w:ins w:id="7921" w:author="thuyhuynh" w:date="2022-03-30T12:56:00Z"/>
                  <w:del w:id="7922" w:author="ptdung" w:date="2023-11-28T18:49:00Z"/>
                  <w:lang w:eastAsia="ko-KR"/>
                </w:rPr>
              </w:rPrChange>
            </w:rPr>
          </w:pPr>
          <w:ins w:id="7923" w:author="thuyhuynh" w:date="2022-03-30T12:56:00Z">
            <w:del w:id="7924" w:author="ptdung" w:date="2023-11-28T18:49:00Z">
              <w:r w:rsidRPr="00116AAA" w:rsidDel="003F1B3C">
                <w:rPr>
                  <w:rFonts w:ascii="Poppins" w:hAnsi="Poppins"/>
                  <w:sz w:val="20"/>
                  <w:szCs w:val="20"/>
                  <w:lang w:eastAsia="ko-KR"/>
                  <w:rPrChange w:id="7925" w:author="thuyhuynh" w:date="2023-05-08T11:25:00Z">
                    <w:rPr>
                      <w:lang w:eastAsia="ko-KR"/>
                    </w:rPr>
                  </w:rPrChange>
                </w:rPr>
                <w:delText xml:space="preserve"> udevadm control --reload-rules</w:delText>
              </w:r>
              <w:bookmarkStart w:id="7926" w:name="_Toc152261165"/>
              <w:bookmarkStart w:id="7927" w:name="_Toc153897272"/>
              <w:bookmarkStart w:id="7928" w:name="_Toc155348344"/>
              <w:bookmarkStart w:id="7929" w:name="_Toc155348647"/>
              <w:bookmarkEnd w:id="7926"/>
              <w:bookmarkEnd w:id="7927"/>
              <w:bookmarkEnd w:id="7928"/>
              <w:bookmarkEnd w:id="7929"/>
            </w:del>
          </w:ins>
        </w:p>
        <w:p w:rsidR="000F5878" w:rsidRPr="00116AAA" w:rsidDel="003F1B3C" w:rsidRDefault="000F5878" w:rsidP="000F5878">
          <w:pPr>
            <w:pStyle w:val="ListParagraph"/>
            <w:numPr>
              <w:ilvl w:val="0"/>
              <w:numId w:val="24"/>
            </w:numPr>
            <w:spacing w:after="200" w:line="276" w:lineRule="auto"/>
            <w:rPr>
              <w:ins w:id="7930" w:author="thuyhuynh" w:date="2022-03-30T12:55:00Z"/>
              <w:del w:id="7931" w:author="ptdung" w:date="2023-11-28T18:49:00Z"/>
              <w:rFonts w:ascii="Poppins" w:hAnsi="Poppins"/>
              <w:sz w:val="20"/>
              <w:szCs w:val="20"/>
              <w:lang w:eastAsia="ko-KR"/>
              <w:rPrChange w:id="7932" w:author="thuyhuynh" w:date="2023-05-08T11:25:00Z">
                <w:rPr>
                  <w:ins w:id="7933" w:author="thuyhuynh" w:date="2022-03-30T12:55:00Z"/>
                  <w:del w:id="7934" w:author="ptdung" w:date="2023-11-28T18:49:00Z"/>
                  <w:lang w:eastAsia="ko-KR"/>
                </w:rPr>
              </w:rPrChange>
            </w:rPr>
          </w:pPr>
          <w:ins w:id="7935" w:author="thuyhuynh" w:date="2022-03-30T12:56:00Z">
            <w:del w:id="7936" w:author="ptdung" w:date="2023-11-28T18:49:00Z">
              <w:r w:rsidRPr="00116AAA" w:rsidDel="003F1B3C">
                <w:rPr>
                  <w:rFonts w:ascii="Poppins" w:hAnsi="Poppins"/>
                  <w:sz w:val="20"/>
                  <w:szCs w:val="20"/>
                  <w:lang w:eastAsia="ko-KR"/>
                  <w:rPrChange w:id="7937" w:author="thuyhuynh" w:date="2023-05-08T11:25:00Z">
                    <w:rPr>
                      <w:lang w:eastAsia="ko-KR"/>
                    </w:rPr>
                  </w:rPrChange>
                </w:rPr>
                <w:delText xml:space="preserve"> udevadm trigger --attr-match=subsystem=net</w:delText>
              </w:r>
            </w:del>
          </w:ins>
          <w:bookmarkStart w:id="7938" w:name="_Toc152261166"/>
          <w:bookmarkStart w:id="7939" w:name="_Toc153897273"/>
          <w:bookmarkStart w:id="7940" w:name="_Toc155348345"/>
          <w:bookmarkStart w:id="7941" w:name="_Toc155348648"/>
          <w:bookmarkEnd w:id="7938"/>
          <w:bookmarkEnd w:id="7939"/>
          <w:bookmarkEnd w:id="7940"/>
          <w:bookmarkEnd w:id="7941"/>
        </w:p>
        <w:p w:rsidR="002A336B" w:rsidRPr="00116AAA" w:rsidDel="003F1B3C" w:rsidRDefault="002A336B">
          <w:pPr>
            <w:ind w:left="720"/>
            <w:jc w:val="both"/>
            <w:rPr>
              <w:del w:id="7942" w:author="ptdung" w:date="2023-11-28T18:49:00Z"/>
              <w:rFonts w:ascii="Poppins" w:hAnsi="Poppins"/>
              <w:sz w:val="20"/>
              <w:szCs w:val="20"/>
              <w:lang w:eastAsia="ko-KR"/>
              <w:rPrChange w:id="7943" w:author="thuyhuynh" w:date="2023-05-08T11:25:00Z">
                <w:rPr>
                  <w:del w:id="7944" w:author="ptdung" w:date="2023-11-28T18:49:00Z"/>
                  <w:lang w:eastAsia="ko-KR"/>
                </w:rPr>
              </w:rPrChange>
            </w:rPr>
            <w:pPrChange w:id="7945" w:author="thuyhuynh" w:date="2022-03-30T12:55:00Z">
              <w:pPr>
                <w:jc w:val="both"/>
              </w:pPr>
            </w:pPrChange>
          </w:pPr>
          <w:del w:id="7946" w:author="ptdung" w:date="2023-11-28T18:49:00Z">
            <w:r w:rsidRPr="00116AAA" w:rsidDel="003F1B3C">
              <w:rPr>
                <w:rFonts w:ascii="Poppins" w:hAnsi="Poppins"/>
                <w:sz w:val="20"/>
                <w:szCs w:val="20"/>
                <w:lang w:eastAsia="ko-KR"/>
                <w:rPrChange w:id="7947" w:author="thuyhuynh" w:date="2023-05-08T11:25:00Z">
                  <w:rPr>
                    <w:lang w:eastAsia="ko-KR"/>
                  </w:rPr>
                </w:rPrChange>
              </w:rPr>
              <w:delText>There are two</w:delText>
            </w:r>
            <w:r w:rsidR="003978CD" w:rsidRPr="00116AAA" w:rsidDel="003F1B3C">
              <w:rPr>
                <w:rFonts w:ascii="Poppins" w:hAnsi="Poppins"/>
                <w:sz w:val="20"/>
                <w:szCs w:val="20"/>
                <w:lang w:eastAsia="ko-KR"/>
                <w:rPrChange w:id="7948" w:author="thuyhuynh" w:date="2023-05-08T11:25:00Z">
                  <w:rPr>
                    <w:lang w:eastAsia="ko-KR"/>
                  </w:rPr>
                </w:rPrChange>
              </w:rPr>
              <w:delText xml:space="preserve"> driver</w:delText>
            </w:r>
            <w:r w:rsidRPr="00116AAA" w:rsidDel="003F1B3C">
              <w:rPr>
                <w:rFonts w:ascii="Poppins" w:hAnsi="Poppins"/>
                <w:sz w:val="20"/>
                <w:szCs w:val="20"/>
                <w:lang w:eastAsia="ko-KR"/>
                <w:rPrChange w:id="7949" w:author="thuyhuynh" w:date="2023-05-08T11:25:00Z">
                  <w:rPr>
                    <w:lang w:eastAsia="ko-KR"/>
                  </w:rPr>
                </w:rPrChange>
              </w:rPr>
              <w:delText xml:space="preserve"> alternative</w:delText>
            </w:r>
            <w:r w:rsidR="003978CD" w:rsidRPr="00116AAA" w:rsidDel="003F1B3C">
              <w:rPr>
                <w:rFonts w:ascii="Poppins" w:hAnsi="Poppins"/>
                <w:sz w:val="20"/>
                <w:szCs w:val="20"/>
                <w:lang w:eastAsia="ko-KR"/>
                <w:rPrChange w:id="7950" w:author="thuyhuynh" w:date="2023-05-08T11:25:00Z">
                  <w:rPr>
                    <w:lang w:eastAsia="ko-KR"/>
                  </w:rPr>
                </w:rPrChange>
              </w:rPr>
              <w:delText>s</w:delText>
            </w:r>
            <w:r w:rsidRPr="00116AAA" w:rsidDel="003F1B3C">
              <w:rPr>
                <w:rFonts w:ascii="Poppins" w:hAnsi="Poppins"/>
                <w:sz w:val="20"/>
                <w:szCs w:val="20"/>
                <w:lang w:eastAsia="ko-KR"/>
                <w:rPrChange w:id="7951" w:author="thuyhuynh" w:date="2023-05-08T11:25:00Z">
                  <w:rPr>
                    <w:lang w:eastAsia="ko-KR"/>
                  </w:rPr>
                </w:rPrChange>
              </w:rPr>
              <w:delText xml:space="preserve"> for IriShield device</w:delText>
            </w:r>
            <w:r w:rsidR="003978CD" w:rsidRPr="00116AAA" w:rsidDel="003F1B3C">
              <w:rPr>
                <w:rFonts w:ascii="Poppins" w:hAnsi="Poppins"/>
                <w:sz w:val="20"/>
                <w:szCs w:val="20"/>
                <w:lang w:eastAsia="ko-KR"/>
                <w:rPrChange w:id="7952" w:author="thuyhuynh" w:date="2023-05-08T11:25:00Z">
                  <w:rPr>
                    <w:lang w:eastAsia="ko-KR"/>
                  </w:rPr>
                </w:rPrChange>
              </w:rPr>
              <w:delText>s in Linux environment: using the driver developed by IriTech or using usbfs (USB Device File System).</w:delText>
            </w:r>
            <w:bookmarkStart w:id="7953" w:name="_Toc152261167"/>
            <w:bookmarkStart w:id="7954" w:name="_Toc153897274"/>
            <w:bookmarkStart w:id="7955" w:name="_Toc155348346"/>
            <w:bookmarkStart w:id="7956" w:name="_Toc155348649"/>
            <w:bookmarkEnd w:id="7953"/>
            <w:bookmarkEnd w:id="7954"/>
            <w:bookmarkEnd w:id="7955"/>
            <w:bookmarkEnd w:id="7956"/>
          </w:del>
        </w:p>
        <w:p w:rsidR="002A336B" w:rsidRPr="00116AAA" w:rsidDel="003F1B3C" w:rsidRDefault="003978CD">
          <w:pPr>
            <w:pStyle w:val="Heading4"/>
            <w:numPr>
              <w:ilvl w:val="0"/>
              <w:numId w:val="0"/>
            </w:numPr>
            <w:ind w:left="720"/>
            <w:rPr>
              <w:del w:id="7957" w:author="ptdung" w:date="2023-11-28T18:49:00Z"/>
              <w:rFonts w:ascii="Poppins" w:hAnsi="Poppins"/>
              <w:sz w:val="20"/>
              <w:szCs w:val="20"/>
              <w:rPrChange w:id="7958" w:author="thuyhuynh" w:date="2023-05-08T11:25:00Z">
                <w:rPr>
                  <w:del w:id="7959" w:author="ptdung" w:date="2023-11-28T18:49:00Z"/>
                </w:rPr>
              </w:rPrChange>
            </w:rPr>
            <w:pPrChange w:id="7960" w:author="thuyhuynh" w:date="2022-03-30T12:55:00Z">
              <w:pPr>
                <w:pStyle w:val="Heading4"/>
              </w:pPr>
            </w:pPrChange>
          </w:pPr>
          <w:del w:id="7961" w:author="ptdung" w:date="2023-11-28T18:49:00Z">
            <w:r w:rsidRPr="00116AAA" w:rsidDel="003F1B3C">
              <w:rPr>
                <w:rFonts w:ascii="Poppins" w:hAnsi="Poppins"/>
                <w:b w:val="0"/>
                <w:bCs w:val="0"/>
                <w:i w:val="0"/>
                <w:iCs w:val="0"/>
                <w:sz w:val="20"/>
                <w:szCs w:val="20"/>
                <w:rPrChange w:id="7962" w:author="thuyhuynh" w:date="2023-05-08T11:25:00Z">
                  <w:rPr>
                    <w:b w:val="0"/>
                    <w:bCs w:val="0"/>
                    <w:i w:val="0"/>
                    <w:iCs w:val="0"/>
                  </w:rPr>
                </w:rPrChange>
              </w:rPr>
              <w:delText>Using IriTech driver</w:delText>
            </w:r>
            <w:bookmarkStart w:id="7963" w:name="_Toc152261168"/>
            <w:bookmarkStart w:id="7964" w:name="_Toc153897275"/>
            <w:bookmarkStart w:id="7965" w:name="_Toc155348347"/>
            <w:bookmarkStart w:id="7966" w:name="_Toc155348650"/>
            <w:bookmarkEnd w:id="7963"/>
            <w:bookmarkEnd w:id="7964"/>
            <w:bookmarkEnd w:id="7965"/>
            <w:bookmarkEnd w:id="7966"/>
          </w:del>
        </w:p>
        <w:p w:rsidR="008739DC" w:rsidRPr="00116AAA" w:rsidDel="003F1B3C" w:rsidRDefault="008739DC">
          <w:pPr>
            <w:pStyle w:val="ListParagraph"/>
            <w:spacing w:after="200" w:line="276" w:lineRule="auto"/>
            <w:rPr>
              <w:del w:id="7967" w:author="ptdung" w:date="2023-11-28T18:49:00Z"/>
              <w:rFonts w:ascii="Poppins" w:hAnsi="Poppins"/>
              <w:sz w:val="20"/>
              <w:szCs w:val="20"/>
              <w:rPrChange w:id="7968" w:author="thuyhuynh" w:date="2023-05-08T11:25:00Z">
                <w:rPr>
                  <w:del w:id="7969" w:author="ptdung" w:date="2023-11-28T18:49:00Z"/>
                </w:rPr>
              </w:rPrChange>
            </w:rPr>
            <w:pPrChange w:id="7970" w:author="thuyhuynh" w:date="2022-03-30T12:55:00Z">
              <w:pPr>
                <w:pStyle w:val="ListParagraph"/>
                <w:numPr>
                  <w:numId w:val="24"/>
                </w:numPr>
                <w:spacing w:after="200" w:line="276" w:lineRule="auto"/>
                <w:ind w:hanging="360"/>
              </w:pPr>
            </w:pPrChange>
          </w:pPr>
          <w:bookmarkStart w:id="7971" w:name="_Toc330934446"/>
          <w:del w:id="7972" w:author="ptdung" w:date="2023-11-28T18:49:00Z">
            <w:r w:rsidRPr="00116AAA" w:rsidDel="003F1B3C">
              <w:rPr>
                <w:rFonts w:ascii="Poppins" w:hAnsi="Poppins"/>
                <w:sz w:val="20"/>
                <w:szCs w:val="20"/>
                <w:rPrChange w:id="7973" w:author="thuyhuynh" w:date="2023-05-08T11:25:00Z">
                  <w:rPr/>
                </w:rPrChange>
              </w:rPr>
              <w:delText>Copy device driver folder to your host computer (e.g.</w:delText>
            </w:r>
            <w:r w:rsidR="00EF1AB3" w:rsidRPr="00116AAA" w:rsidDel="003F1B3C">
              <w:rPr>
                <w:rFonts w:ascii="Poppins" w:hAnsi="Poppins"/>
                <w:sz w:val="20"/>
                <w:szCs w:val="20"/>
                <w:lang w:eastAsia="ko-KR"/>
                <w:rPrChange w:id="7974" w:author="thuyhuynh" w:date="2023-05-08T11:25:00Z">
                  <w:rPr>
                    <w:lang w:eastAsia="ko-KR"/>
                  </w:rPr>
                </w:rPrChange>
              </w:rPr>
              <w:delText>,</w:delText>
            </w:r>
            <w:r w:rsidRPr="00116AAA" w:rsidDel="003F1B3C">
              <w:rPr>
                <w:rFonts w:ascii="Poppins" w:hAnsi="Poppins"/>
                <w:sz w:val="20"/>
                <w:szCs w:val="20"/>
                <w:rPrChange w:id="7975" w:author="thuyhuynh" w:date="2023-05-08T11:25:00Z">
                  <w:rPr/>
                </w:rPrChange>
              </w:rPr>
              <w:delText xml:space="preserve"> /home/iritech/Downloads)</w:delText>
            </w:r>
            <w:r w:rsidR="00EF1AB3" w:rsidRPr="00116AAA" w:rsidDel="003F1B3C">
              <w:rPr>
                <w:rFonts w:ascii="Poppins" w:hAnsi="Poppins"/>
                <w:sz w:val="20"/>
                <w:szCs w:val="20"/>
                <w:lang w:eastAsia="ko-KR"/>
                <w:rPrChange w:id="7976" w:author="thuyhuynh" w:date="2023-05-08T11:25:00Z">
                  <w:rPr>
                    <w:lang w:eastAsia="ko-KR"/>
                  </w:rPr>
                </w:rPrChange>
              </w:rPr>
              <w:delText>.</w:delText>
            </w:r>
            <w:bookmarkStart w:id="7977" w:name="_Toc152261169"/>
            <w:bookmarkStart w:id="7978" w:name="_Toc153897276"/>
            <w:bookmarkStart w:id="7979" w:name="_Toc155348348"/>
            <w:bookmarkStart w:id="7980" w:name="_Toc155348651"/>
            <w:bookmarkEnd w:id="7977"/>
            <w:bookmarkEnd w:id="7978"/>
            <w:bookmarkEnd w:id="7979"/>
            <w:bookmarkEnd w:id="7980"/>
          </w:del>
        </w:p>
        <w:p w:rsidR="000074C5" w:rsidRPr="00116AAA" w:rsidDel="003F1B3C" w:rsidRDefault="000074C5">
          <w:pPr>
            <w:pStyle w:val="ListParagraph"/>
            <w:spacing w:after="200" w:line="276" w:lineRule="auto"/>
            <w:rPr>
              <w:del w:id="7981" w:author="ptdung" w:date="2023-11-28T18:49:00Z"/>
              <w:rFonts w:ascii="Poppins" w:hAnsi="Poppins"/>
              <w:sz w:val="20"/>
              <w:szCs w:val="20"/>
              <w:rPrChange w:id="7982" w:author="thuyhuynh" w:date="2023-05-08T11:25:00Z">
                <w:rPr>
                  <w:del w:id="7983" w:author="ptdung" w:date="2023-11-28T18:49:00Z"/>
                </w:rPr>
              </w:rPrChange>
            </w:rPr>
            <w:pPrChange w:id="7984" w:author="thuyhuynh" w:date="2022-03-30T12:54:00Z">
              <w:pPr>
                <w:pStyle w:val="ListParagraph"/>
                <w:numPr>
                  <w:numId w:val="24"/>
                </w:numPr>
                <w:spacing w:after="200" w:line="276" w:lineRule="auto"/>
                <w:ind w:hanging="360"/>
              </w:pPr>
            </w:pPrChange>
          </w:pPr>
          <w:del w:id="7985" w:author="ptdung" w:date="2023-11-28T18:49:00Z">
            <w:r w:rsidRPr="00116AAA" w:rsidDel="003F1B3C">
              <w:rPr>
                <w:rFonts w:ascii="Poppins" w:hAnsi="Poppins"/>
                <w:sz w:val="20"/>
                <w:szCs w:val="20"/>
                <w:lang w:eastAsia="ko-KR"/>
                <w:rPrChange w:id="7986" w:author="thuyhuynh" w:date="2023-05-08T11:25:00Z">
                  <w:rPr>
                    <w:lang w:eastAsia="ko-KR"/>
                  </w:rPr>
                </w:rPrChange>
              </w:rPr>
              <w:delText xml:space="preserve">Note: The IriShield driver folder is copied to the PC when installing the IDDK package in </w:delText>
            </w:r>
            <w:r w:rsidRPr="00116AAA" w:rsidDel="003F1B3C">
              <w:rPr>
                <w:rFonts w:ascii="Poppins" w:hAnsi="Poppins"/>
                <w:sz w:val="20"/>
                <w:szCs w:val="20"/>
                <w:lang w:eastAsia="ko-KR"/>
                <w:rPrChange w:id="7987" w:author="thuyhuynh" w:date="2023-05-08T11:25:00Z">
                  <w:rPr>
                    <w:lang w:eastAsia="ko-KR"/>
                  </w:rPr>
                </w:rPrChange>
              </w:rPr>
              <w:fldChar w:fldCharType="begin"/>
            </w:r>
            <w:r w:rsidRPr="00116AAA" w:rsidDel="003F1B3C">
              <w:rPr>
                <w:rFonts w:ascii="Poppins" w:hAnsi="Poppins"/>
                <w:sz w:val="20"/>
                <w:szCs w:val="20"/>
                <w:lang w:eastAsia="ko-KR"/>
                <w:rPrChange w:id="7988" w:author="thuyhuynh" w:date="2023-05-08T11:25:00Z">
                  <w:rPr>
                    <w:lang w:eastAsia="ko-KR"/>
                  </w:rPr>
                </w:rPrChange>
              </w:rPr>
              <w:delInstrText xml:space="preserve"> REF _Ref361239224 \r \h </w:delInstrText>
            </w:r>
            <w:r w:rsidR="00116AAA" w:rsidRPr="00116AAA" w:rsidDel="003F1B3C">
              <w:rPr>
                <w:rFonts w:ascii="Poppins" w:hAnsi="Poppins" w:hint="eastAsia"/>
                <w:sz w:val="20"/>
                <w:szCs w:val="20"/>
                <w:lang w:eastAsia="ko-KR"/>
                <w:rPrChange w:id="7989" w:author="thuyhuynh" w:date="2023-05-08T11:25:00Z">
                  <w:rPr>
                    <w:rFonts w:ascii="Poppins" w:hAnsi="Poppins" w:hint="eastAsia"/>
                    <w:lang w:eastAsia="ko-KR"/>
                  </w:rPr>
                </w:rPrChange>
              </w:rPr>
              <w:delInstrText xml:space="preserve"> \* MERGEFORMAT </w:delInstrText>
            </w:r>
            <w:r w:rsidRPr="00116AAA" w:rsidDel="003F1B3C">
              <w:rPr>
                <w:rFonts w:ascii="Poppins" w:hAnsi="Poppins"/>
                <w:sz w:val="20"/>
                <w:szCs w:val="20"/>
                <w:lang w:eastAsia="ko-KR"/>
                <w:rPrChange w:id="7990" w:author="thuyhuynh" w:date="2023-05-08T11:25:00Z">
                  <w:rPr>
                    <w:rFonts w:ascii="Poppins" w:hAnsi="Poppins"/>
                    <w:sz w:val="20"/>
                    <w:szCs w:val="20"/>
                    <w:lang w:eastAsia="ko-KR"/>
                  </w:rPr>
                </w:rPrChange>
              </w:rPr>
            </w:r>
            <w:r w:rsidRPr="00116AAA" w:rsidDel="003F1B3C">
              <w:rPr>
                <w:rFonts w:ascii="Poppins" w:hAnsi="Poppins"/>
                <w:sz w:val="20"/>
                <w:szCs w:val="20"/>
                <w:lang w:eastAsia="ko-KR"/>
                <w:rPrChange w:id="7991" w:author="thuyhuynh" w:date="2023-05-08T11:25:00Z">
                  <w:rPr>
                    <w:lang w:eastAsia="ko-KR"/>
                  </w:rPr>
                </w:rPrChange>
              </w:rPr>
              <w:fldChar w:fldCharType="separate"/>
            </w:r>
            <w:r w:rsidR="00442201" w:rsidRPr="00116AAA" w:rsidDel="003F1B3C">
              <w:rPr>
                <w:rFonts w:ascii="Poppins" w:hAnsi="Poppins"/>
                <w:sz w:val="20"/>
                <w:szCs w:val="20"/>
                <w:lang w:eastAsia="ko-KR"/>
                <w:rPrChange w:id="7992" w:author="thuyhuynh" w:date="2023-05-08T11:25:00Z">
                  <w:rPr>
                    <w:lang w:eastAsia="ko-KR"/>
                  </w:rPr>
                </w:rPrChange>
              </w:rPr>
              <w:delText>2.1.1.3</w:delText>
            </w:r>
            <w:r w:rsidRPr="00116AAA" w:rsidDel="003F1B3C">
              <w:rPr>
                <w:rFonts w:ascii="Poppins" w:hAnsi="Poppins"/>
                <w:sz w:val="20"/>
                <w:szCs w:val="20"/>
                <w:lang w:eastAsia="ko-KR"/>
                <w:rPrChange w:id="7993" w:author="thuyhuynh" w:date="2023-05-08T11:25:00Z">
                  <w:rPr>
                    <w:lang w:eastAsia="ko-KR"/>
                  </w:rPr>
                </w:rPrChange>
              </w:rPr>
              <w:fldChar w:fldCharType="end"/>
            </w:r>
            <w:r w:rsidRPr="00116AAA" w:rsidDel="003F1B3C">
              <w:rPr>
                <w:rFonts w:ascii="Poppins" w:hAnsi="Poppins"/>
                <w:sz w:val="20"/>
                <w:szCs w:val="20"/>
                <w:lang w:eastAsia="ko-KR"/>
                <w:rPrChange w:id="7994" w:author="thuyhuynh" w:date="2023-05-08T11:25:00Z">
                  <w:rPr>
                    <w:lang w:eastAsia="ko-KR"/>
                  </w:rPr>
                </w:rPrChange>
              </w:rPr>
              <w:delText>.</w:delText>
            </w:r>
            <w:bookmarkStart w:id="7995" w:name="_Toc152261170"/>
            <w:bookmarkStart w:id="7996" w:name="_Toc153897277"/>
            <w:bookmarkStart w:id="7997" w:name="_Toc155348349"/>
            <w:bookmarkStart w:id="7998" w:name="_Toc155348652"/>
            <w:bookmarkEnd w:id="7995"/>
            <w:bookmarkEnd w:id="7996"/>
            <w:bookmarkEnd w:id="7997"/>
            <w:bookmarkEnd w:id="7998"/>
          </w:del>
        </w:p>
        <w:p w:rsidR="008739DC" w:rsidRPr="00116AAA" w:rsidDel="003F1B3C" w:rsidRDefault="008739DC" w:rsidP="00CB68AF">
          <w:pPr>
            <w:pStyle w:val="ListParagraph"/>
            <w:numPr>
              <w:ilvl w:val="0"/>
              <w:numId w:val="24"/>
            </w:numPr>
            <w:spacing w:after="200" w:line="276" w:lineRule="auto"/>
            <w:rPr>
              <w:del w:id="7999" w:author="ptdung" w:date="2023-11-28T18:49:00Z"/>
              <w:rFonts w:ascii="Poppins" w:hAnsi="Poppins"/>
              <w:sz w:val="20"/>
              <w:szCs w:val="20"/>
              <w:rPrChange w:id="8000" w:author="thuyhuynh" w:date="2023-05-08T11:25:00Z">
                <w:rPr>
                  <w:del w:id="8001" w:author="ptdung" w:date="2023-11-28T18:49:00Z"/>
                </w:rPr>
              </w:rPrChange>
            </w:rPr>
          </w:pPr>
          <w:del w:id="8002" w:author="ptdung" w:date="2023-11-28T18:49:00Z">
            <w:r w:rsidRPr="00116AAA" w:rsidDel="003F1B3C">
              <w:rPr>
                <w:rFonts w:ascii="Poppins" w:hAnsi="Poppins"/>
                <w:sz w:val="20"/>
                <w:szCs w:val="20"/>
                <w:rPrChange w:id="8003" w:author="thuyhuynh" w:date="2023-05-08T11:25:00Z">
                  <w:rPr/>
                </w:rPrChange>
              </w:rPr>
              <w:delText xml:space="preserve">Open a Terminal. </w:delText>
            </w:r>
            <w:r w:rsidRPr="00116AAA" w:rsidDel="003F1B3C">
              <w:rPr>
                <w:rFonts w:ascii="Poppins" w:hAnsi="Poppins"/>
                <w:b/>
                <w:sz w:val="20"/>
                <w:szCs w:val="20"/>
                <w:rPrChange w:id="8004" w:author="thuyhuynh" w:date="2023-05-08T11:25:00Z">
                  <w:rPr>
                    <w:b/>
                  </w:rPr>
                </w:rPrChange>
              </w:rPr>
              <w:delText xml:space="preserve">Change to root privilege. </w:delText>
            </w:r>
            <w:r w:rsidRPr="00116AAA" w:rsidDel="003F1B3C">
              <w:rPr>
                <w:rFonts w:ascii="Poppins" w:hAnsi="Poppins"/>
                <w:sz w:val="20"/>
                <w:szCs w:val="20"/>
                <w:rPrChange w:id="8005" w:author="thuyhuynh" w:date="2023-05-08T11:25:00Z">
                  <w:rPr/>
                </w:rPrChange>
              </w:rPr>
              <w:delText>Go to the directory that contains the installation package (e.g.</w:delText>
            </w:r>
            <w:r w:rsidR="00EF1AB3" w:rsidRPr="00116AAA" w:rsidDel="003F1B3C">
              <w:rPr>
                <w:rFonts w:ascii="Poppins" w:hAnsi="Poppins"/>
                <w:sz w:val="20"/>
                <w:szCs w:val="20"/>
                <w:lang w:eastAsia="ko-KR"/>
                <w:rPrChange w:id="8006" w:author="thuyhuynh" w:date="2023-05-08T11:25:00Z">
                  <w:rPr>
                    <w:lang w:eastAsia="ko-KR"/>
                  </w:rPr>
                </w:rPrChange>
              </w:rPr>
              <w:delText>,</w:delText>
            </w:r>
            <w:r w:rsidRPr="00116AAA" w:rsidDel="003F1B3C">
              <w:rPr>
                <w:rFonts w:ascii="Poppins" w:hAnsi="Poppins"/>
                <w:sz w:val="20"/>
                <w:szCs w:val="20"/>
                <w:rPrChange w:id="8007" w:author="thuyhuynh" w:date="2023-05-08T11:25:00Z">
                  <w:rPr/>
                </w:rPrChange>
              </w:rPr>
              <w:delText xml:space="preserve"> /home/iritech/Downloads/drivers/icamm7d0):</w:delText>
            </w:r>
            <w:bookmarkStart w:id="8008" w:name="_Toc152261171"/>
            <w:bookmarkStart w:id="8009" w:name="_Toc153897278"/>
            <w:bookmarkStart w:id="8010" w:name="_Toc155348350"/>
            <w:bookmarkStart w:id="8011" w:name="_Toc155348653"/>
            <w:bookmarkEnd w:id="8008"/>
            <w:bookmarkEnd w:id="8009"/>
            <w:bookmarkEnd w:id="8010"/>
            <w:bookmarkEnd w:id="8011"/>
          </w:del>
        </w:p>
        <w:p w:rsidR="008739DC" w:rsidRPr="00116AAA" w:rsidDel="003F1B3C" w:rsidRDefault="006345A4" w:rsidP="008739DC">
          <w:pPr>
            <w:jc w:val="center"/>
            <w:rPr>
              <w:del w:id="8012" w:author="ptdung" w:date="2023-11-28T18:49:00Z"/>
              <w:rFonts w:ascii="Poppins" w:hAnsi="Poppins"/>
              <w:sz w:val="20"/>
              <w:szCs w:val="20"/>
              <w:rPrChange w:id="8013" w:author="thuyhuynh" w:date="2023-05-08T11:25:00Z">
                <w:rPr>
                  <w:del w:id="8014" w:author="ptdung" w:date="2023-11-28T18:49:00Z"/>
                </w:rPr>
              </w:rPrChange>
            </w:rPr>
          </w:pPr>
          <w:del w:id="8015" w:author="ptdung" w:date="2023-11-28T18:49:00Z">
            <w:r w:rsidRPr="00116AAA" w:rsidDel="003F1B3C">
              <w:rPr>
                <w:rFonts w:ascii="Poppins" w:hAnsi="Poppins"/>
                <w:noProof/>
                <w:sz w:val="20"/>
                <w:szCs w:val="20"/>
                <w:rPrChange w:id="8016">
                  <w:rPr>
                    <w:noProof/>
                  </w:rPr>
                </w:rPrChange>
              </w:rPr>
              <w:drawing>
                <wp:inline distT="0" distB="0" distL="0" distR="0" wp14:anchorId="4087E87F" wp14:editId="38EF3810">
                  <wp:extent cx="5943600" cy="796560"/>
                  <wp:effectExtent l="0" t="0" r="0" b="0"/>
                  <wp:docPr id="283" name="Picture 283" descr="\\thong-pc\public_share\for_duy\snapshot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ong-pc\public_share\for_duy\snapshot7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96560"/>
                          </a:xfrm>
                          <a:prstGeom prst="rect">
                            <a:avLst/>
                          </a:prstGeom>
                          <a:noFill/>
                          <a:ln>
                            <a:noFill/>
                          </a:ln>
                        </pic:spPr>
                      </pic:pic>
                    </a:graphicData>
                  </a:graphic>
                </wp:inline>
              </w:drawing>
            </w:r>
          </w:del>
          <w:ins w:id="8017" w:author="thuyhuynh" w:date="2022-03-30T13:01:00Z">
            <w:del w:id="8018" w:author="ptdung" w:date="2023-11-28T18:49:00Z">
              <w:r w:rsidR="00704B29" w:rsidRPr="00116AAA" w:rsidDel="003F1B3C">
                <w:rPr>
                  <w:rFonts w:ascii="Poppins" w:hAnsi="Poppins"/>
                  <w:noProof/>
                  <w:sz w:val="20"/>
                  <w:szCs w:val="20"/>
                  <w:lang w:eastAsia="ko-KR"/>
                  <w:rPrChange w:id="8019" w:author="thuyhuynh" w:date="2023-05-08T11:25:00Z">
                    <w:rPr>
                      <w:noProof/>
                      <w:lang w:eastAsia="ko-KR"/>
                    </w:rPr>
                  </w:rPrChange>
                </w:rPr>
                <w:delText xml:space="preserve"> </w:delText>
              </w:r>
              <w:r w:rsidR="00704B29" w:rsidRPr="00116AAA" w:rsidDel="003F1B3C">
                <w:rPr>
                  <w:rFonts w:ascii="Poppins" w:hAnsi="Poppins"/>
                  <w:noProof/>
                  <w:sz w:val="20"/>
                  <w:szCs w:val="20"/>
                  <w:rPrChange w:id="8020">
                    <w:rPr>
                      <w:noProof/>
                    </w:rPr>
                  </w:rPrChange>
                </w:rPr>
                <w:drawing>
                  <wp:inline distT="0" distB="0" distL="0" distR="0" wp14:anchorId="4C46952E" wp14:editId="4AD5D79B">
                    <wp:extent cx="5943600" cy="9378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937895"/>
                            </a:xfrm>
                            <a:prstGeom prst="rect">
                              <a:avLst/>
                            </a:prstGeom>
                          </pic:spPr>
                        </pic:pic>
                      </a:graphicData>
                    </a:graphic>
                  </wp:inline>
                </w:drawing>
              </w:r>
            </w:del>
          </w:ins>
          <w:bookmarkStart w:id="8021" w:name="_Toc152261172"/>
          <w:bookmarkStart w:id="8022" w:name="_Toc153897279"/>
          <w:bookmarkStart w:id="8023" w:name="_Toc155348351"/>
          <w:bookmarkStart w:id="8024" w:name="_Toc155348654"/>
          <w:bookmarkEnd w:id="8021"/>
          <w:bookmarkEnd w:id="8022"/>
          <w:bookmarkEnd w:id="8023"/>
          <w:bookmarkEnd w:id="8024"/>
        </w:p>
        <w:p w:rsidR="008739DC" w:rsidRPr="00116AAA" w:rsidDel="003F1B3C" w:rsidRDefault="008739DC" w:rsidP="006345A4">
          <w:pPr>
            <w:rPr>
              <w:del w:id="8025" w:author="ptdung" w:date="2023-11-28T18:49:00Z"/>
              <w:rFonts w:ascii="Poppins" w:hAnsi="Poppins"/>
              <w:sz w:val="20"/>
              <w:szCs w:val="20"/>
              <w:rPrChange w:id="8026" w:author="thuyhuynh" w:date="2023-05-08T11:25:00Z">
                <w:rPr>
                  <w:del w:id="8027" w:author="ptdung" w:date="2023-11-28T18:49:00Z"/>
                </w:rPr>
              </w:rPrChange>
            </w:rPr>
          </w:pPr>
          <w:bookmarkStart w:id="8028" w:name="_Toc152261173"/>
          <w:bookmarkStart w:id="8029" w:name="_Toc153897280"/>
          <w:bookmarkStart w:id="8030" w:name="_Toc155348352"/>
          <w:bookmarkStart w:id="8031" w:name="_Toc155348655"/>
          <w:bookmarkEnd w:id="8028"/>
          <w:bookmarkEnd w:id="8029"/>
          <w:bookmarkEnd w:id="8030"/>
          <w:bookmarkEnd w:id="8031"/>
        </w:p>
        <w:p w:rsidR="008739DC" w:rsidRPr="00116AAA" w:rsidDel="00522878" w:rsidRDefault="006345A4" w:rsidP="00CB68AF">
          <w:pPr>
            <w:pStyle w:val="ListParagraph"/>
            <w:numPr>
              <w:ilvl w:val="0"/>
              <w:numId w:val="24"/>
            </w:numPr>
            <w:rPr>
              <w:del w:id="8032" w:author="thuyhuynh" w:date="2022-03-30T13:01:00Z"/>
              <w:rFonts w:ascii="Poppins" w:hAnsi="Poppins"/>
              <w:sz w:val="20"/>
              <w:szCs w:val="20"/>
              <w:rPrChange w:id="8033" w:author="thuyhuynh" w:date="2023-05-08T11:25:00Z">
                <w:rPr>
                  <w:del w:id="8034" w:author="thuyhuynh" w:date="2022-03-30T13:01:00Z"/>
                </w:rPr>
              </w:rPrChange>
            </w:rPr>
          </w:pPr>
          <w:del w:id="8035" w:author="thuyhuynh" w:date="2022-03-30T13:01:00Z">
            <w:r w:rsidRPr="00116AAA" w:rsidDel="00522878">
              <w:rPr>
                <w:rFonts w:ascii="Poppins" w:hAnsi="Poppins"/>
                <w:sz w:val="20"/>
                <w:szCs w:val="20"/>
                <w:rPrChange w:id="8036" w:author="thuyhuynh" w:date="2023-05-08T11:25:00Z">
                  <w:rPr/>
                </w:rPrChange>
              </w:rPr>
              <w:delText xml:space="preserve">Modify the driver configuration file “driver.conf” depending on </w:delText>
            </w:r>
            <w:r w:rsidR="006937CA" w:rsidRPr="00116AAA" w:rsidDel="00522878">
              <w:rPr>
                <w:rFonts w:ascii="Poppins" w:hAnsi="Poppins"/>
                <w:sz w:val="20"/>
                <w:szCs w:val="20"/>
                <w:rPrChange w:id="8037" w:author="thuyhuynh" w:date="2023-05-08T11:25:00Z">
                  <w:rPr/>
                </w:rPrChange>
              </w:rPr>
              <w:delText>your host computer.</w:delText>
            </w:r>
            <w:bookmarkStart w:id="8038" w:name="_Toc152261174"/>
            <w:bookmarkStart w:id="8039" w:name="_Toc153897281"/>
            <w:bookmarkStart w:id="8040" w:name="_Toc155348353"/>
            <w:bookmarkStart w:id="8041" w:name="_Toc155348656"/>
            <w:bookmarkEnd w:id="8038"/>
            <w:bookmarkEnd w:id="8039"/>
            <w:bookmarkEnd w:id="8040"/>
            <w:bookmarkEnd w:id="8041"/>
          </w:del>
        </w:p>
        <w:p w:rsidR="008739DC" w:rsidRPr="00116AAA" w:rsidDel="00522878" w:rsidRDefault="008739DC" w:rsidP="008739DC">
          <w:pPr>
            <w:pStyle w:val="ListParagraph"/>
            <w:ind w:left="360"/>
            <w:rPr>
              <w:del w:id="8042" w:author="thuyhuynh" w:date="2022-03-30T13:01:00Z"/>
              <w:rFonts w:ascii="Poppins" w:hAnsi="Poppins"/>
              <w:sz w:val="20"/>
              <w:szCs w:val="20"/>
              <w:rPrChange w:id="8043" w:author="thuyhuynh" w:date="2023-05-08T11:25:00Z">
                <w:rPr>
                  <w:del w:id="8044" w:author="thuyhuynh" w:date="2022-03-30T13:01:00Z"/>
                </w:rPr>
              </w:rPrChange>
            </w:rPr>
          </w:pPr>
          <w:bookmarkStart w:id="8045" w:name="_Toc152261175"/>
          <w:bookmarkStart w:id="8046" w:name="_Toc153897282"/>
          <w:bookmarkStart w:id="8047" w:name="_Toc155348354"/>
          <w:bookmarkStart w:id="8048" w:name="_Toc155348657"/>
          <w:bookmarkEnd w:id="8045"/>
          <w:bookmarkEnd w:id="8046"/>
          <w:bookmarkEnd w:id="8047"/>
          <w:bookmarkEnd w:id="8048"/>
        </w:p>
        <w:p w:rsidR="008739DC" w:rsidRPr="00116AAA" w:rsidDel="003F1B3C" w:rsidRDefault="006937CA" w:rsidP="008739DC">
          <w:pPr>
            <w:ind w:left="360" w:hanging="360"/>
            <w:rPr>
              <w:del w:id="8049" w:author="ptdung" w:date="2023-11-28T18:49:00Z"/>
              <w:rFonts w:ascii="Poppins" w:hAnsi="Poppins"/>
              <w:sz w:val="20"/>
              <w:szCs w:val="20"/>
              <w:rPrChange w:id="8050" w:author="thuyhuynh" w:date="2023-05-08T11:25:00Z">
                <w:rPr>
                  <w:del w:id="8051" w:author="ptdung" w:date="2023-11-28T18:49:00Z"/>
                </w:rPr>
              </w:rPrChange>
            </w:rPr>
          </w:pPr>
          <w:del w:id="8052" w:author="thuyhuynh" w:date="2022-03-30T13:01:00Z">
            <w:r w:rsidRPr="00116AAA" w:rsidDel="00522878">
              <w:rPr>
                <w:rFonts w:ascii="Poppins" w:hAnsi="Poppins"/>
                <w:noProof/>
                <w:sz w:val="20"/>
                <w:szCs w:val="20"/>
                <w:rPrChange w:id="8053">
                  <w:rPr>
                    <w:noProof/>
                  </w:rPr>
                </w:rPrChange>
              </w:rPr>
              <w:drawing>
                <wp:inline distT="0" distB="0" distL="0" distR="0" wp14:anchorId="08BD439B" wp14:editId="5FD7532B">
                  <wp:extent cx="5943600" cy="3234264"/>
                  <wp:effectExtent l="57150" t="57150" r="95250" b="99695"/>
                  <wp:docPr id="284" name="Picture 284" descr="\\thong-pc\public_share\for_duy\snapshot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hong-pc\public_share\for_duy\snapshot8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234264"/>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del>
          <w:bookmarkStart w:id="8054" w:name="_Toc152261176"/>
          <w:bookmarkStart w:id="8055" w:name="_Toc153897283"/>
          <w:bookmarkStart w:id="8056" w:name="_Toc155348355"/>
          <w:bookmarkStart w:id="8057" w:name="_Toc155348658"/>
          <w:bookmarkEnd w:id="8054"/>
          <w:bookmarkEnd w:id="8055"/>
          <w:bookmarkEnd w:id="8056"/>
          <w:bookmarkEnd w:id="8057"/>
        </w:p>
        <w:p w:rsidR="006937CA" w:rsidRPr="00116AAA" w:rsidDel="00522878" w:rsidRDefault="006937CA">
          <w:pPr>
            <w:ind w:left="360" w:hanging="360"/>
            <w:rPr>
              <w:del w:id="8058" w:author="thuyhuynh" w:date="2022-03-30T13:02:00Z"/>
              <w:rFonts w:ascii="Poppins" w:hAnsi="Poppins"/>
              <w:sz w:val="20"/>
              <w:szCs w:val="20"/>
              <w:rPrChange w:id="8059" w:author="thuyhuynh" w:date="2023-05-08T11:25:00Z">
                <w:rPr>
                  <w:del w:id="8060" w:author="thuyhuynh" w:date="2022-03-30T13:02:00Z"/>
                </w:rPr>
              </w:rPrChange>
            </w:rPr>
            <w:pPrChange w:id="8061" w:author="ptdung" w:date="2023-11-28T18:49:00Z">
              <w:pPr>
                <w:ind w:left="360"/>
              </w:pPr>
            </w:pPrChange>
          </w:pPr>
          <w:del w:id="8062" w:author="thuyhuynh" w:date="2022-03-30T13:02:00Z">
            <w:r w:rsidRPr="00116AAA" w:rsidDel="00522878">
              <w:rPr>
                <w:rFonts w:ascii="Poppins" w:hAnsi="Poppins"/>
                <w:sz w:val="20"/>
                <w:szCs w:val="20"/>
                <w:rPrChange w:id="8063" w:author="thuyhuynh" w:date="2023-05-08T11:25:00Z">
                  <w:rPr/>
                </w:rPrChange>
              </w:rPr>
              <w:delText xml:space="preserve">There are four variables that must be modified before building and installing </w:delText>
            </w:r>
          </w:del>
          <w:del w:id="8064" w:author="thuyhuynh" w:date="2022-03-30T11:09:00Z">
            <w:r w:rsidRPr="00116AAA" w:rsidDel="00E37F22">
              <w:rPr>
                <w:rFonts w:ascii="Poppins" w:hAnsi="Poppins"/>
                <w:sz w:val="20"/>
                <w:szCs w:val="20"/>
                <w:rPrChange w:id="8065" w:author="thuyhuynh" w:date="2023-05-08T11:25:00Z">
                  <w:rPr/>
                </w:rPrChange>
              </w:rPr>
              <w:delText>IriShield</w:delText>
            </w:r>
          </w:del>
          <w:del w:id="8066" w:author="thuyhuynh" w:date="2022-03-30T13:02:00Z">
            <w:r w:rsidRPr="00116AAA" w:rsidDel="00522878">
              <w:rPr>
                <w:rFonts w:ascii="Poppins" w:hAnsi="Poppins"/>
                <w:sz w:val="20"/>
                <w:szCs w:val="20"/>
                <w:rPrChange w:id="8067" w:author="thuyhuynh" w:date="2023-05-08T11:25:00Z">
                  <w:rPr/>
                </w:rPrChange>
              </w:rPr>
              <w:delText xml:space="preserve"> drivers on host computer:</w:delText>
            </w:r>
            <w:bookmarkStart w:id="8068" w:name="_Toc152261177"/>
            <w:bookmarkStart w:id="8069" w:name="_Toc153897284"/>
            <w:bookmarkStart w:id="8070" w:name="_Toc155348356"/>
            <w:bookmarkStart w:id="8071" w:name="_Toc155348659"/>
            <w:bookmarkEnd w:id="8068"/>
            <w:bookmarkEnd w:id="8069"/>
            <w:bookmarkEnd w:id="8070"/>
            <w:bookmarkEnd w:id="8071"/>
          </w:del>
        </w:p>
        <w:p w:rsidR="006937CA" w:rsidRPr="00116AAA" w:rsidDel="00522878" w:rsidRDefault="006937CA" w:rsidP="00CB68AF">
          <w:pPr>
            <w:pStyle w:val="ListParagraph"/>
            <w:numPr>
              <w:ilvl w:val="1"/>
              <w:numId w:val="24"/>
            </w:numPr>
            <w:rPr>
              <w:del w:id="8072" w:author="thuyhuynh" w:date="2022-03-30T13:02:00Z"/>
              <w:rFonts w:ascii="Poppins" w:hAnsi="Poppins"/>
              <w:sz w:val="20"/>
              <w:szCs w:val="20"/>
              <w:rPrChange w:id="8073" w:author="thuyhuynh" w:date="2023-05-08T11:25:00Z">
                <w:rPr>
                  <w:del w:id="8074" w:author="thuyhuynh" w:date="2022-03-30T13:02:00Z"/>
                </w:rPr>
              </w:rPrChange>
            </w:rPr>
          </w:pPr>
          <w:del w:id="8075" w:author="thuyhuynh" w:date="2022-03-30T13:02:00Z">
            <w:r w:rsidRPr="00116AAA" w:rsidDel="00522878">
              <w:rPr>
                <w:rFonts w:ascii="Poppins" w:hAnsi="Poppins" w:cs="Courier New"/>
                <w:sz w:val="20"/>
                <w:szCs w:val="20"/>
                <w:rPrChange w:id="8076" w:author="thuyhuynh" w:date="2023-05-08T11:25:00Z">
                  <w:rPr>
                    <w:rFonts w:ascii="Courier New" w:hAnsi="Courier New" w:cs="Courier New"/>
                  </w:rPr>
                </w:rPrChange>
              </w:rPr>
              <w:delText xml:space="preserve">KERNEL_BUILD_PATH </w:delText>
            </w:r>
            <w:r w:rsidRPr="00116AAA" w:rsidDel="00522878">
              <w:rPr>
                <w:rFonts w:ascii="Poppins" w:hAnsi="Poppins"/>
                <w:sz w:val="20"/>
                <w:szCs w:val="20"/>
                <w:rPrChange w:id="8077" w:author="thuyhuynh" w:date="2023-05-08T11:25:00Z">
                  <w:rPr/>
                </w:rPrChange>
              </w:rPr>
              <w:delText>is the path to the kernel source code. Note</w:delText>
            </w:r>
            <w:r w:rsidR="007F397D" w:rsidRPr="00116AAA" w:rsidDel="00522878">
              <w:rPr>
                <w:rFonts w:ascii="Poppins" w:hAnsi="Poppins"/>
                <w:sz w:val="20"/>
                <w:szCs w:val="20"/>
                <w:rPrChange w:id="8078" w:author="thuyhuynh" w:date="2023-05-08T11:25:00Z">
                  <w:rPr/>
                </w:rPrChange>
              </w:rPr>
              <w:delText xml:space="preserve"> that the kernel source code must be</w:delText>
            </w:r>
            <w:r w:rsidRPr="00116AAA" w:rsidDel="00522878">
              <w:rPr>
                <w:rFonts w:ascii="Poppins" w:hAnsi="Poppins"/>
                <w:sz w:val="20"/>
                <w:szCs w:val="20"/>
                <w:rPrChange w:id="8079" w:author="thuyhuynh" w:date="2023-05-08T11:25:00Z">
                  <w:rPr/>
                </w:rPrChange>
              </w:rPr>
              <w:delText xml:space="preserve"> already compiled in advance.</w:delText>
            </w:r>
            <w:bookmarkStart w:id="8080" w:name="_Toc152261178"/>
            <w:bookmarkStart w:id="8081" w:name="_Toc153897285"/>
            <w:bookmarkStart w:id="8082" w:name="_Toc155348357"/>
            <w:bookmarkStart w:id="8083" w:name="_Toc155348660"/>
            <w:bookmarkEnd w:id="8080"/>
            <w:bookmarkEnd w:id="8081"/>
            <w:bookmarkEnd w:id="8082"/>
            <w:bookmarkEnd w:id="8083"/>
          </w:del>
        </w:p>
        <w:p w:rsidR="006937CA" w:rsidRPr="00116AAA" w:rsidDel="00522878" w:rsidRDefault="006937CA" w:rsidP="00CB68AF">
          <w:pPr>
            <w:pStyle w:val="ListParagraph"/>
            <w:numPr>
              <w:ilvl w:val="1"/>
              <w:numId w:val="24"/>
            </w:numPr>
            <w:rPr>
              <w:del w:id="8084" w:author="thuyhuynh" w:date="2022-03-30T13:02:00Z"/>
              <w:rFonts w:ascii="Poppins" w:hAnsi="Poppins"/>
              <w:sz w:val="20"/>
              <w:szCs w:val="20"/>
              <w:rPrChange w:id="8085" w:author="thuyhuynh" w:date="2023-05-08T11:25:00Z">
                <w:rPr>
                  <w:del w:id="8086" w:author="thuyhuynh" w:date="2022-03-30T13:02:00Z"/>
                </w:rPr>
              </w:rPrChange>
            </w:rPr>
          </w:pPr>
          <w:del w:id="8087" w:author="thuyhuynh" w:date="2022-03-30T13:02:00Z">
            <w:r w:rsidRPr="00116AAA" w:rsidDel="00522878">
              <w:rPr>
                <w:rFonts w:ascii="Poppins" w:hAnsi="Poppins" w:cs="Courier New"/>
                <w:sz w:val="20"/>
                <w:szCs w:val="20"/>
                <w:rPrChange w:id="8088" w:author="thuyhuynh" w:date="2023-05-08T11:25:00Z">
                  <w:rPr>
                    <w:rFonts w:ascii="Courier New" w:hAnsi="Courier New" w:cs="Courier New"/>
                  </w:rPr>
                </w:rPrChange>
              </w:rPr>
              <w:delText xml:space="preserve">TARGET_PLATFORM </w:delText>
            </w:r>
            <w:r w:rsidRPr="00116AAA" w:rsidDel="00522878">
              <w:rPr>
                <w:rFonts w:ascii="Poppins" w:hAnsi="Poppins"/>
                <w:sz w:val="20"/>
                <w:szCs w:val="20"/>
                <w:rPrChange w:id="8089" w:author="thuyhuynh" w:date="2023-05-08T11:25:00Z">
                  <w:rPr/>
                </w:rPrChange>
              </w:rPr>
              <w:delText>is used to specify the target running system is Linux or Embedded Linux</w:delText>
            </w:r>
            <w:bookmarkStart w:id="8090" w:name="_Toc152261179"/>
            <w:bookmarkStart w:id="8091" w:name="_Toc153897286"/>
            <w:bookmarkStart w:id="8092" w:name="_Toc155348358"/>
            <w:bookmarkStart w:id="8093" w:name="_Toc155348661"/>
            <w:bookmarkEnd w:id="8090"/>
            <w:bookmarkEnd w:id="8091"/>
            <w:bookmarkEnd w:id="8092"/>
            <w:bookmarkEnd w:id="8093"/>
          </w:del>
        </w:p>
        <w:p w:rsidR="006937CA" w:rsidRPr="00116AAA" w:rsidDel="00522878" w:rsidRDefault="006937CA" w:rsidP="00CB68AF">
          <w:pPr>
            <w:pStyle w:val="ListParagraph"/>
            <w:numPr>
              <w:ilvl w:val="1"/>
              <w:numId w:val="24"/>
            </w:numPr>
            <w:rPr>
              <w:del w:id="8094" w:author="thuyhuynh" w:date="2022-03-30T13:02:00Z"/>
              <w:rFonts w:ascii="Poppins" w:hAnsi="Poppins"/>
              <w:sz w:val="20"/>
              <w:szCs w:val="20"/>
              <w:rPrChange w:id="8095" w:author="thuyhuynh" w:date="2023-05-08T11:25:00Z">
                <w:rPr>
                  <w:del w:id="8096" w:author="thuyhuynh" w:date="2022-03-30T13:02:00Z"/>
                </w:rPr>
              </w:rPrChange>
            </w:rPr>
          </w:pPr>
          <w:del w:id="8097" w:author="thuyhuynh" w:date="2022-03-30T13:02:00Z">
            <w:r w:rsidRPr="00116AAA" w:rsidDel="00522878">
              <w:rPr>
                <w:rFonts w:ascii="Poppins" w:hAnsi="Poppins" w:cs="Courier New"/>
                <w:sz w:val="20"/>
                <w:szCs w:val="20"/>
                <w:rPrChange w:id="8098" w:author="thuyhuynh" w:date="2023-05-08T11:25:00Z">
                  <w:rPr>
                    <w:rFonts w:ascii="Courier New" w:hAnsi="Courier New" w:cs="Courier New"/>
                  </w:rPr>
                </w:rPrChange>
              </w:rPr>
              <w:delText xml:space="preserve">CROSS_COMPILE </w:delText>
            </w:r>
            <w:r w:rsidRPr="00116AAA" w:rsidDel="00522878">
              <w:rPr>
                <w:rFonts w:ascii="Poppins" w:hAnsi="Poppins"/>
                <w:sz w:val="20"/>
                <w:szCs w:val="20"/>
                <w:rPrChange w:id="8099" w:author="thuyhuynh" w:date="2023-05-08T11:25:00Z">
                  <w:rPr/>
                </w:rPrChange>
              </w:rPr>
              <w:delText xml:space="preserve">is used only for Embedded Linux. This variable specifies the path to </w:delText>
            </w:r>
            <w:r w:rsidR="007F397D" w:rsidRPr="00116AAA" w:rsidDel="00522878">
              <w:rPr>
                <w:rFonts w:ascii="Poppins" w:hAnsi="Poppins"/>
                <w:sz w:val="20"/>
                <w:szCs w:val="20"/>
                <w:rPrChange w:id="8100" w:author="thuyhuynh" w:date="2023-05-08T11:25:00Z">
                  <w:rPr/>
                </w:rPrChange>
              </w:rPr>
              <w:delText xml:space="preserve">the </w:delText>
            </w:r>
            <w:r w:rsidRPr="00116AAA" w:rsidDel="00522878">
              <w:rPr>
                <w:rFonts w:ascii="Poppins" w:hAnsi="Poppins"/>
                <w:sz w:val="20"/>
                <w:szCs w:val="20"/>
                <w:rPrChange w:id="8101" w:author="thuyhuynh" w:date="2023-05-08T11:25:00Z">
                  <w:rPr/>
                </w:rPrChange>
              </w:rPr>
              <w:delText>toolchain that is used to compile the system’s kernel source code</w:delText>
            </w:r>
            <w:bookmarkStart w:id="8102" w:name="_Toc152261180"/>
            <w:bookmarkStart w:id="8103" w:name="_Toc153897287"/>
            <w:bookmarkStart w:id="8104" w:name="_Toc155348359"/>
            <w:bookmarkStart w:id="8105" w:name="_Toc155348662"/>
            <w:bookmarkEnd w:id="8102"/>
            <w:bookmarkEnd w:id="8103"/>
            <w:bookmarkEnd w:id="8104"/>
            <w:bookmarkEnd w:id="8105"/>
          </w:del>
        </w:p>
        <w:p w:rsidR="006937CA" w:rsidRPr="00116AAA" w:rsidDel="00522878" w:rsidRDefault="006937CA" w:rsidP="00CB68AF">
          <w:pPr>
            <w:pStyle w:val="ListParagraph"/>
            <w:numPr>
              <w:ilvl w:val="1"/>
              <w:numId w:val="24"/>
            </w:numPr>
            <w:rPr>
              <w:del w:id="8106" w:author="thuyhuynh" w:date="2022-03-30T13:02:00Z"/>
              <w:rFonts w:ascii="Poppins" w:hAnsi="Poppins"/>
              <w:sz w:val="20"/>
              <w:szCs w:val="20"/>
              <w:rPrChange w:id="8107" w:author="thuyhuynh" w:date="2023-05-08T11:25:00Z">
                <w:rPr>
                  <w:del w:id="8108" w:author="thuyhuynh" w:date="2022-03-30T13:02:00Z"/>
                </w:rPr>
              </w:rPrChange>
            </w:rPr>
          </w:pPr>
          <w:del w:id="8109" w:author="thuyhuynh" w:date="2022-03-30T13:02:00Z">
            <w:r w:rsidRPr="00116AAA" w:rsidDel="00522878">
              <w:rPr>
                <w:rFonts w:ascii="Poppins" w:hAnsi="Poppins" w:cs="Courier New"/>
                <w:sz w:val="20"/>
                <w:szCs w:val="20"/>
                <w:rPrChange w:id="8110" w:author="thuyhuynh" w:date="2023-05-08T11:25:00Z">
                  <w:rPr>
                    <w:rFonts w:ascii="Courier New" w:hAnsi="Courier New" w:cs="Courier New"/>
                  </w:rPr>
                </w:rPrChange>
              </w:rPr>
              <w:delText>ARCHITECTURE</w:delText>
            </w:r>
            <w:r w:rsidRPr="00116AAA" w:rsidDel="00522878">
              <w:rPr>
                <w:rFonts w:ascii="Poppins" w:hAnsi="Poppins"/>
                <w:sz w:val="20"/>
                <w:szCs w:val="20"/>
                <w:rPrChange w:id="8111" w:author="thuyhuynh" w:date="2023-05-08T11:25:00Z">
                  <w:rPr/>
                </w:rPrChange>
              </w:rPr>
              <w:delText xml:space="preserve"> is used only for Embedded Linux. This variable specifies the target running platform.</w:delText>
            </w:r>
            <w:bookmarkStart w:id="8112" w:name="_Toc152261181"/>
            <w:bookmarkStart w:id="8113" w:name="_Toc153897288"/>
            <w:bookmarkStart w:id="8114" w:name="_Toc155348360"/>
            <w:bookmarkStart w:id="8115" w:name="_Toc155348663"/>
            <w:bookmarkEnd w:id="8112"/>
            <w:bookmarkEnd w:id="8113"/>
            <w:bookmarkEnd w:id="8114"/>
            <w:bookmarkEnd w:id="8115"/>
          </w:del>
        </w:p>
        <w:p w:rsidR="008739DC" w:rsidRPr="00116AAA" w:rsidDel="00522878" w:rsidRDefault="008739DC" w:rsidP="008739DC">
          <w:pPr>
            <w:ind w:left="360" w:hanging="360"/>
            <w:rPr>
              <w:del w:id="8116" w:author="thuyhuynh" w:date="2022-03-30T13:02:00Z"/>
              <w:rFonts w:ascii="Poppins" w:hAnsi="Poppins"/>
              <w:sz w:val="20"/>
              <w:szCs w:val="20"/>
              <w:rPrChange w:id="8117" w:author="thuyhuynh" w:date="2023-05-08T11:25:00Z">
                <w:rPr>
                  <w:del w:id="8118" w:author="thuyhuynh" w:date="2022-03-30T13:02:00Z"/>
                </w:rPr>
              </w:rPrChange>
            </w:rPr>
          </w:pPr>
          <w:bookmarkStart w:id="8119" w:name="_Toc152261182"/>
          <w:bookmarkStart w:id="8120" w:name="_Toc153897289"/>
          <w:bookmarkStart w:id="8121" w:name="_Toc155348361"/>
          <w:bookmarkStart w:id="8122" w:name="_Toc155348664"/>
          <w:bookmarkEnd w:id="8119"/>
          <w:bookmarkEnd w:id="8120"/>
          <w:bookmarkEnd w:id="8121"/>
          <w:bookmarkEnd w:id="8122"/>
        </w:p>
        <w:p w:rsidR="001A76A5" w:rsidRPr="00116AAA" w:rsidDel="00522878" w:rsidRDefault="001A76A5">
          <w:pPr>
            <w:rPr>
              <w:del w:id="8123" w:author="thuyhuynh" w:date="2022-03-30T13:02:00Z"/>
              <w:rFonts w:ascii="Poppins" w:hAnsi="Poppins"/>
              <w:sz w:val="20"/>
              <w:szCs w:val="20"/>
              <w:rPrChange w:id="8124" w:author="thuyhuynh" w:date="2023-05-08T11:25:00Z">
                <w:rPr>
                  <w:del w:id="8125" w:author="thuyhuynh" w:date="2022-03-30T13:02:00Z"/>
                </w:rPr>
              </w:rPrChange>
            </w:rPr>
          </w:pPr>
          <w:del w:id="8126" w:author="thuyhuynh" w:date="2022-03-30T13:02:00Z">
            <w:r w:rsidRPr="00116AAA" w:rsidDel="00522878">
              <w:rPr>
                <w:rFonts w:ascii="Poppins" w:hAnsi="Poppins"/>
                <w:sz w:val="20"/>
                <w:szCs w:val="20"/>
                <w:rPrChange w:id="8127" w:author="thuyhuynh" w:date="2023-05-08T11:25:00Z">
                  <w:rPr/>
                </w:rPrChange>
              </w:rPr>
              <w:br w:type="page"/>
            </w:r>
          </w:del>
        </w:p>
        <w:p w:rsidR="008739DC" w:rsidRPr="00116AAA" w:rsidDel="00522878" w:rsidRDefault="006937CA" w:rsidP="00CB68AF">
          <w:pPr>
            <w:pStyle w:val="ListParagraph"/>
            <w:numPr>
              <w:ilvl w:val="0"/>
              <w:numId w:val="24"/>
            </w:numPr>
            <w:rPr>
              <w:del w:id="8128" w:author="thuyhuynh" w:date="2022-03-30T13:02:00Z"/>
              <w:rFonts w:ascii="Poppins" w:hAnsi="Poppins"/>
              <w:sz w:val="20"/>
              <w:szCs w:val="20"/>
              <w:rPrChange w:id="8129" w:author="thuyhuynh" w:date="2023-05-08T11:25:00Z">
                <w:rPr>
                  <w:del w:id="8130" w:author="thuyhuynh" w:date="2022-03-30T13:02:00Z"/>
                </w:rPr>
              </w:rPrChange>
            </w:rPr>
          </w:pPr>
          <w:del w:id="8131" w:author="thuyhuynh" w:date="2022-03-30T13:02:00Z">
            <w:r w:rsidRPr="00116AAA" w:rsidDel="00522878">
              <w:rPr>
                <w:rFonts w:ascii="Poppins" w:hAnsi="Poppins"/>
                <w:sz w:val="20"/>
                <w:szCs w:val="20"/>
                <w:rPrChange w:id="8132" w:author="thuyhuynh" w:date="2023-05-08T11:25:00Z">
                  <w:rPr/>
                </w:rPrChange>
              </w:rPr>
              <w:delText xml:space="preserve">Build and install </w:delText>
            </w:r>
          </w:del>
          <w:del w:id="8133" w:author="thuyhuynh" w:date="2022-03-30T11:09:00Z">
            <w:r w:rsidRPr="00116AAA" w:rsidDel="00E37F22">
              <w:rPr>
                <w:rFonts w:ascii="Poppins" w:hAnsi="Poppins"/>
                <w:sz w:val="20"/>
                <w:szCs w:val="20"/>
                <w:rPrChange w:id="8134" w:author="thuyhuynh" w:date="2023-05-08T11:25:00Z">
                  <w:rPr/>
                </w:rPrChange>
              </w:rPr>
              <w:delText>IriShield</w:delText>
            </w:r>
          </w:del>
          <w:del w:id="8135" w:author="thuyhuynh" w:date="2022-03-30T13:02:00Z">
            <w:r w:rsidRPr="00116AAA" w:rsidDel="00522878">
              <w:rPr>
                <w:rFonts w:ascii="Poppins" w:hAnsi="Poppins"/>
                <w:sz w:val="20"/>
                <w:szCs w:val="20"/>
                <w:rPrChange w:id="8136" w:author="thuyhuynh" w:date="2023-05-08T11:25:00Z">
                  <w:rPr/>
                </w:rPrChange>
              </w:rPr>
              <w:delText xml:space="preserve"> drivers</w:delText>
            </w:r>
            <w:r w:rsidR="001A76A5" w:rsidRPr="00116AAA" w:rsidDel="00522878">
              <w:rPr>
                <w:rFonts w:ascii="Poppins" w:hAnsi="Poppins"/>
                <w:sz w:val="20"/>
                <w:szCs w:val="20"/>
                <w:rPrChange w:id="8137" w:author="thuyhuynh" w:date="2023-05-08T11:25:00Z">
                  <w:rPr/>
                </w:rPrChange>
              </w:rPr>
              <w:delText xml:space="preserve"> into the target system</w:delText>
            </w:r>
            <w:r w:rsidRPr="00116AAA" w:rsidDel="00522878">
              <w:rPr>
                <w:rFonts w:ascii="Poppins" w:hAnsi="Poppins"/>
                <w:sz w:val="20"/>
                <w:szCs w:val="20"/>
                <w:rPrChange w:id="8138" w:author="thuyhuynh" w:date="2023-05-08T11:25:00Z">
                  <w:rPr/>
                </w:rPrChange>
              </w:rPr>
              <w:delText>.</w:delText>
            </w:r>
            <w:bookmarkStart w:id="8139" w:name="_Toc152261183"/>
            <w:bookmarkStart w:id="8140" w:name="_Toc153897290"/>
            <w:bookmarkStart w:id="8141" w:name="_Toc155348362"/>
            <w:bookmarkStart w:id="8142" w:name="_Toc155348665"/>
            <w:bookmarkEnd w:id="8139"/>
            <w:bookmarkEnd w:id="8140"/>
            <w:bookmarkEnd w:id="8141"/>
            <w:bookmarkEnd w:id="8142"/>
          </w:del>
        </w:p>
        <w:p w:rsidR="006937CA" w:rsidRPr="00116AAA" w:rsidDel="00522878" w:rsidRDefault="006937CA">
          <w:pPr>
            <w:pStyle w:val="ListParagraph"/>
            <w:ind w:left="360"/>
            <w:rPr>
              <w:del w:id="8143" w:author="thuyhuynh" w:date="2022-03-30T13:02:00Z"/>
              <w:rFonts w:ascii="Poppins" w:hAnsi="Poppins"/>
              <w:sz w:val="20"/>
              <w:szCs w:val="20"/>
              <w:rPrChange w:id="8144" w:author="thuyhuynh" w:date="2023-05-08T11:25:00Z">
                <w:rPr>
                  <w:del w:id="8145" w:author="thuyhuynh" w:date="2022-03-30T13:02:00Z"/>
                </w:rPr>
              </w:rPrChange>
            </w:rPr>
          </w:pPr>
          <w:bookmarkStart w:id="8146" w:name="_Toc152261184"/>
          <w:bookmarkStart w:id="8147" w:name="_Toc153897291"/>
          <w:bookmarkStart w:id="8148" w:name="_Toc155348363"/>
          <w:bookmarkStart w:id="8149" w:name="_Toc155348666"/>
          <w:bookmarkEnd w:id="8146"/>
          <w:bookmarkEnd w:id="8147"/>
          <w:bookmarkEnd w:id="8148"/>
          <w:bookmarkEnd w:id="8149"/>
        </w:p>
        <w:p w:rsidR="006937CA" w:rsidRPr="00116AAA" w:rsidDel="00522878" w:rsidRDefault="006937CA">
          <w:pPr>
            <w:rPr>
              <w:del w:id="8150" w:author="thuyhuynh" w:date="2022-03-30T13:02:00Z"/>
              <w:rFonts w:ascii="Poppins" w:hAnsi="Poppins"/>
              <w:sz w:val="20"/>
              <w:szCs w:val="20"/>
              <w:rPrChange w:id="8151" w:author="thuyhuynh" w:date="2023-05-08T11:25:00Z">
                <w:rPr>
                  <w:del w:id="8152" w:author="thuyhuynh" w:date="2022-03-30T13:02:00Z"/>
                </w:rPr>
              </w:rPrChange>
            </w:rPr>
          </w:pPr>
          <w:del w:id="8153" w:author="thuyhuynh" w:date="2022-03-30T13:02:00Z">
            <w:r w:rsidRPr="00116AAA" w:rsidDel="00522878">
              <w:rPr>
                <w:rFonts w:ascii="Poppins" w:hAnsi="Poppins"/>
                <w:noProof/>
                <w:sz w:val="20"/>
                <w:szCs w:val="20"/>
                <w:rPrChange w:id="8154">
                  <w:rPr>
                    <w:noProof/>
                  </w:rPr>
                </w:rPrChange>
              </w:rPr>
              <w:drawing>
                <wp:inline distT="0" distB="0" distL="0" distR="0" wp14:anchorId="629E8BDC" wp14:editId="77685EB2">
                  <wp:extent cx="5943600" cy="225861"/>
                  <wp:effectExtent l="0" t="0" r="0" b="0"/>
                  <wp:docPr id="285" name="Picture 285" descr="\\thong-pc\public_share\for_duy\snapshot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ong-pc\public_share\for_duy\snapshot8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25861"/>
                          </a:xfrm>
                          <a:prstGeom prst="rect">
                            <a:avLst/>
                          </a:prstGeom>
                          <a:noFill/>
                          <a:ln>
                            <a:noFill/>
                          </a:ln>
                        </pic:spPr>
                      </pic:pic>
                    </a:graphicData>
                  </a:graphic>
                </wp:inline>
              </w:drawing>
            </w:r>
            <w:bookmarkStart w:id="8155" w:name="_Toc152261185"/>
            <w:bookmarkStart w:id="8156" w:name="_Toc153897292"/>
            <w:bookmarkStart w:id="8157" w:name="_Toc155348364"/>
            <w:bookmarkStart w:id="8158" w:name="_Toc155348667"/>
            <w:bookmarkEnd w:id="8155"/>
            <w:bookmarkEnd w:id="8156"/>
            <w:bookmarkEnd w:id="8157"/>
            <w:bookmarkEnd w:id="8158"/>
          </w:del>
        </w:p>
        <w:p w:rsidR="008739DC" w:rsidRPr="00116AAA" w:rsidDel="00522878" w:rsidRDefault="008739DC">
          <w:pPr>
            <w:rPr>
              <w:del w:id="8159" w:author="thuyhuynh" w:date="2022-03-30T13:02:00Z"/>
              <w:rFonts w:ascii="Poppins" w:hAnsi="Poppins"/>
              <w:sz w:val="20"/>
              <w:szCs w:val="20"/>
              <w:rPrChange w:id="8160" w:author="thuyhuynh" w:date="2023-05-08T11:25:00Z">
                <w:rPr>
                  <w:del w:id="8161" w:author="thuyhuynh" w:date="2022-03-30T13:02:00Z"/>
                </w:rPr>
              </w:rPrChange>
            </w:rPr>
            <w:pPrChange w:id="8162" w:author="thuyhuynh" w:date="2022-03-30T13:02:00Z">
              <w:pPr>
                <w:jc w:val="center"/>
              </w:pPr>
            </w:pPrChange>
          </w:pPr>
          <w:bookmarkStart w:id="8163" w:name="_Toc152261186"/>
          <w:bookmarkStart w:id="8164" w:name="_Toc153897293"/>
          <w:bookmarkStart w:id="8165" w:name="_Toc155348365"/>
          <w:bookmarkStart w:id="8166" w:name="_Toc155348668"/>
          <w:bookmarkEnd w:id="8163"/>
          <w:bookmarkEnd w:id="8164"/>
          <w:bookmarkEnd w:id="8165"/>
          <w:bookmarkEnd w:id="8166"/>
        </w:p>
        <w:p w:rsidR="008739DC" w:rsidRPr="00116AAA" w:rsidDel="00522878" w:rsidRDefault="006937CA" w:rsidP="007F397D">
          <w:pPr>
            <w:jc w:val="center"/>
            <w:rPr>
              <w:del w:id="8167" w:author="thuyhuynh" w:date="2022-03-30T13:02:00Z"/>
              <w:rFonts w:ascii="Poppins" w:hAnsi="Poppins"/>
              <w:sz w:val="20"/>
              <w:szCs w:val="20"/>
              <w:rPrChange w:id="8168" w:author="thuyhuynh" w:date="2023-05-08T11:25:00Z">
                <w:rPr>
                  <w:del w:id="8169" w:author="thuyhuynh" w:date="2022-03-30T13:02:00Z"/>
                </w:rPr>
              </w:rPrChange>
            </w:rPr>
          </w:pPr>
          <w:del w:id="8170" w:author="thuyhuynh" w:date="2022-03-30T13:02:00Z">
            <w:r w:rsidRPr="00116AAA" w:rsidDel="00522878">
              <w:rPr>
                <w:rFonts w:ascii="Poppins" w:hAnsi="Poppins"/>
                <w:noProof/>
                <w:sz w:val="20"/>
                <w:szCs w:val="20"/>
                <w:rPrChange w:id="8171">
                  <w:rPr>
                    <w:noProof/>
                  </w:rPr>
                </w:rPrChange>
              </w:rPr>
              <w:drawing>
                <wp:inline distT="0" distB="0" distL="0" distR="0" wp14:anchorId="7A05C274" wp14:editId="4A01DCA4">
                  <wp:extent cx="5208104" cy="5661328"/>
                  <wp:effectExtent l="57150" t="57150" r="88265" b="92075"/>
                  <wp:docPr id="286" name="Picture 286" descr="\\thong-pc\public_share\for_duy\snapshot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thong-pc\public_share\for_duy\snapshot8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7021" cy="567102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172" w:name="_Toc152261187"/>
            <w:bookmarkStart w:id="8173" w:name="_Toc153897294"/>
            <w:bookmarkStart w:id="8174" w:name="_Toc155348366"/>
            <w:bookmarkStart w:id="8175" w:name="_Toc155348669"/>
            <w:bookmarkEnd w:id="8172"/>
            <w:bookmarkEnd w:id="8173"/>
            <w:bookmarkEnd w:id="8174"/>
            <w:bookmarkEnd w:id="8175"/>
          </w:del>
        </w:p>
        <w:p w:rsidR="002A336B" w:rsidRPr="00116AAA" w:rsidDel="00522878" w:rsidRDefault="002A336B" w:rsidP="002A336B">
          <w:pPr>
            <w:pStyle w:val="Heading4"/>
            <w:rPr>
              <w:del w:id="8176" w:author="thuyhuynh" w:date="2022-03-30T13:02:00Z"/>
              <w:rFonts w:ascii="Poppins" w:hAnsi="Poppins"/>
              <w:sz w:val="20"/>
              <w:szCs w:val="20"/>
              <w:rPrChange w:id="8177" w:author="thuyhuynh" w:date="2023-05-08T11:25:00Z">
                <w:rPr>
                  <w:del w:id="8178" w:author="thuyhuynh" w:date="2022-03-30T13:02:00Z"/>
                </w:rPr>
              </w:rPrChange>
            </w:rPr>
          </w:pPr>
          <w:del w:id="8179" w:author="thuyhuynh" w:date="2022-03-30T13:02:00Z">
            <w:r w:rsidRPr="00116AAA" w:rsidDel="00522878">
              <w:rPr>
                <w:rFonts w:ascii="Poppins" w:hAnsi="Poppins"/>
                <w:b w:val="0"/>
                <w:bCs w:val="0"/>
                <w:i w:val="0"/>
                <w:iCs w:val="0"/>
                <w:sz w:val="20"/>
                <w:szCs w:val="20"/>
                <w:rPrChange w:id="8180" w:author="thuyhuynh" w:date="2023-05-08T11:25:00Z">
                  <w:rPr>
                    <w:b w:val="0"/>
                    <w:bCs w:val="0"/>
                    <w:i w:val="0"/>
                    <w:iCs w:val="0"/>
                  </w:rPr>
                </w:rPrChange>
              </w:rPr>
              <w:delText>Using usbfs (USB Device File System)</w:delText>
            </w:r>
            <w:bookmarkStart w:id="8181" w:name="_Toc152261188"/>
            <w:bookmarkStart w:id="8182" w:name="_Toc153897295"/>
            <w:bookmarkStart w:id="8183" w:name="_Toc155348367"/>
            <w:bookmarkStart w:id="8184" w:name="_Toc155348670"/>
            <w:bookmarkEnd w:id="8181"/>
            <w:bookmarkEnd w:id="8182"/>
            <w:bookmarkEnd w:id="8183"/>
            <w:bookmarkEnd w:id="8184"/>
          </w:del>
        </w:p>
        <w:p w:rsidR="001A76A5" w:rsidRPr="00116AAA" w:rsidDel="00522878" w:rsidRDefault="003978CD" w:rsidP="003978CD">
          <w:pPr>
            <w:rPr>
              <w:del w:id="8185" w:author="thuyhuynh" w:date="2022-03-30T13:02:00Z"/>
              <w:rFonts w:ascii="Poppins" w:hAnsi="Poppins"/>
              <w:sz w:val="20"/>
              <w:szCs w:val="20"/>
              <w:lang w:eastAsia="ko-KR"/>
              <w:rPrChange w:id="8186" w:author="thuyhuynh" w:date="2023-05-08T11:25:00Z">
                <w:rPr>
                  <w:del w:id="8187" w:author="thuyhuynh" w:date="2022-03-30T13:02:00Z"/>
                  <w:lang w:eastAsia="ko-KR"/>
                </w:rPr>
              </w:rPrChange>
            </w:rPr>
          </w:pPr>
          <w:del w:id="8188" w:author="thuyhuynh" w:date="2022-03-30T13:02:00Z">
            <w:r w:rsidRPr="00116AAA" w:rsidDel="00522878">
              <w:rPr>
                <w:rFonts w:ascii="Poppins" w:hAnsi="Poppins"/>
                <w:sz w:val="20"/>
                <w:szCs w:val="20"/>
                <w:lang w:eastAsia="ko-KR"/>
                <w:rPrChange w:id="8189" w:author="thuyhuynh" w:date="2023-05-08T11:25:00Z">
                  <w:rPr>
                    <w:lang w:eastAsia="ko-KR"/>
                  </w:rPr>
                </w:rPrChange>
              </w:rPr>
              <w:delText>usbfs is enabled by default in most up-to-date Linux desktop system such as Fedora, Ubuntu, etc.</w:delText>
            </w:r>
            <w:r w:rsidR="009D1CDD" w:rsidRPr="00116AAA" w:rsidDel="00522878">
              <w:rPr>
                <w:rFonts w:ascii="Poppins" w:hAnsi="Poppins"/>
                <w:sz w:val="20"/>
                <w:szCs w:val="20"/>
                <w:lang w:eastAsia="ko-KR"/>
                <w:rPrChange w:id="8190" w:author="thuyhuynh" w:date="2023-05-08T11:25:00Z">
                  <w:rPr>
                    <w:lang w:eastAsia="ko-KR"/>
                  </w:rPr>
                </w:rPrChange>
              </w:rPr>
              <w:delText xml:space="preserve"> No further steps are needed.</w:delText>
            </w:r>
            <w:bookmarkStart w:id="8191" w:name="_Toc152261189"/>
            <w:bookmarkStart w:id="8192" w:name="_Toc153897296"/>
            <w:bookmarkStart w:id="8193" w:name="_Toc155348368"/>
            <w:bookmarkStart w:id="8194" w:name="_Toc155348671"/>
            <w:bookmarkEnd w:id="8191"/>
            <w:bookmarkEnd w:id="8192"/>
            <w:bookmarkEnd w:id="8193"/>
            <w:bookmarkEnd w:id="8194"/>
          </w:del>
        </w:p>
        <w:p w:rsidR="001A76A5" w:rsidRPr="00116AAA" w:rsidDel="00522878" w:rsidRDefault="001A76A5">
          <w:pPr>
            <w:jc w:val="center"/>
            <w:rPr>
              <w:del w:id="8195" w:author="thuyhuynh" w:date="2022-03-30T13:02:00Z"/>
              <w:rFonts w:ascii="Poppins" w:hAnsi="Poppins"/>
              <w:sz w:val="20"/>
              <w:szCs w:val="20"/>
              <w:lang w:eastAsia="ko-KR"/>
              <w:rPrChange w:id="8196" w:author="thuyhuynh" w:date="2023-05-08T11:25:00Z">
                <w:rPr>
                  <w:del w:id="8197" w:author="thuyhuynh" w:date="2022-03-30T13:02:00Z"/>
                  <w:lang w:eastAsia="ko-KR"/>
                </w:rPr>
              </w:rPrChange>
            </w:rPr>
            <w:pPrChange w:id="8198" w:author="thuyhuynh" w:date="2022-03-30T13:02:00Z">
              <w:pPr/>
            </w:pPrChange>
          </w:pPr>
          <w:bookmarkStart w:id="8199" w:name="_Toc152261190"/>
          <w:bookmarkStart w:id="8200" w:name="_Toc153897297"/>
          <w:bookmarkStart w:id="8201" w:name="_Toc155348369"/>
          <w:bookmarkStart w:id="8202" w:name="_Toc155348672"/>
          <w:bookmarkEnd w:id="8199"/>
          <w:bookmarkEnd w:id="8200"/>
          <w:bookmarkEnd w:id="8201"/>
          <w:bookmarkEnd w:id="8202"/>
        </w:p>
        <w:p w:rsidR="001A76A5" w:rsidRPr="00116AAA" w:rsidDel="0089773D" w:rsidRDefault="001A76A5">
          <w:pPr>
            <w:rPr>
              <w:del w:id="8203" w:author="ptdung" w:date="2023-11-28T18:51:00Z"/>
              <w:rFonts w:ascii="Poppins" w:hAnsi="Poppins"/>
              <w:sz w:val="20"/>
              <w:szCs w:val="20"/>
              <w:lang w:eastAsia="ko-KR"/>
              <w:rPrChange w:id="8204" w:author="thuyhuynh" w:date="2023-05-08T11:25:00Z">
                <w:rPr>
                  <w:del w:id="8205" w:author="ptdung" w:date="2023-11-28T18:51:00Z"/>
                  <w:lang w:eastAsia="ko-KR"/>
                </w:rPr>
              </w:rPrChange>
            </w:rPr>
          </w:pPr>
          <w:del w:id="8206" w:author="ptdung" w:date="2023-11-28T18:49:00Z">
            <w:r w:rsidRPr="00116AAA" w:rsidDel="003F1B3C">
              <w:rPr>
                <w:rFonts w:ascii="Poppins" w:hAnsi="Poppins"/>
                <w:sz w:val="20"/>
                <w:szCs w:val="20"/>
                <w:lang w:eastAsia="ko-KR"/>
                <w:rPrChange w:id="8207" w:author="thuyhuynh" w:date="2023-05-08T11:25:00Z">
                  <w:rPr>
                    <w:lang w:eastAsia="ko-KR"/>
                  </w:rPr>
                </w:rPrChange>
              </w:rPr>
              <w:br w:type="page"/>
            </w:r>
          </w:del>
        </w:p>
        <w:p w:rsidR="00E96208" w:rsidRPr="00116AAA" w:rsidDel="00522878" w:rsidRDefault="00E96208">
          <w:pPr>
            <w:pStyle w:val="Heading3"/>
            <w:rPr>
              <w:del w:id="8208" w:author="thuyhuynh" w:date="2022-03-30T13:03:00Z"/>
              <w:lang w:eastAsia="ko-KR"/>
            </w:rPr>
          </w:pPr>
          <w:del w:id="8209" w:author="thuyhuynh" w:date="2022-03-30T13:03:00Z">
            <w:r w:rsidRPr="00116AAA" w:rsidDel="00522878">
              <w:rPr>
                <w:lang w:eastAsia="ko-KR"/>
              </w:rPr>
              <w:delText>Embedded Linux</w:delText>
            </w:r>
            <w:bookmarkStart w:id="8210" w:name="_Toc99552783"/>
            <w:bookmarkStart w:id="8211" w:name="_Toc99553119"/>
            <w:bookmarkStart w:id="8212" w:name="_Toc99553454"/>
            <w:bookmarkStart w:id="8213" w:name="_Toc99553787"/>
            <w:bookmarkStart w:id="8214" w:name="_Toc152261191"/>
            <w:bookmarkStart w:id="8215" w:name="_Toc153897298"/>
            <w:bookmarkStart w:id="8216" w:name="_Toc155348370"/>
            <w:bookmarkStart w:id="8217" w:name="_Toc155348673"/>
            <w:bookmarkEnd w:id="8210"/>
            <w:bookmarkEnd w:id="8211"/>
            <w:bookmarkEnd w:id="8212"/>
            <w:bookmarkEnd w:id="8213"/>
            <w:bookmarkEnd w:id="8214"/>
            <w:bookmarkEnd w:id="8215"/>
            <w:bookmarkEnd w:id="8216"/>
            <w:bookmarkEnd w:id="8217"/>
          </w:del>
        </w:p>
        <w:p w:rsidR="009D1CDD" w:rsidRPr="0067277F" w:rsidDel="00522878" w:rsidRDefault="009D1CDD">
          <w:pPr>
            <w:pStyle w:val="Heading3"/>
            <w:rPr>
              <w:del w:id="8218" w:author="thuyhuynh" w:date="2022-03-30T13:03:00Z"/>
              <w:lang w:eastAsia="ko-KR"/>
            </w:rPr>
            <w:pPrChange w:id="8219" w:author="thuyhuynh" w:date="2023-05-08T12:07:00Z">
              <w:pPr/>
            </w:pPrChange>
          </w:pPr>
          <w:del w:id="8220" w:author="thuyhuynh" w:date="2022-03-30T13:03:00Z">
            <w:r w:rsidRPr="001C39D5" w:rsidDel="00522878">
              <w:rPr>
                <w:lang w:eastAsia="ko-KR"/>
              </w:rPr>
              <w:delText xml:space="preserve">There are two driver alternatives for </w:delText>
            </w:r>
          </w:del>
          <w:del w:id="8221" w:author="thuyhuynh" w:date="2022-03-30T11:09:00Z">
            <w:r w:rsidRPr="005154FA" w:rsidDel="00E37F22">
              <w:rPr>
                <w:lang w:eastAsia="ko-KR"/>
              </w:rPr>
              <w:delText>IriShield</w:delText>
            </w:r>
          </w:del>
          <w:del w:id="8222" w:author="thuyhuynh" w:date="2022-03-30T13:03:00Z">
            <w:r w:rsidRPr="006A1224" w:rsidDel="00522878">
              <w:rPr>
                <w:lang w:eastAsia="ko-KR"/>
              </w:rPr>
              <w:delText xml:space="preserve"> devices in embedded Linux environment: using the driver developed by IriTech or using usbfs (USB Device File System).</w:delText>
            </w:r>
            <w:bookmarkStart w:id="8223" w:name="_Toc99552784"/>
            <w:bookmarkStart w:id="8224" w:name="_Toc99553120"/>
            <w:bookmarkStart w:id="8225" w:name="_Toc99553455"/>
            <w:bookmarkStart w:id="8226" w:name="_Toc99553788"/>
            <w:bookmarkStart w:id="8227" w:name="_Toc152261192"/>
            <w:bookmarkStart w:id="8228" w:name="_Toc153897299"/>
            <w:bookmarkStart w:id="8229" w:name="_Toc155348371"/>
            <w:bookmarkStart w:id="8230" w:name="_Toc155348674"/>
            <w:bookmarkEnd w:id="8223"/>
            <w:bookmarkEnd w:id="8224"/>
            <w:bookmarkEnd w:id="8225"/>
            <w:bookmarkEnd w:id="8226"/>
            <w:bookmarkEnd w:id="8227"/>
            <w:bookmarkEnd w:id="8228"/>
            <w:bookmarkEnd w:id="8229"/>
            <w:bookmarkEnd w:id="8230"/>
          </w:del>
        </w:p>
        <w:p w:rsidR="009D1CDD" w:rsidRPr="00673935" w:rsidDel="00522878" w:rsidRDefault="009D1CDD">
          <w:pPr>
            <w:pStyle w:val="Heading3"/>
            <w:rPr>
              <w:del w:id="8231" w:author="thuyhuynh" w:date="2022-03-30T13:03:00Z"/>
            </w:rPr>
            <w:pPrChange w:id="8232" w:author="thuyhuynh" w:date="2023-05-08T12:07:00Z">
              <w:pPr>
                <w:pStyle w:val="Heading4"/>
              </w:pPr>
            </w:pPrChange>
          </w:pPr>
          <w:del w:id="8233" w:author="thuyhuynh" w:date="2022-03-30T13:03:00Z">
            <w:r w:rsidRPr="00F279A2" w:rsidDel="00522878">
              <w:delText>Using IriTech driver</w:delText>
            </w:r>
            <w:bookmarkStart w:id="8234" w:name="_Toc99552785"/>
            <w:bookmarkStart w:id="8235" w:name="_Toc99553121"/>
            <w:bookmarkStart w:id="8236" w:name="_Toc99553456"/>
            <w:bookmarkStart w:id="8237" w:name="_Toc99553789"/>
            <w:bookmarkStart w:id="8238" w:name="_Toc152261193"/>
            <w:bookmarkStart w:id="8239" w:name="_Toc153897300"/>
            <w:bookmarkStart w:id="8240" w:name="_Toc155348372"/>
            <w:bookmarkStart w:id="8241" w:name="_Toc155348675"/>
            <w:bookmarkEnd w:id="8234"/>
            <w:bookmarkEnd w:id="8235"/>
            <w:bookmarkEnd w:id="8236"/>
            <w:bookmarkEnd w:id="8237"/>
            <w:bookmarkEnd w:id="8238"/>
            <w:bookmarkEnd w:id="8239"/>
            <w:bookmarkEnd w:id="8240"/>
            <w:bookmarkEnd w:id="8241"/>
          </w:del>
        </w:p>
        <w:p w:rsidR="009D1CDD" w:rsidRPr="00DD5DFA" w:rsidDel="00522878" w:rsidRDefault="009D1CDD">
          <w:pPr>
            <w:pStyle w:val="Heading3"/>
            <w:rPr>
              <w:del w:id="8242" w:author="thuyhuynh" w:date="2022-03-30T13:03:00Z"/>
              <w:lang w:eastAsia="ko-KR"/>
            </w:rPr>
            <w:pPrChange w:id="8243" w:author="thuyhuynh" w:date="2023-05-08T12:07:00Z">
              <w:pPr/>
            </w:pPrChange>
          </w:pPr>
          <w:bookmarkStart w:id="8244" w:name="_Toc99552786"/>
          <w:bookmarkStart w:id="8245" w:name="_Toc99553122"/>
          <w:bookmarkStart w:id="8246" w:name="_Toc99553457"/>
          <w:bookmarkStart w:id="8247" w:name="_Toc99553790"/>
          <w:bookmarkStart w:id="8248" w:name="_Toc152261194"/>
          <w:bookmarkStart w:id="8249" w:name="_Toc153897301"/>
          <w:bookmarkStart w:id="8250" w:name="_Toc155348373"/>
          <w:bookmarkStart w:id="8251" w:name="_Toc155348676"/>
          <w:bookmarkEnd w:id="8244"/>
          <w:bookmarkEnd w:id="8245"/>
          <w:bookmarkEnd w:id="8246"/>
          <w:bookmarkEnd w:id="8247"/>
          <w:bookmarkEnd w:id="8248"/>
          <w:bookmarkEnd w:id="8249"/>
          <w:bookmarkEnd w:id="8250"/>
          <w:bookmarkEnd w:id="8251"/>
        </w:p>
        <w:p w:rsidR="007F397D" w:rsidRPr="00116AAA" w:rsidDel="00522878" w:rsidRDefault="007F397D">
          <w:pPr>
            <w:pStyle w:val="Heading3"/>
            <w:rPr>
              <w:del w:id="8252" w:author="thuyhuynh" w:date="2022-03-30T13:03:00Z"/>
              <w:rPrChange w:id="8253" w:author="thuyhuynh" w:date="2023-05-08T11:25:00Z">
                <w:rPr>
                  <w:del w:id="8254" w:author="thuyhuynh" w:date="2022-03-30T13:03:00Z"/>
                </w:rPr>
              </w:rPrChange>
            </w:rPr>
            <w:pPrChange w:id="8255" w:author="thuyhuynh" w:date="2023-05-08T12:07:00Z">
              <w:pPr>
                <w:pStyle w:val="ListParagraph"/>
                <w:numPr>
                  <w:numId w:val="33"/>
                </w:numPr>
                <w:spacing w:after="200" w:line="276" w:lineRule="auto"/>
                <w:ind w:hanging="360"/>
              </w:pPr>
            </w:pPrChange>
          </w:pPr>
          <w:del w:id="8256" w:author="thuyhuynh" w:date="2022-03-30T13:03:00Z">
            <w:r w:rsidRPr="00116AAA" w:rsidDel="00522878">
              <w:rPr>
                <w:rPrChange w:id="8257" w:author="thuyhuynh" w:date="2023-05-08T11:25:00Z">
                  <w:rPr/>
                </w:rPrChange>
              </w:rPr>
              <w:delText>Copy device driver folder to your host computer (e.g.</w:delText>
            </w:r>
            <w:r w:rsidRPr="00116AAA" w:rsidDel="00522878">
              <w:rPr>
                <w:lang w:eastAsia="ko-KR"/>
                <w:rPrChange w:id="8258" w:author="thuyhuynh" w:date="2023-05-08T11:25:00Z">
                  <w:rPr>
                    <w:lang w:eastAsia="ko-KR"/>
                  </w:rPr>
                </w:rPrChange>
              </w:rPr>
              <w:delText>,</w:delText>
            </w:r>
            <w:r w:rsidRPr="00116AAA" w:rsidDel="00522878">
              <w:rPr>
                <w:rPrChange w:id="8259" w:author="thuyhuynh" w:date="2023-05-08T11:25:00Z">
                  <w:rPr/>
                </w:rPrChange>
              </w:rPr>
              <w:delText xml:space="preserve"> /home/iritech/Downloads)</w:delText>
            </w:r>
            <w:r w:rsidRPr="00116AAA" w:rsidDel="00522878">
              <w:rPr>
                <w:lang w:eastAsia="ko-KR"/>
                <w:rPrChange w:id="8260" w:author="thuyhuynh" w:date="2023-05-08T11:25:00Z">
                  <w:rPr>
                    <w:lang w:eastAsia="ko-KR"/>
                  </w:rPr>
                </w:rPrChange>
              </w:rPr>
              <w:delText>.</w:delText>
            </w:r>
            <w:bookmarkStart w:id="8261" w:name="_Toc99552787"/>
            <w:bookmarkStart w:id="8262" w:name="_Toc99553123"/>
            <w:bookmarkStart w:id="8263" w:name="_Toc99553458"/>
            <w:bookmarkStart w:id="8264" w:name="_Toc99553791"/>
            <w:bookmarkStart w:id="8265" w:name="_Toc152261195"/>
            <w:bookmarkStart w:id="8266" w:name="_Toc153897302"/>
            <w:bookmarkStart w:id="8267" w:name="_Toc155348374"/>
            <w:bookmarkStart w:id="8268" w:name="_Toc155348677"/>
            <w:bookmarkEnd w:id="8261"/>
            <w:bookmarkEnd w:id="8262"/>
            <w:bookmarkEnd w:id="8263"/>
            <w:bookmarkEnd w:id="8264"/>
            <w:bookmarkEnd w:id="8265"/>
            <w:bookmarkEnd w:id="8266"/>
            <w:bookmarkEnd w:id="8267"/>
            <w:bookmarkEnd w:id="8268"/>
          </w:del>
        </w:p>
        <w:p w:rsidR="007F397D" w:rsidRPr="00116AAA" w:rsidDel="00522878" w:rsidRDefault="007F397D">
          <w:pPr>
            <w:pStyle w:val="Heading3"/>
            <w:rPr>
              <w:del w:id="8269" w:author="thuyhuynh" w:date="2022-03-30T13:03:00Z"/>
              <w:rPrChange w:id="8270" w:author="thuyhuynh" w:date="2023-05-08T11:25:00Z">
                <w:rPr>
                  <w:del w:id="8271" w:author="thuyhuynh" w:date="2022-03-30T13:03:00Z"/>
                </w:rPr>
              </w:rPrChange>
            </w:rPr>
            <w:pPrChange w:id="8272" w:author="thuyhuynh" w:date="2023-05-08T12:07:00Z">
              <w:pPr>
                <w:pStyle w:val="ListParagraph"/>
                <w:numPr>
                  <w:numId w:val="33"/>
                </w:numPr>
                <w:spacing w:after="200" w:line="276" w:lineRule="auto"/>
                <w:ind w:hanging="360"/>
              </w:pPr>
            </w:pPrChange>
          </w:pPr>
          <w:del w:id="8273" w:author="thuyhuynh" w:date="2022-03-30T13:03:00Z">
            <w:r w:rsidRPr="00116AAA" w:rsidDel="00522878">
              <w:rPr>
                <w:rPrChange w:id="8274" w:author="thuyhuynh" w:date="2023-05-08T11:25:00Z">
                  <w:rPr/>
                </w:rPrChange>
              </w:rPr>
              <w:delText xml:space="preserve">Open a Terminal. </w:delText>
            </w:r>
            <w:r w:rsidRPr="00116AAA" w:rsidDel="00522878">
              <w:rPr>
                <w:b/>
                <w:rPrChange w:id="8275" w:author="thuyhuynh" w:date="2023-05-08T11:25:00Z">
                  <w:rPr>
                    <w:b/>
                  </w:rPr>
                </w:rPrChange>
              </w:rPr>
              <w:delText xml:space="preserve">Change to root privilege. </w:delText>
            </w:r>
            <w:r w:rsidRPr="00116AAA" w:rsidDel="00522878">
              <w:rPr>
                <w:rPrChange w:id="8276" w:author="thuyhuynh" w:date="2023-05-08T11:25:00Z">
                  <w:rPr/>
                </w:rPrChange>
              </w:rPr>
              <w:delText>Go to the directory that contains the installation package (e.g.</w:delText>
            </w:r>
            <w:r w:rsidRPr="00116AAA" w:rsidDel="00522878">
              <w:rPr>
                <w:lang w:eastAsia="ko-KR"/>
                <w:rPrChange w:id="8277" w:author="thuyhuynh" w:date="2023-05-08T11:25:00Z">
                  <w:rPr>
                    <w:lang w:eastAsia="ko-KR"/>
                  </w:rPr>
                </w:rPrChange>
              </w:rPr>
              <w:delText>,</w:delText>
            </w:r>
            <w:r w:rsidRPr="00116AAA" w:rsidDel="00522878">
              <w:rPr>
                <w:rPrChange w:id="8278" w:author="thuyhuynh" w:date="2023-05-08T11:25:00Z">
                  <w:rPr/>
                </w:rPrChange>
              </w:rPr>
              <w:delText xml:space="preserve"> /home/iritech/Downloads/drivers/icamm7d0):</w:delText>
            </w:r>
            <w:bookmarkStart w:id="8279" w:name="_Toc99552788"/>
            <w:bookmarkStart w:id="8280" w:name="_Toc99553124"/>
            <w:bookmarkStart w:id="8281" w:name="_Toc99553459"/>
            <w:bookmarkStart w:id="8282" w:name="_Toc99553792"/>
            <w:bookmarkStart w:id="8283" w:name="_Toc152261196"/>
            <w:bookmarkStart w:id="8284" w:name="_Toc153897303"/>
            <w:bookmarkStart w:id="8285" w:name="_Toc155348375"/>
            <w:bookmarkStart w:id="8286" w:name="_Toc155348678"/>
            <w:bookmarkEnd w:id="8279"/>
            <w:bookmarkEnd w:id="8280"/>
            <w:bookmarkEnd w:id="8281"/>
            <w:bookmarkEnd w:id="8282"/>
            <w:bookmarkEnd w:id="8283"/>
            <w:bookmarkEnd w:id="8284"/>
            <w:bookmarkEnd w:id="8285"/>
            <w:bookmarkEnd w:id="8286"/>
          </w:del>
        </w:p>
        <w:p w:rsidR="007F397D" w:rsidRPr="001C39D5" w:rsidDel="00522878" w:rsidRDefault="007F397D">
          <w:pPr>
            <w:pStyle w:val="Heading3"/>
            <w:rPr>
              <w:del w:id="8287" w:author="thuyhuynh" w:date="2022-03-30T13:03:00Z"/>
            </w:rPr>
            <w:pPrChange w:id="8288" w:author="thuyhuynh" w:date="2023-05-08T12:07:00Z">
              <w:pPr>
                <w:jc w:val="center"/>
              </w:pPr>
            </w:pPrChange>
          </w:pPr>
          <w:del w:id="8289" w:author="thuyhuynh" w:date="2022-03-30T13:03:00Z">
            <w:r w:rsidRPr="00DD5DFA" w:rsidDel="00522878">
              <w:rPr>
                <w:noProof/>
              </w:rPr>
              <w:drawing>
                <wp:inline distT="0" distB="0" distL="0" distR="0" wp14:anchorId="447A6D33" wp14:editId="27BC0D67">
                  <wp:extent cx="5943600" cy="796560"/>
                  <wp:effectExtent l="0" t="0" r="0" b="0"/>
                  <wp:docPr id="287" name="Picture 287" descr="\\thong-pc\public_share\for_duy\snapshot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thong-pc\public_share\for_duy\snapshot79.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796560"/>
                          </a:xfrm>
                          <a:prstGeom prst="rect">
                            <a:avLst/>
                          </a:prstGeom>
                          <a:noFill/>
                          <a:ln>
                            <a:noFill/>
                          </a:ln>
                        </pic:spPr>
                      </pic:pic>
                    </a:graphicData>
                  </a:graphic>
                </wp:inline>
              </w:drawing>
            </w:r>
            <w:bookmarkStart w:id="8290" w:name="_Toc99552789"/>
            <w:bookmarkStart w:id="8291" w:name="_Toc99553125"/>
            <w:bookmarkStart w:id="8292" w:name="_Toc99553460"/>
            <w:bookmarkStart w:id="8293" w:name="_Toc99553793"/>
            <w:bookmarkStart w:id="8294" w:name="_Toc152261197"/>
            <w:bookmarkStart w:id="8295" w:name="_Toc153897304"/>
            <w:bookmarkStart w:id="8296" w:name="_Toc155348376"/>
            <w:bookmarkStart w:id="8297" w:name="_Toc155348679"/>
            <w:bookmarkEnd w:id="8290"/>
            <w:bookmarkEnd w:id="8291"/>
            <w:bookmarkEnd w:id="8292"/>
            <w:bookmarkEnd w:id="8293"/>
            <w:bookmarkEnd w:id="8294"/>
            <w:bookmarkEnd w:id="8295"/>
            <w:bookmarkEnd w:id="8296"/>
            <w:bookmarkEnd w:id="8297"/>
          </w:del>
        </w:p>
        <w:p w:rsidR="007F397D" w:rsidRPr="005154FA" w:rsidDel="00522878" w:rsidRDefault="007F397D">
          <w:pPr>
            <w:pStyle w:val="Heading3"/>
            <w:rPr>
              <w:del w:id="8298" w:author="thuyhuynh" w:date="2022-03-30T13:03:00Z"/>
            </w:rPr>
            <w:pPrChange w:id="8299" w:author="thuyhuynh" w:date="2023-05-08T12:07:00Z">
              <w:pPr/>
            </w:pPrChange>
          </w:pPr>
          <w:bookmarkStart w:id="8300" w:name="_Toc99552790"/>
          <w:bookmarkStart w:id="8301" w:name="_Toc99553126"/>
          <w:bookmarkStart w:id="8302" w:name="_Toc99553461"/>
          <w:bookmarkStart w:id="8303" w:name="_Toc99553794"/>
          <w:bookmarkStart w:id="8304" w:name="_Toc152261198"/>
          <w:bookmarkStart w:id="8305" w:name="_Toc153897305"/>
          <w:bookmarkStart w:id="8306" w:name="_Toc155348377"/>
          <w:bookmarkStart w:id="8307" w:name="_Toc155348680"/>
          <w:bookmarkEnd w:id="8300"/>
          <w:bookmarkEnd w:id="8301"/>
          <w:bookmarkEnd w:id="8302"/>
          <w:bookmarkEnd w:id="8303"/>
          <w:bookmarkEnd w:id="8304"/>
          <w:bookmarkEnd w:id="8305"/>
          <w:bookmarkEnd w:id="8306"/>
          <w:bookmarkEnd w:id="8307"/>
        </w:p>
        <w:p w:rsidR="007F397D" w:rsidRPr="0067277F" w:rsidDel="00522878" w:rsidRDefault="007F397D">
          <w:pPr>
            <w:pStyle w:val="Heading3"/>
            <w:rPr>
              <w:del w:id="8308" w:author="thuyhuynh" w:date="2022-03-30T13:03:00Z"/>
            </w:rPr>
            <w:pPrChange w:id="8309" w:author="thuyhuynh" w:date="2023-05-08T12:07:00Z">
              <w:pPr>
                <w:pStyle w:val="ListParagraph"/>
                <w:numPr>
                  <w:numId w:val="33"/>
                </w:numPr>
                <w:ind w:hanging="360"/>
              </w:pPr>
            </w:pPrChange>
          </w:pPr>
          <w:del w:id="8310" w:author="thuyhuynh" w:date="2022-03-30T13:03:00Z">
            <w:r w:rsidRPr="006A1224" w:rsidDel="00522878">
              <w:delText>Modify the driver configuration file “driver.conf” depending on your host computer.</w:delText>
            </w:r>
            <w:bookmarkStart w:id="8311" w:name="_Toc99552791"/>
            <w:bookmarkStart w:id="8312" w:name="_Toc99553127"/>
            <w:bookmarkStart w:id="8313" w:name="_Toc99553462"/>
            <w:bookmarkStart w:id="8314" w:name="_Toc99553795"/>
            <w:bookmarkStart w:id="8315" w:name="_Toc152261199"/>
            <w:bookmarkStart w:id="8316" w:name="_Toc153897306"/>
            <w:bookmarkStart w:id="8317" w:name="_Toc155348378"/>
            <w:bookmarkStart w:id="8318" w:name="_Toc155348681"/>
            <w:bookmarkEnd w:id="8311"/>
            <w:bookmarkEnd w:id="8312"/>
            <w:bookmarkEnd w:id="8313"/>
            <w:bookmarkEnd w:id="8314"/>
            <w:bookmarkEnd w:id="8315"/>
            <w:bookmarkEnd w:id="8316"/>
            <w:bookmarkEnd w:id="8317"/>
            <w:bookmarkEnd w:id="8318"/>
          </w:del>
        </w:p>
        <w:p w:rsidR="007F397D" w:rsidRPr="00F279A2" w:rsidDel="00522878" w:rsidRDefault="007F397D">
          <w:pPr>
            <w:pStyle w:val="Heading3"/>
            <w:rPr>
              <w:del w:id="8319" w:author="thuyhuynh" w:date="2022-03-30T13:03:00Z"/>
            </w:rPr>
            <w:pPrChange w:id="8320" w:author="thuyhuynh" w:date="2023-05-08T12:07:00Z">
              <w:pPr>
                <w:pStyle w:val="ListParagraph"/>
                <w:ind w:left="360"/>
              </w:pPr>
            </w:pPrChange>
          </w:pPr>
          <w:bookmarkStart w:id="8321" w:name="_Toc99552792"/>
          <w:bookmarkStart w:id="8322" w:name="_Toc99553128"/>
          <w:bookmarkStart w:id="8323" w:name="_Toc99553463"/>
          <w:bookmarkStart w:id="8324" w:name="_Toc99553796"/>
          <w:bookmarkStart w:id="8325" w:name="_Toc152261200"/>
          <w:bookmarkStart w:id="8326" w:name="_Toc153897307"/>
          <w:bookmarkStart w:id="8327" w:name="_Toc155348379"/>
          <w:bookmarkStart w:id="8328" w:name="_Toc155348682"/>
          <w:bookmarkEnd w:id="8321"/>
          <w:bookmarkEnd w:id="8322"/>
          <w:bookmarkEnd w:id="8323"/>
          <w:bookmarkEnd w:id="8324"/>
          <w:bookmarkEnd w:id="8325"/>
          <w:bookmarkEnd w:id="8326"/>
          <w:bookmarkEnd w:id="8327"/>
          <w:bookmarkEnd w:id="8328"/>
        </w:p>
        <w:p w:rsidR="007F397D" w:rsidRPr="001C39D5" w:rsidDel="00522878" w:rsidRDefault="00E53854">
          <w:pPr>
            <w:pStyle w:val="Heading3"/>
            <w:rPr>
              <w:del w:id="8329" w:author="thuyhuynh" w:date="2022-03-30T13:03:00Z"/>
            </w:rPr>
            <w:pPrChange w:id="8330" w:author="thuyhuynh" w:date="2023-05-08T12:07:00Z">
              <w:pPr>
                <w:ind w:left="360" w:hanging="360"/>
              </w:pPr>
            </w:pPrChange>
          </w:pPr>
          <w:del w:id="8331" w:author="thuyhuynh" w:date="2022-03-30T13:03:00Z">
            <w:r w:rsidRPr="00DD5DFA" w:rsidDel="00522878">
              <w:rPr>
                <w:noProof/>
              </w:rPr>
              <w:drawing>
                <wp:inline distT="0" distB="0" distL="0" distR="0" wp14:anchorId="745AF405" wp14:editId="60504838">
                  <wp:extent cx="5943600" cy="3236269"/>
                  <wp:effectExtent l="57150" t="57150" r="95250" b="97790"/>
                  <wp:docPr id="34" name="Picture 34" descr="\\thong-pc\public_share\for_duy\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thong-pc\public_share\for_duy\a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332" w:name="_Toc99552793"/>
            <w:bookmarkStart w:id="8333" w:name="_Toc99553129"/>
            <w:bookmarkStart w:id="8334" w:name="_Toc99553464"/>
            <w:bookmarkStart w:id="8335" w:name="_Toc99553797"/>
            <w:bookmarkStart w:id="8336" w:name="_Toc152261201"/>
            <w:bookmarkStart w:id="8337" w:name="_Toc153897308"/>
            <w:bookmarkStart w:id="8338" w:name="_Toc155348380"/>
            <w:bookmarkStart w:id="8339" w:name="_Toc155348683"/>
            <w:bookmarkEnd w:id="8332"/>
            <w:bookmarkEnd w:id="8333"/>
            <w:bookmarkEnd w:id="8334"/>
            <w:bookmarkEnd w:id="8335"/>
            <w:bookmarkEnd w:id="8336"/>
            <w:bookmarkEnd w:id="8337"/>
            <w:bookmarkEnd w:id="8338"/>
            <w:bookmarkEnd w:id="8339"/>
          </w:del>
        </w:p>
        <w:p w:rsidR="007F397D" w:rsidRPr="005154FA" w:rsidDel="00522878" w:rsidRDefault="007F397D">
          <w:pPr>
            <w:pStyle w:val="Heading3"/>
            <w:rPr>
              <w:del w:id="8340" w:author="thuyhuynh" w:date="2022-03-30T13:03:00Z"/>
            </w:rPr>
            <w:pPrChange w:id="8341" w:author="thuyhuynh" w:date="2023-05-08T12:07:00Z">
              <w:pPr>
                <w:ind w:left="360" w:hanging="360"/>
              </w:pPr>
            </w:pPrChange>
          </w:pPr>
          <w:bookmarkStart w:id="8342" w:name="_Toc99552794"/>
          <w:bookmarkStart w:id="8343" w:name="_Toc99553130"/>
          <w:bookmarkStart w:id="8344" w:name="_Toc99553465"/>
          <w:bookmarkStart w:id="8345" w:name="_Toc99553798"/>
          <w:bookmarkStart w:id="8346" w:name="_Toc152261202"/>
          <w:bookmarkStart w:id="8347" w:name="_Toc153897309"/>
          <w:bookmarkStart w:id="8348" w:name="_Toc155348381"/>
          <w:bookmarkStart w:id="8349" w:name="_Toc155348684"/>
          <w:bookmarkEnd w:id="8342"/>
          <w:bookmarkEnd w:id="8343"/>
          <w:bookmarkEnd w:id="8344"/>
          <w:bookmarkEnd w:id="8345"/>
          <w:bookmarkEnd w:id="8346"/>
          <w:bookmarkEnd w:id="8347"/>
          <w:bookmarkEnd w:id="8348"/>
          <w:bookmarkEnd w:id="8349"/>
        </w:p>
        <w:p w:rsidR="007F397D" w:rsidRPr="00116AAA" w:rsidDel="00522878" w:rsidRDefault="007F397D">
          <w:pPr>
            <w:pStyle w:val="Heading3"/>
            <w:rPr>
              <w:del w:id="8350" w:author="thuyhuynh" w:date="2022-03-30T13:03:00Z"/>
              <w:rPrChange w:id="8351" w:author="thuyhuynh" w:date="2023-05-08T11:25:00Z">
                <w:rPr>
                  <w:del w:id="8352" w:author="thuyhuynh" w:date="2022-03-30T13:03:00Z"/>
                </w:rPr>
              </w:rPrChange>
            </w:rPr>
            <w:pPrChange w:id="8353" w:author="thuyhuynh" w:date="2023-05-08T12:07:00Z">
              <w:pPr>
                <w:pStyle w:val="ListParagraph"/>
                <w:numPr>
                  <w:numId w:val="33"/>
                </w:numPr>
                <w:ind w:hanging="360"/>
              </w:pPr>
            </w:pPrChange>
          </w:pPr>
          <w:del w:id="8354" w:author="thuyhuynh" w:date="2022-03-30T13:03:00Z">
            <w:r w:rsidRPr="006A1224" w:rsidDel="00522878">
              <w:delText xml:space="preserve">Build </w:delText>
            </w:r>
          </w:del>
          <w:del w:id="8355" w:author="thuyhuynh" w:date="2022-03-30T11:09:00Z">
            <w:r w:rsidRPr="0067277F" w:rsidDel="00E37F22">
              <w:delText>IriShield</w:delText>
            </w:r>
          </w:del>
          <w:del w:id="8356" w:author="thuyhuynh" w:date="2022-03-30T13:03:00Z">
            <w:r w:rsidRPr="00F279A2" w:rsidDel="00522878">
              <w:delText xml:space="preserve"> drivers</w:delText>
            </w:r>
            <w:r w:rsidR="00976723" w:rsidRPr="00673935" w:rsidDel="00522878">
              <w:delText xml:space="preserve"> on your host computer</w:delText>
            </w:r>
            <w:r w:rsidRPr="00DD5DFA" w:rsidDel="00522878">
              <w:delText>.</w:delText>
            </w:r>
            <w:bookmarkStart w:id="8357" w:name="_Toc99552795"/>
            <w:bookmarkStart w:id="8358" w:name="_Toc99553131"/>
            <w:bookmarkStart w:id="8359" w:name="_Toc99553466"/>
            <w:bookmarkStart w:id="8360" w:name="_Toc99553799"/>
            <w:bookmarkStart w:id="8361" w:name="_Toc152261203"/>
            <w:bookmarkStart w:id="8362" w:name="_Toc153897310"/>
            <w:bookmarkStart w:id="8363" w:name="_Toc155348382"/>
            <w:bookmarkStart w:id="8364" w:name="_Toc155348685"/>
            <w:bookmarkEnd w:id="8357"/>
            <w:bookmarkEnd w:id="8358"/>
            <w:bookmarkEnd w:id="8359"/>
            <w:bookmarkEnd w:id="8360"/>
            <w:bookmarkEnd w:id="8361"/>
            <w:bookmarkEnd w:id="8362"/>
            <w:bookmarkEnd w:id="8363"/>
            <w:bookmarkEnd w:id="8364"/>
          </w:del>
        </w:p>
        <w:p w:rsidR="00115044" w:rsidRPr="00116AAA" w:rsidDel="00522878" w:rsidRDefault="00115044">
          <w:pPr>
            <w:pStyle w:val="Heading3"/>
            <w:rPr>
              <w:del w:id="8365" w:author="thuyhuynh" w:date="2022-03-30T13:03:00Z"/>
              <w:rPrChange w:id="8366" w:author="thuyhuynh" w:date="2023-05-08T11:25:00Z">
                <w:rPr>
                  <w:del w:id="8367" w:author="thuyhuynh" w:date="2022-03-30T13:03:00Z"/>
                </w:rPr>
              </w:rPrChange>
            </w:rPr>
            <w:pPrChange w:id="8368" w:author="thuyhuynh" w:date="2023-05-08T12:07:00Z">
              <w:pPr/>
            </w:pPrChange>
          </w:pPr>
          <w:bookmarkStart w:id="8369" w:name="_Toc99552796"/>
          <w:bookmarkStart w:id="8370" w:name="_Toc99553132"/>
          <w:bookmarkStart w:id="8371" w:name="_Toc99553467"/>
          <w:bookmarkStart w:id="8372" w:name="_Toc99553800"/>
          <w:bookmarkStart w:id="8373" w:name="_Toc152261204"/>
          <w:bookmarkStart w:id="8374" w:name="_Toc153897311"/>
          <w:bookmarkStart w:id="8375" w:name="_Toc155348383"/>
          <w:bookmarkStart w:id="8376" w:name="_Toc155348686"/>
          <w:bookmarkEnd w:id="8369"/>
          <w:bookmarkEnd w:id="8370"/>
          <w:bookmarkEnd w:id="8371"/>
          <w:bookmarkEnd w:id="8372"/>
          <w:bookmarkEnd w:id="8373"/>
          <w:bookmarkEnd w:id="8374"/>
          <w:bookmarkEnd w:id="8375"/>
          <w:bookmarkEnd w:id="8376"/>
        </w:p>
        <w:p w:rsidR="00115044" w:rsidRPr="001C39D5" w:rsidDel="00522878" w:rsidRDefault="00976723">
          <w:pPr>
            <w:pStyle w:val="Heading3"/>
            <w:rPr>
              <w:del w:id="8377" w:author="thuyhuynh" w:date="2022-03-30T13:03:00Z"/>
            </w:rPr>
            <w:pPrChange w:id="8378" w:author="thuyhuynh" w:date="2023-05-08T12:07:00Z">
              <w:pPr/>
            </w:pPrChange>
          </w:pPr>
          <w:del w:id="8379" w:author="thuyhuynh" w:date="2022-03-30T13:03:00Z">
            <w:r w:rsidRPr="00DD5DFA" w:rsidDel="00522878">
              <w:rPr>
                <w:noProof/>
              </w:rPr>
              <w:drawing>
                <wp:inline distT="0" distB="0" distL="0" distR="0" wp14:anchorId="02EF7579" wp14:editId="377A505D">
                  <wp:extent cx="6003235" cy="222637"/>
                  <wp:effectExtent l="0" t="0" r="0" b="0"/>
                  <wp:docPr id="33" name="Picture 33" descr="\\thong-pc\public_share\for_duy\snapshot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thong-pc\public_share\for_duy\snapshot8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78411" cy="225425"/>
                          </a:xfrm>
                          <a:prstGeom prst="rect">
                            <a:avLst/>
                          </a:prstGeom>
                          <a:noFill/>
                          <a:ln>
                            <a:noFill/>
                          </a:ln>
                        </pic:spPr>
                      </pic:pic>
                    </a:graphicData>
                  </a:graphic>
                </wp:inline>
              </w:drawing>
            </w:r>
            <w:bookmarkStart w:id="8380" w:name="_Toc99552797"/>
            <w:bookmarkStart w:id="8381" w:name="_Toc99553133"/>
            <w:bookmarkStart w:id="8382" w:name="_Toc99553468"/>
            <w:bookmarkStart w:id="8383" w:name="_Toc99553801"/>
            <w:bookmarkStart w:id="8384" w:name="_Toc152261205"/>
            <w:bookmarkStart w:id="8385" w:name="_Toc153897312"/>
            <w:bookmarkStart w:id="8386" w:name="_Toc155348384"/>
            <w:bookmarkStart w:id="8387" w:name="_Toc155348687"/>
            <w:bookmarkEnd w:id="8380"/>
            <w:bookmarkEnd w:id="8381"/>
            <w:bookmarkEnd w:id="8382"/>
            <w:bookmarkEnd w:id="8383"/>
            <w:bookmarkEnd w:id="8384"/>
            <w:bookmarkEnd w:id="8385"/>
            <w:bookmarkEnd w:id="8386"/>
            <w:bookmarkEnd w:id="8387"/>
          </w:del>
        </w:p>
        <w:p w:rsidR="00115044" w:rsidRPr="005154FA" w:rsidDel="00522878" w:rsidRDefault="00115044">
          <w:pPr>
            <w:pStyle w:val="Heading3"/>
            <w:rPr>
              <w:del w:id="8388" w:author="thuyhuynh" w:date="2022-03-30T13:03:00Z"/>
            </w:rPr>
            <w:pPrChange w:id="8389" w:author="thuyhuynh" w:date="2023-05-08T12:07:00Z">
              <w:pPr/>
            </w:pPrChange>
          </w:pPr>
          <w:bookmarkStart w:id="8390" w:name="_Toc99552798"/>
          <w:bookmarkStart w:id="8391" w:name="_Toc99553134"/>
          <w:bookmarkStart w:id="8392" w:name="_Toc99553469"/>
          <w:bookmarkStart w:id="8393" w:name="_Toc99553802"/>
          <w:bookmarkStart w:id="8394" w:name="_Toc152261206"/>
          <w:bookmarkStart w:id="8395" w:name="_Toc153897313"/>
          <w:bookmarkStart w:id="8396" w:name="_Toc155348385"/>
          <w:bookmarkStart w:id="8397" w:name="_Toc155348688"/>
          <w:bookmarkEnd w:id="8390"/>
          <w:bookmarkEnd w:id="8391"/>
          <w:bookmarkEnd w:id="8392"/>
          <w:bookmarkEnd w:id="8393"/>
          <w:bookmarkEnd w:id="8394"/>
          <w:bookmarkEnd w:id="8395"/>
          <w:bookmarkEnd w:id="8396"/>
          <w:bookmarkEnd w:id="8397"/>
        </w:p>
        <w:p w:rsidR="00115044" w:rsidRPr="001C39D5" w:rsidDel="00522878" w:rsidRDefault="00E53854">
          <w:pPr>
            <w:pStyle w:val="Heading3"/>
            <w:rPr>
              <w:del w:id="8398" w:author="thuyhuynh" w:date="2022-03-30T13:03:00Z"/>
            </w:rPr>
            <w:pPrChange w:id="8399" w:author="thuyhuynh" w:date="2023-05-08T12:07:00Z">
              <w:pPr>
                <w:jc w:val="center"/>
              </w:pPr>
            </w:pPrChange>
          </w:pPr>
          <w:del w:id="8400" w:author="thuyhuynh" w:date="2022-03-30T13:03:00Z">
            <w:r w:rsidRPr="00DD5DFA" w:rsidDel="00522878">
              <w:rPr>
                <w:noProof/>
              </w:rPr>
              <w:drawing>
                <wp:inline distT="0" distB="0" distL="0" distR="0" wp14:anchorId="6A69DC79" wp14:editId="7A3BF2E2">
                  <wp:extent cx="5287617" cy="6058894"/>
                  <wp:effectExtent l="57150" t="57150" r="104140" b="94615"/>
                  <wp:docPr id="35" name="Picture 35" descr="\\thong-pc\public_share\for_duy\snapshot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thong-pc\public_share\for_duy\snapshot5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86480" cy="6057591"/>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8401" w:name="_Toc99552799"/>
            <w:bookmarkStart w:id="8402" w:name="_Toc99553135"/>
            <w:bookmarkStart w:id="8403" w:name="_Toc99553470"/>
            <w:bookmarkStart w:id="8404" w:name="_Toc99553803"/>
            <w:bookmarkStart w:id="8405" w:name="_Toc152261207"/>
            <w:bookmarkStart w:id="8406" w:name="_Toc153897314"/>
            <w:bookmarkStart w:id="8407" w:name="_Toc155348386"/>
            <w:bookmarkStart w:id="8408" w:name="_Toc155348689"/>
            <w:bookmarkEnd w:id="8401"/>
            <w:bookmarkEnd w:id="8402"/>
            <w:bookmarkEnd w:id="8403"/>
            <w:bookmarkEnd w:id="8404"/>
            <w:bookmarkEnd w:id="8405"/>
            <w:bookmarkEnd w:id="8406"/>
            <w:bookmarkEnd w:id="8407"/>
            <w:bookmarkEnd w:id="8408"/>
          </w:del>
        </w:p>
        <w:p w:rsidR="00E53854" w:rsidRPr="006A1224" w:rsidDel="00522878" w:rsidRDefault="00E53854">
          <w:pPr>
            <w:pStyle w:val="Heading3"/>
            <w:rPr>
              <w:del w:id="8409" w:author="thuyhuynh" w:date="2022-03-30T13:03:00Z"/>
            </w:rPr>
            <w:pPrChange w:id="8410" w:author="thuyhuynh" w:date="2023-05-08T12:07:00Z">
              <w:pPr>
                <w:pStyle w:val="ListParagraph"/>
                <w:numPr>
                  <w:numId w:val="33"/>
                </w:numPr>
                <w:ind w:hanging="360"/>
              </w:pPr>
            </w:pPrChange>
          </w:pPr>
          <w:del w:id="8411" w:author="thuyhuynh" w:date="2022-03-30T13:03:00Z">
            <w:r w:rsidRPr="005154FA" w:rsidDel="00522878">
              <w:delText>Copy two driver files to the Embedded System and install them using the following commands:</w:delText>
            </w:r>
            <w:bookmarkStart w:id="8412" w:name="_Toc99552800"/>
            <w:bookmarkStart w:id="8413" w:name="_Toc99553136"/>
            <w:bookmarkStart w:id="8414" w:name="_Toc99553471"/>
            <w:bookmarkStart w:id="8415" w:name="_Toc99553804"/>
            <w:bookmarkStart w:id="8416" w:name="_Toc152261208"/>
            <w:bookmarkStart w:id="8417" w:name="_Toc153897315"/>
            <w:bookmarkStart w:id="8418" w:name="_Toc155348387"/>
            <w:bookmarkStart w:id="8419" w:name="_Toc155348690"/>
            <w:bookmarkEnd w:id="8412"/>
            <w:bookmarkEnd w:id="8413"/>
            <w:bookmarkEnd w:id="8414"/>
            <w:bookmarkEnd w:id="8415"/>
            <w:bookmarkEnd w:id="8416"/>
            <w:bookmarkEnd w:id="8417"/>
            <w:bookmarkEnd w:id="8418"/>
            <w:bookmarkEnd w:id="8419"/>
          </w:del>
        </w:p>
        <w:p w:rsidR="00E53854" w:rsidRPr="0067277F" w:rsidDel="00522878" w:rsidRDefault="00E53854">
          <w:pPr>
            <w:pStyle w:val="Heading3"/>
            <w:rPr>
              <w:del w:id="8420" w:author="thuyhuynh" w:date="2022-03-30T13:03:00Z"/>
            </w:rPr>
            <w:pPrChange w:id="8421" w:author="thuyhuynh" w:date="2023-05-08T12:07:00Z">
              <w:pPr>
                <w:pStyle w:val="ListParagraph"/>
              </w:pPr>
            </w:pPrChange>
          </w:pPr>
          <w:bookmarkStart w:id="8422" w:name="_Toc99552801"/>
          <w:bookmarkStart w:id="8423" w:name="_Toc99553137"/>
          <w:bookmarkStart w:id="8424" w:name="_Toc99553472"/>
          <w:bookmarkStart w:id="8425" w:name="_Toc99553805"/>
          <w:bookmarkStart w:id="8426" w:name="_Toc152261209"/>
          <w:bookmarkStart w:id="8427" w:name="_Toc153897316"/>
          <w:bookmarkStart w:id="8428" w:name="_Toc155348388"/>
          <w:bookmarkStart w:id="8429" w:name="_Toc155348691"/>
          <w:bookmarkEnd w:id="8422"/>
          <w:bookmarkEnd w:id="8423"/>
          <w:bookmarkEnd w:id="8424"/>
          <w:bookmarkEnd w:id="8425"/>
          <w:bookmarkEnd w:id="8426"/>
          <w:bookmarkEnd w:id="8427"/>
          <w:bookmarkEnd w:id="8428"/>
          <w:bookmarkEnd w:id="8429"/>
        </w:p>
        <w:p w:rsidR="00E53854" w:rsidRPr="001C39D5" w:rsidDel="00522878" w:rsidRDefault="00D51952">
          <w:pPr>
            <w:pStyle w:val="Heading3"/>
            <w:rPr>
              <w:del w:id="8430" w:author="thuyhuynh" w:date="2022-03-30T13:03:00Z"/>
            </w:rPr>
            <w:pPrChange w:id="8431" w:author="thuyhuynh" w:date="2023-05-08T12:07:00Z">
              <w:pPr/>
            </w:pPrChange>
          </w:pPr>
          <w:del w:id="8432" w:author="thuyhuynh" w:date="2022-03-30T13:03:00Z">
            <w:r w:rsidRPr="00DD5DFA" w:rsidDel="00522878">
              <w:rPr>
                <w:noProof/>
              </w:rPr>
              <w:drawing>
                <wp:inline distT="0" distB="0" distL="0" distR="0" wp14:anchorId="68E1BBA4" wp14:editId="36E86004">
                  <wp:extent cx="5943600" cy="447263"/>
                  <wp:effectExtent l="0" t="0" r="0" b="0"/>
                  <wp:docPr id="37" name="Picture 37" descr="\\thong-pc\public_share\for_duy\snapshot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ong-pc\public_share\for_duy\snapshot5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7263"/>
                          </a:xfrm>
                          <a:prstGeom prst="rect">
                            <a:avLst/>
                          </a:prstGeom>
                          <a:noFill/>
                          <a:ln>
                            <a:noFill/>
                          </a:ln>
                        </pic:spPr>
                      </pic:pic>
                    </a:graphicData>
                  </a:graphic>
                </wp:inline>
              </w:drawing>
            </w:r>
            <w:bookmarkStart w:id="8433" w:name="_Toc99552802"/>
            <w:bookmarkStart w:id="8434" w:name="_Toc99553138"/>
            <w:bookmarkStart w:id="8435" w:name="_Toc99553473"/>
            <w:bookmarkStart w:id="8436" w:name="_Toc99553806"/>
            <w:bookmarkStart w:id="8437" w:name="_Toc152261210"/>
            <w:bookmarkStart w:id="8438" w:name="_Toc153897317"/>
            <w:bookmarkStart w:id="8439" w:name="_Toc155348389"/>
            <w:bookmarkStart w:id="8440" w:name="_Toc155348692"/>
            <w:bookmarkEnd w:id="8433"/>
            <w:bookmarkEnd w:id="8434"/>
            <w:bookmarkEnd w:id="8435"/>
            <w:bookmarkEnd w:id="8436"/>
            <w:bookmarkEnd w:id="8437"/>
            <w:bookmarkEnd w:id="8438"/>
            <w:bookmarkEnd w:id="8439"/>
            <w:bookmarkEnd w:id="8440"/>
          </w:del>
        </w:p>
        <w:p w:rsidR="00D51952" w:rsidRPr="001C39D5" w:rsidDel="00522878" w:rsidRDefault="00D51952">
          <w:pPr>
            <w:pStyle w:val="Heading3"/>
            <w:rPr>
              <w:del w:id="8441" w:author="thuyhuynh" w:date="2022-03-30T13:03:00Z"/>
            </w:rPr>
            <w:pPrChange w:id="8442" w:author="thuyhuynh" w:date="2023-05-08T12:07:00Z">
              <w:pPr/>
            </w:pPrChange>
          </w:pPr>
          <w:bookmarkStart w:id="8443" w:name="_Toc99552803"/>
          <w:bookmarkStart w:id="8444" w:name="_Toc99553139"/>
          <w:bookmarkStart w:id="8445" w:name="_Toc99553474"/>
          <w:bookmarkStart w:id="8446" w:name="_Toc99553807"/>
          <w:bookmarkStart w:id="8447" w:name="_Toc152261211"/>
          <w:bookmarkStart w:id="8448" w:name="_Toc153897318"/>
          <w:bookmarkStart w:id="8449" w:name="_Toc155348390"/>
          <w:bookmarkStart w:id="8450" w:name="_Toc155348693"/>
          <w:bookmarkEnd w:id="8443"/>
          <w:bookmarkEnd w:id="8444"/>
          <w:bookmarkEnd w:id="8445"/>
          <w:bookmarkEnd w:id="8446"/>
          <w:bookmarkEnd w:id="8447"/>
          <w:bookmarkEnd w:id="8448"/>
          <w:bookmarkEnd w:id="8449"/>
          <w:bookmarkEnd w:id="8450"/>
        </w:p>
        <w:p w:rsidR="00D51952" w:rsidRPr="00F279A2" w:rsidDel="00522878" w:rsidRDefault="00D51952">
          <w:pPr>
            <w:pStyle w:val="Heading3"/>
            <w:rPr>
              <w:del w:id="8451" w:author="thuyhuynh" w:date="2022-03-30T13:03:00Z"/>
            </w:rPr>
            <w:pPrChange w:id="8452" w:author="thuyhuynh" w:date="2023-05-08T12:07:00Z">
              <w:pPr>
                <w:pStyle w:val="ListParagraph"/>
                <w:numPr>
                  <w:numId w:val="33"/>
                </w:numPr>
                <w:ind w:hanging="360"/>
              </w:pPr>
            </w:pPrChange>
          </w:pPr>
          <w:del w:id="8453" w:author="thuyhuynh" w:date="2022-03-30T13:03:00Z">
            <w:r w:rsidRPr="005154FA" w:rsidDel="00522878">
              <w:delText xml:space="preserve">Plugin </w:delText>
            </w:r>
          </w:del>
          <w:del w:id="8454" w:author="thuyhuynh" w:date="2022-03-30T11:09:00Z">
            <w:r w:rsidRPr="006A1224" w:rsidDel="00E37F22">
              <w:delText>IriShield</w:delText>
            </w:r>
          </w:del>
          <w:del w:id="8455" w:author="thuyhuynh" w:date="2022-03-30T13:03:00Z">
            <w:r w:rsidRPr="0067277F" w:rsidDel="00522878">
              <w:delText xml:space="preserve"> to the Embedded System, wait for 10 seconds, and do as follows:</w:delText>
            </w:r>
            <w:bookmarkStart w:id="8456" w:name="_Toc99552804"/>
            <w:bookmarkStart w:id="8457" w:name="_Toc99553140"/>
            <w:bookmarkStart w:id="8458" w:name="_Toc99553475"/>
            <w:bookmarkStart w:id="8459" w:name="_Toc99553808"/>
            <w:bookmarkStart w:id="8460" w:name="_Toc152261212"/>
            <w:bookmarkStart w:id="8461" w:name="_Toc153897319"/>
            <w:bookmarkStart w:id="8462" w:name="_Toc155348391"/>
            <w:bookmarkStart w:id="8463" w:name="_Toc155348694"/>
            <w:bookmarkEnd w:id="8456"/>
            <w:bookmarkEnd w:id="8457"/>
            <w:bookmarkEnd w:id="8458"/>
            <w:bookmarkEnd w:id="8459"/>
            <w:bookmarkEnd w:id="8460"/>
            <w:bookmarkEnd w:id="8461"/>
            <w:bookmarkEnd w:id="8462"/>
            <w:bookmarkEnd w:id="8463"/>
          </w:del>
        </w:p>
        <w:p w:rsidR="00DD3B59" w:rsidRPr="00673935" w:rsidDel="00522878" w:rsidRDefault="00DD3B59">
          <w:pPr>
            <w:pStyle w:val="Heading3"/>
            <w:rPr>
              <w:del w:id="8464" w:author="thuyhuynh" w:date="2022-03-30T13:03:00Z"/>
            </w:rPr>
            <w:pPrChange w:id="8465" w:author="thuyhuynh" w:date="2023-05-08T12:07:00Z">
              <w:pPr>
                <w:pStyle w:val="ListParagraph"/>
              </w:pPr>
            </w:pPrChange>
          </w:pPr>
          <w:bookmarkStart w:id="8466" w:name="_Toc99552805"/>
          <w:bookmarkStart w:id="8467" w:name="_Toc99553141"/>
          <w:bookmarkStart w:id="8468" w:name="_Toc99553476"/>
          <w:bookmarkStart w:id="8469" w:name="_Toc99553809"/>
          <w:bookmarkStart w:id="8470" w:name="_Toc152261213"/>
          <w:bookmarkStart w:id="8471" w:name="_Toc153897320"/>
          <w:bookmarkStart w:id="8472" w:name="_Toc155348392"/>
          <w:bookmarkStart w:id="8473" w:name="_Toc155348695"/>
          <w:bookmarkEnd w:id="8466"/>
          <w:bookmarkEnd w:id="8467"/>
          <w:bookmarkEnd w:id="8468"/>
          <w:bookmarkEnd w:id="8469"/>
          <w:bookmarkEnd w:id="8470"/>
          <w:bookmarkEnd w:id="8471"/>
          <w:bookmarkEnd w:id="8472"/>
          <w:bookmarkEnd w:id="8473"/>
        </w:p>
        <w:p w:rsidR="00D51952" w:rsidRPr="001C39D5" w:rsidDel="00522878" w:rsidRDefault="00D51952">
          <w:pPr>
            <w:pStyle w:val="Heading3"/>
            <w:rPr>
              <w:del w:id="8474" w:author="thuyhuynh" w:date="2022-03-30T13:03:00Z"/>
            </w:rPr>
            <w:pPrChange w:id="8475" w:author="thuyhuynh" w:date="2023-05-08T12:07:00Z">
              <w:pPr/>
            </w:pPrChange>
          </w:pPr>
          <w:del w:id="8476" w:author="thuyhuynh" w:date="2022-03-30T13:03:00Z">
            <w:r w:rsidRPr="00DD5DFA" w:rsidDel="00522878">
              <w:rPr>
                <w:noProof/>
              </w:rPr>
              <w:drawing>
                <wp:inline distT="0" distB="0" distL="0" distR="0" wp14:anchorId="0BB84057" wp14:editId="3688F6A3">
                  <wp:extent cx="5943600" cy="789296"/>
                  <wp:effectExtent l="0" t="0" r="0" b="0"/>
                  <wp:docPr id="38" name="Picture 38" descr="\\thong-pc\public_share\for_duy\snapshot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hong-pc\public_share\for_duy\snapshot5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789296"/>
                          </a:xfrm>
                          <a:prstGeom prst="rect">
                            <a:avLst/>
                          </a:prstGeom>
                          <a:noFill/>
                          <a:ln>
                            <a:noFill/>
                          </a:ln>
                        </pic:spPr>
                      </pic:pic>
                    </a:graphicData>
                  </a:graphic>
                </wp:inline>
              </w:drawing>
            </w:r>
            <w:bookmarkStart w:id="8477" w:name="_Toc99552806"/>
            <w:bookmarkStart w:id="8478" w:name="_Toc99553142"/>
            <w:bookmarkStart w:id="8479" w:name="_Toc99553477"/>
            <w:bookmarkStart w:id="8480" w:name="_Toc99553810"/>
            <w:bookmarkStart w:id="8481" w:name="_Toc152261214"/>
            <w:bookmarkStart w:id="8482" w:name="_Toc153897321"/>
            <w:bookmarkStart w:id="8483" w:name="_Toc155348393"/>
            <w:bookmarkStart w:id="8484" w:name="_Toc155348696"/>
            <w:bookmarkEnd w:id="8477"/>
            <w:bookmarkEnd w:id="8478"/>
            <w:bookmarkEnd w:id="8479"/>
            <w:bookmarkEnd w:id="8480"/>
            <w:bookmarkEnd w:id="8481"/>
            <w:bookmarkEnd w:id="8482"/>
            <w:bookmarkEnd w:id="8483"/>
            <w:bookmarkEnd w:id="8484"/>
          </w:del>
        </w:p>
        <w:p w:rsidR="00D51952" w:rsidRPr="005154FA" w:rsidDel="00522878" w:rsidRDefault="00D51952">
          <w:pPr>
            <w:pStyle w:val="Heading3"/>
            <w:rPr>
              <w:del w:id="8485" w:author="thuyhuynh" w:date="2022-03-30T13:03:00Z"/>
            </w:rPr>
            <w:pPrChange w:id="8486" w:author="thuyhuynh" w:date="2023-05-08T12:07:00Z">
              <w:pPr/>
            </w:pPrChange>
          </w:pPr>
          <w:bookmarkStart w:id="8487" w:name="_Toc99552807"/>
          <w:bookmarkStart w:id="8488" w:name="_Toc99553143"/>
          <w:bookmarkStart w:id="8489" w:name="_Toc99553478"/>
          <w:bookmarkStart w:id="8490" w:name="_Toc99553811"/>
          <w:bookmarkStart w:id="8491" w:name="_Toc152261215"/>
          <w:bookmarkStart w:id="8492" w:name="_Toc153897322"/>
          <w:bookmarkStart w:id="8493" w:name="_Toc155348394"/>
          <w:bookmarkStart w:id="8494" w:name="_Toc155348697"/>
          <w:bookmarkEnd w:id="8487"/>
          <w:bookmarkEnd w:id="8488"/>
          <w:bookmarkEnd w:id="8489"/>
          <w:bookmarkEnd w:id="8490"/>
          <w:bookmarkEnd w:id="8491"/>
          <w:bookmarkEnd w:id="8492"/>
          <w:bookmarkEnd w:id="8493"/>
          <w:bookmarkEnd w:id="8494"/>
        </w:p>
        <w:p w:rsidR="00D51952" w:rsidRPr="005154FA" w:rsidDel="00522878" w:rsidRDefault="00D51952">
          <w:pPr>
            <w:pStyle w:val="Heading3"/>
            <w:rPr>
              <w:del w:id="8495" w:author="thuyhuynh" w:date="2022-03-30T13:03:00Z"/>
            </w:rPr>
            <w:pPrChange w:id="8496" w:author="thuyhuynh" w:date="2023-05-08T12:07:00Z">
              <w:pPr>
                <w:ind w:left="720"/>
                <w:jc w:val="both"/>
              </w:pPr>
            </w:pPrChange>
          </w:pPr>
          <w:del w:id="8497" w:author="thuyhuynh" w:date="2022-03-30T13:03:00Z">
            <w:r w:rsidRPr="006A1224" w:rsidDel="00522878">
              <w:delText xml:space="preserve">In some Embedded System, device node (usually </w:delText>
            </w:r>
          </w:del>
          <w:del w:id="8498" w:author="thuyhuynh" w:date="2022-03-30T11:09:00Z">
            <w:r w:rsidRPr="00116AAA" w:rsidDel="00E37F22">
              <w:rPr>
                <w:rFonts w:cs="Courier New"/>
                <w:rPrChange w:id="8499" w:author="thuyhuynh" w:date="2023-05-08T11:25:00Z">
                  <w:rPr>
                    <w:rFonts w:ascii="Courier New" w:hAnsi="Courier New" w:cs="Courier New"/>
                  </w:rPr>
                </w:rPrChange>
              </w:rPr>
              <w:delText>irishield</w:delText>
            </w:r>
          </w:del>
          <w:del w:id="8500" w:author="thuyhuynh" w:date="2022-03-30T13:03:00Z">
            <w:r w:rsidRPr="00116AAA" w:rsidDel="00522878">
              <w:rPr>
                <w:rFonts w:cs="Courier New"/>
                <w:rPrChange w:id="8501" w:author="thuyhuynh" w:date="2023-05-08T11:25:00Z">
                  <w:rPr>
                    <w:rFonts w:ascii="Courier New" w:hAnsi="Courier New" w:cs="Courier New"/>
                  </w:rPr>
                </w:rPrChange>
              </w:rPr>
              <w:delText>0</w:delText>
            </w:r>
            <w:r w:rsidRPr="001C39D5" w:rsidDel="00522878">
              <w:delText xml:space="preserve">) is not created automatically by the system due to lack of </w:delText>
            </w:r>
            <w:r w:rsidRPr="00116AAA" w:rsidDel="00522878">
              <w:rPr>
                <w:rFonts w:cs="Courier New"/>
                <w:rPrChange w:id="8502" w:author="thuyhuynh" w:date="2023-05-08T11:25:00Z">
                  <w:rPr>
                    <w:rFonts w:ascii="Courier New" w:hAnsi="Courier New" w:cs="Courier New"/>
                  </w:rPr>
                </w:rPrChange>
              </w:rPr>
              <w:delText>udev</w:delText>
            </w:r>
            <w:r w:rsidRPr="001C39D5" w:rsidDel="00522878">
              <w:delText xml:space="preserve">. We can check the existence of this device node in directory </w:delText>
            </w:r>
            <w:r w:rsidR="00BE0E5E" w:rsidRPr="00116AAA" w:rsidDel="00522878">
              <w:rPr>
                <w:rFonts w:cs="Courier New"/>
                <w:rPrChange w:id="8503" w:author="thuyhuynh" w:date="2023-05-08T11:25:00Z">
                  <w:rPr>
                    <w:rFonts w:ascii="Courier New" w:hAnsi="Courier New" w:cs="Courier New"/>
                  </w:rPr>
                </w:rPrChange>
              </w:rPr>
              <w:delText>/d</w:delText>
            </w:r>
            <w:r w:rsidRPr="00116AAA" w:rsidDel="00522878">
              <w:rPr>
                <w:rFonts w:cs="Courier New"/>
                <w:rPrChange w:id="8504" w:author="thuyhuynh" w:date="2023-05-08T11:25:00Z">
                  <w:rPr>
                    <w:rFonts w:ascii="Courier New" w:hAnsi="Courier New" w:cs="Courier New"/>
                  </w:rPr>
                </w:rPrChange>
              </w:rPr>
              <w:delText>ev</w:delText>
            </w:r>
            <w:r w:rsidRPr="001C39D5" w:rsidDel="00522878">
              <w:delText>.</w:delText>
            </w:r>
            <w:bookmarkStart w:id="8505" w:name="_Toc99552808"/>
            <w:bookmarkStart w:id="8506" w:name="_Toc99553144"/>
            <w:bookmarkStart w:id="8507" w:name="_Toc99553479"/>
            <w:bookmarkStart w:id="8508" w:name="_Toc99553812"/>
            <w:bookmarkStart w:id="8509" w:name="_Toc152261216"/>
            <w:bookmarkStart w:id="8510" w:name="_Toc153897323"/>
            <w:bookmarkStart w:id="8511" w:name="_Toc155348395"/>
            <w:bookmarkStart w:id="8512" w:name="_Toc155348698"/>
            <w:bookmarkEnd w:id="8505"/>
            <w:bookmarkEnd w:id="8506"/>
            <w:bookmarkEnd w:id="8507"/>
            <w:bookmarkEnd w:id="8508"/>
            <w:bookmarkEnd w:id="8509"/>
            <w:bookmarkEnd w:id="8510"/>
            <w:bookmarkEnd w:id="8511"/>
            <w:bookmarkEnd w:id="8512"/>
          </w:del>
        </w:p>
        <w:p w:rsidR="00DD3B59" w:rsidRPr="006A1224" w:rsidDel="00522878" w:rsidRDefault="00DD3B59">
          <w:pPr>
            <w:pStyle w:val="Heading3"/>
            <w:rPr>
              <w:del w:id="8513" w:author="thuyhuynh" w:date="2022-03-30T13:03:00Z"/>
            </w:rPr>
            <w:pPrChange w:id="8514" w:author="thuyhuynh" w:date="2023-05-08T12:07:00Z">
              <w:pPr>
                <w:ind w:left="720"/>
              </w:pPr>
            </w:pPrChange>
          </w:pPr>
          <w:bookmarkStart w:id="8515" w:name="_Toc99552809"/>
          <w:bookmarkStart w:id="8516" w:name="_Toc99553145"/>
          <w:bookmarkStart w:id="8517" w:name="_Toc99553480"/>
          <w:bookmarkStart w:id="8518" w:name="_Toc99553813"/>
          <w:bookmarkStart w:id="8519" w:name="_Toc152261217"/>
          <w:bookmarkStart w:id="8520" w:name="_Toc153897324"/>
          <w:bookmarkStart w:id="8521" w:name="_Toc155348396"/>
          <w:bookmarkStart w:id="8522" w:name="_Toc155348699"/>
          <w:bookmarkEnd w:id="8515"/>
          <w:bookmarkEnd w:id="8516"/>
          <w:bookmarkEnd w:id="8517"/>
          <w:bookmarkEnd w:id="8518"/>
          <w:bookmarkEnd w:id="8519"/>
          <w:bookmarkEnd w:id="8520"/>
          <w:bookmarkEnd w:id="8521"/>
          <w:bookmarkEnd w:id="8522"/>
        </w:p>
        <w:p w:rsidR="00D51952" w:rsidRPr="001C39D5" w:rsidDel="00522878" w:rsidRDefault="00DD3B59">
          <w:pPr>
            <w:pStyle w:val="Heading3"/>
            <w:rPr>
              <w:del w:id="8523" w:author="thuyhuynh" w:date="2022-03-30T13:03:00Z"/>
            </w:rPr>
            <w:pPrChange w:id="8524" w:author="thuyhuynh" w:date="2023-05-08T12:07:00Z">
              <w:pPr/>
            </w:pPrChange>
          </w:pPr>
          <w:del w:id="8525" w:author="thuyhuynh" w:date="2022-03-30T13:03:00Z">
            <w:r w:rsidRPr="00DD5DFA" w:rsidDel="00522878">
              <w:rPr>
                <w:noProof/>
              </w:rPr>
              <w:drawing>
                <wp:inline distT="0" distB="0" distL="0" distR="0" wp14:anchorId="3F6AAB6C" wp14:editId="7A3F30C3">
                  <wp:extent cx="5943600" cy="3570872"/>
                  <wp:effectExtent l="0" t="0" r="0" b="0"/>
                  <wp:docPr id="39" name="Picture 39" descr="\\thong-pc\public_share\for_duy\snapshot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hong-pc\public_share\for_duy\snapshot54.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570872"/>
                          </a:xfrm>
                          <a:prstGeom prst="rect">
                            <a:avLst/>
                          </a:prstGeom>
                          <a:noFill/>
                          <a:ln>
                            <a:noFill/>
                          </a:ln>
                        </pic:spPr>
                      </pic:pic>
                    </a:graphicData>
                  </a:graphic>
                </wp:inline>
              </w:drawing>
            </w:r>
            <w:bookmarkStart w:id="8526" w:name="_Toc99552810"/>
            <w:bookmarkStart w:id="8527" w:name="_Toc99553146"/>
            <w:bookmarkStart w:id="8528" w:name="_Toc99553481"/>
            <w:bookmarkStart w:id="8529" w:name="_Toc99553814"/>
            <w:bookmarkStart w:id="8530" w:name="_Toc152261218"/>
            <w:bookmarkStart w:id="8531" w:name="_Toc153897325"/>
            <w:bookmarkStart w:id="8532" w:name="_Toc155348397"/>
            <w:bookmarkStart w:id="8533" w:name="_Toc155348700"/>
            <w:bookmarkEnd w:id="8526"/>
            <w:bookmarkEnd w:id="8527"/>
            <w:bookmarkEnd w:id="8528"/>
            <w:bookmarkEnd w:id="8529"/>
            <w:bookmarkEnd w:id="8530"/>
            <w:bookmarkEnd w:id="8531"/>
            <w:bookmarkEnd w:id="8532"/>
            <w:bookmarkEnd w:id="8533"/>
          </w:del>
        </w:p>
        <w:p w:rsidR="00DD3B59" w:rsidRPr="001C39D5" w:rsidDel="00522878" w:rsidRDefault="00DD3B59">
          <w:pPr>
            <w:pStyle w:val="Heading3"/>
            <w:rPr>
              <w:del w:id="8534" w:author="thuyhuynh" w:date="2022-03-30T13:03:00Z"/>
            </w:rPr>
            <w:pPrChange w:id="8535" w:author="thuyhuynh" w:date="2023-05-08T12:07:00Z">
              <w:pPr/>
            </w:pPrChange>
          </w:pPr>
          <w:bookmarkStart w:id="8536" w:name="_Toc99552811"/>
          <w:bookmarkStart w:id="8537" w:name="_Toc99553147"/>
          <w:bookmarkStart w:id="8538" w:name="_Toc99553482"/>
          <w:bookmarkStart w:id="8539" w:name="_Toc99553815"/>
          <w:bookmarkStart w:id="8540" w:name="_Toc152261219"/>
          <w:bookmarkStart w:id="8541" w:name="_Toc153897326"/>
          <w:bookmarkStart w:id="8542" w:name="_Toc155348398"/>
          <w:bookmarkStart w:id="8543" w:name="_Toc155348701"/>
          <w:bookmarkEnd w:id="8536"/>
          <w:bookmarkEnd w:id="8537"/>
          <w:bookmarkEnd w:id="8538"/>
          <w:bookmarkEnd w:id="8539"/>
          <w:bookmarkEnd w:id="8540"/>
          <w:bookmarkEnd w:id="8541"/>
          <w:bookmarkEnd w:id="8542"/>
          <w:bookmarkEnd w:id="8543"/>
        </w:p>
        <w:p w:rsidR="00DD3B59" w:rsidRPr="006A1224" w:rsidDel="00522878" w:rsidRDefault="00DD3B59">
          <w:pPr>
            <w:pStyle w:val="Heading3"/>
            <w:rPr>
              <w:del w:id="8544" w:author="thuyhuynh" w:date="2022-03-30T13:03:00Z"/>
            </w:rPr>
            <w:pPrChange w:id="8545" w:author="thuyhuynh" w:date="2023-05-08T12:07:00Z">
              <w:pPr>
                <w:ind w:left="720"/>
                <w:jc w:val="both"/>
              </w:pPr>
            </w:pPrChange>
          </w:pPr>
          <w:del w:id="8546" w:author="thuyhuynh" w:date="2022-03-30T13:03:00Z">
            <w:r w:rsidRPr="005154FA" w:rsidDel="00522878">
              <w:delText xml:space="preserve">In case there is no device node in directory </w:delText>
            </w:r>
            <w:r w:rsidR="00BE0E5E" w:rsidRPr="00116AAA" w:rsidDel="00522878">
              <w:rPr>
                <w:rFonts w:cs="Courier New"/>
                <w:rPrChange w:id="8547" w:author="thuyhuynh" w:date="2023-05-08T11:25:00Z">
                  <w:rPr>
                    <w:rFonts w:ascii="Courier New" w:hAnsi="Courier New" w:cs="Courier New"/>
                  </w:rPr>
                </w:rPrChange>
              </w:rPr>
              <w:delText>/d</w:delText>
            </w:r>
            <w:r w:rsidRPr="00116AAA" w:rsidDel="00522878">
              <w:rPr>
                <w:rFonts w:cs="Courier New"/>
                <w:rPrChange w:id="8548" w:author="thuyhuynh" w:date="2023-05-08T11:25:00Z">
                  <w:rPr>
                    <w:rFonts w:ascii="Courier New" w:hAnsi="Courier New" w:cs="Courier New"/>
                  </w:rPr>
                </w:rPrChange>
              </w:rPr>
              <w:delText>ev</w:delText>
            </w:r>
            <w:r w:rsidRPr="001C39D5" w:rsidDel="00522878">
              <w:delText>. We can make i</w:delText>
            </w:r>
            <w:r w:rsidRPr="005154FA" w:rsidDel="00522878">
              <w:delText>t manually by the following command:</w:delText>
            </w:r>
            <w:bookmarkStart w:id="8549" w:name="_Toc99552812"/>
            <w:bookmarkStart w:id="8550" w:name="_Toc99553148"/>
            <w:bookmarkStart w:id="8551" w:name="_Toc99553483"/>
            <w:bookmarkStart w:id="8552" w:name="_Toc99553816"/>
            <w:bookmarkStart w:id="8553" w:name="_Toc152261220"/>
            <w:bookmarkStart w:id="8554" w:name="_Toc153897327"/>
            <w:bookmarkStart w:id="8555" w:name="_Toc155348399"/>
            <w:bookmarkStart w:id="8556" w:name="_Toc155348702"/>
            <w:bookmarkEnd w:id="8549"/>
            <w:bookmarkEnd w:id="8550"/>
            <w:bookmarkEnd w:id="8551"/>
            <w:bookmarkEnd w:id="8552"/>
            <w:bookmarkEnd w:id="8553"/>
            <w:bookmarkEnd w:id="8554"/>
            <w:bookmarkEnd w:id="8555"/>
            <w:bookmarkEnd w:id="8556"/>
          </w:del>
        </w:p>
        <w:p w:rsidR="00DD3B59" w:rsidRPr="0067277F" w:rsidDel="00522878" w:rsidRDefault="00DD3B59">
          <w:pPr>
            <w:pStyle w:val="Heading3"/>
            <w:rPr>
              <w:del w:id="8557" w:author="thuyhuynh" w:date="2022-03-30T13:03:00Z"/>
            </w:rPr>
            <w:pPrChange w:id="8558" w:author="thuyhuynh" w:date="2023-05-08T12:07:00Z">
              <w:pPr/>
            </w:pPrChange>
          </w:pPr>
          <w:bookmarkStart w:id="8559" w:name="_Toc99552813"/>
          <w:bookmarkStart w:id="8560" w:name="_Toc99553149"/>
          <w:bookmarkStart w:id="8561" w:name="_Toc99553484"/>
          <w:bookmarkStart w:id="8562" w:name="_Toc99553817"/>
          <w:bookmarkStart w:id="8563" w:name="_Toc152261221"/>
          <w:bookmarkStart w:id="8564" w:name="_Toc153897328"/>
          <w:bookmarkStart w:id="8565" w:name="_Toc155348400"/>
          <w:bookmarkStart w:id="8566" w:name="_Toc155348703"/>
          <w:bookmarkEnd w:id="8559"/>
          <w:bookmarkEnd w:id="8560"/>
          <w:bookmarkEnd w:id="8561"/>
          <w:bookmarkEnd w:id="8562"/>
          <w:bookmarkEnd w:id="8563"/>
          <w:bookmarkEnd w:id="8564"/>
          <w:bookmarkEnd w:id="8565"/>
          <w:bookmarkEnd w:id="8566"/>
        </w:p>
        <w:p w:rsidR="00DD3B59" w:rsidRPr="001C39D5" w:rsidDel="00522878" w:rsidRDefault="001C17BB">
          <w:pPr>
            <w:pStyle w:val="Heading3"/>
            <w:rPr>
              <w:del w:id="8567" w:author="thuyhuynh" w:date="2022-03-30T13:03:00Z"/>
            </w:rPr>
            <w:pPrChange w:id="8568" w:author="thuyhuynh" w:date="2023-05-08T12:07:00Z">
              <w:pPr/>
            </w:pPrChange>
          </w:pPr>
          <w:del w:id="8569" w:author="thuyhuynh" w:date="2022-03-30T13:03:00Z">
            <w:r w:rsidRPr="00DD5DFA" w:rsidDel="00522878">
              <w:rPr>
                <w:noProof/>
              </w:rPr>
              <w:drawing>
                <wp:inline distT="0" distB="0" distL="0" distR="0" wp14:anchorId="653EA392" wp14:editId="2F160643">
                  <wp:extent cx="5943600" cy="399545"/>
                  <wp:effectExtent l="0" t="0" r="0" b="0"/>
                  <wp:docPr id="41" name="Picture 41" descr="\\thong-pc\public_share\for_duy\snapshot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thong-pc\public_share\for_duy\snapshot56.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99545"/>
                          </a:xfrm>
                          <a:prstGeom prst="rect">
                            <a:avLst/>
                          </a:prstGeom>
                          <a:noFill/>
                          <a:ln>
                            <a:noFill/>
                          </a:ln>
                        </pic:spPr>
                      </pic:pic>
                    </a:graphicData>
                  </a:graphic>
                </wp:inline>
              </w:drawing>
            </w:r>
            <w:bookmarkStart w:id="8570" w:name="_Toc99552814"/>
            <w:bookmarkStart w:id="8571" w:name="_Toc99553150"/>
            <w:bookmarkStart w:id="8572" w:name="_Toc99553485"/>
            <w:bookmarkStart w:id="8573" w:name="_Toc99553818"/>
            <w:bookmarkStart w:id="8574" w:name="_Toc152261222"/>
            <w:bookmarkStart w:id="8575" w:name="_Toc153897329"/>
            <w:bookmarkStart w:id="8576" w:name="_Toc155348401"/>
            <w:bookmarkStart w:id="8577" w:name="_Toc155348704"/>
            <w:bookmarkEnd w:id="8570"/>
            <w:bookmarkEnd w:id="8571"/>
            <w:bookmarkEnd w:id="8572"/>
            <w:bookmarkEnd w:id="8573"/>
            <w:bookmarkEnd w:id="8574"/>
            <w:bookmarkEnd w:id="8575"/>
            <w:bookmarkEnd w:id="8576"/>
            <w:bookmarkEnd w:id="8577"/>
          </w:del>
        </w:p>
        <w:p w:rsidR="00DD3B59" w:rsidRPr="005154FA" w:rsidDel="00522878" w:rsidRDefault="00DD3B59">
          <w:pPr>
            <w:pStyle w:val="Heading3"/>
            <w:rPr>
              <w:del w:id="8578" w:author="thuyhuynh" w:date="2022-03-30T13:03:00Z"/>
            </w:rPr>
            <w:pPrChange w:id="8579" w:author="thuyhuynh" w:date="2023-05-08T12:07:00Z">
              <w:pPr/>
            </w:pPrChange>
          </w:pPr>
          <w:bookmarkStart w:id="8580" w:name="_Toc99552815"/>
          <w:bookmarkStart w:id="8581" w:name="_Toc99553151"/>
          <w:bookmarkStart w:id="8582" w:name="_Toc99553486"/>
          <w:bookmarkStart w:id="8583" w:name="_Toc99553819"/>
          <w:bookmarkStart w:id="8584" w:name="_Toc152261223"/>
          <w:bookmarkStart w:id="8585" w:name="_Toc153897330"/>
          <w:bookmarkStart w:id="8586" w:name="_Toc155348402"/>
          <w:bookmarkStart w:id="8587" w:name="_Toc155348705"/>
          <w:bookmarkEnd w:id="8580"/>
          <w:bookmarkEnd w:id="8581"/>
          <w:bookmarkEnd w:id="8582"/>
          <w:bookmarkEnd w:id="8583"/>
          <w:bookmarkEnd w:id="8584"/>
          <w:bookmarkEnd w:id="8585"/>
          <w:bookmarkEnd w:id="8586"/>
          <w:bookmarkEnd w:id="8587"/>
        </w:p>
        <w:p w:rsidR="00DD3B59" w:rsidRPr="00116AAA" w:rsidDel="00522878" w:rsidRDefault="00DD3B59">
          <w:pPr>
            <w:pStyle w:val="Heading3"/>
            <w:rPr>
              <w:del w:id="8588" w:author="thuyhuynh" w:date="2022-03-30T13:03:00Z"/>
              <w:rFonts w:cs="Courier New"/>
              <w:rPrChange w:id="8589" w:author="thuyhuynh" w:date="2023-05-08T11:25:00Z">
                <w:rPr>
                  <w:del w:id="8590" w:author="thuyhuynh" w:date="2022-03-30T13:03:00Z"/>
                  <w:rFonts w:ascii="Courier New" w:hAnsi="Courier New" w:cs="Courier New"/>
                </w:rPr>
              </w:rPrChange>
            </w:rPr>
            <w:pPrChange w:id="8591" w:author="thuyhuynh" w:date="2023-05-08T12:07:00Z">
              <w:pPr/>
            </w:pPrChange>
          </w:pPr>
          <w:del w:id="8592" w:author="thuyhuynh" w:date="2022-03-30T13:03:00Z">
            <w:r w:rsidRPr="006A1224" w:rsidDel="00522878">
              <w:tab/>
              <w:delText xml:space="preserve">The number 252 and 0 can be found in </w:delText>
            </w:r>
            <w:r w:rsidRPr="00116AAA" w:rsidDel="00522878">
              <w:rPr>
                <w:rFonts w:cs="Courier New"/>
                <w:rPrChange w:id="8593" w:author="thuyhuynh" w:date="2023-05-08T11:25:00Z">
                  <w:rPr>
                    <w:rFonts w:ascii="Courier New" w:hAnsi="Courier New" w:cs="Courier New"/>
                  </w:rPr>
                </w:rPrChange>
              </w:rPr>
              <w:delText>/sys/class/iritech/</w:delText>
            </w:r>
          </w:del>
          <w:del w:id="8594" w:author="thuyhuynh" w:date="2022-03-30T11:09:00Z">
            <w:r w:rsidRPr="00116AAA" w:rsidDel="00E37F22">
              <w:rPr>
                <w:rFonts w:cs="Courier New"/>
                <w:rPrChange w:id="8595" w:author="thuyhuynh" w:date="2023-05-08T11:25:00Z">
                  <w:rPr>
                    <w:rFonts w:ascii="Courier New" w:hAnsi="Courier New" w:cs="Courier New"/>
                  </w:rPr>
                </w:rPrChange>
              </w:rPr>
              <w:delText>irishield</w:delText>
            </w:r>
          </w:del>
          <w:del w:id="8596" w:author="thuyhuynh" w:date="2022-03-30T13:03:00Z">
            <w:r w:rsidRPr="00116AAA" w:rsidDel="00522878">
              <w:rPr>
                <w:rFonts w:cs="Courier New"/>
                <w:rPrChange w:id="8597" w:author="thuyhuynh" w:date="2023-05-08T11:25:00Z">
                  <w:rPr>
                    <w:rFonts w:ascii="Courier New" w:hAnsi="Courier New" w:cs="Courier New"/>
                  </w:rPr>
                </w:rPrChange>
              </w:rPr>
              <w:delText>0/dev.</w:delText>
            </w:r>
            <w:bookmarkStart w:id="8598" w:name="_Toc99552816"/>
            <w:bookmarkStart w:id="8599" w:name="_Toc99553152"/>
            <w:bookmarkStart w:id="8600" w:name="_Toc99553487"/>
            <w:bookmarkStart w:id="8601" w:name="_Toc99553820"/>
            <w:bookmarkStart w:id="8602" w:name="_Toc152261224"/>
            <w:bookmarkStart w:id="8603" w:name="_Toc153897331"/>
            <w:bookmarkStart w:id="8604" w:name="_Toc155348403"/>
            <w:bookmarkStart w:id="8605" w:name="_Toc155348706"/>
            <w:bookmarkEnd w:id="8598"/>
            <w:bookmarkEnd w:id="8599"/>
            <w:bookmarkEnd w:id="8600"/>
            <w:bookmarkEnd w:id="8601"/>
            <w:bookmarkEnd w:id="8602"/>
            <w:bookmarkEnd w:id="8603"/>
            <w:bookmarkEnd w:id="8604"/>
            <w:bookmarkEnd w:id="8605"/>
          </w:del>
        </w:p>
        <w:p w:rsidR="009D1CDD" w:rsidRPr="005154FA" w:rsidDel="00522878" w:rsidRDefault="009D1CDD">
          <w:pPr>
            <w:pStyle w:val="Heading3"/>
            <w:rPr>
              <w:del w:id="8606" w:author="thuyhuynh" w:date="2022-03-30T13:03:00Z"/>
            </w:rPr>
            <w:pPrChange w:id="8607" w:author="thuyhuynh" w:date="2023-05-08T12:07:00Z">
              <w:pPr>
                <w:pStyle w:val="Heading4"/>
              </w:pPr>
            </w:pPrChange>
          </w:pPr>
          <w:del w:id="8608" w:author="thuyhuynh" w:date="2022-03-30T13:03:00Z">
            <w:r w:rsidRPr="001C39D5" w:rsidDel="00522878">
              <w:delText>Using usbfs (USB Device File System)</w:delText>
            </w:r>
            <w:bookmarkStart w:id="8609" w:name="_Toc99552817"/>
            <w:bookmarkStart w:id="8610" w:name="_Toc99553153"/>
            <w:bookmarkStart w:id="8611" w:name="_Toc99553488"/>
            <w:bookmarkStart w:id="8612" w:name="_Toc99553821"/>
            <w:bookmarkStart w:id="8613" w:name="_Toc152261225"/>
            <w:bookmarkStart w:id="8614" w:name="_Toc153897332"/>
            <w:bookmarkStart w:id="8615" w:name="_Toc155348404"/>
            <w:bookmarkStart w:id="8616" w:name="_Toc155348707"/>
            <w:bookmarkEnd w:id="8609"/>
            <w:bookmarkEnd w:id="8610"/>
            <w:bookmarkEnd w:id="8611"/>
            <w:bookmarkEnd w:id="8612"/>
            <w:bookmarkEnd w:id="8613"/>
            <w:bookmarkEnd w:id="8614"/>
            <w:bookmarkEnd w:id="8615"/>
            <w:bookmarkEnd w:id="8616"/>
          </w:del>
        </w:p>
        <w:p w:rsidR="009D1CDD" w:rsidRPr="00DD5DFA" w:rsidDel="00522878" w:rsidRDefault="009D1CDD">
          <w:pPr>
            <w:pStyle w:val="Heading3"/>
            <w:rPr>
              <w:del w:id="8617" w:author="thuyhuynh" w:date="2022-03-30T13:03:00Z"/>
              <w:lang w:eastAsia="ko-KR"/>
            </w:rPr>
            <w:pPrChange w:id="8618" w:author="thuyhuynh" w:date="2023-05-08T12:07:00Z">
              <w:pPr/>
            </w:pPrChange>
          </w:pPr>
          <w:del w:id="8619" w:author="thuyhuynh" w:date="2022-03-30T13:03:00Z">
            <w:r w:rsidRPr="006A1224" w:rsidDel="00522878">
              <w:rPr>
                <w:lang w:eastAsia="ko-KR"/>
              </w:rPr>
              <w:delText xml:space="preserve">Some embedded Linux systems may not enable this usbfs by default. Developers must make further steps in </w:delText>
            </w:r>
            <w:r w:rsidRPr="0067277F" w:rsidDel="00522878">
              <w:rPr>
                <w:lang w:eastAsia="ko-KR"/>
              </w:rPr>
              <w:delText>the process of building their kernel image</w:delText>
            </w:r>
            <w:r w:rsidR="009E3184" w:rsidRPr="00F279A2" w:rsidDel="00522878">
              <w:rPr>
                <w:lang w:eastAsia="ko-KR"/>
              </w:rPr>
              <w:delText>s</w:delText>
            </w:r>
            <w:r w:rsidRPr="00673935" w:rsidDel="00522878">
              <w:rPr>
                <w:lang w:eastAsia="ko-KR"/>
              </w:rPr>
              <w:delText xml:space="preserve"> to make sure usbfs is enabled.</w:delText>
            </w:r>
            <w:bookmarkStart w:id="8620" w:name="_Toc99552818"/>
            <w:bookmarkStart w:id="8621" w:name="_Toc99553154"/>
            <w:bookmarkStart w:id="8622" w:name="_Toc99553489"/>
            <w:bookmarkStart w:id="8623" w:name="_Toc99553822"/>
            <w:bookmarkStart w:id="8624" w:name="_Toc152261226"/>
            <w:bookmarkStart w:id="8625" w:name="_Toc153897333"/>
            <w:bookmarkStart w:id="8626" w:name="_Toc155348405"/>
            <w:bookmarkStart w:id="8627" w:name="_Toc155348708"/>
            <w:bookmarkEnd w:id="8620"/>
            <w:bookmarkEnd w:id="8621"/>
            <w:bookmarkEnd w:id="8622"/>
            <w:bookmarkEnd w:id="8623"/>
            <w:bookmarkEnd w:id="8624"/>
            <w:bookmarkEnd w:id="8625"/>
            <w:bookmarkEnd w:id="8626"/>
            <w:bookmarkEnd w:id="8627"/>
          </w:del>
        </w:p>
        <w:p w:rsidR="000E2232" w:rsidRPr="00116AAA" w:rsidDel="00522878" w:rsidRDefault="000E2232">
          <w:pPr>
            <w:pStyle w:val="Heading3"/>
            <w:rPr>
              <w:del w:id="8628" w:author="thuyhuynh" w:date="2022-03-30T13:03:00Z"/>
              <w:lang w:eastAsia="ko-KR"/>
              <w:rPrChange w:id="8629" w:author="thuyhuynh" w:date="2023-05-08T11:25:00Z">
                <w:rPr>
                  <w:del w:id="8630" w:author="thuyhuynh" w:date="2022-03-30T13:03:00Z"/>
                  <w:lang w:eastAsia="ko-KR"/>
                </w:rPr>
              </w:rPrChange>
            </w:rPr>
            <w:pPrChange w:id="8631" w:author="thuyhuynh" w:date="2023-05-08T12:07:00Z">
              <w:pPr/>
            </w:pPrChange>
          </w:pPr>
          <w:bookmarkStart w:id="8632" w:name="_Toc99552819"/>
          <w:bookmarkStart w:id="8633" w:name="_Toc99553155"/>
          <w:bookmarkStart w:id="8634" w:name="_Toc99553490"/>
          <w:bookmarkStart w:id="8635" w:name="_Toc99553823"/>
          <w:bookmarkStart w:id="8636" w:name="_Toc152261227"/>
          <w:bookmarkStart w:id="8637" w:name="_Toc153897334"/>
          <w:bookmarkStart w:id="8638" w:name="_Toc155348406"/>
          <w:bookmarkStart w:id="8639" w:name="_Toc155348709"/>
          <w:bookmarkEnd w:id="8632"/>
          <w:bookmarkEnd w:id="8633"/>
          <w:bookmarkEnd w:id="8634"/>
          <w:bookmarkEnd w:id="8635"/>
          <w:bookmarkEnd w:id="8636"/>
          <w:bookmarkEnd w:id="8637"/>
          <w:bookmarkEnd w:id="8638"/>
          <w:bookmarkEnd w:id="8639"/>
        </w:p>
        <w:p w:rsidR="000E2232" w:rsidRPr="00116AAA" w:rsidDel="00522878" w:rsidRDefault="000E2232">
          <w:pPr>
            <w:pStyle w:val="Heading3"/>
            <w:rPr>
              <w:del w:id="8640" w:author="thuyhuynh" w:date="2022-03-30T13:03:00Z"/>
              <w:lang w:eastAsia="ko-KR"/>
              <w:rPrChange w:id="8641" w:author="thuyhuynh" w:date="2023-05-08T11:25:00Z">
                <w:rPr>
                  <w:del w:id="8642" w:author="thuyhuynh" w:date="2022-03-30T13:03:00Z"/>
                  <w:lang w:eastAsia="ko-KR"/>
                </w:rPr>
              </w:rPrChange>
            </w:rPr>
            <w:pPrChange w:id="8643" w:author="thuyhuynh" w:date="2023-05-08T12:07:00Z">
              <w:pPr/>
            </w:pPrChange>
          </w:pPr>
          <w:del w:id="8644" w:author="thuyhuynh" w:date="2022-03-30T13:03:00Z">
            <w:r w:rsidRPr="00116AAA" w:rsidDel="00522878">
              <w:rPr>
                <w:lang w:eastAsia="ko-KR"/>
                <w:rPrChange w:id="8645" w:author="thuyhuynh" w:date="2023-05-08T11:25:00Z">
                  <w:rPr>
                    <w:lang w:eastAsia="ko-KR"/>
                  </w:rPr>
                </w:rPrChange>
              </w:rPr>
              <w:delText xml:space="preserve">The following guidance </w:delText>
            </w:r>
            <w:r w:rsidR="000959C6" w:rsidRPr="00116AAA" w:rsidDel="00522878">
              <w:rPr>
                <w:lang w:eastAsia="ko-KR"/>
                <w:rPrChange w:id="8646" w:author="thuyhuynh" w:date="2023-05-08T11:25:00Z">
                  <w:rPr>
                    <w:lang w:eastAsia="ko-KR"/>
                  </w:rPr>
                </w:rPrChange>
              </w:rPr>
              <w:delText>shows how to configure the kernel image in general to support usbfs. However, it ma</w:delText>
            </w:r>
            <w:r w:rsidR="008F1B08" w:rsidRPr="00116AAA" w:rsidDel="00522878">
              <w:rPr>
                <w:lang w:eastAsia="ko-KR"/>
                <w:rPrChange w:id="8647" w:author="thuyhuynh" w:date="2023-05-08T11:25:00Z">
                  <w:rPr>
                    <w:lang w:eastAsia="ko-KR"/>
                  </w:rPr>
                </w:rPrChange>
              </w:rPr>
              <w:delText>y differ from system to system. T</w:delText>
            </w:r>
            <w:r w:rsidR="000959C6" w:rsidRPr="00116AAA" w:rsidDel="00522878">
              <w:rPr>
                <w:lang w:eastAsia="ko-KR"/>
                <w:rPrChange w:id="8648" w:author="thuyhuynh" w:date="2023-05-08T11:25:00Z">
                  <w:rPr>
                    <w:lang w:eastAsia="ko-KR"/>
                  </w:rPr>
                </w:rPrChange>
              </w:rPr>
              <w:delText>herefore, please use it as a reference only.</w:delText>
            </w:r>
            <w:bookmarkStart w:id="8649" w:name="_Toc99552820"/>
            <w:bookmarkStart w:id="8650" w:name="_Toc99553156"/>
            <w:bookmarkStart w:id="8651" w:name="_Toc99553491"/>
            <w:bookmarkStart w:id="8652" w:name="_Toc99553824"/>
            <w:bookmarkStart w:id="8653" w:name="_Toc152261228"/>
            <w:bookmarkStart w:id="8654" w:name="_Toc153897335"/>
            <w:bookmarkStart w:id="8655" w:name="_Toc155348407"/>
            <w:bookmarkStart w:id="8656" w:name="_Toc155348710"/>
            <w:bookmarkEnd w:id="8649"/>
            <w:bookmarkEnd w:id="8650"/>
            <w:bookmarkEnd w:id="8651"/>
            <w:bookmarkEnd w:id="8652"/>
            <w:bookmarkEnd w:id="8653"/>
            <w:bookmarkEnd w:id="8654"/>
            <w:bookmarkEnd w:id="8655"/>
            <w:bookmarkEnd w:id="8656"/>
          </w:del>
        </w:p>
        <w:p w:rsidR="000959C6" w:rsidRPr="00116AAA" w:rsidDel="00522878" w:rsidRDefault="000959C6">
          <w:pPr>
            <w:pStyle w:val="Heading3"/>
            <w:rPr>
              <w:del w:id="8657" w:author="thuyhuynh" w:date="2022-03-30T13:03:00Z"/>
              <w:lang w:eastAsia="ko-KR"/>
              <w:rPrChange w:id="8658" w:author="thuyhuynh" w:date="2023-05-08T11:25:00Z">
                <w:rPr>
                  <w:del w:id="8659" w:author="thuyhuynh" w:date="2022-03-30T13:03:00Z"/>
                  <w:lang w:eastAsia="ko-KR"/>
                </w:rPr>
              </w:rPrChange>
            </w:rPr>
            <w:pPrChange w:id="8660" w:author="thuyhuynh" w:date="2023-05-08T12:07:00Z">
              <w:pPr/>
            </w:pPrChange>
          </w:pPr>
          <w:bookmarkStart w:id="8661" w:name="_Toc99552821"/>
          <w:bookmarkStart w:id="8662" w:name="_Toc99553157"/>
          <w:bookmarkStart w:id="8663" w:name="_Toc99553492"/>
          <w:bookmarkStart w:id="8664" w:name="_Toc99553825"/>
          <w:bookmarkStart w:id="8665" w:name="_Toc152261229"/>
          <w:bookmarkStart w:id="8666" w:name="_Toc153897336"/>
          <w:bookmarkStart w:id="8667" w:name="_Toc155348408"/>
          <w:bookmarkStart w:id="8668" w:name="_Toc155348711"/>
          <w:bookmarkEnd w:id="8661"/>
          <w:bookmarkEnd w:id="8662"/>
          <w:bookmarkEnd w:id="8663"/>
          <w:bookmarkEnd w:id="8664"/>
          <w:bookmarkEnd w:id="8665"/>
          <w:bookmarkEnd w:id="8666"/>
          <w:bookmarkEnd w:id="8667"/>
          <w:bookmarkEnd w:id="8668"/>
        </w:p>
        <w:p w:rsidR="000959C6" w:rsidRPr="00116AAA" w:rsidDel="00522878" w:rsidRDefault="000959C6">
          <w:pPr>
            <w:pStyle w:val="Heading3"/>
            <w:rPr>
              <w:del w:id="8669" w:author="thuyhuynh" w:date="2022-03-30T13:03:00Z"/>
              <w:rPrChange w:id="8670" w:author="thuyhuynh" w:date="2023-05-08T11:25:00Z">
                <w:rPr>
                  <w:del w:id="8671" w:author="thuyhuynh" w:date="2022-03-30T13:03:00Z"/>
                  <w:rFonts w:ascii="Courier New" w:hAnsi="Courier New" w:cs="Courier New"/>
                </w:rPr>
              </w:rPrChange>
            </w:rPr>
            <w:pPrChange w:id="8672" w:author="thuyhuynh" w:date="2023-05-08T12:07:00Z">
              <w:pPr/>
            </w:pPrChange>
          </w:pPr>
          <w:del w:id="8673" w:author="thuyhuynh" w:date="2022-03-30T13:03:00Z">
            <w:r w:rsidRPr="00116AAA" w:rsidDel="00522878">
              <w:rPr>
                <w:rPrChange w:id="8674" w:author="thuyhuynh" w:date="2023-05-08T11:25:00Z">
                  <w:rPr>
                    <w:rFonts w:ascii="Courier New" w:hAnsi="Courier New" w:cs="Courier New"/>
                  </w:rPr>
                </w:rPrChange>
              </w:rPr>
              <w:delText>#make ARCH=arm CROSS_COMPILE=&lt;path to toolchain&gt; menuconfig</w:delText>
            </w:r>
            <w:bookmarkStart w:id="8675" w:name="_Toc99552822"/>
            <w:bookmarkStart w:id="8676" w:name="_Toc99553158"/>
            <w:bookmarkStart w:id="8677" w:name="_Toc99553493"/>
            <w:bookmarkStart w:id="8678" w:name="_Toc99553826"/>
            <w:bookmarkStart w:id="8679" w:name="_Toc152261230"/>
            <w:bookmarkStart w:id="8680" w:name="_Toc153897337"/>
            <w:bookmarkStart w:id="8681" w:name="_Toc155348409"/>
            <w:bookmarkStart w:id="8682" w:name="_Toc155348712"/>
            <w:bookmarkEnd w:id="8675"/>
            <w:bookmarkEnd w:id="8676"/>
            <w:bookmarkEnd w:id="8677"/>
            <w:bookmarkEnd w:id="8678"/>
            <w:bookmarkEnd w:id="8679"/>
            <w:bookmarkEnd w:id="8680"/>
            <w:bookmarkEnd w:id="8681"/>
            <w:bookmarkEnd w:id="8682"/>
          </w:del>
        </w:p>
        <w:p w:rsidR="000959C6" w:rsidRPr="001C39D5" w:rsidDel="00522878" w:rsidRDefault="000959C6">
          <w:pPr>
            <w:pStyle w:val="Heading3"/>
            <w:rPr>
              <w:del w:id="8683" w:author="thuyhuynh" w:date="2022-03-30T13:03:00Z"/>
            </w:rPr>
            <w:pPrChange w:id="8684" w:author="thuyhuynh" w:date="2023-05-08T12:07:00Z">
              <w:pPr/>
            </w:pPrChange>
          </w:pPr>
          <w:bookmarkStart w:id="8685" w:name="_Toc99552823"/>
          <w:bookmarkStart w:id="8686" w:name="_Toc99553159"/>
          <w:bookmarkStart w:id="8687" w:name="_Toc99553494"/>
          <w:bookmarkStart w:id="8688" w:name="_Toc99553827"/>
          <w:bookmarkStart w:id="8689" w:name="_Toc152261231"/>
          <w:bookmarkStart w:id="8690" w:name="_Toc153897338"/>
          <w:bookmarkStart w:id="8691" w:name="_Toc155348410"/>
          <w:bookmarkStart w:id="8692" w:name="_Toc155348713"/>
          <w:bookmarkEnd w:id="8685"/>
          <w:bookmarkEnd w:id="8686"/>
          <w:bookmarkEnd w:id="8687"/>
          <w:bookmarkEnd w:id="8688"/>
          <w:bookmarkEnd w:id="8689"/>
          <w:bookmarkEnd w:id="8690"/>
          <w:bookmarkEnd w:id="8691"/>
          <w:bookmarkEnd w:id="8692"/>
        </w:p>
        <w:p w:rsidR="000959C6" w:rsidRPr="00116AAA" w:rsidDel="00522878" w:rsidRDefault="000959C6">
          <w:pPr>
            <w:pStyle w:val="Heading3"/>
            <w:rPr>
              <w:del w:id="8693" w:author="thuyhuynh" w:date="2022-03-30T13:03:00Z"/>
              <w:rPrChange w:id="8694" w:author="thuyhuynh" w:date="2023-05-08T11:25:00Z">
                <w:rPr>
                  <w:del w:id="8695" w:author="thuyhuynh" w:date="2022-03-30T13:03:00Z"/>
                  <w:b/>
                </w:rPr>
              </w:rPrChange>
            </w:rPr>
            <w:pPrChange w:id="8696" w:author="thuyhuynh" w:date="2023-05-08T12:07:00Z">
              <w:pPr/>
            </w:pPrChange>
          </w:pPr>
          <w:del w:id="8697" w:author="thuyhuynh" w:date="2022-03-30T13:03:00Z">
            <w:r w:rsidRPr="005154FA" w:rsidDel="00522878">
              <w:delText xml:space="preserve">When the configuration dialog appears, select </w:delText>
            </w:r>
            <w:r w:rsidRPr="00116AAA" w:rsidDel="00522878">
              <w:rPr>
                <w:i/>
                <w:rPrChange w:id="8698" w:author="thuyhuynh" w:date="2023-05-08T11:25:00Z">
                  <w:rPr>
                    <w:b/>
                    <w:i/>
                  </w:rPr>
                </w:rPrChange>
              </w:rPr>
              <w:delText>Device Drivers</w:delText>
            </w:r>
            <w:r w:rsidRPr="001C39D5" w:rsidDel="00522878">
              <w:delText xml:space="preserve"> </w:delText>
            </w:r>
            <w:r w:rsidRPr="005154FA" w:rsidDel="00522878">
              <w:sym w:font="Wingdings" w:char="F0E0"/>
            </w:r>
            <w:r w:rsidRPr="006A1224" w:rsidDel="00522878">
              <w:delText xml:space="preserve"> </w:delText>
            </w:r>
            <w:r w:rsidRPr="00116AAA" w:rsidDel="00522878">
              <w:rPr>
                <w:i/>
                <w:rPrChange w:id="8699" w:author="thuyhuynh" w:date="2023-05-08T11:25:00Z">
                  <w:rPr>
                    <w:b/>
                    <w:i/>
                  </w:rPr>
                </w:rPrChange>
              </w:rPr>
              <w:delText>USB Support</w:delText>
            </w:r>
            <w:r w:rsidRPr="00116AAA" w:rsidDel="00522878">
              <w:rPr>
                <w:rPrChange w:id="8700" w:author="thuyhuynh" w:date="2023-05-08T11:25:00Z">
                  <w:rPr>
                    <w:b/>
                  </w:rPr>
                </w:rPrChange>
              </w:rPr>
              <w:delText xml:space="preserve"> </w:delText>
            </w:r>
            <w:r w:rsidRPr="00116AAA" w:rsidDel="00522878">
              <w:rPr>
                <w:rPrChange w:id="8701" w:author="thuyhuynh" w:date="2023-05-08T11:25:00Z">
                  <w:rPr>
                    <w:b/>
                  </w:rPr>
                </w:rPrChange>
              </w:rPr>
              <w:sym w:font="Wingdings" w:char="F0E0"/>
            </w:r>
            <w:r w:rsidRPr="00116AAA" w:rsidDel="00522878">
              <w:rPr>
                <w:rPrChange w:id="8702" w:author="thuyhuynh" w:date="2023-05-08T11:25:00Z">
                  <w:rPr>
                    <w:b/>
                  </w:rPr>
                </w:rPrChange>
              </w:rPr>
              <w:delText xml:space="preserve"> </w:delText>
            </w:r>
            <w:r w:rsidRPr="00116AAA" w:rsidDel="00522878">
              <w:rPr>
                <w:i/>
                <w:rPrChange w:id="8703" w:author="thuyhuynh" w:date="2023-05-08T11:25:00Z">
                  <w:rPr>
                    <w:b/>
                    <w:i/>
                  </w:rPr>
                </w:rPrChange>
              </w:rPr>
              <w:delText>USB device filesystem</w:delText>
            </w:r>
            <w:r w:rsidRPr="00116AAA" w:rsidDel="00522878">
              <w:rPr>
                <w:rPrChange w:id="8704" w:author="thuyhuynh" w:date="2023-05-08T11:25:00Z">
                  <w:rPr>
                    <w:b/>
                  </w:rPr>
                </w:rPrChange>
              </w:rPr>
              <w:delText>.</w:delText>
            </w:r>
            <w:bookmarkStart w:id="8705" w:name="_Toc99552824"/>
            <w:bookmarkStart w:id="8706" w:name="_Toc99553160"/>
            <w:bookmarkStart w:id="8707" w:name="_Toc99553495"/>
            <w:bookmarkStart w:id="8708" w:name="_Toc99553828"/>
            <w:bookmarkStart w:id="8709" w:name="_Toc152261232"/>
            <w:bookmarkStart w:id="8710" w:name="_Toc153897339"/>
            <w:bookmarkStart w:id="8711" w:name="_Toc155348411"/>
            <w:bookmarkStart w:id="8712" w:name="_Toc155348714"/>
            <w:bookmarkEnd w:id="8705"/>
            <w:bookmarkEnd w:id="8706"/>
            <w:bookmarkEnd w:id="8707"/>
            <w:bookmarkEnd w:id="8708"/>
            <w:bookmarkEnd w:id="8709"/>
            <w:bookmarkEnd w:id="8710"/>
            <w:bookmarkEnd w:id="8711"/>
            <w:bookmarkEnd w:id="8712"/>
          </w:del>
        </w:p>
        <w:p w:rsidR="000959C6" w:rsidRPr="001C39D5" w:rsidDel="00522878" w:rsidRDefault="000959C6">
          <w:pPr>
            <w:pStyle w:val="Heading3"/>
            <w:rPr>
              <w:del w:id="8713" w:author="thuyhuynh" w:date="2022-03-30T13:03:00Z"/>
            </w:rPr>
            <w:pPrChange w:id="8714" w:author="thuyhuynh" w:date="2023-05-08T12:07:00Z">
              <w:pPr/>
            </w:pPrChange>
          </w:pPr>
          <w:bookmarkStart w:id="8715" w:name="_Toc99552825"/>
          <w:bookmarkStart w:id="8716" w:name="_Toc99553161"/>
          <w:bookmarkStart w:id="8717" w:name="_Toc99553496"/>
          <w:bookmarkStart w:id="8718" w:name="_Toc99553829"/>
          <w:bookmarkStart w:id="8719" w:name="_Toc152261233"/>
          <w:bookmarkStart w:id="8720" w:name="_Toc153897340"/>
          <w:bookmarkStart w:id="8721" w:name="_Toc155348412"/>
          <w:bookmarkStart w:id="8722" w:name="_Toc155348715"/>
          <w:bookmarkEnd w:id="8715"/>
          <w:bookmarkEnd w:id="8716"/>
          <w:bookmarkEnd w:id="8717"/>
          <w:bookmarkEnd w:id="8718"/>
          <w:bookmarkEnd w:id="8719"/>
          <w:bookmarkEnd w:id="8720"/>
          <w:bookmarkEnd w:id="8721"/>
          <w:bookmarkEnd w:id="8722"/>
        </w:p>
        <w:p w:rsidR="000959C6" w:rsidRPr="001C39D5" w:rsidDel="00522878" w:rsidRDefault="000959C6">
          <w:pPr>
            <w:pStyle w:val="Heading3"/>
            <w:rPr>
              <w:del w:id="8723" w:author="thuyhuynh" w:date="2022-03-30T13:03:00Z"/>
              <w:lang w:eastAsia="ko-KR"/>
            </w:rPr>
            <w:pPrChange w:id="8724" w:author="thuyhuynh" w:date="2023-05-08T12:07:00Z">
              <w:pPr>
                <w:jc w:val="center"/>
              </w:pPr>
            </w:pPrChange>
          </w:pPr>
          <w:del w:id="8725" w:author="thuyhuynh" w:date="2022-03-30T13:03:00Z">
            <w:r w:rsidRPr="00DD5DFA" w:rsidDel="00522878">
              <w:rPr>
                <w:noProof/>
              </w:rPr>
              <w:drawing>
                <wp:inline distT="0" distB="0" distL="0" distR="0" wp14:anchorId="7AFAF33B" wp14:editId="085215CC">
                  <wp:extent cx="5408980" cy="3620472"/>
                  <wp:effectExtent l="0" t="0" r="1270" b="0"/>
                  <wp:docPr id="88" name="Picture 88" descr="\\THONG-PC\public_share\for_duy\libusb guide\snapshot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ONG-PC\public_share\for_duy\libusb guide\snapshot7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5364" cy="3618052"/>
                          </a:xfrm>
                          <a:prstGeom prst="rect">
                            <a:avLst/>
                          </a:prstGeom>
                          <a:noFill/>
                          <a:ln>
                            <a:noFill/>
                          </a:ln>
                        </pic:spPr>
                      </pic:pic>
                    </a:graphicData>
                  </a:graphic>
                </wp:inline>
              </w:drawing>
            </w:r>
            <w:bookmarkStart w:id="8726" w:name="_Toc99552826"/>
            <w:bookmarkStart w:id="8727" w:name="_Toc99553162"/>
            <w:bookmarkStart w:id="8728" w:name="_Toc99553497"/>
            <w:bookmarkStart w:id="8729" w:name="_Toc99553830"/>
            <w:bookmarkStart w:id="8730" w:name="_Toc152261234"/>
            <w:bookmarkStart w:id="8731" w:name="_Toc153897341"/>
            <w:bookmarkStart w:id="8732" w:name="_Toc155348413"/>
            <w:bookmarkStart w:id="8733" w:name="_Toc155348716"/>
            <w:bookmarkEnd w:id="8726"/>
            <w:bookmarkEnd w:id="8727"/>
            <w:bookmarkEnd w:id="8728"/>
            <w:bookmarkEnd w:id="8729"/>
            <w:bookmarkEnd w:id="8730"/>
            <w:bookmarkEnd w:id="8731"/>
            <w:bookmarkEnd w:id="8732"/>
            <w:bookmarkEnd w:id="8733"/>
          </w:del>
        </w:p>
        <w:p w:rsidR="000959C6" w:rsidRPr="005154FA" w:rsidDel="00522878" w:rsidRDefault="000959C6">
          <w:pPr>
            <w:pStyle w:val="Heading3"/>
            <w:rPr>
              <w:del w:id="8734" w:author="thuyhuynh" w:date="2022-03-30T13:03:00Z"/>
              <w:lang w:eastAsia="ko-KR"/>
            </w:rPr>
            <w:pPrChange w:id="8735" w:author="thuyhuynh" w:date="2023-05-08T12:07:00Z">
              <w:pPr>
                <w:jc w:val="center"/>
              </w:pPr>
            </w:pPrChange>
          </w:pPr>
          <w:bookmarkStart w:id="8736" w:name="_Toc99552827"/>
          <w:bookmarkStart w:id="8737" w:name="_Toc99553163"/>
          <w:bookmarkStart w:id="8738" w:name="_Toc99553498"/>
          <w:bookmarkStart w:id="8739" w:name="_Toc99553831"/>
          <w:bookmarkStart w:id="8740" w:name="_Toc152261235"/>
          <w:bookmarkStart w:id="8741" w:name="_Toc153897342"/>
          <w:bookmarkStart w:id="8742" w:name="_Toc155348414"/>
          <w:bookmarkStart w:id="8743" w:name="_Toc155348717"/>
          <w:bookmarkEnd w:id="8736"/>
          <w:bookmarkEnd w:id="8737"/>
          <w:bookmarkEnd w:id="8738"/>
          <w:bookmarkEnd w:id="8739"/>
          <w:bookmarkEnd w:id="8740"/>
          <w:bookmarkEnd w:id="8741"/>
          <w:bookmarkEnd w:id="8742"/>
          <w:bookmarkEnd w:id="8743"/>
        </w:p>
        <w:p w:rsidR="000959C6" w:rsidRPr="001C39D5" w:rsidDel="00522878" w:rsidRDefault="000959C6">
          <w:pPr>
            <w:pStyle w:val="Heading3"/>
            <w:rPr>
              <w:del w:id="8744" w:author="thuyhuynh" w:date="2022-03-30T13:03:00Z"/>
              <w:lang w:eastAsia="ko-KR"/>
            </w:rPr>
            <w:pPrChange w:id="8745" w:author="thuyhuynh" w:date="2023-05-08T12:07:00Z">
              <w:pPr>
                <w:jc w:val="center"/>
              </w:pPr>
            </w:pPrChange>
          </w:pPr>
          <w:del w:id="8746" w:author="thuyhuynh" w:date="2022-03-30T13:03:00Z">
            <w:r w:rsidRPr="00DD5DFA" w:rsidDel="00522878">
              <w:rPr>
                <w:noProof/>
              </w:rPr>
              <w:drawing>
                <wp:inline distT="0" distB="0" distL="0" distR="0" wp14:anchorId="501AF439" wp14:editId="351802A1">
                  <wp:extent cx="5470498" cy="3661838"/>
                  <wp:effectExtent l="0" t="0" r="0" b="0"/>
                  <wp:docPr id="89" name="Picture 89" descr="\\THONG-PC\public_share\for_duy\libusb guide\snapshot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ONG-PC\public_share\for_duy\libusb guide\snapshot7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66841" cy="3659390"/>
                          </a:xfrm>
                          <a:prstGeom prst="rect">
                            <a:avLst/>
                          </a:prstGeom>
                          <a:noFill/>
                          <a:ln>
                            <a:noFill/>
                          </a:ln>
                        </pic:spPr>
                      </pic:pic>
                    </a:graphicData>
                  </a:graphic>
                </wp:inline>
              </w:drawing>
            </w:r>
            <w:bookmarkStart w:id="8747" w:name="_Toc99552828"/>
            <w:bookmarkStart w:id="8748" w:name="_Toc99553164"/>
            <w:bookmarkStart w:id="8749" w:name="_Toc99553499"/>
            <w:bookmarkStart w:id="8750" w:name="_Toc99553832"/>
            <w:bookmarkStart w:id="8751" w:name="_Toc152261236"/>
            <w:bookmarkStart w:id="8752" w:name="_Toc153897343"/>
            <w:bookmarkStart w:id="8753" w:name="_Toc155348415"/>
            <w:bookmarkStart w:id="8754" w:name="_Toc155348718"/>
            <w:bookmarkEnd w:id="8747"/>
            <w:bookmarkEnd w:id="8748"/>
            <w:bookmarkEnd w:id="8749"/>
            <w:bookmarkEnd w:id="8750"/>
            <w:bookmarkEnd w:id="8751"/>
            <w:bookmarkEnd w:id="8752"/>
            <w:bookmarkEnd w:id="8753"/>
            <w:bookmarkEnd w:id="8754"/>
          </w:del>
        </w:p>
        <w:p w:rsidR="000959C6" w:rsidRPr="001C39D5" w:rsidDel="00522878" w:rsidRDefault="000959C6">
          <w:pPr>
            <w:pStyle w:val="Heading3"/>
            <w:rPr>
              <w:del w:id="8755" w:author="thuyhuynh" w:date="2022-03-30T13:03:00Z"/>
              <w:lang w:eastAsia="ko-KR"/>
            </w:rPr>
            <w:pPrChange w:id="8756" w:author="thuyhuynh" w:date="2023-05-08T12:07:00Z">
              <w:pPr>
                <w:jc w:val="center"/>
              </w:pPr>
            </w:pPrChange>
          </w:pPr>
          <w:del w:id="8757" w:author="thuyhuynh" w:date="2022-03-30T13:03:00Z">
            <w:r w:rsidRPr="00DD5DFA" w:rsidDel="00522878">
              <w:rPr>
                <w:noProof/>
              </w:rPr>
              <w:drawing>
                <wp:inline distT="0" distB="0" distL="0" distR="0" wp14:anchorId="75299EBF" wp14:editId="58BBF16F">
                  <wp:extent cx="5470802" cy="3665552"/>
                  <wp:effectExtent l="0" t="0" r="0" b="0"/>
                  <wp:docPr id="91" name="Picture 91" descr="\\THONG-PC\public_share\for_duy\libusb guide\snapshot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ONG-PC\public_share\for_duy\libusb guide\snapshot7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69061" cy="3664385"/>
                          </a:xfrm>
                          <a:prstGeom prst="rect">
                            <a:avLst/>
                          </a:prstGeom>
                          <a:noFill/>
                          <a:ln>
                            <a:noFill/>
                          </a:ln>
                        </pic:spPr>
                      </pic:pic>
                    </a:graphicData>
                  </a:graphic>
                </wp:inline>
              </w:drawing>
            </w:r>
            <w:bookmarkStart w:id="8758" w:name="_Toc99552829"/>
            <w:bookmarkStart w:id="8759" w:name="_Toc99553165"/>
            <w:bookmarkStart w:id="8760" w:name="_Toc99553500"/>
            <w:bookmarkStart w:id="8761" w:name="_Toc99553833"/>
            <w:bookmarkStart w:id="8762" w:name="_Toc152261237"/>
            <w:bookmarkStart w:id="8763" w:name="_Toc153897344"/>
            <w:bookmarkStart w:id="8764" w:name="_Toc155348416"/>
            <w:bookmarkStart w:id="8765" w:name="_Toc155348719"/>
            <w:bookmarkEnd w:id="8758"/>
            <w:bookmarkEnd w:id="8759"/>
            <w:bookmarkEnd w:id="8760"/>
            <w:bookmarkEnd w:id="8761"/>
            <w:bookmarkEnd w:id="8762"/>
            <w:bookmarkEnd w:id="8763"/>
            <w:bookmarkEnd w:id="8764"/>
            <w:bookmarkEnd w:id="8765"/>
          </w:del>
        </w:p>
        <w:p w:rsidR="00E27CB5" w:rsidRPr="00116AAA" w:rsidRDefault="00E27CB5">
          <w:pPr>
            <w:pStyle w:val="Heading3"/>
            <w:rPr>
              <w:lang w:eastAsia="ko-KR"/>
            </w:rPr>
          </w:pPr>
          <w:bookmarkStart w:id="8766" w:name="_Toc155348720"/>
          <w:r w:rsidRPr="00116AAA">
            <w:rPr>
              <w:lang w:eastAsia="ko-KR"/>
            </w:rPr>
            <w:t>Android</w:t>
          </w:r>
          <w:bookmarkEnd w:id="8766"/>
        </w:p>
        <w:p w:rsidR="00410592" w:rsidRPr="00116AAA" w:rsidDel="00E42A71" w:rsidRDefault="00410592" w:rsidP="002A336B">
          <w:pPr>
            <w:pStyle w:val="Heading4"/>
            <w:rPr>
              <w:del w:id="8767" w:author="thuyhuynh" w:date="2022-03-30T13:25:00Z"/>
              <w:rFonts w:ascii="Poppins" w:hAnsi="Poppins"/>
              <w:sz w:val="20"/>
              <w:szCs w:val="20"/>
              <w:rPrChange w:id="8768" w:author="thuyhuynh" w:date="2023-05-08T11:25:00Z">
                <w:rPr>
                  <w:del w:id="8769" w:author="thuyhuynh" w:date="2022-03-30T13:25:00Z"/>
                </w:rPr>
              </w:rPrChange>
            </w:rPr>
          </w:pPr>
          <w:del w:id="8770" w:author="thuyhuynh" w:date="2022-03-30T13:25:00Z">
            <w:r w:rsidRPr="00116AAA" w:rsidDel="00E42A71">
              <w:rPr>
                <w:rFonts w:ascii="Poppins" w:hAnsi="Poppins"/>
                <w:b w:val="0"/>
                <w:bCs w:val="0"/>
                <w:i w:val="0"/>
                <w:iCs w:val="0"/>
                <w:sz w:val="20"/>
                <w:szCs w:val="20"/>
                <w:rPrChange w:id="8771" w:author="thuyhuynh" w:date="2023-05-08T11:25:00Z">
                  <w:rPr>
                    <w:b w:val="0"/>
                    <w:bCs w:val="0"/>
                    <w:i w:val="0"/>
                    <w:iCs w:val="0"/>
                  </w:rPr>
                </w:rPrChange>
              </w:rPr>
              <w:delText>Android</w:delText>
            </w:r>
            <w:r w:rsidR="008276DD" w:rsidRPr="00116AAA" w:rsidDel="00E42A71">
              <w:rPr>
                <w:rFonts w:ascii="Poppins" w:hAnsi="Poppins"/>
                <w:b w:val="0"/>
                <w:bCs w:val="0"/>
                <w:i w:val="0"/>
                <w:iCs w:val="0"/>
                <w:sz w:val="20"/>
                <w:szCs w:val="20"/>
                <w:rPrChange w:id="8772" w:author="thuyhuynh" w:date="2023-05-08T11:25:00Z">
                  <w:rPr>
                    <w:b w:val="0"/>
                    <w:bCs w:val="0"/>
                    <w:i w:val="0"/>
                    <w:iCs w:val="0"/>
                  </w:rPr>
                </w:rPrChange>
              </w:rPr>
              <w:delText xml:space="preserve"> -</w:delText>
            </w:r>
            <w:r w:rsidR="00AC1C2A" w:rsidRPr="00116AAA" w:rsidDel="00E42A71">
              <w:rPr>
                <w:rFonts w:ascii="Poppins" w:hAnsi="Poppins"/>
                <w:b w:val="0"/>
                <w:bCs w:val="0"/>
                <w:i w:val="0"/>
                <w:iCs w:val="0"/>
                <w:sz w:val="20"/>
                <w:szCs w:val="20"/>
                <w:rPrChange w:id="8773" w:author="thuyhuynh" w:date="2023-05-08T11:25:00Z">
                  <w:rPr>
                    <w:b w:val="0"/>
                    <w:bCs w:val="0"/>
                    <w:i w:val="0"/>
                    <w:iCs w:val="0"/>
                  </w:rPr>
                </w:rPrChange>
              </w:rPr>
              <w:delText xml:space="preserve"> Native Code</w:delText>
            </w:r>
          </w:del>
        </w:p>
        <w:p w:rsidR="009A31D5" w:rsidRPr="00116AAA" w:rsidDel="00E42A71" w:rsidRDefault="009A31D5" w:rsidP="009A31D5">
          <w:pPr>
            <w:rPr>
              <w:del w:id="8774" w:author="thuyhuynh" w:date="2022-03-30T13:25:00Z"/>
              <w:rFonts w:ascii="Poppins" w:hAnsi="Poppins"/>
              <w:sz w:val="20"/>
              <w:szCs w:val="20"/>
              <w:lang w:eastAsia="ko-KR"/>
              <w:rPrChange w:id="8775" w:author="thuyhuynh" w:date="2023-05-08T11:25:00Z">
                <w:rPr>
                  <w:del w:id="8776" w:author="thuyhuynh" w:date="2022-03-30T13:25:00Z"/>
                  <w:lang w:eastAsia="ko-KR"/>
                </w:rPr>
              </w:rPrChange>
            </w:rPr>
          </w:pPr>
          <w:del w:id="8777" w:author="thuyhuynh" w:date="2022-03-30T13:25:00Z">
            <w:r w:rsidRPr="00116AAA" w:rsidDel="00E42A71">
              <w:rPr>
                <w:rFonts w:ascii="Poppins" w:hAnsi="Poppins"/>
                <w:sz w:val="20"/>
                <w:szCs w:val="20"/>
                <w:lang w:eastAsia="ko-KR"/>
                <w:rPrChange w:id="8778" w:author="thuyhuynh" w:date="2023-05-08T11:25:00Z">
                  <w:rPr>
                    <w:lang w:eastAsia="ko-KR"/>
                  </w:rPr>
                </w:rPrChange>
              </w:rPr>
              <w:delText xml:space="preserve">First, please refer to </w:delText>
            </w:r>
            <w:r w:rsidR="00D67F27" w:rsidRPr="00116AAA" w:rsidDel="00E42A71">
              <w:rPr>
                <w:rFonts w:ascii="Poppins" w:hAnsi="Poppins"/>
                <w:sz w:val="20"/>
                <w:szCs w:val="20"/>
                <w:lang w:eastAsia="ko-KR"/>
                <w:rPrChange w:id="8779" w:author="thuyhuynh" w:date="2023-05-08T11:25:00Z">
                  <w:rPr>
                    <w:lang w:eastAsia="ko-KR"/>
                  </w:rPr>
                </w:rPrChange>
              </w:rPr>
              <w:fldChar w:fldCharType="begin"/>
            </w:r>
            <w:r w:rsidRPr="00116AAA" w:rsidDel="00E42A71">
              <w:rPr>
                <w:rFonts w:ascii="Poppins" w:hAnsi="Poppins"/>
                <w:sz w:val="20"/>
                <w:szCs w:val="20"/>
                <w:lang w:eastAsia="ko-KR"/>
                <w:rPrChange w:id="8780" w:author="thuyhuynh" w:date="2023-05-08T11:25:00Z">
                  <w:rPr>
                    <w:lang w:eastAsia="ko-KR"/>
                  </w:rPr>
                </w:rPrChange>
              </w:rPr>
              <w:delInstrText xml:space="preserve"> REF _Ref348011317 \r \h </w:delInstrText>
            </w:r>
          </w:del>
          <w:r w:rsidR="00116AAA" w:rsidRPr="00116AAA">
            <w:rPr>
              <w:rFonts w:ascii="Poppins" w:hAnsi="Poppins" w:hint="eastAsia"/>
              <w:sz w:val="20"/>
              <w:szCs w:val="20"/>
              <w:lang w:eastAsia="ko-KR"/>
              <w:rPrChange w:id="8781" w:author="thuyhuynh" w:date="2023-05-08T11:25:00Z">
                <w:rPr>
                  <w:rFonts w:ascii="Poppins" w:hAnsi="Poppins" w:hint="eastAsia"/>
                  <w:lang w:eastAsia="ko-KR"/>
                </w:rPr>
              </w:rPrChange>
            </w:rPr>
            <w:instrText xml:space="preserve"> \* MERGEFORMAT </w:instrText>
          </w:r>
          <w:del w:id="8782" w:author="thuyhuynh" w:date="2022-03-30T13:25:00Z">
            <w:r w:rsidR="00D67F27" w:rsidRPr="00116AAA" w:rsidDel="00E42A71">
              <w:rPr>
                <w:rFonts w:ascii="Poppins" w:hAnsi="Poppins"/>
                <w:sz w:val="20"/>
                <w:szCs w:val="20"/>
                <w:lang w:eastAsia="ko-KR"/>
                <w:rPrChange w:id="8783" w:author="thuyhuynh" w:date="2023-05-08T11:25:00Z">
                  <w:rPr>
                    <w:rFonts w:ascii="Poppins" w:hAnsi="Poppins"/>
                    <w:sz w:val="20"/>
                    <w:szCs w:val="20"/>
                    <w:lang w:eastAsia="ko-KR"/>
                  </w:rPr>
                </w:rPrChange>
              </w:rPr>
            </w:r>
            <w:r w:rsidR="00D67F27" w:rsidRPr="00116AAA" w:rsidDel="00E42A71">
              <w:rPr>
                <w:rFonts w:ascii="Poppins" w:hAnsi="Poppins"/>
                <w:sz w:val="20"/>
                <w:szCs w:val="20"/>
                <w:lang w:eastAsia="ko-KR"/>
                <w:rPrChange w:id="8784" w:author="thuyhuynh" w:date="2023-05-08T11:25:00Z">
                  <w:rPr>
                    <w:lang w:eastAsia="ko-KR"/>
                  </w:rPr>
                </w:rPrChange>
              </w:rPr>
              <w:fldChar w:fldCharType="separate"/>
            </w:r>
          </w:del>
          <w:ins w:id="8785" w:author="TANBAO" w:date="2014-01-09T12:05:00Z">
            <w:del w:id="8786" w:author="thuyhuynh" w:date="2022-03-30T13:25:00Z">
              <w:r w:rsidR="00442201" w:rsidRPr="00116AAA" w:rsidDel="00E42A71">
                <w:rPr>
                  <w:rFonts w:ascii="Poppins" w:hAnsi="Poppins"/>
                  <w:sz w:val="20"/>
                  <w:szCs w:val="20"/>
                  <w:lang w:eastAsia="ko-KR"/>
                  <w:rPrChange w:id="8787" w:author="thuyhuynh" w:date="2023-05-08T11:25:00Z">
                    <w:rPr>
                      <w:lang w:eastAsia="ko-KR"/>
                    </w:rPr>
                  </w:rPrChange>
                </w:rPr>
                <w:delText>1.2.12</w:delText>
              </w:r>
            </w:del>
          </w:ins>
          <w:del w:id="8788" w:author="thuyhuynh" w:date="2022-03-30T13:25:00Z">
            <w:r w:rsidR="00197EE7" w:rsidRPr="00116AAA" w:rsidDel="00E42A71">
              <w:rPr>
                <w:rFonts w:ascii="Poppins" w:hAnsi="Poppins"/>
                <w:sz w:val="20"/>
                <w:szCs w:val="20"/>
                <w:lang w:eastAsia="ko-KR"/>
                <w:rPrChange w:id="8789" w:author="thuyhuynh" w:date="2023-05-08T11:25:00Z">
                  <w:rPr>
                    <w:lang w:eastAsia="ko-KR"/>
                  </w:rPr>
                </w:rPrChange>
              </w:rPr>
              <w:delText>1.2.11</w:delText>
            </w:r>
            <w:r w:rsidR="00D67F27" w:rsidRPr="00116AAA" w:rsidDel="00E42A71">
              <w:rPr>
                <w:rFonts w:ascii="Poppins" w:hAnsi="Poppins"/>
                <w:sz w:val="20"/>
                <w:szCs w:val="20"/>
                <w:lang w:eastAsia="ko-KR"/>
                <w:rPrChange w:id="8790" w:author="thuyhuynh" w:date="2023-05-08T11:25:00Z">
                  <w:rPr>
                    <w:lang w:eastAsia="ko-KR"/>
                  </w:rPr>
                </w:rPrChange>
              </w:rPr>
              <w:fldChar w:fldCharType="end"/>
            </w:r>
            <w:r w:rsidRPr="00116AAA" w:rsidDel="00E42A71">
              <w:rPr>
                <w:rFonts w:ascii="Poppins" w:hAnsi="Poppins"/>
                <w:sz w:val="20"/>
                <w:szCs w:val="20"/>
                <w:lang w:eastAsia="ko-KR"/>
                <w:rPrChange w:id="8791" w:author="thuyhuynh" w:date="2023-05-08T11:25:00Z">
                  <w:rPr>
                    <w:lang w:eastAsia="ko-KR"/>
                  </w:rPr>
                </w:rPrChange>
              </w:rPr>
              <w:delText xml:space="preserve"> for a special note for Android platforms.</w:delText>
            </w:r>
          </w:del>
        </w:p>
        <w:p w:rsidR="00410592" w:rsidRPr="00116AAA" w:rsidDel="00E42A71" w:rsidRDefault="00410592" w:rsidP="0028692E">
          <w:pPr>
            <w:jc w:val="both"/>
            <w:rPr>
              <w:del w:id="8792" w:author="thuyhuynh" w:date="2022-03-30T13:25:00Z"/>
              <w:rFonts w:ascii="Poppins" w:hAnsi="Poppins"/>
              <w:sz w:val="20"/>
              <w:szCs w:val="20"/>
              <w:lang w:eastAsia="ko-KR"/>
              <w:rPrChange w:id="8793" w:author="thuyhuynh" w:date="2023-05-08T11:25:00Z">
                <w:rPr>
                  <w:del w:id="8794" w:author="thuyhuynh" w:date="2022-03-30T13:25:00Z"/>
                  <w:lang w:eastAsia="ko-KR"/>
                </w:rPr>
              </w:rPrChange>
            </w:rPr>
          </w:pPr>
          <w:del w:id="8795" w:author="thuyhuynh" w:date="2022-03-30T13:25:00Z">
            <w:r w:rsidRPr="00116AAA" w:rsidDel="00E42A71">
              <w:rPr>
                <w:rFonts w:ascii="Poppins" w:hAnsi="Poppins"/>
                <w:sz w:val="20"/>
                <w:szCs w:val="20"/>
                <w:rPrChange w:id="8796" w:author="thuyhuynh" w:date="2023-05-08T11:25:00Z">
                  <w:rPr/>
                </w:rPrChange>
              </w:rPr>
              <w:delText xml:space="preserve">The binaries mentioned in the following instructions are supposed to be </w:delText>
            </w:r>
            <w:r w:rsidR="00967D2C" w:rsidRPr="00116AAA" w:rsidDel="00E42A71">
              <w:rPr>
                <w:rFonts w:ascii="Poppins" w:hAnsi="Poppins"/>
                <w:sz w:val="20"/>
                <w:szCs w:val="20"/>
                <w:lang w:eastAsia="ko-KR"/>
                <w:rPrChange w:id="8797" w:author="thuyhuynh" w:date="2023-05-08T11:25:00Z">
                  <w:rPr>
                    <w:lang w:eastAsia="ko-KR"/>
                  </w:rPr>
                </w:rPrChange>
              </w:rPr>
              <w:delText>completely</w:delText>
            </w:r>
            <w:r w:rsidRPr="00116AAA" w:rsidDel="00E42A71">
              <w:rPr>
                <w:rFonts w:ascii="Poppins" w:hAnsi="Poppins"/>
                <w:sz w:val="20"/>
                <w:szCs w:val="20"/>
                <w:rPrChange w:id="8798" w:author="thuyhuynh" w:date="2023-05-08T11:25:00Z">
                  <w:rPr/>
                </w:rPrChange>
              </w:rPr>
              <w:delText xml:space="preserve"> compatible with your platform. They are included in the </w:delText>
            </w:r>
            <w:r w:rsidRPr="00116AAA" w:rsidDel="00E42A71">
              <w:rPr>
                <w:rFonts w:ascii="Poppins" w:hAnsi="Poppins"/>
                <w:color w:val="030003"/>
                <w:sz w:val="20"/>
                <w:szCs w:val="20"/>
                <w:rPrChange w:id="8799" w:author="thuyhuynh" w:date="2023-05-08T11:25:00Z">
                  <w:rPr>
                    <w:color w:val="030003"/>
                  </w:rPr>
                </w:rPrChange>
              </w:rPr>
              <w:delText xml:space="preserve">IDDK 2000 </w:delText>
            </w:r>
            <w:r w:rsidRPr="00116AAA" w:rsidDel="00E42A71">
              <w:rPr>
                <w:rFonts w:ascii="Poppins" w:hAnsi="Poppins"/>
                <w:sz w:val="20"/>
                <w:szCs w:val="20"/>
                <w:rPrChange w:id="8800" w:author="thuyhuynh" w:date="2023-05-08T11:25:00Z">
                  <w:rPr/>
                </w:rPrChange>
              </w:rPr>
              <w:delText xml:space="preserve">for Android installation package. Please </w:delText>
            </w:r>
            <w:r w:rsidR="008F1B08" w:rsidRPr="00116AAA" w:rsidDel="00E42A71">
              <w:rPr>
                <w:rFonts w:ascii="Poppins" w:hAnsi="Poppins"/>
                <w:sz w:val="20"/>
                <w:szCs w:val="20"/>
                <w:rPrChange w:id="8801" w:author="thuyhuynh" w:date="2023-05-08T11:25:00Z">
                  <w:rPr/>
                </w:rPrChange>
              </w:rPr>
              <w:delText>contact IriTech to get the SDK installation package</w:delText>
            </w:r>
            <w:r w:rsidRPr="00116AAA" w:rsidDel="00E42A71">
              <w:rPr>
                <w:rFonts w:ascii="Poppins" w:hAnsi="Poppins"/>
                <w:sz w:val="20"/>
                <w:szCs w:val="20"/>
                <w:rPrChange w:id="8802" w:author="thuyhuynh" w:date="2023-05-08T11:25:00Z">
                  <w:rPr/>
                </w:rPrChange>
              </w:rPr>
              <w:delText>.</w:delText>
            </w:r>
            <w:r w:rsidR="00FD22F4" w:rsidRPr="00116AAA" w:rsidDel="00E42A71">
              <w:rPr>
                <w:rFonts w:ascii="Poppins" w:hAnsi="Poppins"/>
                <w:sz w:val="20"/>
                <w:szCs w:val="20"/>
                <w:lang w:eastAsia="ko-KR"/>
                <w:rPrChange w:id="8803" w:author="thuyhuynh" w:date="2023-05-08T11:25:00Z">
                  <w:rPr>
                    <w:lang w:eastAsia="ko-KR"/>
                  </w:rPr>
                </w:rPrChange>
              </w:rPr>
              <w:delText xml:space="preserve"> </w:delText>
            </w:r>
          </w:del>
        </w:p>
        <w:p w:rsidR="00410592" w:rsidRPr="00116AAA" w:rsidDel="00E42A71" w:rsidRDefault="00410592" w:rsidP="0028692E">
          <w:pPr>
            <w:jc w:val="both"/>
            <w:rPr>
              <w:del w:id="8804" w:author="thuyhuynh" w:date="2022-03-30T13:25:00Z"/>
              <w:rFonts w:ascii="Poppins" w:hAnsi="Poppins"/>
              <w:sz w:val="20"/>
              <w:szCs w:val="20"/>
              <w:rPrChange w:id="8805" w:author="thuyhuynh" w:date="2023-05-08T11:25:00Z">
                <w:rPr>
                  <w:del w:id="8806" w:author="thuyhuynh" w:date="2022-03-30T13:25:00Z"/>
                </w:rPr>
              </w:rPrChange>
            </w:rPr>
          </w:pPr>
        </w:p>
        <w:p w:rsidR="00410592" w:rsidRPr="00116AAA" w:rsidDel="00E42A71" w:rsidRDefault="00410592" w:rsidP="0028692E">
          <w:pPr>
            <w:jc w:val="both"/>
            <w:rPr>
              <w:del w:id="8807" w:author="thuyhuynh" w:date="2022-03-30T13:25:00Z"/>
              <w:rFonts w:ascii="Poppins" w:hAnsi="Poppins"/>
              <w:sz w:val="20"/>
              <w:szCs w:val="20"/>
              <w:rPrChange w:id="8808" w:author="thuyhuynh" w:date="2023-05-08T11:25:00Z">
                <w:rPr>
                  <w:del w:id="8809" w:author="thuyhuynh" w:date="2022-03-30T13:25:00Z"/>
                </w:rPr>
              </w:rPrChange>
            </w:rPr>
          </w:pPr>
          <w:del w:id="8810" w:author="thuyhuynh" w:date="2022-03-30T13:25:00Z">
            <w:r w:rsidRPr="00116AAA" w:rsidDel="00E42A71">
              <w:rPr>
                <w:rFonts w:ascii="Poppins" w:hAnsi="Poppins"/>
                <w:sz w:val="20"/>
                <w:szCs w:val="20"/>
                <w:rPrChange w:id="8811" w:author="thuyhuynh" w:date="2023-05-08T11:25:00Z">
                  <w:rPr/>
                </w:rPrChange>
              </w:rPr>
              <w:delText xml:space="preserve">After installing </w:delText>
            </w:r>
            <w:r w:rsidRPr="00116AAA" w:rsidDel="00E42A71">
              <w:rPr>
                <w:rFonts w:ascii="Poppins" w:hAnsi="Poppins"/>
                <w:color w:val="030003"/>
                <w:sz w:val="20"/>
                <w:szCs w:val="20"/>
                <w:rPrChange w:id="8812" w:author="thuyhuynh" w:date="2023-05-08T11:25:00Z">
                  <w:rPr>
                    <w:color w:val="030003"/>
                  </w:rPr>
                </w:rPrChange>
              </w:rPr>
              <w:delText xml:space="preserve">IDDK 2000 </w:delText>
            </w:r>
            <w:r w:rsidRPr="00116AAA" w:rsidDel="00E42A71">
              <w:rPr>
                <w:rFonts w:ascii="Poppins" w:hAnsi="Poppins"/>
                <w:sz w:val="20"/>
                <w:szCs w:val="20"/>
                <w:rPrChange w:id="8813" w:author="thuyhuynh" w:date="2023-05-08T11:25:00Z">
                  <w:rPr/>
                </w:rPrChange>
              </w:rPr>
              <w:delText xml:space="preserve">for Android, </w:delText>
            </w:r>
            <w:r w:rsidR="006C61B3" w:rsidRPr="00116AAA" w:rsidDel="00E42A71">
              <w:rPr>
                <w:rFonts w:ascii="Poppins" w:hAnsi="Poppins"/>
                <w:sz w:val="20"/>
                <w:szCs w:val="20"/>
                <w:lang w:eastAsia="ko-KR"/>
                <w:rPrChange w:id="8814" w:author="thuyhuynh" w:date="2023-05-08T11:25:00Z">
                  <w:rPr>
                    <w:lang w:eastAsia="ko-KR"/>
                  </w:rPr>
                </w:rPrChange>
              </w:rPr>
              <w:delText>open</w:delText>
            </w:r>
            <w:r w:rsidR="006C61B3" w:rsidRPr="00116AAA" w:rsidDel="00E42A71">
              <w:rPr>
                <w:rFonts w:ascii="Poppins" w:hAnsi="Poppins"/>
                <w:sz w:val="20"/>
                <w:szCs w:val="20"/>
                <w:rPrChange w:id="8815" w:author="thuyhuynh" w:date="2023-05-08T11:25:00Z">
                  <w:rPr/>
                </w:rPrChange>
              </w:rPr>
              <w:delText xml:space="preserve"> folder “Driver”</w:delText>
            </w:r>
            <w:r w:rsidR="006C61B3" w:rsidRPr="00116AAA" w:rsidDel="00E42A71">
              <w:rPr>
                <w:rFonts w:ascii="Poppins" w:hAnsi="Poppins"/>
                <w:sz w:val="20"/>
                <w:szCs w:val="20"/>
                <w:lang w:eastAsia="ko-KR"/>
                <w:rPrChange w:id="8816" w:author="thuyhuynh" w:date="2023-05-08T11:25:00Z">
                  <w:rPr>
                    <w:lang w:eastAsia="ko-KR"/>
                  </w:rPr>
                </w:rPrChange>
              </w:rPr>
              <w:delText xml:space="preserve"> to find</w:delText>
            </w:r>
            <w:r w:rsidRPr="00116AAA" w:rsidDel="00E42A71">
              <w:rPr>
                <w:rFonts w:ascii="Poppins" w:hAnsi="Poppins"/>
                <w:sz w:val="20"/>
                <w:szCs w:val="20"/>
                <w:rPrChange w:id="8817" w:author="thuyhuynh" w:date="2023-05-08T11:25:00Z">
                  <w:rPr/>
                </w:rPrChange>
              </w:rPr>
              <w:delText xml:space="preserve"> </w:delText>
            </w:r>
            <w:r w:rsidR="00A755ED" w:rsidRPr="00116AAA" w:rsidDel="00E42A71">
              <w:rPr>
                <w:rFonts w:ascii="Poppins" w:hAnsi="Poppins"/>
                <w:sz w:val="20"/>
                <w:szCs w:val="20"/>
                <w:rPrChange w:id="8818" w:author="thuyhuynh" w:date="2023-05-08T11:25:00Z">
                  <w:rPr/>
                </w:rPrChange>
              </w:rPr>
              <w:delText>two loadable modules</w:delText>
            </w:r>
            <w:r w:rsidRPr="00116AAA" w:rsidDel="00E42A71">
              <w:rPr>
                <w:rFonts w:ascii="Poppins" w:hAnsi="Poppins"/>
                <w:sz w:val="20"/>
                <w:szCs w:val="20"/>
                <w:rPrChange w:id="8819" w:author="thuyhuynh" w:date="2023-05-08T11:25:00Z">
                  <w:rPr/>
                </w:rPrChange>
              </w:rPr>
              <w:delText>:  iritechclass.ko and icamm7d0.ko.</w:delText>
            </w:r>
          </w:del>
        </w:p>
        <w:p w:rsidR="00410592" w:rsidRPr="00116AAA" w:rsidDel="00E42A71" w:rsidRDefault="00410592" w:rsidP="00410592">
          <w:pPr>
            <w:rPr>
              <w:del w:id="8820" w:author="thuyhuynh" w:date="2022-03-30T13:25:00Z"/>
              <w:rFonts w:ascii="Poppins" w:hAnsi="Poppins"/>
              <w:sz w:val="20"/>
              <w:szCs w:val="20"/>
              <w:rPrChange w:id="8821" w:author="thuyhuynh" w:date="2023-05-08T11:25:00Z">
                <w:rPr>
                  <w:del w:id="8822" w:author="thuyhuynh" w:date="2022-03-30T13:25:00Z"/>
                </w:rPr>
              </w:rPrChange>
            </w:rPr>
          </w:pPr>
          <w:del w:id="8823" w:author="thuyhuynh" w:date="2022-03-30T13:25:00Z">
            <w:r w:rsidRPr="00116AAA" w:rsidDel="00E42A71">
              <w:rPr>
                <w:rFonts w:ascii="Poppins" w:hAnsi="Poppins"/>
                <w:noProof/>
                <w:sz w:val="20"/>
                <w:szCs w:val="20"/>
                <w:rPrChange w:id="8824">
                  <w:rPr>
                    <w:noProof/>
                  </w:rPr>
                </w:rPrChange>
              </w:rPr>
              <w:drawing>
                <wp:inline distT="0" distB="0" distL="0" distR="0" wp14:anchorId="3D2A0677" wp14:editId="1046E697">
                  <wp:extent cx="5943600" cy="1779552"/>
                  <wp:effectExtent l="1905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5"/>
                          <a:srcRect/>
                          <a:stretch>
                            <a:fillRect/>
                          </a:stretch>
                        </pic:blipFill>
                        <pic:spPr bwMode="auto">
                          <a:xfrm>
                            <a:off x="0" y="0"/>
                            <a:ext cx="5943600" cy="1779552"/>
                          </a:xfrm>
                          <a:prstGeom prst="rect">
                            <a:avLst/>
                          </a:prstGeom>
                          <a:noFill/>
                          <a:ln w="9525">
                            <a:noFill/>
                            <a:miter lim="800000"/>
                            <a:headEnd/>
                            <a:tailEnd/>
                          </a:ln>
                        </pic:spPr>
                      </pic:pic>
                    </a:graphicData>
                  </a:graphic>
                </wp:inline>
              </w:drawing>
            </w:r>
          </w:del>
        </w:p>
        <w:p w:rsidR="00410592" w:rsidRPr="00116AAA" w:rsidDel="00E42A71" w:rsidRDefault="00410592" w:rsidP="0028692E">
          <w:pPr>
            <w:jc w:val="both"/>
            <w:rPr>
              <w:del w:id="8825" w:author="thuyhuynh" w:date="2022-03-30T13:25:00Z"/>
              <w:rFonts w:ascii="Poppins" w:hAnsi="Poppins"/>
              <w:sz w:val="20"/>
              <w:szCs w:val="20"/>
              <w:rPrChange w:id="8826" w:author="thuyhuynh" w:date="2023-05-08T11:25:00Z">
                <w:rPr>
                  <w:del w:id="8827" w:author="thuyhuynh" w:date="2022-03-30T13:25:00Z"/>
                </w:rPr>
              </w:rPrChange>
            </w:rPr>
          </w:pPr>
          <w:del w:id="8828" w:author="thuyhuynh" w:date="2022-03-30T13:25:00Z">
            <w:r w:rsidRPr="00116AAA" w:rsidDel="00E42A71">
              <w:rPr>
                <w:rFonts w:ascii="Poppins" w:hAnsi="Poppins"/>
                <w:sz w:val="20"/>
                <w:szCs w:val="20"/>
                <w:rPrChange w:id="8829" w:author="thuyhuynh" w:date="2023-05-08T11:25:00Z">
                  <w:rPr/>
                </w:rPrChange>
              </w:rPr>
              <w:delText>Please copy two files into your embedded system and use two following commands to install the device driver: (iritechclass.ko is installed before icamm7d0.ko)</w:delText>
            </w:r>
          </w:del>
        </w:p>
        <w:p w:rsidR="00410592" w:rsidRPr="00116AAA" w:rsidDel="00E42A71" w:rsidRDefault="00410592" w:rsidP="00410592">
          <w:pPr>
            <w:rPr>
              <w:del w:id="8830" w:author="thuyhuynh" w:date="2022-03-30T13:25:00Z"/>
              <w:rFonts w:ascii="Poppins" w:hAnsi="Poppins"/>
              <w:sz w:val="20"/>
              <w:szCs w:val="20"/>
              <w:rPrChange w:id="8831" w:author="thuyhuynh" w:date="2023-05-08T11:25:00Z">
                <w:rPr>
                  <w:del w:id="8832" w:author="thuyhuynh" w:date="2022-03-30T13:25:00Z"/>
                </w:rPr>
              </w:rPrChange>
            </w:rPr>
          </w:pPr>
        </w:p>
        <w:p w:rsidR="00410592" w:rsidRPr="00116AAA" w:rsidDel="00E42A71" w:rsidRDefault="00410592" w:rsidP="00410592">
          <w:pPr>
            <w:rPr>
              <w:del w:id="8833" w:author="thuyhuynh" w:date="2022-03-30T13:25:00Z"/>
              <w:rFonts w:ascii="Poppins" w:hAnsi="Poppins"/>
              <w:sz w:val="20"/>
              <w:szCs w:val="20"/>
              <w:lang w:eastAsia="ko-KR"/>
              <w:rPrChange w:id="8834" w:author="thuyhuynh" w:date="2023-05-08T11:25:00Z">
                <w:rPr>
                  <w:del w:id="8835" w:author="thuyhuynh" w:date="2022-03-30T13:25:00Z"/>
                  <w:lang w:eastAsia="ko-KR"/>
                </w:rPr>
              </w:rPrChange>
            </w:rPr>
          </w:pPr>
          <w:del w:id="8836" w:author="thuyhuynh" w:date="2022-03-30T13:25:00Z">
            <w:r w:rsidRPr="00116AAA" w:rsidDel="00E42A71">
              <w:rPr>
                <w:rFonts w:ascii="Poppins" w:hAnsi="Poppins"/>
                <w:noProof/>
                <w:sz w:val="20"/>
                <w:szCs w:val="20"/>
                <w:rPrChange w:id="8837">
                  <w:rPr>
                    <w:noProof/>
                  </w:rPr>
                </w:rPrChange>
              </w:rPr>
              <w:drawing>
                <wp:inline distT="0" distB="0" distL="0" distR="0" wp14:anchorId="0B08DCCA" wp14:editId="6E0AF21E">
                  <wp:extent cx="5929485" cy="2337759"/>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66"/>
                          <a:srcRect l="291" r="3486" b="7117"/>
                          <a:stretch/>
                        </pic:blipFill>
                        <pic:spPr bwMode="auto">
                          <a:xfrm>
                            <a:off x="0" y="0"/>
                            <a:ext cx="5938228" cy="2341206"/>
                          </a:xfrm>
                          <a:prstGeom prst="rect">
                            <a:avLst/>
                          </a:prstGeom>
                          <a:noFill/>
                          <a:ln>
                            <a:noFill/>
                          </a:ln>
                          <a:extLst>
                            <a:ext uri="{53640926-AAD7-44D8-BBD7-CCE9431645EC}">
                              <a14:shadowObscured xmlns:a14="http://schemas.microsoft.com/office/drawing/2010/main"/>
                            </a:ext>
                          </a:extLst>
                        </pic:spPr>
                      </pic:pic>
                    </a:graphicData>
                  </a:graphic>
                </wp:inline>
              </w:drawing>
            </w:r>
          </w:del>
        </w:p>
        <w:p w:rsidR="00410592" w:rsidRPr="00116AAA" w:rsidDel="00E42A71" w:rsidRDefault="00410592" w:rsidP="00C465A6">
          <w:pPr>
            <w:rPr>
              <w:del w:id="8838" w:author="thuyhuynh" w:date="2022-03-30T13:25:00Z"/>
              <w:rFonts w:ascii="Poppins" w:hAnsi="Poppins"/>
              <w:sz w:val="20"/>
              <w:szCs w:val="20"/>
              <w:rPrChange w:id="8839" w:author="thuyhuynh" w:date="2023-05-08T11:25:00Z">
                <w:rPr>
                  <w:del w:id="8840" w:author="thuyhuynh" w:date="2022-03-30T13:25:00Z"/>
                </w:rPr>
              </w:rPrChange>
            </w:rPr>
          </w:pPr>
        </w:p>
        <w:p w:rsidR="00D44215" w:rsidRPr="00116AAA" w:rsidDel="00E42A71" w:rsidRDefault="007E646E" w:rsidP="00C465A6">
          <w:pPr>
            <w:rPr>
              <w:del w:id="8841" w:author="thuyhuynh" w:date="2022-03-30T13:25:00Z"/>
              <w:rFonts w:ascii="Poppins" w:hAnsi="Poppins"/>
              <w:i/>
              <w:sz w:val="20"/>
              <w:szCs w:val="20"/>
              <w:rPrChange w:id="8842" w:author="thuyhuynh" w:date="2023-05-08T11:25:00Z">
                <w:rPr>
                  <w:del w:id="8843" w:author="thuyhuynh" w:date="2022-03-30T13:25:00Z"/>
                  <w:i/>
                </w:rPr>
              </w:rPrChange>
            </w:rPr>
          </w:pPr>
          <w:del w:id="8844" w:author="thuyhuynh" w:date="2022-03-30T13:25:00Z">
            <w:r w:rsidRPr="00116AAA" w:rsidDel="00E42A71">
              <w:rPr>
                <w:rFonts w:ascii="Poppins" w:hAnsi="Poppins"/>
                <w:sz w:val="20"/>
                <w:szCs w:val="20"/>
                <w:lang w:eastAsia="ko-KR"/>
                <w:rPrChange w:id="8845" w:author="thuyhuynh" w:date="2023-05-08T11:25:00Z">
                  <w:rPr>
                    <w:lang w:eastAsia="ko-KR"/>
                  </w:rPr>
                </w:rPrChange>
              </w:rPr>
              <w:delText>Next</w:delText>
            </w:r>
            <w:r w:rsidR="00D44215" w:rsidRPr="00116AAA" w:rsidDel="00E42A71">
              <w:rPr>
                <w:rFonts w:ascii="Poppins" w:hAnsi="Poppins"/>
                <w:sz w:val="20"/>
                <w:szCs w:val="20"/>
                <w:rPrChange w:id="8846" w:author="thuyhuynh" w:date="2023-05-08T11:25:00Z">
                  <w:rPr/>
                </w:rPrChange>
              </w:rPr>
              <w:delText xml:space="preserve">, copy the following line to </w:delText>
            </w:r>
            <w:r w:rsidR="00D44215" w:rsidRPr="00116AAA" w:rsidDel="00E42A71">
              <w:rPr>
                <w:rFonts w:ascii="Poppins" w:hAnsi="Poppins"/>
                <w:i/>
                <w:sz w:val="20"/>
                <w:szCs w:val="20"/>
                <w:rPrChange w:id="8847" w:author="thuyhuynh" w:date="2023-05-08T11:25:00Z">
                  <w:rPr>
                    <w:i/>
                  </w:rPr>
                </w:rPrChange>
              </w:rPr>
              <w:delText>/ueventd.rc:</w:delText>
            </w:r>
          </w:del>
        </w:p>
        <w:p w:rsidR="00D44215" w:rsidRPr="00116AAA" w:rsidDel="00E42A71" w:rsidRDefault="00D44215" w:rsidP="00C465A6">
          <w:pPr>
            <w:rPr>
              <w:del w:id="8848" w:author="thuyhuynh" w:date="2022-03-30T13:25:00Z"/>
              <w:rFonts w:ascii="Poppins" w:hAnsi="Poppins"/>
              <w:sz w:val="20"/>
              <w:szCs w:val="20"/>
              <w:rPrChange w:id="8849" w:author="thuyhuynh" w:date="2023-05-08T11:25:00Z">
                <w:rPr>
                  <w:del w:id="8850" w:author="thuyhuynh" w:date="2022-03-30T13:25:00Z"/>
                  <w:rFonts w:ascii="Courier New" w:hAnsi="Courier New"/>
                </w:rPr>
              </w:rPrChange>
            </w:rPr>
          </w:pPr>
          <w:del w:id="8851" w:author="thuyhuynh" w:date="2022-03-30T13:25:00Z">
            <w:r w:rsidRPr="00116AAA" w:rsidDel="00E42A71">
              <w:rPr>
                <w:rFonts w:ascii="Poppins" w:hAnsi="Poppins"/>
                <w:sz w:val="20"/>
                <w:szCs w:val="20"/>
                <w:rPrChange w:id="8852" w:author="thuyhuynh" w:date="2023-05-08T11:25:00Z">
                  <w:rPr>
                    <w:rFonts w:ascii="Courier New" w:hAnsi="Courier New"/>
                  </w:rPr>
                </w:rPrChange>
              </w:rPr>
              <w:delText>/dev/</w:delText>
            </w:r>
          </w:del>
          <w:del w:id="8853" w:author="thuyhuynh" w:date="2022-03-30T11:09:00Z">
            <w:r w:rsidRPr="00116AAA" w:rsidDel="00E37F22">
              <w:rPr>
                <w:rFonts w:ascii="Poppins" w:hAnsi="Poppins"/>
                <w:sz w:val="20"/>
                <w:szCs w:val="20"/>
                <w:rPrChange w:id="8854" w:author="thuyhuynh" w:date="2023-05-08T11:25:00Z">
                  <w:rPr>
                    <w:rFonts w:ascii="Courier New" w:hAnsi="Courier New"/>
                  </w:rPr>
                </w:rPrChange>
              </w:rPr>
              <w:delText>irishield</w:delText>
            </w:r>
          </w:del>
          <w:del w:id="8855" w:author="thuyhuynh" w:date="2022-03-30T13:25:00Z">
            <w:r w:rsidRPr="00116AAA" w:rsidDel="00E42A71">
              <w:rPr>
                <w:rFonts w:ascii="Poppins" w:hAnsi="Poppins"/>
                <w:sz w:val="20"/>
                <w:szCs w:val="20"/>
                <w:rPrChange w:id="8856" w:author="thuyhuynh" w:date="2023-05-08T11:25:00Z">
                  <w:rPr>
                    <w:rFonts w:ascii="Courier New" w:hAnsi="Courier New"/>
                  </w:rPr>
                </w:rPrChange>
              </w:rPr>
              <w:delText>*             0777   root       root</w:delText>
            </w:r>
          </w:del>
        </w:p>
        <w:p w:rsidR="008276DD" w:rsidRPr="00116AAA" w:rsidDel="00E42A71" w:rsidRDefault="008276DD" w:rsidP="002A336B">
          <w:pPr>
            <w:pStyle w:val="Heading4"/>
            <w:rPr>
              <w:del w:id="8857" w:author="thuyhuynh" w:date="2022-03-30T13:25:00Z"/>
              <w:rFonts w:ascii="Poppins" w:hAnsi="Poppins"/>
              <w:sz w:val="20"/>
              <w:szCs w:val="20"/>
              <w:rPrChange w:id="8858" w:author="thuyhuynh" w:date="2023-05-08T11:25:00Z">
                <w:rPr>
                  <w:del w:id="8859" w:author="thuyhuynh" w:date="2022-03-30T13:25:00Z"/>
                </w:rPr>
              </w:rPrChange>
            </w:rPr>
          </w:pPr>
          <w:del w:id="8860" w:author="thuyhuynh" w:date="2022-03-30T13:25:00Z">
            <w:r w:rsidRPr="00116AAA" w:rsidDel="00E42A71">
              <w:rPr>
                <w:rFonts w:ascii="Poppins" w:hAnsi="Poppins"/>
                <w:b w:val="0"/>
                <w:bCs w:val="0"/>
                <w:i w:val="0"/>
                <w:iCs w:val="0"/>
                <w:sz w:val="20"/>
                <w:szCs w:val="20"/>
                <w:rPrChange w:id="8861" w:author="thuyhuynh" w:date="2023-05-08T11:25:00Z">
                  <w:rPr>
                    <w:b w:val="0"/>
                    <w:bCs w:val="0"/>
                    <w:i w:val="0"/>
                    <w:iCs w:val="0"/>
                  </w:rPr>
                </w:rPrChange>
              </w:rPr>
              <w:delText>Android - USB Host Mode</w:delText>
            </w:r>
          </w:del>
        </w:p>
        <w:p w:rsidR="008276DD" w:rsidRPr="00116AAA" w:rsidDel="00E42A71" w:rsidRDefault="008276DD" w:rsidP="0028692E">
          <w:pPr>
            <w:jc w:val="both"/>
            <w:rPr>
              <w:del w:id="8862" w:author="thuyhuynh" w:date="2022-03-30T13:25:00Z"/>
              <w:rFonts w:ascii="Poppins" w:hAnsi="Poppins"/>
              <w:sz w:val="20"/>
              <w:szCs w:val="20"/>
              <w:lang w:eastAsia="ko-KR"/>
              <w:rPrChange w:id="8863" w:author="thuyhuynh" w:date="2023-05-08T11:25:00Z">
                <w:rPr>
                  <w:del w:id="8864" w:author="thuyhuynh" w:date="2022-03-30T13:25:00Z"/>
                  <w:lang w:eastAsia="ko-KR"/>
                </w:rPr>
              </w:rPrChange>
            </w:rPr>
          </w:pPr>
          <w:del w:id="8865" w:author="thuyhuynh" w:date="2022-03-30T13:25:00Z">
            <w:r w:rsidRPr="00116AAA" w:rsidDel="00E42A71">
              <w:rPr>
                <w:rFonts w:ascii="Poppins" w:hAnsi="Poppins"/>
                <w:sz w:val="20"/>
                <w:szCs w:val="20"/>
                <w:lang w:eastAsia="ko-KR"/>
                <w:rPrChange w:id="8866" w:author="thuyhuynh" w:date="2023-05-08T11:25:00Z">
                  <w:rPr>
                    <w:lang w:eastAsia="ko-KR"/>
                  </w:rPr>
                </w:rPrChange>
              </w:rPr>
              <w:delText xml:space="preserve">This alternative requires no driver installation. Instead, SDK utilizes Android USB Host APIs to communicate with </w:delText>
            </w:r>
          </w:del>
          <w:del w:id="8867" w:author="thuyhuynh" w:date="2022-03-30T11:09:00Z">
            <w:r w:rsidRPr="00116AAA" w:rsidDel="00E37F22">
              <w:rPr>
                <w:rFonts w:ascii="Poppins" w:hAnsi="Poppins"/>
                <w:sz w:val="20"/>
                <w:szCs w:val="20"/>
                <w:lang w:eastAsia="ko-KR"/>
                <w:rPrChange w:id="8868" w:author="thuyhuynh" w:date="2023-05-08T11:25:00Z">
                  <w:rPr>
                    <w:lang w:eastAsia="ko-KR"/>
                  </w:rPr>
                </w:rPrChange>
              </w:rPr>
              <w:delText>IriShield</w:delText>
            </w:r>
          </w:del>
          <w:del w:id="8869" w:author="thuyhuynh" w:date="2022-03-30T13:25:00Z">
            <w:r w:rsidRPr="00116AAA" w:rsidDel="00E42A71">
              <w:rPr>
                <w:rFonts w:ascii="Poppins" w:hAnsi="Poppins"/>
                <w:sz w:val="20"/>
                <w:szCs w:val="20"/>
                <w:lang w:eastAsia="ko-KR"/>
                <w:rPrChange w:id="8870" w:author="thuyhuynh" w:date="2023-05-08T11:25:00Z">
                  <w:rPr>
                    <w:lang w:eastAsia="ko-KR"/>
                  </w:rPr>
                </w:rPrChange>
              </w:rPr>
              <w:delText>.</w:delText>
            </w:r>
          </w:del>
        </w:p>
        <w:p w:rsidR="00E96208" w:rsidRPr="00116AAA" w:rsidDel="00E42A71" w:rsidRDefault="00E96208" w:rsidP="004D43B5">
          <w:pPr>
            <w:pStyle w:val="Heading3"/>
            <w:rPr>
              <w:del w:id="8871" w:author="thuyhuynh" w:date="2022-03-30T13:25:00Z"/>
              <w:sz w:val="20"/>
              <w:szCs w:val="20"/>
              <w:lang w:eastAsia="ko-KR"/>
              <w:rPrChange w:id="8872" w:author="thuyhuynh" w:date="2023-05-08T11:25:00Z">
                <w:rPr>
                  <w:del w:id="8873" w:author="thuyhuynh" w:date="2022-03-30T13:25:00Z"/>
                  <w:lang w:eastAsia="ko-KR"/>
                </w:rPr>
              </w:rPrChange>
            </w:rPr>
          </w:pPr>
          <w:del w:id="8874" w:author="thuyhuynh" w:date="2022-03-30T13:25:00Z">
            <w:r w:rsidRPr="00116AAA" w:rsidDel="00E42A71">
              <w:rPr>
                <w:sz w:val="20"/>
                <w:szCs w:val="20"/>
                <w:lang w:eastAsia="ko-KR"/>
                <w:rPrChange w:id="8875" w:author="thuyhuynh" w:date="2023-05-08T11:25:00Z">
                  <w:rPr>
                    <w:rFonts w:ascii="Poppins" w:hAnsi="Poppins"/>
                    <w:sz w:val="24"/>
                    <w:szCs w:val="24"/>
                    <w:lang w:eastAsia="ko-KR"/>
                  </w:rPr>
                </w:rPrChange>
              </w:rPr>
              <w:delText>Other Operating Systems and Non-OS Platforms</w:delText>
            </w:r>
          </w:del>
        </w:p>
        <w:bookmarkEnd w:id="7971"/>
        <w:p w:rsidR="003F12F3" w:rsidRPr="00116AAA" w:rsidDel="00E42A71" w:rsidRDefault="005740F6" w:rsidP="003F12F3">
          <w:pPr>
            <w:rPr>
              <w:del w:id="8876" w:author="thuyhuynh" w:date="2022-03-30T13:25:00Z"/>
              <w:rFonts w:ascii="Poppins" w:hAnsi="Poppins"/>
              <w:sz w:val="20"/>
              <w:szCs w:val="20"/>
              <w:rPrChange w:id="8877" w:author="thuyhuynh" w:date="2023-05-08T11:25:00Z">
                <w:rPr>
                  <w:del w:id="8878" w:author="thuyhuynh" w:date="2022-03-30T13:25:00Z"/>
                </w:rPr>
              </w:rPrChange>
            </w:rPr>
          </w:pPr>
          <w:del w:id="8879" w:author="thuyhuynh" w:date="2022-03-30T13:25:00Z">
            <w:r w:rsidRPr="00116AAA" w:rsidDel="00E42A71">
              <w:rPr>
                <w:rFonts w:ascii="Poppins" w:hAnsi="Poppins"/>
                <w:sz w:val="20"/>
                <w:szCs w:val="20"/>
                <w:rPrChange w:id="8880" w:author="thuyhuynh" w:date="2023-05-08T11:25:00Z">
                  <w:rPr/>
                </w:rPrChange>
              </w:rPr>
              <w:delText xml:space="preserve">Please refer to </w:delText>
            </w:r>
            <w:r w:rsidR="00D67F27" w:rsidRPr="00116AAA" w:rsidDel="00E42A71">
              <w:rPr>
                <w:rFonts w:ascii="Poppins" w:hAnsi="Poppins"/>
                <w:sz w:val="20"/>
                <w:szCs w:val="20"/>
                <w:rPrChange w:id="8881" w:author="thuyhuynh" w:date="2023-05-08T11:25:00Z">
                  <w:rPr/>
                </w:rPrChange>
              </w:rPr>
              <w:fldChar w:fldCharType="begin"/>
            </w:r>
            <w:r w:rsidRPr="00116AAA" w:rsidDel="00E42A71">
              <w:rPr>
                <w:rFonts w:ascii="Poppins" w:hAnsi="Poppins"/>
                <w:sz w:val="20"/>
                <w:szCs w:val="20"/>
                <w:rPrChange w:id="8882" w:author="thuyhuynh" w:date="2023-05-08T11:25:00Z">
                  <w:rPr/>
                </w:rPrChange>
              </w:rPr>
              <w:delInstrText xml:space="preserve"> REF _Ref331173351 \r \h </w:delInstrText>
            </w:r>
          </w:del>
          <w:r w:rsidR="00116AAA" w:rsidRPr="00116AAA">
            <w:rPr>
              <w:rFonts w:ascii="Poppins" w:hAnsi="Poppins" w:hint="eastAsia"/>
              <w:sz w:val="20"/>
              <w:szCs w:val="20"/>
              <w:rPrChange w:id="8883" w:author="thuyhuynh" w:date="2023-05-08T11:25:00Z">
                <w:rPr>
                  <w:rFonts w:ascii="Poppins" w:hAnsi="Poppins" w:hint="eastAsia"/>
                </w:rPr>
              </w:rPrChange>
            </w:rPr>
            <w:instrText xml:space="preserve"> \* MERGEFORMAT </w:instrText>
          </w:r>
          <w:del w:id="8884" w:author="thuyhuynh" w:date="2022-03-30T13:25:00Z">
            <w:r w:rsidR="00D67F27" w:rsidRPr="00116AAA" w:rsidDel="00E42A71">
              <w:rPr>
                <w:rFonts w:ascii="Poppins" w:hAnsi="Poppins"/>
                <w:sz w:val="20"/>
                <w:szCs w:val="20"/>
                <w:rPrChange w:id="8885" w:author="thuyhuynh" w:date="2023-05-08T11:25:00Z">
                  <w:rPr>
                    <w:rFonts w:ascii="Poppins" w:hAnsi="Poppins"/>
                    <w:sz w:val="20"/>
                    <w:szCs w:val="20"/>
                  </w:rPr>
                </w:rPrChange>
              </w:rPr>
            </w:r>
            <w:r w:rsidR="00D67F27" w:rsidRPr="00116AAA" w:rsidDel="00E42A71">
              <w:rPr>
                <w:rFonts w:ascii="Poppins" w:hAnsi="Poppins"/>
                <w:sz w:val="20"/>
                <w:szCs w:val="20"/>
                <w:rPrChange w:id="8886" w:author="thuyhuynh" w:date="2023-05-08T11:25:00Z">
                  <w:rPr/>
                </w:rPrChange>
              </w:rPr>
              <w:fldChar w:fldCharType="separate"/>
            </w:r>
          </w:del>
          <w:ins w:id="8887" w:author="TANBAO" w:date="2014-01-09T12:05:00Z">
            <w:del w:id="8888" w:author="thuyhuynh" w:date="2022-03-30T13:25:00Z">
              <w:r w:rsidR="00442201" w:rsidRPr="00116AAA" w:rsidDel="00E42A71">
                <w:rPr>
                  <w:rFonts w:ascii="Poppins" w:hAnsi="Poppins"/>
                  <w:sz w:val="20"/>
                  <w:szCs w:val="20"/>
                  <w:rPrChange w:id="8889" w:author="thuyhuynh" w:date="2023-05-08T11:25:00Z">
                    <w:rPr/>
                  </w:rPrChange>
                </w:rPr>
                <w:delText>1.2.11</w:delText>
              </w:r>
            </w:del>
          </w:ins>
          <w:del w:id="8890" w:author="thuyhuynh" w:date="2022-03-30T13:25:00Z">
            <w:r w:rsidR="00197EE7" w:rsidRPr="00116AAA" w:rsidDel="00E42A71">
              <w:rPr>
                <w:rFonts w:ascii="Poppins" w:hAnsi="Poppins"/>
                <w:sz w:val="20"/>
                <w:szCs w:val="20"/>
                <w:rPrChange w:id="8891" w:author="thuyhuynh" w:date="2023-05-08T11:25:00Z">
                  <w:rPr/>
                </w:rPrChange>
              </w:rPr>
              <w:delText>1.2.10</w:delText>
            </w:r>
            <w:r w:rsidR="00D67F27" w:rsidRPr="00116AAA" w:rsidDel="00E42A71">
              <w:rPr>
                <w:rFonts w:ascii="Poppins" w:hAnsi="Poppins"/>
                <w:sz w:val="20"/>
                <w:szCs w:val="20"/>
                <w:rPrChange w:id="8892" w:author="thuyhuynh" w:date="2023-05-08T11:25:00Z">
                  <w:rPr/>
                </w:rPrChange>
              </w:rPr>
              <w:fldChar w:fldCharType="end"/>
            </w:r>
            <w:r w:rsidRPr="00116AAA" w:rsidDel="00E42A71">
              <w:rPr>
                <w:rFonts w:ascii="Poppins" w:hAnsi="Poppins"/>
                <w:sz w:val="20"/>
                <w:szCs w:val="20"/>
                <w:rPrChange w:id="8893" w:author="thuyhuynh" w:date="2023-05-08T11:25:00Z">
                  <w:rPr/>
                </w:rPrChange>
              </w:rPr>
              <w:delText>.</w:delText>
            </w:r>
          </w:del>
        </w:p>
        <w:p w:rsidR="00472A02" w:rsidRPr="00116AAA" w:rsidRDefault="00472A02">
          <w:pPr>
            <w:rPr>
              <w:rFonts w:ascii="Poppins" w:hAnsi="Poppins"/>
              <w:b/>
              <w:bCs/>
              <w:color w:val="930F15"/>
              <w:sz w:val="20"/>
              <w:szCs w:val="20"/>
              <w:rPrChange w:id="8894" w:author="thuyhuynh" w:date="2023-05-08T11:25:00Z">
                <w:rPr>
                  <w:b/>
                  <w:bCs/>
                  <w:color w:val="930F15"/>
                  <w:sz w:val="36"/>
                  <w:szCs w:val="28"/>
                </w:rPr>
              </w:rPrChange>
            </w:rPr>
          </w:pPr>
          <w:bookmarkStart w:id="8895" w:name="_Toc263100533"/>
          <w:bookmarkStart w:id="8896" w:name="_Toc263673307"/>
          <w:bookmarkStart w:id="8897" w:name="_Toc274753234"/>
          <w:bookmarkStart w:id="8898" w:name="_Toc330934452"/>
          <w:bookmarkStart w:id="8899" w:name="_Toc248936705"/>
          <w:del w:id="8900" w:author="thuyhuynh" w:date="2022-03-30T13:25:00Z">
            <w:r w:rsidRPr="00116AAA" w:rsidDel="00E42A71">
              <w:rPr>
                <w:rFonts w:ascii="Poppins" w:hAnsi="Poppins"/>
                <w:sz w:val="20"/>
                <w:szCs w:val="20"/>
                <w:rPrChange w:id="8901" w:author="thuyhuynh" w:date="2023-05-08T11:25:00Z">
                  <w:rPr/>
                </w:rPrChange>
              </w:rPr>
              <w:br w:type="page"/>
            </w:r>
          </w:del>
        </w:p>
        <w:p w:rsidR="000E69CF" w:rsidRPr="008B4674" w:rsidRDefault="000E69CF" w:rsidP="000E69CF">
          <w:pPr>
            <w:pStyle w:val="Heading1"/>
            <w:rPr>
              <w:rFonts w:ascii="Poppins" w:hAnsi="Poppins"/>
              <w:b w:val="0"/>
              <w:color w:val="auto"/>
              <w:szCs w:val="36"/>
              <w:rPrChange w:id="8902" w:author="thuyhuynh" w:date="2023-05-08T11:57:00Z">
                <w:rPr/>
              </w:rPrChange>
            </w:rPr>
          </w:pPr>
          <w:bookmarkStart w:id="8903" w:name="_Toc155348721"/>
          <w:r w:rsidRPr="008B4674">
            <w:rPr>
              <w:rFonts w:ascii="Poppins" w:hAnsi="Poppins"/>
              <w:b w:val="0"/>
              <w:color w:val="auto"/>
              <w:szCs w:val="36"/>
              <w:rPrChange w:id="8904" w:author="thuyhuynh" w:date="2023-05-08T11:57:00Z">
                <w:rPr/>
              </w:rPrChange>
            </w:rPr>
            <w:t>Software Specification</w:t>
          </w:r>
          <w:bookmarkEnd w:id="8895"/>
          <w:bookmarkEnd w:id="8896"/>
          <w:bookmarkEnd w:id="8897"/>
          <w:bookmarkEnd w:id="8898"/>
          <w:bookmarkEnd w:id="8903"/>
        </w:p>
        <w:p w:rsidR="000E69CF" w:rsidRPr="00116AAA" w:rsidRDefault="008B7F46" w:rsidP="000E69CF">
          <w:pPr>
            <w:rPr>
              <w:rFonts w:ascii="Poppins" w:hAnsi="Poppins"/>
              <w:sz w:val="20"/>
              <w:szCs w:val="20"/>
              <w:rPrChange w:id="8905" w:author="thuyhuynh" w:date="2023-05-08T11:25:00Z">
                <w:rPr/>
              </w:rPrChange>
            </w:rPr>
          </w:pPr>
        </w:p>
        <w:bookmarkEnd w:id="8899" w:displacedByCustomXml="next"/>
      </w:sdtContent>
    </w:sdt>
    <w:p w:rsidR="008D0823" w:rsidRPr="00B13BB5" w:rsidRDefault="00203BD2">
      <w:pPr>
        <w:pStyle w:val="Heading2"/>
        <w:rPr>
          <w:rFonts w:ascii="Poppins" w:hAnsi="Poppins"/>
          <w:b w:val="0"/>
          <w:i w:val="0"/>
          <w:sz w:val="24"/>
          <w:szCs w:val="24"/>
          <w:rPrChange w:id="8906" w:author="thuyhuynh" w:date="2023-05-08T12:05:00Z">
            <w:rPr/>
          </w:rPrChange>
        </w:rPr>
      </w:pPr>
      <w:bookmarkStart w:id="8907" w:name="_Toc248910632"/>
      <w:bookmarkStart w:id="8908" w:name="_Toc253240118"/>
      <w:bookmarkStart w:id="8909" w:name="_Toc263100534"/>
      <w:bookmarkStart w:id="8910" w:name="_Toc263673308"/>
      <w:bookmarkStart w:id="8911" w:name="_Toc274753235"/>
      <w:bookmarkStart w:id="8912" w:name="_Toc330934453"/>
      <w:bookmarkStart w:id="8913" w:name="_Toc155348722"/>
      <w:r w:rsidRPr="00B13BB5">
        <w:rPr>
          <w:rFonts w:ascii="Poppins" w:hAnsi="Poppins"/>
          <w:b w:val="0"/>
          <w:i w:val="0"/>
          <w:sz w:val="24"/>
          <w:szCs w:val="24"/>
          <w:rPrChange w:id="8914" w:author="thuyhuynh" w:date="2023-05-08T12:05:00Z">
            <w:rPr/>
          </w:rPrChange>
        </w:rPr>
        <w:t>Library Description</w:t>
      </w:r>
      <w:bookmarkEnd w:id="8907"/>
      <w:bookmarkEnd w:id="8908"/>
      <w:bookmarkEnd w:id="8909"/>
      <w:bookmarkEnd w:id="8910"/>
      <w:bookmarkEnd w:id="8911"/>
      <w:bookmarkEnd w:id="8912"/>
      <w:bookmarkEnd w:id="8913"/>
    </w:p>
    <w:p w:rsidR="000E69CF" w:rsidRPr="00116AAA" w:rsidRDefault="000E69CF" w:rsidP="000E69CF">
      <w:pPr>
        <w:jc w:val="both"/>
        <w:rPr>
          <w:rFonts w:ascii="Poppins" w:hAnsi="Poppins"/>
          <w:sz w:val="20"/>
          <w:szCs w:val="20"/>
          <w:rPrChange w:id="8915" w:author="thuyhuynh" w:date="2023-05-08T11:25:00Z">
            <w:rPr/>
          </w:rPrChange>
        </w:rPr>
      </w:pPr>
    </w:p>
    <w:p w:rsidR="00813A2F" w:rsidRPr="00116AAA" w:rsidRDefault="004760F2" w:rsidP="000E69CF">
      <w:pPr>
        <w:jc w:val="both"/>
        <w:rPr>
          <w:rFonts w:ascii="Poppins" w:eastAsia="Batang" w:hAnsi="Poppins"/>
          <w:sz w:val="20"/>
          <w:szCs w:val="20"/>
          <w:lang w:eastAsia="ko-KR"/>
          <w:rPrChange w:id="8916" w:author="thuyhuynh" w:date="2023-05-08T11:25:00Z">
            <w:rPr>
              <w:rFonts w:eastAsia="Batang"/>
              <w:lang w:eastAsia="ko-KR"/>
            </w:rPr>
          </w:rPrChange>
        </w:rPr>
      </w:pPr>
      <w:del w:id="8917" w:author="thuyhuynh" w:date="2022-03-30T13:25:00Z">
        <w:r w:rsidRPr="00116AAA" w:rsidDel="00E42A71">
          <w:rPr>
            <w:rFonts w:ascii="Poppins" w:hAnsi="Poppins"/>
            <w:sz w:val="20"/>
            <w:szCs w:val="20"/>
            <w:rPrChange w:id="8918" w:author="thuyhuynh" w:date="2023-05-08T11:25:00Z">
              <w:rPr/>
            </w:rPrChange>
          </w:rPr>
          <w:delText>IDDK 2000</w:delText>
        </w:r>
      </w:del>
      <w:ins w:id="8919" w:author="thuyhuynh" w:date="2022-03-30T13:25:00Z">
        <w:del w:id="8920" w:author="ptdung" w:date="2023-11-30T18:24:00Z">
          <w:r w:rsidR="00E42A71" w:rsidRPr="00116AAA" w:rsidDel="00446296">
            <w:rPr>
              <w:rFonts w:ascii="Poppins" w:hAnsi="Poppins"/>
              <w:sz w:val="20"/>
              <w:szCs w:val="20"/>
              <w:rPrChange w:id="8921" w:author="thuyhuynh" w:date="2023-05-08T11:25:00Z">
                <w:rPr/>
              </w:rPrChange>
            </w:rPr>
            <w:delText xml:space="preserve">SDK </w:delText>
          </w:r>
        </w:del>
      </w:ins>
      <w:proofErr w:type="spellStart"/>
      <w:ins w:id="8922"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Pr="00116AAA">
        <w:rPr>
          <w:rFonts w:ascii="Poppins" w:hAnsi="Poppins"/>
          <w:sz w:val="20"/>
          <w:szCs w:val="20"/>
          <w:rPrChange w:id="8923" w:author="thuyhuynh" w:date="2023-05-08T11:25:00Z">
            <w:rPr/>
          </w:rPrChange>
        </w:rPr>
        <w:t xml:space="preserve"> </w:t>
      </w:r>
      <w:ins w:id="8924" w:author="ptdung" w:date="2023-11-30T18:24:00Z">
        <w:r w:rsidR="00446296">
          <w:rPr>
            <w:rFonts w:ascii="Poppins" w:hAnsi="Poppins"/>
            <w:sz w:val="20"/>
            <w:szCs w:val="20"/>
          </w:rPr>
          <w:t xml:space="preserve">SDK </w:t>
        </w:r>
      </w:ins>
      <w:r w:rsidR="000E69CF" w:rsidRPr="00116AAA">
        <w:rPr>
          <w:rFonts w:ascii="Poppins" w:hAnsi="Poppins"/>
          <w:sz w:val="20"/>
          <w:szCs w:val="20"/>
          <w:rPrChange w:id="8925" w:author="thuyhuynh" w:date="2023-05-08T11:25:00Z">
            <w:rPr/>
          </w:rPrChange>
        </w:rPr>
        <w:t>provides librar</w:t>
      </w:r>
      <w:r w:rsidR="00546A61" w:rsidRPr="00116AAA">
        <w:rPr>
          <w:rFonts w:ascii="Poppins" w:hAnsi="Poppins"/>
          <w:sz w:val="20"/>
          <w:szCs w:val="20"/>
          <w:rPrChange w:id="8926" w:author="thuyhuynh" w:date="2023-05-08T11:25:00Z">
            <w:rPr/>
          </w:rPrChange>
        </w:rPr>
        <w:t>ies</w:t>
      </w:r>
      <w:r w:rsidR="000E69CF" w:rsidRPr="00116AAA">
        <w:rPr>
          <w:rFonts w:ascii="Poppins" w:hAnsi="Poppins"/>
          <w:sz w:val="20"/>
          <w:szCs w:val="20"/>
          <w:rPrChange w:id="8927" w:author="thuyhuynh" w:date="2023-05-08T11:25:00Z">
            <w:rPr/>
          </w:rPrChange>
        </w:rPr>
        <w:t xml:space="preserve"> of ready-to-use APIs to be easily called through applications programmed in C/C++</w:t>
      </w:r>
      <w:del w:id="8928" w:author="thuyhuynh" w:date="2022-03-30T13:27:00Z">
        <w:r w:rsidR="00CE7576" w:rsidRPr="00116AAA" w:rsidDel="00413FD6">
          <w:rPr>
            <w:rFonts w:ascii="Poppins" w:hAnsi="Poppins"/>
            <w:sz w:val="20"/>
            <w:szCs w:val="20"/>
            <w:rPrChange w:id="8929" w:author="thuyhuynh" w:date="2023-05-08T11:25:00Z">
              <w:rPr/>
            </w:rPrChange>
          </w:rPr>
          <w:delText>,</w:delText>
        </w:r>
        <w:r w:rsidR="009679C1" w:rsidRPr="00116AAA" w:rsidDel="00413FD6">
          <w:rPr>
            <w:rFonts w:ascii="Poppins" w:hAnsi="Poppins"/>
            <w:sz w:val="20"/>
            <w:szCs w:val="20"/>
            <w:rPrChange w:id="8930" w:author="thuyhuynh" w:date="2023-05-08T11:25:00Z">
              <w:rPr/>
            </w:rPrChange>
          </w:rPr>
          <w:delText xml:space="preserve"> </w:delText>
        </w:r>
        <w:r w:rsidR="00BE0230" w:rsidRPr="00116AAA" w:rsidDel="00413FD6">
          <w:rPr>
            <w:rFonts w:ascii="Poppins" w:hAnsi="Poppins"/>
            <w:sz w:val="20"/>
            <w:szCs w:val="20"/>
            <w:rPrChange w:id="8931" w:author="thuyhuynh" w:date="2023-05-08T11:25:00Z">
              <w:rPr/>
            </w:rPrChange>
          </w:rPr>
          <w:delText>Java</w:delText>
        </w:r>
        <w:r w:rsidR="00CE7576" w:rsidRPr="00116AAA" w:rsidDel="00413FD6">
          <w:rPr>
            <w:rFonts w:ascii="Poppins" w:hAnsi="Poppins"/>
            <w:sz w:val="20"/>
            <w:szCs w:val="20"/>
            <w:rPrChange w:id="8932" w:author="thuyhuynh" w:date="2023-05-08T11:25:00Z">
              <w:rPr/>
            </w:rPrChange>
          </w:rPr>
          <w:delText>,</w:delText>
        </w:r>
        <w:r w:rsidR="009679C1" w:rsidRPr="00116AAA" w:rsidDel="00413FD6">
          <w:rPr>
            <w:rFonts w:ascii="Poppins" w:hAnsi="Poppins"/>
            <w:sz w:val="20"/>
            <w:szCs w:val="20"/>
            <w:rPrChange w:id="8933" w:author="thuyhuynh" w:date="2023-05-08T11:25:00Z">
              <w:rPr/>
            </w:rPrChange>
          </w:rPr>
          <w:delText xml:space="preserve"> and .</w:delText>
        </w:r>
        <w:r w:rsidR="00E60EF6" w:rsidRPr="00116AAA" w:rsidDel="00413FD6">
          <w:rPr>
            <w:rFonts w:ascii="Poppins" w:hAnsi="Poppins"/>
            <w:sz w:val="20"/>
            <w:szCs w:val="20"/>
            <w:rPrChange w:id="8934" w:author="thuyhuynh" w:date="2023-05-08T11:25:00Z">
              <w:rPr/>
            </w:rPrChange>
          </w:rPr>
          <w:delText xml:space="preserve">NET </w:delText>
        </w:r>
        <w:r w:rsidR="004F57B0" w:rsidRPr="00116AAA" w:rsidDel="00413FD6">
          <w:rPr>
            <w:rFonts w:ascii="Poppins" w:hAnsi="Poppins"/>
            <w:sz w:val="20"/>
            <w:szCs w:val="20"/>
            <w:rPrChange w:id="8935" w:author="thuyhuynh" w:date="2023-05-08T11:25:00Z">
              <w:rPr/>
            </w:rPrChange>
          </w:rPr>
          <w:delText>programming</w:delText>
        </w:r>
        <w:r w:rsidR="009679C1" w:rsidRPr="00116AAA" w:rsidDel="00413FD6">
          <w:rPr>
            <w:rFonts w:ascii="Poppins" w:hAnsi="Poppins"/>
            <w:sz w:val="20"/>
            <w:szCs w:val="20"/>
            <w:rPrChange w:id="8936" w:author="thuyhuynh" w:date="2023-05-08T11:25:00Z">
              <w:rPr/>
            </w:rPrChange>
          </w:rPr>
          <w:delText xml:space="preserve"> languages</w:delText>
        </w:r>
        <w:r w:rsidR="00546A61" w:rsidRPr="00116AAA" w:rsidDel="00413FD6">
          <w:rPr>
            <w:rFonts w:ascii="Poppins" w:hAnsi="Poppins"/>
            <w:sz w:val="20"/>
            <w:szCs w:val="20"/>
            <w:rPrChange w:id="8937" w:author="thuyhuynh" w:date="2023-05-08T11:25:00Z">
              <w:rPr/>
            </w:rPrChange>
          </w:rPr>
          <w:delText xml:space="preserve"> (Visual C++, Visual C#, Visual Basic .</w:delText>
        </w:r>
        <w:r w:rsidR="00E60EF6" w:rsidRPr="00116AAA" w:rsidDel="00413FD6">
          <w:rPr>
            <w:rFonts w:ascii="Poppins" w:hAnsi="Poppins"/>
            <w:sz w:val="20"/>
            <w:szCs w:val="20"/>
            <w:rPrChange w:id="8938" w:author="thuyhuynh" w:date="2023-05-08T11:25:00Z">
              <w:rPr/>
            </w:rPrChange>
          </w:rPr>
          <w:delText>NET</w:delText>
        </w:r>
        <w:r w:rsidR="00546A61" w:rsidRPr="00116AAA" w:rsidDel="00413FD6">
          <w:rPr>
            <w:rFonts w:ascii="Poppins" w:hAnsi="Poppins"/>
            <w:sz w:val="20"/>
            <w:szCs w:val="20"/>
            <w:rPrChange w:id="8939" w:author="thuyhuynh" w:date="2023-05-08T11:25:00Z">
              <w:rPr/>
            </w:rPrChange>
          </w:rPr>
          <w:delText>)</w:delText>
        </w:r>
      </w:del>
      <w:r w:rsidR="000E69CF" w:rsidRPr="00116AAA">
        <w:rPr>
          <w:rFonts w:ascii="Poppins" w:hAnsi="Poppins"/>
          <w:sz w:val="20"/>
          <w:szCs w:val="20"/>
          <w:rPrChange w:id="8940" w:author="thuyhuynh" w:date="2023-05-08T11:25:00Z">
            <w:rPr/>
          </w:rPrChange>
        </w:rPr>
        <w:t xml:space="preserve">. </w:t>
      </w:r>
    </w:p>
    <w:p w:rsidR="00813A2F" w:rsidRPr="00116AAA" w:rsidRDefault="00813A2F" w:rsidP="000E69CF">
      <w:pPr>
        <w:jc w:val="both"/>
        <w:rPr>
          <w:rFonts w:ascii="Poppins" w:eastAsia="Batang" w:hAnsi="Poppins"/>
          <w:sz w:val="20"/>
          <w:szCs w:val="20"/>
          <w:lang w:eastAsia="ko-KR"/>
          <w:rPrChange w:id="8941" w:author="thuyhuynh" w:date="2023-05-08T11:25:00Z">
            <w:rPr>
              <w:rFonts w:eastAsia="Batang"/>
              <w:lang w:eastAsia="ko-KR"/>
            </w:rPr>
          </w:rPrChange>
        </w:rPr>
      </w:pPr>
    </w:p>
    <w:p w:rsidR="00813A2F" w:rsidRPr="00116AAA" w:rsidRDefault="00813A2F" w:rsidP="000E69CF">
      <w:pPr>
        <w:jc w:val="both"/>
        <w:rPr>
          <w:rFonts w:ascii="Poppins" w:hAnsi="Poppins"/>
          <w:sz w:val="20"/>
          <w:szCs w:val="20"/>
          <w:rPrChange w:id="8942" w:author="thuyhuynh" w:date="2023-05-08T11:25:00Z">
            <w:rPr/>
          </w:rPrChange>
        </w:rPr>
      </w:pPr>
      <w:r w:rsidRPr="00116AAA">
        <w:rPr>
          <w:rFonts w:ascii="Poppins" w:hAnsi="Poppins"/>
          <w:sz w:val="20"/>
          <w:szCs w:val="20"/>
          <w:rPrChange w:id="8943" w:author="thuyhuynh" w:date="2023-05-08T11:25:00Z">
            <w:rPr/>
          </w:rPrChange>
        </w:rPr>
        <w:t xml:space="preserve">Developers can use this library to easily control and customize the functionalities of </w:t>
      </w:r>
      <w:proofErr w:type="spellStart"/>
      <w:r w:rsidR="00BE0230" w:rsidRPr="00116AAA">
        <w:rPr>
          <w:rFonts w:ascii="Poppins" w:hAnsi="Poppins"/>
          <w:sz w:val="20"/>
          <w:szCs w:val="20"/>
          <w:rPrChange w:id="8944" w:author="thuyhuynh" w:date="2023-05-08T11:25:00Z">
            <w:rPr/>
          </w:rPrChange>
        </w:rPr>
        <w:t>IriTech</w:t>
      </w:r>
      <w:r w:rsidR="00CE7576" w:rsidRPr="00116AAA">
        <w:rPr>
          <w:rFonts w:ascii="Poppins" w:hAnsi="Poppins"/>
          <w:sz w:val="20"/>
          <w:szCs w:val="20"/>
          <w:rPrChange w:id="8945" w:author="thuyhuynh" w:date="2023-05-08T11:25:00Z">
            <w:rPr/>
          </w:rPrChange>
        </w:rPr>
        <w:t>’s</w:t>
      </w:r>
      <w:proofErr w:type="spellEnd"/>
      <w:r w:rsidR="00BE0230" w:rsidRPr="00116AAA">
        <w:rPr>
          <w:rFonts w:ascii="Poppins" w:hAnsi="Poppins"/>
          <w:sz w:val="20"/>
          <w:szCs w:val="20"/>
          <w:rPrChange w:id="8946" w:author="thuyhuynh" w:date="2023-05-08T11:25:00Z">
            <w:rPr/>
          </w:rPrChange>
        </w:rPr>
        <w:t xml:space="preserve"> device</w:t>
      </w:r>
      <w:r w:rsidRPr="00116AAA">
        <w:rPr>
          <w:rFonts w:ascii="Poppins" w:hAnsi="Poppins"/>
          <w:sz w:val="20"/>
          <w:szCs w:val="20"/>
          <w:rPrChange w:id="8947" w:author="thuyhuynh" w:date="2023-05-08T11:25:00Z">
            <w:rPr/>
          </w:rPrChange>
        </w:rPr>
        <w:t xml:space="preserve">, such as </w:t>
      </w:r>
      <w:r w:rsidR="004F48A7" w:rsidRPr="00116AAA">
        <w:rPr>
          <w:rFonts w:ascii="Poppins" w:hAnsi="Poppins"/>
          <w:sz w:val="20"/>
          <w:szCs w:val="20"/>
          <w:rPrChange w:id="8948" w:author="thuyhuynh" w:date="2023-05-08T11:25:00Z">
            <w:rPr/>
          </w:rPrChange>
        </w:rPr>
        <w:t xml:space="preserve">device management, </w:t>
      </w:r>
      <w:r w:rsidRPr="00116AAA">
        <w:rPr>
          <w:rFonts w:ascii="Poppins" w:hAnsi="Poppins"/>
          <w:sz w:val="20"/>
          <w:szCs w:val="20"/>
          <w:rPrChange w:id="8949" w:author="thuyhuynh" w:date="2023-05-08T11:25:00Z">
            <w:rPr/>
          </w:rPrChange>
        </w:rPr>
        <w:t>capturing process</w:t>
      </w:r>
      <w:del w:id="8950" w:author="thuyhuynh" w:date="2022-03-30T13:27:00Z">
        <w:r w:rsidRPr="00116AAA" w:rsidDel="000D3AFD">
          <w:rPr>
            <w:rFonts w:ascii="Poppins" w:hAnsi="Poppins"/>
            <w:sz w:val="20"/>
            <w:szCs w:val="20"/>
            <w:rPrChange w:id="8951" w:author="thuyhuynh" w:date="2023-05-08T11:25:00Z">
              <w:rPr/>
            </w:rPrChange>
          </w:rPr>
          <w:delText xml:space="preserve">, template generation, gallery management, </w:delText>
        </w:r>
        <w:r w:rsidR="00242908" w:rsidRPr="00116AAA" w:rsidDel="000D3AFD">
          <w:rPr>
            <w:rFonts w:ascii="Poppins" w:hAnsi="Poppins"/>
            <w:sz w:val="20"/>
            <w:szCs w:val="20"/>
            <w:rPrChange w:id="8952" w:author="thuyhuynh" w:date="2023-05-08T11:25:00Z">
              <w:rPr/>
            </w:rPrChange>
          </w:rPr>
          <w:delText>1:1 and 1:N matching</w:delText>
        </w:r>
        <w:r w:rsidRPr="00116AAA" w:rsidDel="000D3AFD">
          <w:rPr>
            <w:rFonts w:ascii="Poppins" w:hAnsi="Poppins"/>
            <w:sz w:val="20"/>
            <w:szCs w:val="20"/>
            <w:rPrChange w:id="8953" w:author="thuyhuynh" w:date="2023-05-08T11:25:00Z">
              <w:rPr/>
            </w:rPrChange>
          </w:rPr>
          <w:delText>, and secured communication</w:delText>
        </w:r>
      </w:del>
      <w:r w:rsidRPr="00116AAA">
        <w:rPr>
          <w:rFonts w:ascii="Poppins" w:hAnsi="Poppins"/>
          <w:sz w:val="20"/>
          <w:szCs w:val="20"/>
          <w:rPrChange w:id="8954" w:author="thuyhuynh" w:date="2023-05-08T11:25:00Z">
            <w:rPr/>
          </w:rPrChange>
        </w:rPr>
        <w:t>.</w:t>
      </w:r>
    </w:p>
    <w:p w:rsidR="00DF51C0" w:rsidRPr="00116AAA" w:rsidRDefault="00AC64B8">
      <w:pPr>
        <w:pStyle w:val="Heading3"/>
        <w:rPr>
          <w:lang w:eastAsia="ko-KR"/>
          <w:rPrChange w:id="8955" w:author="thuyhuynh" w:date="2023-05-08T11:25:00Z">
            <w:rPr>
              <w:rFonts w:ascii="Calibri" w:eastAsiaTheme="minorEastAsia" w:hAnsi="Calibri"/>
              <w:sz w:val="22"/>
              <w:lang w:eastAsia="ko-KR"/>
            </w:rPr>
          </w:rPrChange>
        </w:rPr>
      </w:pPr>
      <w:bookmarkStart w:id="8956" w:name="_Toc155348723"/>
      <w:bookmarkStart w:id="8957" w:name="_Toc298356525"/>
      <w:bookmarkStart w:id="8958" w:name="_Toc330934454"/>
      <w:r w:rsidRPr="00116AAA">
        <w:rPr>
          <w:lang w:eastAsia="ko-KR"/>
        </w:rPr>
        <w:t>C/C++</w:t>
      </w:r>
      <w:bookmarkEnd w:id="8956"/>
    </w:p>
    <w:p w:rsidR="005B765E" w:rsidRPr="00116AAA" w:rsidDel="00522E55" w:rsidRDefault="005B765E" w:rsidP="002A336B">
      <w:pPr>
        <w:pStyle w:val="Heading4"/>
        <w:rPr>
          <w:del w:id="8959" w:author="thuyhuynh" w:date="2022-03-30T17:11:00Z"/>
          <w:rFonts w:ascii="Poppins" w:hAnsi="Poppins"/>
          <w:sz w:val="20"/>
          <w:szCs w:val="20"/>
          <w:rPrChange w:id="8960" w:author="thuyhuynh" w:date="2023-05-08T11:25:00Z">
            <w:rPr>
              <w:del w:id="8961" w:author="thuyhuynh" w:date="2022-03-30T17:11:00Z"/>
            </w:rPr>
          </w:rPrChange>
        </w:rPr>
      </w:pPr>
      <w:del w:id="8962" w:author="thuyhuynh" w:date="2022-03-30T13:28:00Z">
        <w:r w:rsidRPr="00116AAA" w:rsidDel="00BF092B">
          <w:rPr>
            <w:rFonts w:ascii="Poppins" w:hAnsi="Poppins"/>
            <w:b w:val="0"/>
            <w:bCs w:val="0"/>
            <w:i w:val="0"/>
            <w:iCs w:val="0"/>
            <w:sz w:val="20"/>
            <w:szCs w:val="20"/>
            <w:rPrChange w:id="8963" w:author="thuyhuynh" w:date="2023-05-08T11:25:00Z">
              <w:rPr>
                <w:b w:val="0"/>
                <w:bCs w:val="0"/>
                <w:i w:val="0"/>
                <w:iCs w:val="0"/>
              </w:rPr>
            </w:rPrChange>
          </w:rPr>
          <w:delText xml:space="preserve">Windows XP and </w:delText>
        </w:r>
      </w:del>
      <w:del w:id="8964" w:author="thuyhuynh" w:date="2022-03-30T17:11:00Z">
        <w:r w:rsidRPr="00116AAA" w:rsidDel="00522E55">
          <w:rPr>
            <w:rFonts w:ascii="Poppins" w:hAnsi="Poppins"/>
            <w:b w:val="0"/>
            <w:bCs w:val="0"/>
            <w:i w:val="0"/>
            <w:iCs w:val="0"/>
            <w:sz w:val="20"/>
            <w:szCs w:val="20"/>
            <w:rPrChange w:id="8965" w:author="thuyhuynh" w:date="2023-05-08T11:25:00Z">
              <w:rPr>
                <w:b w:val="0"/>
                <w:bCs w:val="0"/>
                <w:i w:val="0"/>
                <w:iCs w:val="0"/>
              </w:rPr>
            </w:rPrChange>
          </w:rPr>
          <w:delText xml:space="preserve">Windows </w:delText>
        </w:r>
      </w:del>
      <w:del w:id="8966" w:author="thuyhuynh" w:date="2022-03-30T13:28:00Z">
        <w:r w:rsidRPr="00116AAA" w:rsidDel="00BF092B">
          <w:rPr>
            <w:rFonts w:ascii="Poppins" w:hAnsi="Poppins"/>
            <w:b w:val="0"/>
            <w:bCs w:val="0"/>
            <w:i w:val="0"/>
            <w:iCs w:val="0"/>
            <w:sz w:val="20"/>
            <w:szCs w:val="20"/>
            <w:rPrChange w:id="8967" w:author="thuyhuynh" w:date="2023-05-08T11:25:00Z">
              <w:rPr>
                <w:b w:val="0"/>
                <w:bCs w:val="0"/>
                <w:i w:val="0"/>
                <w:iCs w:val="0"/>
              </w:rPr>
            </w:rPrChange>
          </w:rPr>
          <w:delText>7</w:delText>
        </w:r>
      </w:del>
      <w:bookmarkEnd w:id="8957"/>
      <w:bookmarkEnd w:id="8958"/>
    </w:p>
    <w:p w:rsidR="005B765E" w:rsidRPr="00116AAA" w:rsidRDefault="005B765E" w:rsidP="005B765E">
      <w:pPr>
        <w:jc w:val="both"/>
        <w:rPr>
          <w:rFonts w:ascii="Poppins" w:hAnsi="Poppins"/>
          <w:sz w:val="20"/>
          <w:szCs w:val="20"/>
          <w:lang w:eastAsia="ko-KR"/>
          <w:rPrChange w:id="8968" w:author="thuyhuynh" w:date="2023-05-08T11:25:00Z">
            <w:rPr>
              <w:lang w:eastAsia="ko-KR"/>
            </w:rPr>
          </w:rPrChange>
        </w:rPr>
      </w:pPr>
      <w:r w:rsidRPr="00116AAA">
        <w:rPr>
          <w:rFonts w:ascii="Poppins" w:hAnsi="Poppins"/>
          <w:sz w:val="20"/>
          <w:szCs w:val="20"/>
          <w:rPrChange w:id="8969" w:author="thuyhuynh" w:date="2023-05-08T11:25:00Z">
            <w:rPr/>
          </w:rPrChange>
        </w:rPr>
        <w:t>The library includes the following components:</w:t>
      </w:r>
    </w:p>
    <w:p w:rsidR="005B765E" w:rsidRPr="00116AAA" w:rsidRDefault="005B765E" w:rsidP="005B765E">
      <w:pPr>
        <w:jc w:val="both"/>
        <w:rPr>
          <w:rFonts w:ascii="Poppins" w:hAnsi="Poppins"/>
          <w:sz w:val="20"/>
          <w:szCs w:val="20"/>
          <w:lang w:eastAsia="ko-KR"/>
          <w:rPrChange w:id="8970" w:author="thuyhuynh" w:date="2023-05-08T11:25:00Z">
            <w:rPr>
              <w:lang w:eastAsia="ko-KR"/>
            </w:rPr>
          </w:rPrChange>
        </w:rPr>
      </w:pPr>
    </w:p>
    <w:p w:rsidR="0089773D" w:rsidRDefault="00383DDB" w:rsidP="007C7CED">
      <w:pPr>
        <w:pStyle w:val="ListParagraph"/>
        <w:numPr>
          <w:ilvl w:val="0"/>
          <w:numId w:val="7"/>
        </w:numPr>
        <w:jc w:val="both"/>
        <w:rPr>
          <w:ins w:id="8971" w:author="ptdung" w:date="2023-11-28T18:51:00Z"/>
          <w:rFonts w:ascii="Poppins" w:hAnsi="Poppins" w:hint="eastAsia"/>
          <w:sz w:val="20"/>
          <w:szCs w:val="20"/>
        </w:rPr>
      </w:pPr>
      <w:r w:rsidRPr="00116AAA">
        <w:rPr>
          <w:rFonts w:ascii="Poppins" w:hAnsi="Poppins"/>
          <w:sz w:val="20"/>
          <w:szCs w:val="20"/>
          <w:rPrChange w:id="8972" w:author="thuyhuynh" w:date="2023-05-08T11:25:00Z">
            <w:rPr/>
          </w:rPrChange>
        </w:rPr>
        <w:t>Three</w:t>
      </w:r>
      <w:r w:rsidR="00A3655D" w:rsidRPr="00116AAA">
        <w:rPr>
          <w:rFonts w:ascii="Poppins" w:hAnsi="Poppins"/>
          <w:sz w:val="20"/>
          <w:szCs w:val="20"/>
          <w:rPrChange w:id="8973" w:author="thuyhuynh" w:date="2023-05-08T11:25:00Z">
            <w:rPr/>
          </w:rPrChange>
        </w:rPr>
        <w:t xml:space="preserve"> header files</w:t>
      </w:r>
      <w:r w:rsidR="00A3655D" w:rsidRPr="00116AAA">
        <w:rPr>
          <w:rFonts w:ascii="Poppins" w:hAnsi="Poppins"/>
          <w:sz w:val="20"/>
          <w:szCs w:val="20"/>
          <w:lang w:eastAsia="ko-KR"/>
          <w:rPrChange w:id="8974" w:author="thuyhuynh" w:date="2023-05-08T11:25:00Z">
            <w:rPr>
              <w:lang w:eastAsia="ko-KR"/>
            </w:rPr>
          </w:rPrChange>
        </w:rPr>
        <w:t>:</w:t>
      </w:r>
      <w:r w:rsidR="005B765E" w:rsidRPr="00116AAA">
        <w:rPr>
          <w:rFonts w:ascii="Poppins" w:hAnsi="Poppins"/>
          <w:sz w:val="20"/>
          <w:szCs w:val="20"/>
          <w:rPrChange w:id="8975" w:author="thuyhuynh" w:date="2023-05-08T11:25:00Z">
            <w:rPr/>
          </w:rPrChange>
        </w:rPr>
        <w:t xml:space="preserve"> </w:t>
      </w:r>
    </w:p>
    <w:p w:rsidR="0089773D" w:rsidRDefault="007C7CED">
      <w:pPr>
        <w:pStyle w:val="ListParagraph"/>
        <w:numPr>
          <w:ilvl w:val="1"/>
          <w:numId w:val="7"/>
        </w:numPr>
        <w:jc w:val="both"/>
        <w:rPr>
          <w:ins w:id="8976" w:author="ptdung" w:date="2023-11-28T18:51:00Z"/>
          <w:rFonts w:ascii="Poppins" w:hAnsi="Poppins" w:hint="eastAsia"/>
          <w:sz w:val="20"/>
          <w:szCs w:val="20"/>
        </w:rPr>
        <w:pPrChange w:id="8977" w:author="ptdung" w:date="2023-11-28T18:51:00Z">
          <w:pPr>
            <w:pStyle w:val="ListParagraph"/>
            <w:numPr>
              <w:numId w:val="7"/>
            </w:numPr>
            <w:ind w:hanging="360"/>
            <w:jc w:val="both"/>
          </w:pPr>
        </w:pPrChange>
      </w:pPr>
      <w:ins w:id="8978" w:author="thuyhuynh" w:date="2022-03-30T13:29:00Z">
        <w:del w:id="8979" w:author="ptdung" w:date="2023-11-28T18:51:00Z">
          <w:r w:rsidRPr="00116AAA" w:rsidDel="0089773D">
            <w:rPr>
              <w:rFonts w:ascii="Poppins" w:hAnsi="Poppins"/>
              <w:sz w:val="20"/>
              <w:szCs w:val="20"/>
              <w:rPrChange w:id="8980" w:author="thuyhuynh" w:date="2023-05-08T11:25:00Z">
                <w:rPr/>
              </w:rPrChange>
            </w:rPr>
            <w:delText>Sentinel</w:delText>
          </w:r>
        </w:del>
      </w:ins>
      <w:proofErr w:type="spellStart"/>
      <w:ins w:id="8981" w:author="ptdung" w:date="2023-11-28T18:51:00Z">
        <w:r w:rsidR="0089773D">
          <w:rPr>
            <w:rFonts w:ascii="Poppins" w:hAnsi="Poppins"/>
            <w:sz w:val="20"/>
            <w:szCs w:val="20"/>
          </w:rPr>
          <w:t>IIC</w:t>
        </w:r>
      </w:ins>
      <w:ins w:id="8982" w:author="thuyhuynh" w:date="2022-03-30T13:29:00Z">
        <w:r w:rsidRPr="00116AAA">
          <w:rPr>
            <w:rFonts w:ascii="Poppins" w:hAnsi="Poppins"/>
            <w:sz w:val="20"/>
            <w:szCs w:val="20"/>
            <w:rPrChange w:id="8983" w:author="thuyhuynh" w:date="2023-05-08T11:25:00Z">
              <w:rPr/>
            </w:rPrChange>
          </w:rPr>
          <w:t>API</w:t>
        </w:r>
      </w:ins>
      <w:del w:id="8984" w:author="thuyhuynh" w:date="2022-03-30T13:29:00Z">
        <w:r w:rsidR="005B765E" w:rsidRPr="00116AAA" w:rsidDel="007C7CED">
          <w:rPr>
            <w:rFonts w:ascii="Poppins" w:hAnsi="Poppins"/>
            <w:sz w:val="20"/>
            <w:szCs w:val="20"/>
            <w:rPrChange w:id="8985" w:author="thuyhuynh" w:date="2023-05-08T11:25:00Z">
              <w:rPr/>
            </w:rPrChange>
          </w:rPr>
          <w:delText>Iddk</w:delText>
        </w:r>
        <w:r w:rsidR="004760F2" w:rsidRPr="00116AAA" w:rsidDel="007C7CED">
          <w:rPr>
            <w:rFonts w:ascii="Poppins" w:hAnsi="Poppins"/>
            <w:sz w:val="20"/>
            <w:szCs w:val="20"/>
            <w:rPrChange w:id="8986" w:author="thuyhuynh" w:date="2023-05-08T11:25:00Z">
              <w:rPr/>
            </w:rPrChange>
          </w:rPr>
          <w:delText>2000</w:delText>
        </w:r>
        <w:r w:rsidR="005B765E" w:rsidRPr="00116AAA" w:rsidDel="007C7CED">
          <w:rPr>
            <w:rFonts w:ascii="Poppins" w:hAnsi="Poppins"/>
            <w:sz w:val="20"/>
            <w:szCs w:val="20"/>
            <w:rPrChange w:id="8987" w:author="thuyhuynh" w:date="2023-05-08T11:25:00Z">
              <w:rPr/>
            </w:rPrChange>
          </w:rPr>
          <w:delText>Apis</w:delText>
        </w:r>
      </w:del>
      <w:r w:rsidR="005B765E" w:rsidRPr="00116AAA">
        <w:rPr>
          <w:rFonts w:ascii="Poppins" w:hAnsi="Poppins"/>
          <w:sz w:val="20"/>
          <w:szCs w:val="20"/>
          <w:rPrChange w:id="8988" w:author="thuyhuynh" w:date="2023-05-08T11:25:00Z">
            <w:rPr/>
          </w:rPrChange>
        </w:rPr>
        <w:t>.h</w:t>
      </w:r>
      <w:proofErr w:type="spellEnd"/>
      <w:del w:id="8989" w:author="ptdung" w:date="2023-11-28T18:51:00Z">
        <w:r w:rsidR="00383DDB" w:rsidRPr="00116AAA" w:rsidDel="0089773D">
          <w:rPr>
            <w:rFonts w:ascii="Poppins" w:hAnsi="Poppins"/>
            <w:sz w:val="20"/>
            <w:szCs w:val="20"/>
            <w:rPrChange w:id="8990" w:author="thuyhuynh" w:date="2023-05-08T11:25:00Z">
              <w:rPr/>
            </w:rPrChange>
          </w:rPr>
          <w:delText xml:space="preserve">, </w:delText>
        </w:r>
      </w:del>
    </w:p>
    <w:p w:rsidR="0089773D" w:rsidRDefault="007C7CED">
      <w:pPr>
        <w:pStyle w:val="ListParagraph"/>
        <w:numPr>
          <w:ilvl w:val="1"/>
          <w:numId w:val="7"/>
        </w:numPr>
        <w:jc w:val="both"/>
        <w:rPr>
          <w:ins w:id="8991" w:author="ptdung" w:date="2023-11-28T18:51:00Z"/>
          <w:rFonts w:ascii="Poppins" w:hAnsi="Poppins" w:hint="eastAsia"/>
          <w:sz w:val="20"/>
          <w:szCs w:val="20"/>
        </w:rPr>
        <w:pPrChange w:id="8992" w:author="ptdung" w:date="2023-11-28T18:51:00Z">
          <w:pPr>
            <w:pStyle w:val="ListParagraph"/>
            <w:numPr>
              <w:numId w:val="7"/>
            </w:numPr>
            <w:ind w:hanging="360"/>
            <w:jc w:val="both"/>
          </w:pPr>
        </w:pPrChange>
      </w:pPr>
      <w:proofErr w:type="spellStart"/>
      <w:ins w:id="8993" w:author="thuyhuynh" w:date="2022-03-30T13:30:00Z">
        <w:r w:rsidRPr="00116AAA">
          <w:rPr>
            <w:rFonts w:ascii="Poppins" w:hAnsi="Poppins"/>
            <w:sz w:val="20"/>
            <w:szCs w:val="20"/>
            <w:rPrChange w:id="8994" w:author="thuyhuynh" w:date="2023-05-08T11:25:00Z">
              <w:rPr/>
            </w:rPrChange>
          </w:rPr>
          <w:t>IrisDef</w:t>
        </w:r>
      </w:ins>
      <w:del w:id="8995" w:author="thuyhuynh" w:date="2022-03-30T13:30:00Z">
        <w:r w:rsidR="005B765E" w:rsidRPr="00116AAA" w:rsidDel="007C7CED">
          <w:rPr>
            <w:rFonts w:ascii="Poppins" w:hAnsi="Poppins"/>
            <w:sz w:val="20"/>
            <w:szCs w:val="20"/>
            <w:rPrChange w:id="8996" w:author="thuyhuynh" w:date="2023-05-08T11:25:00Z">
              <w:rPr/>
            </w:rPrChange>
          </w:rPr>
          <w:delText>Iddk</w:delText>
        </w:r>
        <w:r w:rsidR="004760F2" w:rsidRPr="00116AAA" w:rsidDel="007C7CED">
          <w:rPr>
            <w:rFonts w:ascii="Poppins" w:hAnsi="Poppins"/>
            <w:sz w:val="20"/>
            <w:szCs w:val="20"/>
            <w:rPrChange w:id="8997" w:author="thuyhuynh" w:date="2023-05-08T11:25:00Z">
              <w:rPr/>
            </w:rPrChange>
          </w:rPr>
          <w:delText>2000</w:delText>
        </w:r>
        <w:r w:rsidR="005B765E" w:rsidRPr="00116AAA" w:rsidDel="007C7CED">
          <w:rPr>
            <w:rFonts w:ascii="Poppins" w:hAnsi="Poppins"/>
            <w:sz w:val="20"/>
            <w:szCs w:val="20"/>
            <w:rPrChange w:id="8998" w:author="thuyhuynh" w:date="2023-05-08T11:25:00Z">
              <w:rPr/>
            </w:rPrChange>
          </w:rPr>
          <w:delText>Defs</w:delText>
        </w:r>
      </w:del>
      <w:r w:rsidR="005B765E" w:rsidRPr="00116AAA">
        <w:rPr>
          <w:rFonts w:ascii="Poppins" w:hAnsi="Poppins"/>
          <w:sz w:val="20"/>
          <w:szCs w:val="20"/>
          <w:rPrChange w:id="8999" w:author="thuyhuynh" w:date="2023-05-08T11:25:00Z">
            <w:rPr/>
          </w:rPrChange>
        </w:rPr>
        <w:t>.h</w:t>
      </w:r>
      <w:proofErr w:type="spellEnd"/>
      <w:del w:id="9000" w:author="ptdung" w:date="2023-11-28T18:51:00Z">
        <w:r w:rsidR="00383DDB" w:rsidRPr="00116AAA" w:rsidDel="0089773D">
          <w:rPr>
            <w:rFonts w:ascii="Poppins" w:hAnsi="Poppins"/>
            <w:sz w:val="20"/>
            <w:szCs w:val="20"/>
            <w:rPrChange w:id="9001" w:author="thuyhuynh" w:date="2023-05-08T11:25:00Z">
              <w:rPr/>
            </w:rPrChange>
          </w:rPr>
          <w:delText xml:space="preserve">, </w:delText>
        </w:r>
      </w:del>
    </w:p>
    <w:p w:rsidR="0089773D" w:rsidRDefault="007C7CED">
      <w:pPr>
        <w:pStyle w:val="ListParagraph"/>
        <w:numPr>
          <w:ilvl w:val="1"/>
          <w:numId w:val="7"/>
        </w:numPr>
        <w:jc w:val="both"/>
        <w:rPr>
          <w:ins w:id="9002" w:author="ptdung" w:date="2023-11-28T18:51:00Z"/>
          <w:rFonts w:ascii="Poppins" w:hAnsi="Poppins" w:hint="eastAsia"/>
          <w:sz w:val="20"/>
          <w:szCs w:val="20"/>
        </w:rPr>
        <w:pPrChange w:id="9003" w:author="ptdung" w:date="2023-11-28T18:51:00Z">
          <w:pPr>
            <w:pStyle w:val="ListParagraph"/>
            <w:numPr>
              <w:numId w:val="7"/>
            </w:numPr>
            <w:ind w:hanging="360"/>
            <w:jc w:val="both"/>
          </w:pPr>
        </w:pPrChange>
      </w:pPr>
      <w:proofErr w:type="spellStart"/>
      <w:ins w:id="9004" w:author="thuyhuynh" w:date="2022-03-30T13:30:00Z">
        <w:r w:rsidRPr="00116AAA">
          <w:rPr>
            <w:rFonts w:ascii="Poppins" w:hAnsi="Poppins"/>
            <w:sz w:val="20"/>
            <w:szCs w:val="20"/>
            <w:rPrChange w:id="9005" w:author="thuyhuynh" w:date="2023-05-08T11:25:00Z">
              <w:rPr/>
            </w:rPrChange>
          </w:rPr>
          <w:t>IndicatingLED</w:t>
        </w:r>
        <w:proofErr w:type="spellEnd"/>
        <w:r w:rsidRPr="00116AAA">
          <w:rPr>
            <w:rFonts w:ascii="Poppins" w:hAnsi="Poppins"/>
            <w:sz w:val="20"/>
            <w:szCs w:val="20"/>
            <w:rPrChange w:id="9006" w:author="thuyhuynh" w:date="2023-05-08T11:25:00Z">
              <w:rPr/>
            </w:rPrChange>
          </w:rPr>
          <w:t xml:space="preserve"> .h</w:t>
        </w:r>
        <w:del w:id="9007" w:author="ptdung" w:date="2023-11-28T18:51:00Z">
          <w:r w:rsidRPr="00116AAA" w:rsidDel="0089773D">
            <w:rPr>
              <w:rFonts w:ascii="Poppins" w:hAnsi="Poppins"/>
              <w:sz w:val="20"/>
              <w:szCs w:val="20"/>
              <w:rPrChange w:id="9008" w:author="thuyhuynh" w:date="2023-05-08T11:25:00Z">
                <w:rPr/>
              </w:rPrChange>
            </w:rPr>
            <w:delText xml:space="preserve">, </w:delText>
          </w:r>
        </w:del>
      </w:ins>
    </w:p>
    <w:p w:rsidR="0089773D" w:rsidRDefault="007C7CED">
      <w:pPr>
        <w:pStyle w:val="ListParagraph"/>
        <w:numPr>
          <w:ilvl w:val="1"/>
          <w:numId w:val="7"/>
        </w:numPr>
        <w:jc w:val="both"/>
        <w:rPr>
          <w:ins w:id="9009" w:author="ptdung" w:date="2023-11-28T18:51:00Z"/>
          <w:rFonts w:ascii="Poppins" w:hAnsi="Poppins" w:hint="eastAsia"/>
          <w:sz w:val="20"/>
          <w:szCs w:val="20"/>
        </w:rPr>
        <w:pPrChange w:id="9010" w:author="ptdung" w:date="2023-11-28T18:51:00Z">
          <w:pPr>
            <w:pStyle w:val="ListParagraph"/>
            <w:numPr>
              <w:numId w:val="7"/>
            </w:numPr>
            <w:ind w:hanging="360"/>
            <w:jc w:val="both"/>
          </w:pPr>
        </w:pPrChange>
      </w:pPr>
      <w:proofErr w:type="spellStart"/>
      <w:ins w:id="9011" w:author="thuyhuynh" w:date="2022-03-30T13:30:00Z">
        <w:r w:rsidRPr="00116AAA">
          <w:rPr>
            <w:rFonts w:ascii="Poppins" w:hAnsi="Poppins"/>
            <w:sz w:val="20"/>
            <w:szCs w:val="20"/>
            <w:rPrChange w:id="9012" w:author="thuyhuynh" w:date="2023-05-08T11:25:00Z">
              <w:rPr/>
            </w:rPrChange>
          </w:rPr>
          <w:t>DeviceAttribute.h</w:t>
        </w:r>
        <w:proofErr w:type="spellEnd"/>
        <w:r w:rsidRPr="00116AAA">
          <w:rPr>
            <w:rFonts w:ascii="Poppins" w:hAnsi="Poppins"/>
            <w:sz w:val="20"/>
            <w:szCs w:val="20"/>
            <w:rPrChange w:id="9013" w:author="thuyhuynh" w:date="2023-05-08T11:25:00Z">
              <w:rPr/>
            </w:rPrChange>
          </w:rPr>
          <w:t xml:space="preserve"> </w:t>
        </w:r>
        <w:del w:id="9014" w:author="ptdung" w:date="2023-11-28T18:51:00Z">
          <w:r w:rsidRPr="00116AAA" w:rsidDel="0089773D">
            <w:rPr>
              <w:rFonts w:ascii="Poppins" w:hAnsi="Poppins"/>
              <w:sz w:val="20"/>
              <w:szCs w:val="20"/>
              <w:rPrChange w:id="9015" w:author="thuyhuynh" w:date="2023-05-08T11:25:00Z">
                <w:rPr/>
              </w:rPrChange>
            </w:rPr>
            <w:delText xml:space="preserve">, </w:delText>
          </w:r>
        </w:del>
      </w:ins>
    </w:p>
    <w:p w:rsidR="0089773D" w:rsidRDefault="007C7CED">
      <w:pPr>
        <w:pStyle w:val="ListParagraph"/>
        <w:numPr>
          <w:ilvl w:val="1"/>
          <w:numId w:val="7"/>
        </w:numPr>
        <w:jc w:val="both"/>
        <w:rPr>
          <w:ins w:id="9016" w:author="ptdung" w:date="2023-11-28T18:52:00Z"/>
          <w:rFonts w:ascii="Poppins" w:hAnsi="Poppins" w:hint="eastAsia"/>
          <w:sz w:val="20"/>
          <w:szCs w:val="20"/>
        </w:rPr>
        <w:pPrChange w:id="9017" w:author="ptdung" w:date="2023-11-28T18:51:00Z">
          <w:pPr>
            <w:pStyle w:val="ListParagraph"/>
            <w:numPr>
              <w:numId w:val="7"/>
            </w:numPr>
            <w:ind w:hanging="360"/>
            <w:jc w:val="both"/>
          </w:pPr>
        </w:pPrChange>
      </w:pPr>
      <w:proofErr w:type="spellStart"/>
      <w:ins w:id="9018" w:author="thuyhuynh" w:date="2022-03-30T13:30:00Z">
        <w:r w:rsidRPr="00116AAA">
          <w:rPr>
            <w:rFonts w:ascii="Poppins" w:hAnsi="Poppins"/>
            <w:sz w:val="20"/>
            <w:szCs w:val="20"/>
            <w:rPrChange w:id="9019" w:author="thuyhuynh" w:date="2023-05-08T11:25:00Z">
              <w:rPr/>
            </w:rPrChange>
          </w:rPr>
          <w:t>CapturingEventCallback.h</w:t>
        </w:r>
        <w:proofErr w:type="spellEnd"/>
        <w:del w:id="9020" w:author="ptdung" w:date="2023-11-28T18:51:00Z">
          <w:r w:rsidRPr="00116AAA" w:rsidDel="0089773D">
            <w:rPr>
              <w:rFonts w:ascii="Poppins" w:hAnsi="Poppins"/>
              <w:sz w:val="20"/>
              <w:szCs w:val="20"/>
              <w:rPrChange w:id="9021" w:author="thuyhuynh" w:date="2023-05-08T11:25:00Z">
                <w:rPr/>
              </w:rPrChange>
            </w:rPr>
            <w:delText xml:space="preserve"> , </w:delText>
          </w:r>
        </w:del>
      </w:ins>
      <w:del w:id="9022" w:author="ptdung" w:date="2023-11-28T18:51:00Z">
        <w:r w:rsidR="00383DDB" w:rsidRPr="00116AAA" w:rsidDel="0089773D">
          <w:rPr>
            <w:rFonts w:ascii="Poppins" w:hAnsi="Poppins"/>
            <w:sz w:val="20"/>
            <w:szCs w:val="20"/>
            <w:rPrChange w:id="9023" w:author="thuyhuynh" w:date="2023-05-08T11:25:00Z">
              <w:rPr/>
            </w:rPrChange>
          </w:rPr>
          <w:delText>and</w:delText>
        </w:r>
      </w:del>
      <w:del w:id="9024" w:author="ptdung" w:date="2023-11-28T18:52:00Z">
        <w:r w:rsidR="00383DDB" w:rsidRPr="00116AAA" w:rsidDel="0089773D">
          <w:rPr>
            <w:rFonts w:ascii="Poppins" w:hAnsi="Poppins"/>
            <w:sz w:val="20"/>
            <w:szCs w:val="20"/>
            <w:rPrChange w:id="9025" w:author="thuyhuynh" w:date="2023-05-08T11:25:00Z">
              <w:rPr/>
            </w:rPrChange>
          </w:rPr>
          <w:delText xml:space="preserve"> </w:delText>
        </w:r>
      </w:del>
    </w:p>
    <w:p w:rsidR="005B765E" w:rsidRPr="00116AAA" w:rsidRDefault="007C7CED">
      <w:pPr>
        <w:pStyle w:val="ListParagraph"/>
        <w:numPr>
          <w:ilvl w:val="1"/>
          <w:numId w:val="7"/>
        </w:numPr>
        <w:jc w:val="both"/>
        <w:rPr>
          <w:rFonts w:ascii="Poppins" w:hAnsi="Poppins"/>
          <w:sz w:val="20"/>
          <w:szCs w:val="20"/>
          <w:rPrChange w:id="9026" w:author="thuyhuynh" w:date="2023-05-08T11:25:00Z">
            <w:rPr/>
          </w:rPrChange>
        </w:rPr>
        <w:pPrChange w:id="9027" w:author="ptdung" w:date="2023-11-28T18:51:00Z">
          <w:pPr>
            <w:pStyle w:val="ListParagraph"/>
            <w:numPr>
              <w:numId w:val="7"/>
            </w:numPr>
            <w:ind w:hanging="360"/>
            <w:jc w:val="both"/>
          </w:pPr>
        </w:pPrChange>
      </w:pPr>
      <w:proofErr w:type="spellStart"/>
      <w:ins w:id="9028" w:author="thuyhuynh" w:date="2022-03-30T13:30:00Z">
        <w:r w:rsidRPr="00116AAA">
          <w:rPr>
            <w:rFonts w:ascii="Poppins" w:hAnsi="Poppins"/>
            <w:sz w:val="20"/>
            <w:szCs w:val="20"/>
            <w:rPrChange w:id="9029" w:author="thuyhuynh" w:date="2023-05-08T11:25:00Z">
              <w:rPr/>
            </w:rPrChange>
          </w:rPr>
          <w:t>BaseError.h</w:t>
        </w:r>
      </w:ins>
      <w:proofErr w:type="spellEnd"/>
      <w:del w:id="9030" w:author="thuyhuynh" w:date="2022-03-30T13:30:00Z">
        <w:r w:rsidR="00383DDB" w:rsidRPr="00116AAA" w:rsidDel="007C7CED">
          <w:rPr>
            <w:rFonts w:ascii="Poppins" w:hAnsi="Poppins"/>
            <w:sz w:val="20"/>
            <w:szCs w:val="20"/>
            <w:rPrChange w:id="9031" w:author="thuyhuynh" w:date="2023-05-08T11:25:00Z">
              <w:rPr/>
            </w:rPrChange>
          </w:rPr>
          <w:delText>IddkBase.h</w:delText>
        </w:r>
      </w:del>
    </w:p>
    <w:p w:rsidR="00461E70" w:rsidRDefault="00A3655D" w:rsidP="00461E70">
      <w:pPr>
        <w:pStyle w:val="ListParagraph"/>
        <w:numPr>
          <w:ilvl w:val="0"/>
          <w:numId w:val="7"/>
        </w:numPr>
        <w:jc w:val="both"/>
        <w:rPr>
          <w:ins w:id="9032" w:author="ptdung" w:date="2023-11-29T14:31:00Z"/>
          <w:rFonts w:ascii="Poppins" w:hAnsi="Poppins" w:hint="eastAsia"/>
          <w:sz w:val="20"/>
          <w:szCs w:val="20"/>
        </w:rPr>
      </w:pPr>
      <w:del w:id="9033" w:author="ptdung" w:date="2023-11-29T14:30:00Z">
        <w:r w:rsidRPr="00461E70" w:rsidDel="00461E70">
          <w:rPr>
            <w:rFonts w:ascii="Poppins" w:hAnsi="Poppins"/>
            <w:sz w:val="20"/>
            <w:szCs w:val="20"/>
            <w:rPrChange w:id="9034" w:author="ptdung" w:date="2023-11-29T14:30:00Z">
              <w:rPr/>
            </w:rPrChange>
          </w:rPr>
          <w:delText>One i</w:delText>
        </w:r>
      </w:del>
      <w:ins w:id="9035" w:author="ptdung" w:date="2023-11-29T14:30:00Z">
        <w:r w:rsidR="00461E70">
          <w:rPr>
            <w:rFonts w:ascii="Poppins" w:hAnsi="Poppins"/>
            <w:sz w:val="20"/>
            <w:szCs w:val="20"/>
          </w:rPr>
          <w:t>I</w:t>
        </w:r>
      </w:ins>
      <w:r w:rsidRPr="00461E70">
        <w:rPr>
          <w:rFonts w:ascii="Poppins" w:hAnsi="Poppins"/>
          <w:sz w:val="20"/>
          <w:szCs w:val="20"/>
          <w:rPrChange w:id="9036" w:author="ptdung" w:date="2023-11-29T14:30:00Z">
            <w:rPr/>
          </w:rPrChange>
        </w:rPr>
        <w:t>mport library file</w:t>
      </w:r>
      <w:r w:rsidRPr="00461E70">
        <w:rPr>
          <w:rFonts w:ascii="Poppins" w:hAnsi="Poppins"/>
          <w:sz w:val="20"/>
          <w:szCs w:val="20"/>
          <w:lang w:eastAsia="ko-KR"/>
          <w:rPrChange w:id="9037" w:author="ptdung" w:date="2023-11-29T14:30:00Z">
            <w:rPr>
              <w:lang w:eastAsia="ko-KR"/>
            </w:rPr>
          </w:rPrChange>
        </w:rPr>
        <w:t>:</w:t>
      </w:r>
    </w:p>
    <w:p w:rsidR="00461E70" w:rsidRDefault="005B765E">
      <w:pPr>
        <w:pStyle w:val="ListParagraph"/>
        <w:numPr>
          <w:ilvl w:val="1"/>
          <w:numId w:val="7"/>
        </w:numPr>
        <w:jc w:val="both"/>
        <w:rPr>
          <w:ins w:id="9038" w:author="ptdung" w:date="2023-11-29T14:31:00Z"/>
          <w:rFonts w:ascii="Poppins" w:hAnsi="Poppins" w:hint="eastAsia"/>
          <w:sz w:val="20"/>
          <w:szCs w:val="20"/>
        </w:rPr>
        <w:pPrChange w:id="9039" w:author="ptdung" w:date="2023-11-29T14:31:00Z">
          <w:pPr>
            <w:pStyle w:val="ListParagraph"/>
            <w:numPr>
              <w:numId w:val="7"/>
            </w:numPr>
            <w:ind w:hanging="360"/>
            <w:jc w:val="both"/>
          </w:pPr>
        </w:pPrChange>
      </w:pPr>
      <w:del w:id="9040" w:author="ptdung" w:date="2023-11-29T14:31:00Z">
        <w:r w:rsidRPr="00461E70" w:rsidDel="00461E70">
          <w:rPr>
            <w:rFonts w:ascii="Poppins" w:hAnsi="Poppins"/>
            <w:sz w:val="20"/>
            <w:szCs w:val="20"/>
            <w:rPrChange w:id="9041" w:author="ptdung" w:date="2023-11-29T14:30:00Z">
              <w:rPr/>
            </w:rPrChange>
          </w:rPr>
          <w:delText xml:space="preserve"> </w:delText>
        </w:r>
      </w:del>
      <w:ins w:id="9042" w:author="ptdung" w:date="2023-11-29T14:31:00Z">
        <w:r w:rsidR="00461E70">
          <w:rPr>
            <w:rFonts w:ascii="Poppins" w:hAnsi="Poppins"/>
            <w:sz w:val="20"/>
            <w:szCs w:val="20"/>
          </w:rPr>
          <w:t xml:space="preserve">For Windows win32 platform: </w:t>
        </w:r>
      </w:ins>
      <w:ins w:id="9043" w:author="thuyhuynh" w:date="2022-03-30T15:23:00Z">
        <w:r w:rsidR="00DF51C0" w:rsidRPr="00461E70">
          <w:rPr>
            <w:rFonts w:ascii="Poppins" w:hAnsi="Poppins"/>
            <w:sz w:val="20"/>
            <w:szCs w:val="20"/>
            <w:rPrChange w:id="9044" w:author="ptdung" w:date="2023-11-29T14:30:00Z">
              <w:rPr/>
            </w:rPrChange>
          </w:rPr>
          <w:t>lib</w:t>
        </w:r>
      </w:ins>
      <w:ins w:id="9045" w:author="thuyhuynh" w:date="2024-01-05T11:02:00Z">
        <w:r w:rsidR="00A73996">
          <w:rPr>
            <w:rFonts w:ascii="Poppins" w:hAnsi="Poppins"/>
            <w:sz w:val="20"/>
            <w:szCs w:val="20"/>
          </w:rPr>
          <w:t>IriEnvoy</w:t>
        </w:r>
        <w:r w:rsidR="00C63B7A">
          <w:rPr>
            <w:rFonts w:ascii="Poppins" w:hAnsi="Poppins"/>
            <w:sz w:val="20"/>
            <w:szCs w:val="20"/>
          </w:rPr>
          <w:t>MK</w:t>
        </w:r>
      </w:ins>
      <w:ins w:id="9046" w:author="ptdung" w:date="2023-11-29T14:30:00Z">
        <w:r w:rsidR="00461E70">
          <w:rPr>
            <w:rFonts w:ascii="Poppins" w:hAnsi="Poppins"/>
            <w:sz w:val="20"/>
            <w:szCs w:val="20"/>
          </w:rPr>
          <w:t>32</w:t>
        </w:r>
      </w:ins>
      <w:del w:id="9047" w:author="thuyhuynh" w:date="2022-03-30T15:23:00Z">
        <w:r w:rsidRPr="00461E70" w:rsidDel="00DF51C0">
          <w:rPr>
            <w:rFonts w:ascii="Poppins" w:hAnsi="Poppins"/>
            <w:sz w:val="20"/>
            <w:szCs w:val="20"/>
            <w:rPrChange w:id="9048" w:author="ptdung" w:date="2023-11-29T14:30:00Z">
              <w:rPr/>
            </w:rPrChange>
          </w:rPr>
          <w:delText>Iddk</w:delText>
        </w:r>
        <w:r w:rsidR="004760F2" w:rsidRPr="00461E70" w:rsidDel="00DF51C0">
          <w:rPr>
            <w:rFonts w:ascii="Poppins" w:hAnsi="Poppins"/>
            <w:sz w:val="20"/>
            <w:szCs w:val="20"/>
            <w:rPrChange w:id="9049" w:author="ptdung" w:date="2023-11-29T14:30:00Z">
              <w:rPr/>
            </w:rPrChange>
          </w:rPr>
          <w:delText>2000</w:delText>
        </w:r>
      </w:del>
      <w:r w:rsidRPr="00461E70">
        <w:rPr>
          <w:rFonts w:ascii="Poppins" w:hAnsi="Poppins"/>
          <w:sz w:val="20"/>
          <w:szCs w:val="20"/>
          <w:rPrChange w:id="9050" w:author="ptdung" w:date="2023-11-29T14:30:00Z">
            <w:rPr/>
          </w:rPrChange>
        </w:rPr>
        <w:t>.lib</w:t>
      </w:r>
    </w:p>
    <w:p w:rsidR="005B765E" w:rsidRPr="00461E70" w:rsidRDefault="00461E70">
      <w:pPr>
        <w:pStyle w:val="ListParagraph"/>
        <w:numPr>
          <w:ilvl w:val="1"/>
          <w:numId w:val="7"/>
        </w:numPr>
        <w:jc w:val="both"/>
        <w:rPr>
          <w:rFonts w:ascii="Poppins" w:hAnsi="Poppins"/>
          <w:sz w:val="20"/>
          <w:szCs w:val="20"/>
          <w:rPrChange w:id="9051" w:author="ptdung" w:date="2023-11-29T14:30:00Z">
            <w:rPr/>
          </w:rPrChange>
        </w:rPr>
        <w:pPrChange w:id="9052" w:author="ptdung" w:date="2023-11-29T14:31:00Z">
          <w:pPr>
            <w:pStyle w:val="ListParagraph"/>
            <w:numPr>
              <w:numId w:val="7"/>
            </w:numPr>
            <w:ind w:hanging="360"/>
            <w:jc w:val="both"/>
          </w:pPr>
        </w:pPrChange>
      </w:pPr>
      <w:ins w:id="9053" w:author="ptdung" w:date="2023-11-29T14:31:00Z">
        <w:r>
          <w:rPr>
            <w:rFonts w:ascii="Poppins" w:hAnsi="Poppins"/>
            <w:sz w:val="20"/>
            <w:szCs w:val="20"/>
          </w:rPr>
          <w:t xml:space="preserve">For Windows x64 platform: </w:t>
        </w:r>
      </w:ins>
      <w:ins w:id="9054" w:author="ptdung" w:date="2023-11-29T14:30:00Z">
        <w:r>
          <w:rPr>
            <w:rFonts w:ascii="Poppins" w:hAnsi="Poppins"/>
            <w:sz w:val="20"/>
            <w:szCs w:val="20"/>
          </w:rPr>
          <w:t xml:space="preserve"> </w:t>
        </w:r>
        <w:r w:rsidRPr="00461E70">
          <w:rPr>
            <w:rFonts w:ascii="Poppins" w:hAnsi="Poppins"/>
            <w:sz w:val="20"/>
            <w:szCs w:val="20"/>
          </w:rPr>
          <w:t>lib</w:t>
        </w:r>
        <w:del w:id="9055" w:author="thuyhuynh" w:date="2024-01-05T11:02:00Z">
          <w:r w:rsidRPr="00461E70" w:rsidDel="00C63B7A">
            <w:rPr>
              <w:rFonts w:ascii="Poppins" w:hAnsi="Poppins"/>
              <w:sz w:val="20"/>
              <w:szCs w:val="20"/>
            </w:rPr>
            <w:delText>IriSentinel</w:delText>
          </w:r>
        </w:del>
      </w:ins>
      <w:ins w:id="9056" w:author="thuyhuynh" w:date="2024-01-05T11:02:00Z">
        <w:r w:rsidR="00A73996">
          <w:rPr>
            <w:rFonts w:ascii="Poppins" w:hAnsi="Poppins"/>
            <w:sz w:val="20"/>
            <w:szCs w:val="20"/>
          </w:rPr>
          <w:t>IriEnvoy</w:t>
        </w:r>
        <w:r w:rsidR="00C63B7A">
          <w:rPr>
            <w:rFonts w:ascii="Poppins" w:hAnsi="Poppins"/>
            <w:sz w:val="20"/>
            <w:szCs w:val="20"/>
          </w:rPr>
          <w:t>MK</w:t>
        </w:r>
      </w:ins>
      <w:ins w:id="9057" w:author="ptdung" w:date="2023-11-29T14:31:00Z">
        <w:r>
          <w:rPr>
            <w:rFonts w:ascii="Poppins" w:hAnsi="Poppins"/>
            <w:sz w:val="20"/>
            <w:szCs w:val="20"/>
          </w:rPr>
          <w:t>64</w:t>
        </w:r>
      </w:ins>
      <w:ins w:id="9058" w:author="ptdung" w:date="2023-11-29T14:30:00Z">
        <w:r w:rsidRPr="00461E70">
          <w:rPr>
            <w:rFonts w:ascii="Poppins" w:hAnsi="Poppins"/>
            <w:sz w:val="20"/>
            <w:szCs w:val="20"/>
          </w:rPr>
          <w:t>.lib</w:t>
        </w:r>
      </w:ins>
    </w:p>
    <w:p w:rsidR="005B765E" w:rsidRDefault="00A3655D" w:rsidP="00DF51C0">
      <w:pPr>
        <w:pStyle w:val="ListParagraph"/>
        <w:numPr>
          <w:ilvl w:val="0"/>
          <w:numId w:val="7"/>
        </w:numPr>
        <w:jc w:val="both"/>
        <w:rPr>
          <w:ins w:id="9059" w:author="ptdung" w:date="2023-11-29T14:31:00Z"/>
          <w:rFonts w:ascii="Poppins" w:hAnsi="Poppins" w:hint="eastAsia"/>
          <w:sz w:val="20"/>
          <w:szCs w:val="20"/>
        </w:rPr>
      </w:pPr>
      <w:del w:id="9060" w:author="ptdung" w:date="2023-11-29T14:30:00Z">
        <w:r w:rsidRPr="00461E70" w:rsidDel="00461E70">
          <w:rPr>
            <w:rFonts w:ascii="Poppins" w:hAnsi="Poppins"/>
            <w:sz w:val="20"/>
            <w:szCs w:val="20"/>
            <w:rPrChange w:id="9061" w:author="ptdung" w:date="2023-11-29T14:30:00Z">
              <w:rPr/>
            </w:rPrChange>
          </w:rPr>
          <w:delText>One binary</w:delText>
        </w:r>
      </w:del>
      <w:ins w:id="9062" w:author="ptdung" w:date="2023-11-29T14:30:00Z">
        <w:r w:rsidR="00461E70">
          <w:rPr>
            <w:rFonts w:ascii="Poppins" w:hAnsi="Poppins"/>
            <w:sz w:val="20"/>
            <w:szCs w:val="20"/>
          </w:rPr>
          <w:t>Dynamic library</w:t>
        </w:r>
      </w:ins>
      <w:r w:rsidRPr="00461E70">
        <w:rPr>
          <w:rFonts w:ascii="Poppins" w:hAnsi="Poppins"/>
          <w:sz w:val="20"/>
          <w:szCs w:val="20"/>
          <w:rPrChange w:id="9063" w:author="ptdung" w:date="2023-11-29T14:30:00Z">
            <w:rPr/>
          </w:rPrChange>
        </w:rPr>
        <w:t xml:space="preserve"> file</w:t>
      </w:r>
      <w:r w:rsidRPr="00461E70">
        <w:rPr>
          <w:rFonts w:ascii="Poppins" w:hAnsi="Poppins"/>
          <w:sz w:val="20"/>
          <w:szCs w:val="20"/>
          <w:lang w:eastAsia="ko-KR"/>
          <w:rPrChange w:id="9064" w:author="ptdung" w:date="2023-11-29T14:30:00Z">
            <w:rPr>
              <w:lang w:eastAsia="ko-KR"/>
            </w:rPr>
          </w:rPrChange>
        </w:rPr>
        <w:t>:</w:t>
      </w:r>
      <w:r w:rsidR="005B765E" w:rsidRPr="00461E70">
        <w:rPr>
          <w:rFonts w:ascii="Poppins" w:hAnsi="Poppins"/>
          <w:sz w:val="20"/>
          <w:szCs w:val="20"/>
          <w:rPrChange w:id="9065" w:author="ptdung" w:date="2023-11-29T14:30:00Z">
            <w:rPr/>
          </w:rPrChange>
        </w:rPr>
        <w:t xml:space="preserve"> </w:t>
      </w:r>
      <w:ins w:id="9066" w:author="thuyhuynh" w:date="2022-03-30T15:23:00Z">
        <w:r w:rsidR="00DF51C0" w:rsidRPr="00461E70">
          <w:rPr>
            <w:rFonts w:ascii="Poppins" w:hAnsi="Poppins"/>
            <w:sz w:val="20"/>
            <w:szCs w:val="20"/>
            <w:rPrChange w:id="9067" w:author="ptdung" w:date="2023-11-29T14:30:00Z">
              <w:rPr/>
            </w:rPrChange>
          </w:rPr>
          <w:t>lib</w:t>
        </w:r>
      </w:ins>
      <w:ins w:id="9068" w:author="thuyhuynh" w:date="2024-01-05T11:02:00Z">
        <w:r w:rsidR="00A73996">
          <w:rPr>
            <w:rFonts w:ascii="Poppins" w:hAnsi="Poppins"/>
            <w:sz w:val="20"/>
            <w:szCs w:val="20"/>
          </w:rPr>
          <w:t>IriEnvoy</w:t>
        </w:r>
        <w:r w:rsidR="00C63B7A">
          <w:rPr>
            <w:rFonts w:ascii="Poppins" w:hAnsi="Poppins"/>
            <w:sz w:val="20"/>
            <w:szCs w:val="20"/>
          </w:rPr>
          <w:t>MK</w:t>
        </w:r>
      </w:ins>
      <w:del w:id="9069" w:author="thuyhuynh" w:date="2022-03-30T15:23:00Z">
        <w:r w:rsidR="005B765E" w:rsidRPr="00461E70" w:rsidDel="00DF51C0">
          <w:rPr>
            <w:rFonts w:ascii="Poppins" w:hAnsi="Poppins"/>
            <w:sz w:val="20"/>
            <w:szCs w:val="20"/>
            <w:rPrChange w:id="9070" w:author="ptdung" w:date="2023-11-29T14:30:00Z">
              <w:rPr/>
            </w:rPrChange>
          </w:rPr>
          <w:delText>Iddk</w:delText>
        </w:r>
        <w:r w:rsidR="004760F2" w:rsidRPr="00461E70" w:rsidDel="00DF51C0">
          <w:rPr>
            <w:rFonts w:ascii="Poppins" w:hAnsi="Poppins"/>
            <w:sz w:val="20"/>
            <w:szCs w:val="20"/>
            <w:rPrChange w:id="9071" w:author="ptdung" w:date="2023-11-29T14:30:00Z">
              <w:rPr/>
            </w:rPrChange>
          </w:rPr>
          <w:delText>2000</w:delText>
        </w:r>
      </w:del>
      <w:r w:rsidR="005B765E" w:rsidRPr="00461E70">
        <w:rPr>
          <w:rFonts w:ascii="Poppins" w:hAnsi="Poppins"/>
          <w:sz w:val="20"/>
          <w:szCs w:val="20"/>
          <w:rPrChange w:id="9072" w:author="ptdung" w:date="2023-11-29T14:30:00Z">
            <w:rPr/>
          </w:rPrChange>
        </w:rPr>
        <w:t>.dll</w:t>
      </w:r>
    </w:p>
    <w:p w:rsidR="00461E70" w:rsidRDefault="00461E70" w:rsidP="00461E70">
      <w:pPr>
        <w:pStyle w:val="ListParagraph"/>
        <w:numPr>
          <w:ilvl w:val="1"/>
          <w:numId w:val="7"/>
        </w:numPr>
        <w:jc w:val="both"/>
        <w:rPr>
          <w:ins w:id="9073" w:author="ptdung" w:date="2023-11-29T14:31:00Z"/>
          <w:rFonts w:ascii="Poppins" w:hAnsi="Poppins" w:hint="eastAsia"/>
          <w:sz w:val="20"/>
          <w:szCs w:val="20"/>
        </w:rPr>
      </w:pPr>
      <w:ins w:id="9074" w:author="ptdung" w:date="2023-11-29T14:31:00Z">
        <w:r>
          <w:rPr>
            <w:rFonts w:ascii="Poppins" w:hAnsi="Poppins"/>
            <w:sz w:val="20"/>
            <w:szCs w:val="20"/>
          </w:rPr>
          <w:t xml:space="preserve">For Windows win32 platform: </w:t>
        </w:r>
        <w:r w:rsidRPr="008B0B1B">
          <w:rPr>
            <w:rFonts w:ascii="Poppins" w:hAnsi="Poppins"/>
            <w:sz w:val="20"/>
            <w:szCs w:val="20"/>
          </w:rPr>
          <w:t>lib</w:t>
        </w:r>
        <w:del w:id="9075" w:author="thuyhuynh" w:date="2024-01-05T11:02:00Z">
          <w:r w:rsidRPr="008B0B1B" w:rsidDel="00C63B7A">
            <w:rPr>
              <w:rFonts w:ascii="Poppins" w:hAnsi="Poppins"/>
              <w:sz w:val="20"/>
              <w:szCs w:val="20"/>
            </w:rPr>
            <w:delText>IriSentinel</w:delText>
          </w:r>
        </w:del>
      </w:ins>
      <w:ins w:id="9076" w:author="thuyhuynh" w:date="2024-01-05T11:02:00Z">
        <w:r w:rsidR="00C63B7A">
          <w:rPr>
            <w:rFonts w:ascii="Poppins" w:hAnsi="Poppins"/>
            <w:sz w:val="20"/>
            <w:szCs w:val="20"/>
          </w:rPr>
          <w:t>IriEnv</w:t>
        </w:r>
        <w:r w:rsidR="00A73996">
          <w:rPr>
            <w:rFonts w:ascii="Poppins" w:hAnsi="Poppins"/>
            <w:sz w:val="20"/>
            <w:szCs w:val="20"/>
          </w:rPr>
          <w:t>oy</w:t>
        </w:r>
        <w:r w:rsidR="00C63B7A">
          <w:rPr>
            <w:rFonts w:ascii="Poppins" w:hAnsi="Poppins"/>
            <w:sz w:val="20"/>
            <w:szCs w:val="20"/>
          </w:rPr>
          <w:t>MK</w:t>
        </w:r>
      </w:ins>
      <w:ins w:id="9077" w:author="ptdung" w:date="2023-11-29T14:32:00Z">
        <w:r>
          <w:rPr>
            <w:rFonts w:ascii="Poppins" w:hAnsi="Poppins"/>
            <w:sz w:val="20"/>
            <w:szCs w:val="20"/>
          </w:rPr>
          <w:t>32</w:t>
        </w:r>
      </w:ins>
      <w:ins w:id="9078" w:author="ptdung" w:date="2023-11-29T14:31:00Z">
        <w:r w:rsidRPr="008B0B1B">
          <w:rPr>
            <w:rFonts w:ascii="Poppins" w:hAnsi="Poppins"/>
            <w:sz w:val="20"/>
            <w:szCs w:val="20"/>
          </w:rPr>
          <w:t>.</w:t>
        </w:r>
      </w:ins>
      <w:ins w:id="9079" w:author="ptdung" w:date="2023-11-29T14:32:00Z">
        <w:r>
          <w:rPr>
            <w:rFonts w:ascii="Poppins" w:hAnsi="Poppins"/>
            <w:sz w:val="20"/>
            <w:szCs w:val="20"/>
          </w:rPr>
          <w:t>dll</w:t>
        </w:r>
      </w:ins>
    </w:p>
    <w:p w:rsidR="00461E70" w:rsidRPr="008B0B1B" w:rsidRDefault="00461E70" w:rsidP="00461E70">
      <w:pPr>
        <w:pStyle w:val="ListParagraph"/>
        <w:numPr>
          <w:ilvl w:val="1"/>
          <w:numId w:val="7"/>
        </w:numPr>
        <w:jc w:val="both"/>
        <w:rPr>
          <w:ins w:id="9080" w:author="ptdung" w:date="2023-11-29T14:31:00Z"/>
          <w:rFonts w:ascii="Poppins" w:hAnsi="Poppins" w:hint="eastAsia"/>
          <w:sz w:val="20"/>
          <w:szCs w:val="20"/>
        </w:rPr>
      </w:pPr>
      <w:ins w:id="9081" w:author="ptdung" w:date="2023-11-29T14:31:00Z">
        <w:r>
          <w:rPr>
            <w:rFonts w:ascii="Poppins" w:hAnsi="Poppins"/>
            <w:sz w:val="20"/>
            <w:szCs w:val="20"/>
          </w:rPr>
          <w:t xml:space="preserve">For Windows x64 platform:  </w:t>
        </w:r>
        <w:r w:rsidRPr="00461E70">
          <w:rPr>
            <w:rFonts w:ascii="Poppins" w:hAnsi="Poppins"/>
            <w:sz w:val="20"/>
            <w:szCs w:val="20"/>
          </w:rPr>
          <w:t>lib</w:t>
        </w:r>
        <w:del w:id="9082" w:author="thuyhuynh" w:date="2024-01-05T11:02:00Z">
          <w:r w:rsidRPr="00461E70" w:rsidDel="00C63B7A">
            <w:rPr>
              <w:rFonts w:ascii="Poppins" w:hAnsi="Poppins"/>
              <w:sz w:val="20"/>
              <w:szCs w:val="20"/>
            </w:rPr>
            <w:delText>IriSentinel</w:delText>
          </w:r>
        </w:del>
      </w:ins>
      <w:ins w:id="9083" w:author="thuyhuynh" w:date="2024-01-05T11:02:00Z">
        <w:r w:rsidR="00A73996">
          <w:rPr>
            <w:rFonts w:ascii="Poppins" w:hAnsi="Poppins"/>
            <w:sz w:val="20"/>
            <w:szCs w:val="20"/>
          </w:rPr>
          <w:t>IriEnvoy</w:t>
        </w:r>
        <w:r w:rsidR="00C63B7A">
          <w:rPr>
            <w:rFonts w:ascii="Poppins" w:hAnsi="Poppins"/>
            <w:sz w:val="20"/>
            <w:szCs w:val="20"/>
          </w:rPr>
          <w:t>MK</w:t>
        </w:r>
      </w:ins>
      <w:ins w:id="9084" w:author="ptdung" w:date="2023-11-29T14:31:00Z">
        <w:r>
          <w:rPr>
            <w:rFonts w:ascii="Poppins" w:hAnsi="Poppins"/>
            <w:sz w:val="20"/>
            <w:szCs w:val="20"/>
          </w:rPr>
          <w:t>64</w:t>
        </w:r>
        <w:r w:rsidRPr="00461E70">
          <w:rPr>
            <w:rFonts w:ascii="Poppins" w:hAnsi="Poppins"/>
            <w:sz w:val="20"/>
            <w:szCs w:val="20"/>
          </w:rPr>
          <w:t>.</w:t>
        </w:r>
      </w:ins>
      <w:ins w:id="9085" w:author="ptdung" w:date="2023-11-29T14:32:00Z">
        <w:r>
          <w:rPr>
            <w:rFonts w:ascii="Poppins" w:hAnsi="Poppins"/>
            <w:sz w:val="20"/>
            <w:szCs w:val="20"/>
          </w:rPr>
          <w:t>dll</w:t>
        </w:r>
      </w:ins>
    </w:p>
    <w:p w:rsidR="00461E70" w:rsidRDefault="00461E70" w:rsidP="00461E70">
      <w:pPr>
        <w:pStyle w:val="ListParagraph"/>
        <w:numPr>
          <w:ilvl w:val="1"/>
          <w:numId w:val="7"/>
        </w:numPr>
        <w:jc w:val="both"/>
        <w:rPr>
          <w:ins w:id="9086" w:author="ptdung" w:date="2023-11-29T14:32:00Z"/>
          <w:rFonts w:ascii="Poppins" w:hAnsi="Poppins" w:hint="eastAsia"/>
          <w:sz w:val="20"/>
          <w:szCs w:val="20"/>
        </w:rPr>
      </w:pPr>
      <w:ins w:id="9087" w:author="ptdung" w:date="2023-11-29T14:32:00Z">
        <w:r>
          <w:rPr>
            <w:rFonts w:ascii="Poppins" w:hAnsi="Poppins"/>
            <w:sz w:val="20"/>
            <w:szCs w:val="20"/>
          </w:rPr>
          <w:t xml:space="preserve">For Linux Ubuntu 32 bit platform: </w:t>
        </w:r>
        <w:r w:rsidRPr="008B0B1B">
          <w:rPr>
            <w:rFonts w:ascii="Poppins" w:hAnsi="Poppins"/>
            <w:sz w:val="20"/>
            <w:szCs w:val="20"/>
          </w:rPr>
          <w:t>lib</w:t>
        </w:r>
        <w:del w:id="9088" w:author="thuyhuynh" w:date="2024-01-05T11:02:00Z">
          <w:r w:rsidRPr="008B0B1B" w:rsidDel="00C63B7A">
            <w:rPr>
              <w:rFonts w:ascii="Poppins" w:hAnsi="Poppins"/>
              <w:sz w:val="20"/>
              <w:szCs w:val="20"/>
            </w:rPr>
            <w:delText>IriSentinel</w:delText>
          </w:r>
        </w:del>
      </w:ins>
      <w:ins w:id="9089" w:author="thuyhuynh" w:date="2024-01-05T11:02:00Z">
        <w:r w:rsidR="00A73996">
          <w:rPr>
            <w:rFonts w:ascii="Poppins" w:hAnsi="Poppins"/>
            <w:sz w:val="20"/>
            <w:szCs w:val="20"/>
          </w:rPr>
          <w:t>IriEnvoy</w:t>
        </w:r>
        <w:r w:rsidR="00C63B7A">
          <w:rPr>
            <w:rFonts w:ascii="Poppins" w:hAnsi="Poppins"/>
            <w:sz w:val="20"/>
            <w:szCs w:val="20"/>
          </w:rPr>
          <w:t>MK</w:t>
        </w:r>
      </w:ins>
      <w:ins w:id="9090" w:author="ptdung" w:date="2023-11-29T14:32:00Z">
        <w:r>
          <w:rPr>
            <w:rFonts w:ascii="Poppins" w:hAnsi="Poppins"/>
            <w:sz w:val="20"/>
            <w:szCs w:val="20"/>
          </w:rPr>
          <w:t>32</w:t>
        </w:r>
        <w:r w:rsidRPr="008B0B1B">
          <w:rPr>
            <w:rFonts w:ascii="Poppins" w:hAnsi="Poppins"/>
            <w:sz w:val="20"/>
            <w:szCs w:val="20"/>
          </w:rPr>
          <w:t>.</w:t>
        </w:r>
        <w:r>
          <w:rPr>
            <w:rFonts w:ascii="Poppins" w:hAnsi="Poppins"/>
            <w:sz w:val="20"/>
            <w:szCs w:val="20"/>
          </w:rPr>
          <w:t>so</w:t>
        </w:r>
      </w:ins>
    </w:p>
    <w:p w:rsidR="00461E70" w:rsidRDefault="00461E70" w:rsidP="00461E70">
      <w:pPr>
        <w:pStyle w:val="ListParagraph"/>
        <w:numPr>
          <w:ilvl w:val="1"/>
          <w:numId w:val="7"/>
        </w:numPr>
        <w:jc w:val="both"/>
        <w:rPr>
          <w:ins w:id="9091" w:author="ptdung" w:date="2023-11-29T14:32:00Z"/>
          <w:rFonts w:ascii="Poppins" w:hAnsi="Poppins" w:hint="eastAsia"/>
          <w:sz w:val="20"/>
          <w:szCs w:val="20"/>
        </w:rPr>
      </w:pPr>
      <w:ins w:id="9092" w:author="ptdung" w:date="2023-11-29T14:32:00Z">
        <w:r>
          <w:rPr>
            <w:rFonts w:ascii="Poppins" w:hAnsi="Poppins"/>
            <w:sz w:val="20"/>
            <w:szCs w:val="20"/>
          </w:rPr>
          <w:t xml:space="preserve">For Linux Ubuntu 64 bit platform: </w:t>
        </w:r>
        <w:r w:rsidRPr="008B0B1B">
          <w:rPr>
            <w:rFonts w:ascii="Poppins" w:hAnsi="Poppins"/>
            <w:sz w:val="20"/>
            <w:szCs w:val="20"/>
          </w:rPr>
          <w:t>lib</w:t>
        </w:r>
        <w:del w:id="9093" w:author="thuyhuynh" w:date="2024-01-05T11:02:00Z">
          <w:r w:rsidRPr="008B0B1B" w:rsidDel="00C63B7A">
            <w:rPr>
              <w:rFonts w:ascii="Poppins" w:hAnsi="Poppins"/>
              <w:sz w:val="20"/>
              <w:szCs w:val="20"/>
            </w:rPr>
            <w:delText>IriSentinel</w:delText>
          </w:r>
        </w:del>
      </w:ins>
      <w:ins w:id="9094" w:author="thuyhuynh" w:date="2024-01-05T11:02:00Z">
        <w:r w:rsidR="00A73996">
          <w:rPr>
            <w:rFonts w:ascii="Poppins" w:hAnsi="Poppins"/>
            <w:sz w:val="20"/>
            <w:szCs w:val="20"/>
          </w:rPr>
          <w:t>IriEnvoy</w:t>
        </w:r>
        <w:r w:rsidR="00C63B7A">
          <w:rPr>
            <w:rFonts w:ascii="Poppins" w:hAnsi="Poppins"/>
            <w:sz w:val="20"/>
            <w:szCs w:val="20"/>
          </w:rPr>
          <w:t>MK</w:t>
        </w:r>
      </w:ins>
      <w:ins w:id="9095" w:author="ptdung" w:date="2023-11-29T14:32:00Z">
        <w:r>
          <w:rPr>
            <w:rFonts w:ascii="Poppins" w:hAnsi="Poppins"/>
            <w:sz w:val="20"/>
            <w:szCs w:val="20"/>
          </w:rPr>
          <w:t>64</w:t>
        </w:r>
        <w:r w:rsidRPr="008B0B1B">
          <w:rPr>
            <w:rFonts w:ascii="Poppins" w:hAnsi="Poppins"/>
            <w:sz w:val="20"/>
            <w:szCs w:val="20"/>
          </w:rPr>
          <w:t>.</w:t>
        </w:r>
        <w:r>
          <w:rPr>
            <w:rFonts w:ascii="Poppins" w:hAnsi="Poppins"/>
            <w:sz w:val="20"/>
            <w:szCs w:val="20"/>
          </w:rPr>
          <w:t>so</w:t>
        </w:r>
      </w:ins>
    </w:p>
    <w:p w:rsidR="00461E70" w:rsidRPr="00461E70" w:rsidRDefault="00461E70">
      <w:pPr>
        <w:jc w:val="both"/>
        <w:rPr>
          <w:rFonts w:ascii="Poppins" w:hAnsi="Poppins"/>
          <w:sz w:val="20"/>
          <w:szCs w:val="20"/>
          <w:rPrChange w:id="9096" w:author="ptdung" w:date="2023-11-29T14:32:00Z">
            <w:rPr/>
          </w:rPrChange>
        </w:rPr>
        <w:pPrChange w:id="9097" w:author="ptdung" w:date="2023-11-29T14:32:00Z">
          <w:pPr>
            <w:pStyle w:val="ListParagraph"/>
            <w:numPr>
              <w:numId w:val="7"/>
            </w:numPr>
            <w:ind w:hanging="360"/>
            <w:jc w:val="both"/>
          </w:pPr>
        </w:pPrChange>
      </w:pPr>
    </w:p>
    <w:p w:rsidR="005B765E" w:rsidRPr="00116AAA" w:rsidDel="004128AE" w:rsidRDefault="005B765E" w:rsidP="002A336B">
      <w:pPr>
        <w:pStyle w:val="Heading4"/>
        <w:rPr>
          <w:del w:id="9098" w:author="thuyhuynh" w:date="2022-03-30T15:23:00Z"/>
          <w:rFonts w:ascii="Poppins" w:hAnsi="Poppins"/>
          <w:sz w:val="20"/>
          <w:szCs w:val="20"/>
          <w:rPrChange w:id="9099" w:author="thuyhuynh" w:date="2023-05-08T11:25:00Z">
            <w:rPr>
              <w:del w:id="9100" w:author="thuyhuynh" w:date="2022-03-30T15:23:00Z"/>
            </w:rPr>
          </w:rPrChange>
        </w:rPr>
      </w:pPr>
      <w:bookmarkStart w:id="9101" w:name="_Toc298356526"/>
      <w:bookmarkStart w:id="9102" w:name="_Toc330934455"/>
      <w:del w:id="9103" w:author="thuyhuynh" w:date="2022-03-30T15:23:00Z">
        <w:r w:rsidRPr="00116AAA" w:rsidDel="004128AE">
          <w:rPr>
            <w:rFonts w:ascii="Poppins" w:hAnsi="Poppins"/>
            <w:b w:val="0"/>
            <w:bCs w:val="0"/>
            <w:i w:val="0"/>
            <w:iCs w:val="0"/>
            <w:sz w:val="20"/>
            <w:szCs w:val="20"/>
            <w:rPrChange w:id="9104" w:author="thuyhuynh" w:date="2023-05-08T11:25:00Z">
              <w:rPr>
                <w:b w:val="0"/>
                <w:bCs w:val="0"/>
                <w:i w:val="0"/>
                <w:iCs w:val="0"/>
              </w:rPr>
            </w:rPrChange>
          </w:rPr>
          <w:delText>Windows CE</w:delText>
        </w:r>
        <w:bookmarkStart w:id="9105" w:name="_Toc99552835"/>
        <w:bookmarkStart w:id="9106" w:name="_Toc99553171"/>
        <w:bookmarkStart w:id="9107" w:name="_Toc99553505"/>
        <w:bookmarkStart w:id="9108" w:name="_Toc99553838"/>
        <w:bookmarkStart w:id="9109" w:name="_Toc152261242"/>
        <w:bookmarkStart w:id="9110" w:name="_Toc153897349"/>
        <w:bookmarkStart w:id="9111" w:name="_Toc155348421"/>
        <w:bookmarkStart w:id="9112" w:name="_Toc155348724"/>
        <w:bookmarkEnd w:id="9101"/>
        <w:bookmarkEnd w:id="9102"/>
        <w:bookmarkEnd w:id="9105"/>
        <w:bookmarkEnd w:id="9106"/>
        <w:bookmarkEnd w:id="9107"/>
        <w:bookmarkEnd w:id="9108"/>
        <w:bookmarkEnd w:id="9109"/>
        <w:bookmarkEnd w:id="9110"/>
        <w:bookmarkEnd w:id="9111"/>
        <w:bookmarkEnd w:id="9112"/>
      </w:del>
    </w:p>
    <w:p w:rsidR="005B765E" w:rsidRPr="00116AAA" w:rsidDel="004128AE" w:rsidRDefault="005B765E" w:rsidP="005B765E">
      <w:pPr>
        <w:jc w:val="both"/>
        <w:rPr>
          <w:del w:id="9113" w:author="thuyhuynh" w:date="2022-03-30T15:23:00Z"/>
          <w:rFonts w:ascii="Poppins" w:hAnsi="Poppins"/>
          <w:sz w:val="20"/>
          <w:szCs w:val="20"/>
          <w:lang w:eastAsia="ko-KR"/>
          <w:rPrChange w:id="9114" w:author="thuyhuynh" w:date="2023-05-08T11:25:00Z">
            <w:rPr>
              <w:del w:id="9115" w:author="thuyhuynh" w:date="2022-03-30T15:23:00Z"/>
              <w:lang w:eastAsia="ko-KR"/>
            </w:rPr>
          </w:rPrChange>
        </w:rPr>
      </w:pPr>
      <w:del w:id="9116" w:author="thuyhuynh" w:date="2022-03-30T15:23:00Z">
        <w:r w:rsidRPr="00116AAA" w:rsidDel="004128AE">
          <w:rPr>
            <w:rFonts w:ascii="Poppins" w:hAnsi="Poppins"/>
            <w:sz w:val="20"/>
            <w:szCs w:val="20"/>
            <w:rPrChange w:id="9117" w:author="thuyhuynh" w:date="2023-05-08T11:25:00Z">
              <w:rPr/>
            </w:rPrChange>
          </w:rPr>
          <w:delText>The library includes the following components:</w:delText>
        </w:r>
        <w:bookmarkStart w:id="9118" w:name="_Toc99552836"/>
        <w:bookmarkStart w:id="9119" w:name="_Toc99553172"/>
        <w:bookmarkStart w:id="9120" w:name="_Toc99553506"/>
        <w:bookmarkStart w:id="9121" w:name="_Toc99553839"/>
        <w:bookmarkStart w:id="9122" w:name="_Toc152261243"/>
        <w:bookmarkStart w:id="9123" w:name="_Toc153897350"/>
        <w:bookmarkStart w:id="9124" w:name="_Toc155348422"/>
        <w:bookmarkStart w:id="9125" w:name="_Toc155348725"/>
        <w:bookmarkEnd w:id="9118"/>
        <w:bookmarkEnd w:id="9119"/>
        <w:bookmarkEnd w:id="9120"/>
        <w:bookmarkEnd w:id="9121"/>
        <w:bookmarkEnd w:id="9122"/>
        <w:bookmarkEnd w:id="9123"/>
        <w:bookmarkEnd w:id="9124"/>
        <w:bookmarkEnd w:id="9125"/>
      </w:del>
    </w:p>
    <w:p w:rsidR="005B765E" w:rsidRPr="00116AAA" w:rsidDel="004128AE" w:rsidRDefault="005B765E" w:rsidP="005B765E">
      <w:pPr>
        <w:jc w:val="both"/>
        <w:rPr>
          <w:del w:id="9126" w:author="thuyhuynh" w:date="2022-03-30T15:23:00Z"/>
          <w:rFonts w:ascii="Poppins" w:hAnsi="Poppins"/>
          <w:sz w:val="20"/>
          <w:szCs w:val="20"/>
          <w:lang w:eastAsia="ko-KR"/>
          <w:rPrChange w:id="9127" w:author="thuyhuynh" w:date="2023-05-08T11:25:00Z">
            <w:rPr>
              <w:del w:id="9128" w:author="thuyhuynh" w:date="2022-03-30T15:23:00Z"/>
              <w:lang w:eastAsia="ko-KR"/>
            </w:rPr>
          </w:rPrChange>
        </w:rPr>
      </w:pPr>
      <w:bookmarkStart w:id="9129" w:name="_Toc99552837"/>
      <w:bookmarkStart w:id="9130" w:name="_Toc99553173"/>
      <w:bookmarkStart w:id="9131" w:name="_Toc99553507"/>
      <w:bookmarkStart w:id="9132" w:name="_Toc99553840"/>
      <w:bookmarkStart w:id="9133" w:name="_Toc152261244"/>
      <w:bookmarkStart w:id="9134" w:name="_Toc153897351"/>
      <w:bookmarkStart w:id="9135" w:name="_Toc155348423"/>
      <w:bookmarkStart w:id="9136" w:name="_Toc155348726"/>
      <w:bookmarkEnd w:id="9129"/>
      <w:bookmarkEnd w:id="9130"/>
      <w:bookmarkEnd w:id="9131"/>
      <w:bookmarkEnd w:id="9132"/>
      <w:bookmarkEnd w:id="9133"/>
      <w:bookmarkEnd w:id="9134"/>
      <w:bookmarkEnd w:id="9135"/>
      <w:bookmarkEnd w:id="9136"/>
    </w:p>
    <w:p w:rsidR="005B765E" w:rsidRPr="00116AAA" w:rsidDel="004128AE" w:rsidRDefault="00383DDB" w:rsidP="00CB68AF">
      <w:pPr>
        <w:pStyle w:val="ListParagraph"/>
        <w:numPr>
          <w:ilvl w:val="0"/>
          <w:numId w:val="7"/>
        </w:numPr>
        <w:jc w:val="both"/>
        <w:rPr>
          <w:del w:id="9137" w:author="thuyhuynh" w:date="2022-03-30T15:23:00Z"/>
          <w:rFonts w:ascii="Poppins" w:hAnsi="Poppins"/>
          <w:sz w:val="20"/>
          <w:szCs w:val="20"/>
          <w:rPrChange w:id="9138" w:author="thuyhuynh" w:date="2023-05-08T11:25:00Z">
            <w:rPr>
              <w:del w:id="9139" w:author="thuyhuynh" w:date="2022-03-30T15:23:00Z"/>
            </w:rPr>
          </w:rPrChange>
        </w:rPr>
      </w:pPr>
      <w:del w:id="9140" w:author="thuyhuynh" w:date="2022-03-30T15:23:00Z">
        <w:r w:rsidRPr="00116AAA" w:rsidDel="004128AE">
          <w:rPr>
            <w:rFonts w:ascii="Poppins" w:hAnsi="Poppins"/>
            <w:sz w:val="20"/>
            <w:szCs w:val="20"/>
            <w:rPrChange w:id="9141" w:author="thuyhuynh" w:date="2023-05-08T11:25:00Z">
              <w:rPr/>
            </w:rPrChange>
          </w:rPr>
          <w:delText>Three header files</w:delText>
        </w:r>
        <w:r w:rsidRPr="00116AAA" w:rsidDel="004128AE">
          <w:rPr>
            <w:rFonts w:ascii="Poppins" w:hAnsi="Poppins"/>
            <w:sz w:val="20"/>
            <w:szCs w:val="20"/>
            <w:lang w:eastAsia="ko-KR"/>
            <w:rPrChange w:id="9142" w:author="thuyhuynh" w:date="2023-05-08T11:25:00Z">
              <w:rPr>
                <w:lang w:eastAsia="ko-KR"/>
              </w:rPr>
            </w:rPrChange>
          </w:rPr>
          <w:delText>:</w:delText>
        </w:r>
        <w:r w:rsidRPr="00116AAA" w:rsidDel="004128AE">
          <w:rPr>
            <w:rFonts w:ascii="Poppins" w:hAnsi="Poppins"/>
            <w:sz w:val="20"/>
            <w:szCs w:val="20"/>
            <w:rPrChange w:id="9143" w:author="thuyhuynh" w:date="2023-05-08T11:25:00Z">
              <w:rPr/>
            </w:rPrChange>
          </w:rPr>
          <w:delText xml:space="preserve"> Iddk2000Apis.h, Iddk2000Defs.h, and IddkBase.h</w:delText>
        </w:r>
        <w:bookmarkStart w:id="9144" w:name="_Toc99552838"/>
        <w:bookmarkStart w:id="9145" w:name="_Toc99553174"/>
        <w:bookmarkStart w:id="9146" w:name="_Toc99553508"/>
        <w:bookmarkStart w:id="9147" w:name="_Toc99553841"/>
        <w:bookmarkStart w:id="9148" w:name="_Toc152261245"/>
        <w:bookmarkStart w:id="9149" w:name="_Toc153897352"/>
        <w:bookmarkStart w:id="9150" w:name="_Toc155348424"/>
        <w:bookmarkStart w:id="9151" w:name="_Toc155348727"/>
        <w:bookmarkEnd w:id="9144"/>
        <w:bookmarkEnd w:id="9145"/>
        <w:bookmarkEnd w:id="9146"/>
        <w:bookmarkEnd w:id="9147"/>
        <w:bookmarkEnd w:id="9148"/>
        <w:bookmarkEnd w:id="9149"/>
        <w:bookmarkEnd w:id="9150"/>
        <w:bookmarkEnd w:id="9151"/>
      </w:del>
    </w:p>
    <w:p w:rsidR="005B765E" w:rsidRPr="00116AAA" w:rsidDel="004128AE" w:rsidRDefault="00A3655D" w:rsidP="00CB68AF">
      <w:pPr>
        <w:pStyle w:val="ListParagraph"/>
        <w:numPr>
          <w:ilvl w:val="0"/>
          <w:numId w:val="7"/>
        </w:numPr>
        <w:jc w:val="both"/>
        <w:rPr>
          <w:del w:id="9152" w:author="thuyhuynh" w:date="2022-03-30T15:23:00Z"/>
          <w:rFonts w:ascii="Poppins" w:hAnsi="Poppins"/>
          <w:sz w:val="20"/>
          <w:szCs w:val="20"/>
          <w:rPrChange w:id="9153" w:author="thuyhuynh" w:date="2023-05-08T11:25:00Z">
            <w:rPr>
              <w:del w:id="9154" w:author="thuyhuynh" w:date="2022-03-30T15:23:00Z"/>
            </w:rPr>
          </w:rPrChange>
        </w:rPr>
      </w:pPr>
      <w:del w:id="9155" w:author="thuyhuynh" w:date="2022-03-30T15:23:00Z">
        <w:r w:rsidRPr="00116AAA" w:rsidDel="004128AE">
          <w:rPr>
            <w:rFonts w:ascii="Poppins" w:hAnsi="Poppins"/>
            <w:sz w:val="20"/>
            <w:szCs w:val="20"/>
            <w:rPrChange w:id="9156" w:author="thuyhuynh" w:date="2023-05-08T11:25:00Z">
              <w:rPr/>
            </w:rPrChange>
          </w:rPr>
          <w:delText>One import library file</w:delText>
        </w:r>
        <w:r w:rsidRPr="00116AAA" w:rsidDel="004128AE">
          <w:rPr>
            <w:rFonts w:ascii="Poppins" w:hAnsi="Poppins"/>
            <w:sz w:val="20"/>
            <w:szCs w:val="20"/>
            <w:lang w:eastAsia="ko-KR"/>
            <w:rPrChange w:id="9157" w:author="thuyhuynh" w:date="2023-05-08T11:25:00Z">
              <w:rPr>
                <w:lang w:eastAsia="ko-KR"/>
              </w:rPr>
            </w:rPrChange>
          </w:rPr>
          <w:delText>:</w:delText>
        </w:r>
        <w:r w:rsidR="005B765E" w:rsidRPr="00116AAA" w:rsidDel="004128AE">
          <w:rPr>
            <w:rFonts w:ascii="Poppins" w:hAnsi="Poppins"/>
            <w:sz w:val="20"/>
            <w:szCs w:val="20"/>
            <w:rPrChange w:id="9158" w:author="thuyhuynh" w:date="2023-05-08T11:25:00Z">
              <w:rPr/>
            </w:rPrChange>
          </w:rPr>
          <w:delText xml:space="preserve"> CEIddk</w:delText>
        </w:r>
        <w:r w:rsidR="004760F2" w:rsidRPr="00116AAA" w:rsidDel="004128AE">
          <w:rPr>
            <w:rFonts w:ascii="Poppins" w:hAnsi="Poppins"/>
            <w:sz w:val="20"/>
            <w:szCs w:val="20"/>
            <w:rPrChange w:id="9159" w:author="thuyhuynh" w:date="2023-05-08T11:25:00Z">
              <w:rPr/>
            </w:rPrChange>
          </w:rPr>
          <w:delText>20</w:delText>
        </w:r>
        <w:r w:rsidR="005B765E" w:rsidRPr="00116AAA" w:rsidDel="004128AE">
          <w:rPr>
            <w:rFonts w:ascii="Poppins" w:hAnsi="Poppins"/>
            <w:sz w:val="20"/>
            <w:szCs w:val="20"/>
            <w:rPrChange w:id="9160" w:author="thuyhuynh" w:date="2023-05-08T11:25:00Z">
              <w:rPr/>
            </w:rPrChange>
          </w:rPr>
          <w:delText>00.lib</w:delText>
        </w:r>
        <w:bookmarkStart w:id="9161" w:name="_Toc99552839"/>
        <w:bookmarkStart w:id="9162" w:name="_Toc99553175"/>
        <w:bookmarkStart w:id="9163" w:name="_Toc99553509"/>
        <w:bookmarkStart w:id="9164" w:name="_Toc99553842"/>
        <w:bookmarkStart w:id="9165" w:name="_Toc152261246"/>
        <w:bookmarkStart w:id="9166" w:name="_Toc153897353"/>
        <w:bookmarkStart w:id="9167" w:name="_Toc155348425"/>
        <w:bookmarkStart w:id="9168" w:name="_Toc155348728"/>
        <w:bookmarkEnd w:id="9161"/>
        <w:bookmarkEnd w:id="9162"/>
        <w:bookmarkEnd w:id="9163"/>
        <w:bookmarkEnd w:id="9164"/>
        <w:bookmarkEnd w:id="9165"/>
        <w:bookmarkEnd w:id="9166"/>
        <w:bookmarkEnd w:id="9167"/>
        <w:bookmarkEnd w:id="9168"/>
      </w:del>
    </w:p>
    <w:p w:rsidR="005B765E" w:rsidRPr="00116AAA" w:rsidDel="004128AE" w:rsidRDefault="00A3655D" w:rsidP="00CB68AF">
      <w:pPr>
        <w:pStyle w:val="ListParagraph"/>
        <w:numPr>
          <w:ilvl w:val="0"/>
          <w:numId w:val="7"/>
        </w:numPr>
        <w:jc w:val="both"/>
        <w:rPr>
          <w:del w:id="9169" w:author="thuyhuynh" w:date="2022-03-30T15:23:00Z"/>
          <w:rFonts w:ascii="Poppins" w:hAnsi="Poppins"/>
          <w:sz w:val="20"/>
          <w:szCs w:val="20"/>
          <w:rPrChange w:id="9170" w:author="thuyhuynh" w:date="2023-05-08T11:25:00Z">
            <w:rPr>
              <w:del w:id="9171" w:author="thuyhuynh" w:date="2022-03-30T15:23:00Z"/>
            </w:rPr>
          </w:rPrChange>
        </w:rPr>
      </w:pPr>
      <w:del w:id="9172" w:author="thuyhuynh" w:date="2022-03-30T15:23:00Z">
        <w:r w:rsidRPr="00116AAA" w:rsidDel="004128AE">
          <w:rPr>
            <w:rFonts w:ascii="Poppins" w:hAnsi="Poppins"/>
            <w:sz w:val="20"/>
            <w:szCs w:val="20"/>
            <w:rPrChange w:id="9173" w:author="thuyhuynh" w:date="2023-05-08T11:25:00Z">
              <w:rPr/>
            </w:rPrChange>
          </w:rPr>
          <w:delText>One binary file</w:delText>
        </w:r>
        <w:r w:rsidRPr="00116AAA" w:rsidDel="004128AE">
          <w:rPr>
            <w:rFonts w:ascii="Poppins" w:hAnsi="Poppins"/>
            <w:sz w:val="20"/>
            <w:szCs w:val="20"/>
            <w:lang w:eastAsia="ko-KR"/>
            <w:rPrChange w:id="9174" w:author="thuyhuynh" w:date="2023-05-08T11:25:00Z">
              <w:rPr>
                <w:lang w:eastAsia="ko-KR"/>
              </w:rPr>
            </w:rPrChange>
          </w:rPr>
          <w:delText>:</w:delText>
        </w:r>
        <w:r w:rsidR="005B765E" w:rsidRPr="00116AAA" w:rsidDel="004128AE">
          <w:rPr>
            <w:rFonts w:ascii="Poppins" w:hAnsi="Poppins"/>
            <w:sz w:val="20"/>
            <w:szCs w:val="20"/>
            <w:rPrChange w:id="9175" w:author="thuyhuynh" w:date="2023-05-08T11:25:00Z">
              <w:rPr/>
            </w:rPrChange>
          </w:rPr>
          <w:delText xml:space="preserve"> CEIddk</w:delText>
        </w:r>
        <w:r w:rsidR="004760F2" w:rsidRPr="00116AAA" w:rsidDel="004128AE">
          <w:rPr>
            <w:rFonts w:ascii="Poppins" w:hAnsi="Poppins"/>
            <w:sz w:val="20"/>
            <w:szCs w:val="20"/>
            <w:rPrChange w:id="9176" w:author="thuyhuynh" w:date="2023-05-08T11:25:00Z">
              <w:rPr/>
            </w:rPrChange>
          </w:rPr>
          <w:delText>20</w:delText>
        </w:r>
        <w:r w:rsidR="005B765E" w:rsidRPr="00116AAA" w:rsidDel="004128AE">
          <w:rPr>
            <w:rFonts w:ascii="Poppins" w:hAnsi="Poppins"/>
            <w:sz w:val="20"/>
            <w:szCs w:val="20"/>
            <w:rPrChange w:id="9177" w:author="thuyhuynh" w:date="2023-05-08T11:25:00Z">
              <w:rPr/>
            </w:rPrChange>
          </w:rPr>
          <w:delText>00.dll</w:delText>
        </w:r>
        <w:bookmarkStart w:id="9178" w:name="_Toc99552840"/>
        <w:bookmarkStart w:id="9179" w:name="_Toc99553176"/>
        <w:bookmarkStart w:id="9180" w:name="_Toc99553510"/>
        <w:bookmarkStart w:id="9181" w:name="_Toc99553843"/>
        <w:bookmarkStart w:id="9182" w:name="_Toc152261247"/>
        <w:bookmarkStart w:id="9183" w:name="_Toc153897354"/>
        <w:bookmarkStart w:id="9184" w:name="_Toc155348426"/>
        <w:bookmarkStart w:id="9185" w:name="_Toc155348729"/>
        <w:bookmarkEnd w:id="9178"/>
        <w:bookmarkEnd w:id="9179"/>
        <w:bookmarkEnd w:id="9180"/>
        <w:bookmarkEnd w:id="9181"/>
        <w:bookmarkEnd w:id="9182"/>
        <w:bookmarkEnd w:id="9183"/>
        <w:bookmarkEnd w:id="9184"/>
        <w:bookmarkEnd w:id="9185"/>
      </w:del>
    </w:p>
    <w:p w:rsidR="00E32FA0" w:rsidRPr="00116AAA" w:rsidDel="004128AE" w:rsidRDefault="00E32FA0" w:rsidP="002A336B">
      <w:pPr>
        <w:pStyle w:val="Heading4"/>
        <w:rPr>
          <w:del w:id="9186" w:author="thuyhuynh" w:date="2022-03-30T15:23:00Z"/>
          <w:rFonts w:ascii="Poppins" w:hAnsi="Poppins"/>
          <w:sz w:val="20"/>
          <w:szCs w:val="20"/>
          <w:rPrChange w:id="9187" w:author="thuyhuynh" w:date="2023-05-08T11:25:00Z">
            <w:rPr>
              <w:del w:id="9188" w:author="thuyhuynh" w:date="2022-03-30T15:23:00Z"/>
            </w:rPr>
          </w:rPrChange>
        </w:rPr>
      </w:pPr>
      <w:bookmarkStart w:id="9189" w:name="_Toc330934456"/>
      <w:del w:id="9190" w:author="thuyhuynh" w:date="2022-03-30T15:23:00Z">
        <w:r w:rsidRPr="00116AAA" w:rsidDel="004128AE">
          <w:rPr>
            <w:rFonts w:ascii="Poppins" w:hAnsi="Poppins"/>
            <w:b w:val="0"/>
            <w:bCs w:val="0"/>
            <w:i w:val="0"/>
            <w:iCs w:val="0"/>
            <w:sz w:val="20"/>
            <w:szCs w:val="20"/>
            <w:rPrChange w:id="9191" w:author="thuyhuynh" w:date="2023-05-08T11:25:00Z">
              <w:rPr>
                <w:b w:val="0"/>
                <w:bCs w:val="0"/>
                <w:i w:val="0"/>
                <w:iCs w:val="0"/>
              </w:rPr>
            </w:rPrChange>
          </w:rPr>
          <w:delText>Linux</w:delText>
        </w:r>
        <w:bookmarkStart w:id="9192" w:name="_Toc99552841"/>
        <w:bookmarkStart w:id="9193" w:name="_Toc99553177"/>
        <w:bookmarkStart w:id="9194" w:name="_Toc99553511"/>
        <w:bookmarkStart w:id="9195" w:name="_Toc99553844"/>
        <w:bookmarkStart w:id="9196" w:name="_Toc152261248"/>
        <w:bookmarkStart w:id="9197" w:name="_Toc153897355"/>
        <w:bookmarkStart w:id="9198" w:name="_Toc155348427"/>
        <w:bookmarkStart w:id="9199" w:name="_Toc155348730"/>
        <w:bookmarkEnd w:id="9189"/>
        <w:bookmarkEnd w:id="9192"/>
        <w:bookmarkEnd w:id="9193"/>
        <w:bookmarkEnd w:id="9194"/>
        <w:bookmarkEnd w:id="9195"/>
        <w:bookmarkEnd w:id="9196"/>
        <w:bookmarkEnd w:id="9197"/>
        <w:bookmarkEnd w:id="9198"/>
        <w:bookmarkEnd w:id="9199"/>
      </w:del>
    </w:p>
    <w:p w:rsidR="00E32FA0" w:rsidRPr="00116AAA" w:rsidDel="004128AE" w:rsidRDefault="00E32FA0" w:rsidP="00E32FA0">
      <w:pPr>
        <w:jc w:val="both"/>
        <w:rPr>
          <w:del w:id="9200" w:author="thuyhuynh" w:date="2022-03-30T15:23:00Z"/>
          <w:rFonts w:ascii="Poppins" w:hAnsi="Poppins"/>
          <w:sz w:val="20"/>
          <w:szCs w:val="20"/>
          <w:lang w:eastAsia="ko-KR"/>
          <w:rPrChange w:id="9201" w:author="thuyhuynh" w:date="2023-05-08T11:25:00Z">
            <w:rPr>
              <w:del w:id="9202" w:author="thuyhuynh" w:date="2022-03-30T15:23:00Z"/>
              <w:lang w:eastAsia="ko-KR"/>
            </w:rPr>
          </w:rPrChange>
        </w:rPr>
      </w:pPr>
      <w:del w:id="9203" w:author="thuyhuynh" w:date="2022-03-30T15:23:00Z">
        <w:r w:rsidRPr="00116AAA" w:rsidDel="004128AE">
          <w:rPr>
            <w:rFonts w:ascii="Poppins" w:hAnsi="Poppins"/>
            <w:sz w:val="20"/>
            <w:szCs w:val="20"/>
            <w:rPrChange w:id="9204" w:author="thuyhuynh" w:date="2023-05-08T11:25:00Z">
              <w:rPr/>
            </w:rPrChange>
          </w:rPr>
          <w:delText>The library includes the following components:</w:delText>
        </w:r>
        <w:bookmarkStart w:id="9205" w:name="_Toc99552842"/>
        <w:bookmarkStart w:id="9206" w:name="_Toc99553178"/>
        <w:bookmarkStart w:id="9207" w:name="_Toc99553512"/>
        <w:bookmarkStart w:id="9208" w:name="_Toc99553845"/>
        <w:bookmarkStart w:id="9209" w:name="_Toc152261249"/>
        <w:bookmarkStart w:id="9210" w:name="_Toc153897356"/>
        <w:bookmarkStart w:id="9211" w:name="_Toc155348428"/>
        <w:bookmarkStart w:id="9212" w:name="_Toc155348731"/>
        <w:bookmarkEnd w:id="9205"/>
        <w:bookmarkEnd w:id="9206"/>
        <w:bookmarkEnd w:id="9207"/>
        <w:bookmarkEnd w:id="9208"/>
        <w:bookmarkEnd w:id="9209"/>
        <w:bookmarkEnd w:id="9210"/>
        <w:bookmarkEnd w:id="9211"/>
        <w:bookmarkEnd w:id="9212"/>
      </w:del>
    </w:p>
    <w:p w:rsidR="00E32FA0" w:rsidRPr="00116AAA" w:rsidDel="004128AE" w:rsidRDefault="00E32FA0" w:rsidP="00E32FA0">
      <w:pPr>
        <w:jc w:val="both"/>
        <w:rPr>
          <w:del w:id="9213" w:author="thuyhuynh" w:date="2022-03-30T15:23:00Z"/>
          <w:rFonts w:ascii="Poppins" w:hAnsi="Poppins"/>
          <w:sz w:val="20"/>
          <w:szCs w:val="20"/>
          <w:lang w:eastAsia="ko-KR"/>
          <w:rPrChange w:id="9214" w:author="thuyhuynh" w:date="2023-05-08T11:25:00Z">
            <w:rPr>
              <w:del w:id="9215" w:author="thuyhuynh" w:date="2022-03-30T15:23:00Z"/>
              <w:lang w:eastAsia="ko-KR"/>
            </w:rPr>
          </w:rPrChange>
        </w:rPr>
      </w:pPr>
      <w:bookmarkStart w:id="9216" w:name="_Toc99552843"/>
      <w:bookmarkStart w:id="9217" w:name="_Toc99553179"/>
      <w:bookmarkStart w:id="9218" w:name="_Toc99553513"/>
      <w:bookmarkStart w:id="9219" w:name="_Toc99553846"/>
      <w:bookmarkStart w:id="9220" w:name="_Toc152261250"/>
      <w:bookmarkStart w:id="9221" w:name="_Toc153897357"/>
      <w:bookmarkStart w:id="9222" w:name="_Toc155348429"/>
      <w:bookmarkStart w:id="9223" w:name="_Toc155348732"/>
      <w:bookmarkEnd w:id="9216"/>
      <w:bookmarkEnd w:id="9217"/>
      <w:bookmarkEnd w:id="9218"/>
      <w:bookmarkEnd w:id="9219"/>
      <w:bookmarkEnd w:id="9220"/>
      <w:bookmarkEnd w:id="9221"/>
      <w:bookmarkEnd w:id="9222"/>
      <w:bookmarkEnd w:id="9223"/>
    </w:p>
    <w:p w:rsidR="00E32FA0" w:rsidRPr="00116AAA" w:rsidDel="004128AE" w:rsidRDefault="00383DDB" w:rsidP="00CB68AF">
      <w:pPr>
        <w:pStyle w:val="ListParagraph"/>
        <w:numPr>
          <w:ilvl w:val="0"/>
          <w:numId w:val="7"/>
        </w:numPr>
        <w:jc w:val="both"/>
        <w:rPr>
          <w:del w:id="9224" w:author="thuyhuynh" w:date="2022-03-30T15:23:00Z"/>
          <w:rFonts w:ascii="Poppins" w:hAnsi="Poppins"/>
          <w:sz w:val="20"/>
          <w:szCs w:val="20"/>
          <w:rPrChange w:id="9225" w:author="thuyhuynh" w:date="2023-05-08T11:25:00Z">
            <w:rPr>
              <w:del w:id="9226" w:author="thuyhuynh" w:date="2022-03-30T15:23:00Z"/>
            </w:rPr>
          </w:rPrChange>
        </w:rPr>
      </w:pPr>
      <w:del w:id="9227" w:author="thuyhuynh" w:date="2022-03-30T15:23:00Z">
        <w:r w:rsidRPr="00116AAA" w:rsidDel="004128AE">
          <w:rPr>
            <w:rFonts w:ascii="Poppins" w:hAnsi="Poppins"/>
            <w:sz w:val="20"/>
            <w:szCs w:val="20"/>
            <w:rPrChange w:id="9228" w:author="thuyhuynh" w:date="2023-05-08T11:25:00Z">
              <w:rPr/>
            </w:rPrChange>
          </w:rPr>
          <w:delText>Three header files</w:delText>
        </w:r>
        <w:r w:rsidRPr="00116AAA" w:rsidDel="004128AE">
          <w:rPr>
            <w:rFonts w:ascii="Poppins" w:hAnsi="Poppins"/>
            <w:sz w:val="20"/>
            <w:szCs w:val="20"/>
            <w:lang w:eastAsia="ko-KR"/>
            <w:rPrChange w:id="9229" w:author="thuyhuynh" w:date="2023-05-08T11:25:00Z">
              <w:rPr>
                <w:lang w:eastAsia="ko-KR"/>
              </w:rPr>
            </w:rPrChange>
          </w:rPr>
          <w:delText>:</w:delText>
        </w:r>
        <w:r w:rsidRPr="00116AAA" w:rsidDel="004128AE">
          <w:rPr>
            <w:rFonts w:ascii="Poppins" w:hAnsi="Poppins"/>
            <w:sz w:val="20"/>
            <w:szCs w:val="20"/>
            <w:rPrChange w:id="9230" w:author="thuyhuynh" w:date="2023-05-08T11:25:00Z">
              <w:rPr/>
            </w:rPrChange>
          </w:rPr>
          <w:delText xml:space="preserve"> Iddk2000Apis.h, Iddk2000Defs.h, and IddkBase.h</w:delText>
        </w:r>
        <w:bookmarkStart w:id="9231" w:name="_Toc99552844"/>
        <w:bookmarkStart w:id="9232" w:name="_Toc99553180"/>
        <w:bookmarkStart w:id="9233" w:name="_Toc99553514"/>
        <w:bookmarkStart w:id="9234" w:name="_Toc99553847"/>
        <w:bookmarkStart w:id="9235" w:name="_Toc152261251"/>
        <w:bookmarkStart w:id="9236" w:name="_Toc153897358"/>
        <w:bookmarkStart w:id="9237" w:name="_Toc155348430"/>
        <w:bookmarkStart w:id="9238" w:name="_Toc155348733"/>
        <w:bookmarkEnd w:id="9231"/>
        <w:bookmarkEnd w:id="9232"/>
        <w:bookmarkEnd w:id="9233"/>
        <w:bookmarkEnd w:id="9234"/>
        <w:bookmarkEnd w:id="9235"/>
        <w:bookmarkEnd w:id="9236"/>
        <w:bookmarkEnd w:id="9237"/>
        <w:bookmarkEnd w:id="9238"/>
      </w:del>
    </w:p>
    <w:p w:rsidR="00E32FA0" w:rsidRPr="00116AAA" w:rsidDel="004128AE" w:rsidRDefault="00E32FA0" w:rsidP="00CB68AF">
      <w:pPr>
        <w:pStyle w:val="ListParagraph"/>
        <w:numPr>
          <w:ilvl w:val="0"/>
          <w:numId w:val="7"/>
        </w:numPr>
        <w:jc w:val="both"/>
        <w:rPr>
          <w:del w:id="9239" w:author="thuyhuynh" w:date="2022-03-30T15:23:00Z"/>
          <w:rFonts w:ascii="Poppins" w:hAnsi="Poppins"/>
          <w:sz w:val="20"/>
          <w:szCs w:val="20"/>
          <w:rPrChange w:id="9240" w:author="thuyhuynh" w:date="2023-05-08T11:25:00Z">
            <w:rPr>
              <w:del w:id="9241" w:author="thuyhuynh" w:date="2022-03-30T15:23:00Z"/>
            </w:rPr>
          </w:rPrChange>
        </w:rPr>
      </w:pPr>
      <w:del w:id="9242" w:author="thuyhuynh" w:date="2022-03-30T15:23:00Z">
        <w:r w:rsidRPr="00116AAA" w:rsidDel="004128AE">
          <w:rPr>
            <w:rFonts w:ascii="Poppins" w:hAnsi="Poppins"/>
            <w:sz w:val="20"/>
            <w:szCs w:val="20"/>
            <w:rPrChange w:id="9243" w:author="thuyhuynh" w:date="2023-05-08T11:25:00Z">
              <w:rPr/>
            </w:rPrChange>
          </w:rPr>
          <w:delText>One dynamic shared library file</w:delText>
        </w:r>
        <w:r w:rsidR="00A3655D" w:rsidRPr="00116AAA" w:rsidDel="004128AE">
          <w:rPr>
            <w:rFonts w:ascii="Poppins" w:hAnsi="Poppins"/>
            <w:sz w:val="20"/>
            <w:szCs w:val="20"/>
            <w:lang w:eastAsia="ko-KR"/>
            <w:rPrChange w:id="9244" w:author="thuyhuynh" w:date="2023-05-08T11:25:00Z">
              <w:rPr>
                <w:lang w:eastAsia="ko-KR"/>
              </w:rPr>
            </w:rPrChange>
          </w:rPr>
          <w:delText>:</w:delText>
        </w:r>
        <w:r w:rsidR="00F50F15" w:rsidRPr="00116AAA" w:rsidDel="004128AE">
          <w:rPr>
            <w:rFonts w:ascii="Poppins" w:hAnsi="Poppins"/>
            <w:sz w:val="20"/>
            <w:szCs w:val="20"/>
            <w:rPrChange w:id="9245" w:author="thuyhuynh" w:date="2023-05-08T11:25:00Z">
              <w:rPr/>
            </w:rPrChange>
          </w:rPr>
          <w:delText xml:space="preserve"> </w:delText>
        </w:r>
        <w:r w:rsidRPr="00116AAA" w:rsidDel="004128AE">
          <w:rPr>
            <w:rFonts w:ascii="Poppins" w:hAnsi="Poppins"/>
            <w:sz w:val="20"/>
            <w:szCs w:val="20"/>
            <w:rPrChange w:id="9246" w:author="thuyhuynh" w:date="2023-05-08T11:25:00Z">
              <w:rPr/>
            </w:rPrChange>
          </w:rPr>
          <w:delText>libIddk</w:delText>
        </w:r>
        <w:r w:rsidR="00AF5313" w:rsidRPr="00116AAA" w:rsidDel="004128AE">
          <w:rPr>
            <w:rFonts w:ascii="Poppins" w:hAnsi="Poppins"/>
            <w:sz w:val="20"/>
            <w:szCs w:val="20"/>
            <w:rPrChange w:id="9247" w:author="thuyhuynh" w:date="2023-05-08T11:25:00Z">
              <w:rPr/>
            </w:rPrChange>
          </w:rPr>
          <w:delText>20</w:delText>
        </w:r>
        <w:r w:rsidRPr="00116AAA" w:rsidDel="004128AE">
          <w:rPr>
            <w:rFonts w:ascii="Poppins" w:hAnsi="Poppins"/>
            <w:sz w:val="20"/>
            <w:szCs w:val="20"/>
            <w:rPrChange w:id="9248" w:author="thuyhuynh" w:date="2023-05-08T11:25:00Z">
              <w:rPr/>
            </w:rPrChange>
          </w:rPr>
          <w:delText>00.so.</w:delText>
        </w:r>
        <w:r w:rsidR="00AF5313" w:rsidRPr="00116AAA" w:rsidDel="004128AE">
          <w:rPr>
            <w:rFonts w:ascii="Poppins" w:hAnsi="Poppins"/>
            <w:sz w:val="20"/>
            <w:szCs w:val="20"/>
            <w:rPrChange w:id="9249" w:author="thuyhuynh" w:date="2023-05-08T11:25:00Z">
              <w:rPr/>
            </w:rPrChange>
          </w:rPr>
          <w:delText>3</w:delText>
        </w:r>
        <w:r w:rsidR="00F35E52" w:rsidRPr="00116AAA" w:rsidDel="004128AE">
          <w:rPr>
            <w:rFonts w:ascii="Poppins" w:hAnsi="Poppins"/>
            <w:sz w:val="20"/>
            <w:szCs w:val="20"/>
            <w:rPrChange w:id="9250" w:author="thuyhuynh" w:date="2023-05-08T11:25:00Z">
              <w:rPr/>
            </w:rPrChange>
          </w:rPr>
          <w:delText>.2</w:delText>
        </w:r>
        <w:r w:rsidRPr="00116AAA" w:rsidDel="004128AE">
          <w:rPr>
            <w:rFonts w:ascii="Poppins" w:hAnsi="Poppins"/>
            <w:sz w:val="20"/>
            <w:szCs w:val="20"/>
            <w:rPrChange w:id="9251" w:author="thuyhuynh" w:date="2023-05-08T11:25:00Z">
              <w:rPr/>
            </w:rPrChange>
          </w:rPr>
          <w:delText>.</w:delText>
        </w:r>
        <w:r w:rsidR="00F35E52" w:rsidRPr="00116AAA" w:rsidDel="004128AE">
          <w:rPr>
            <w:rFonts w:ascii="Poppins" w:hAnsi="Poppins"/>
            <w:sz w:val="20"/>
            <w:szCs w:val="20"/>
            <w:rPrChange w:id="9252" w:author="thuyhuynh" w:date="2023-05-08T11:25:00Z">
              <w:rPr/>
            </w:rPrChange>
          </w:rPr>
          <w:delText>6</w:delText>
        </w:r>
        <w:bookmarkStart w:id="9253" w:name="_Toc99552845"/>
        <w:bookmarkStart w:id="9254" w:name="_Toc99553181"/>
        <w:bookmarkStart w:id="9255" w:name="_Toc99553515"/>
        <w:bookmarkStart w:id="9256" w:name="_Toc99553848"/>
        <w:bookmarkStart w:id="9257" w:name="_Toc152261252"/>
        <w:bookmarkStart w:id="9258" w:name="_Toc153897359"/>
        <w:bookmarkStart w:id="9259" w:name="_Toc155348431"/>
        <w:bookmarkStart w:id="9260" w:name="_Toc155348734"/>
        <w:bookmarkEnd w:id="9253"/>
        <w:bookmarkEnd w:id="9254"/>
        <w:bookmarkEnd w:id="9255"/>
        <w:bookmarkEnd w:id="9256"/>
        <w:bookmarkEnd w:id="9257"/>
        <w:bookmarkEnd w:id="9258"/>
        <w:bookmarkEnd w:id="9259"/>
        <w:bookmarkEnd w:id="9260"/>
      </w:del>
    </w:p>
    <w:p w:rsidR="00E32FA0" w:rsidRPr="00116AAA" w:rsidDel="004128AE" w:rsidRDefault="00E32FA0" w:rsidP="002A336B">
      <w:pPr>
        <w:pStyle w:val="Heading4"/>
        <w:rPr>
          <w:del w:id="9261" w:author="thuyhuynh" w:date="2022-03-30T15:23:00Z"/>
          <w:rFonts w:ascii="Poppins" w:hAnsi="Poppins"/>
          <w:sz w:val="20"/>
          <w:szCs w:val="20"/>
          <w:rPrChange w:id="9262" w:author="thuyhuynh" w:date="2023-05-08T11:25:00Z">
            <w:rPr>
              <w:del w:id="9263" w:author="thuyhuynh" w:date="2022-03-30T15:23:00Z"/>
            </w:rPr>
          </w:rPrChange>
        </w:rPr>
      </w:pPr>
      <w:bookmarkStart w:id="9264" w:name="_Toc330934457"/>
      <w:del w:id="9265" w:author="thuyhuynh" w:date="2022-03-30T15:23:00Z">
        <w:r w:rsidRPr="00116AAA" w:rsidDel="004128AE">
          <w:rPr>
            <w:rFonts w:ascii="Poppins" w:hAnsi="Poppins"/>
            <w:b w:val="0"/>
            <w:bCs w:val="0"/>
            <w:i w:val="0"/>
            <w:iCs w:val="0"/>
            <w:sz w:val="20"/>
            <w:szCs w:val="20"/>
            <w:rPrChange w:id="9266" w:author="thuyhuynh" w:date="2023-05-08T11:25:00Z">
              <w:rPr>
                <w:b w:val="0"/>
                <w:bCs w:val="0"/>
                <w:i w:val="0"/>
                <w:iCs w:val="0"/>
              </w:rPr>
            </w:rPrChange>
          </w:rPr>
          <w:delText>Embedded Linux</w:delText>
        </w:r>
        <w:bookmarkStart w:id="9267" w:name="_Toc99552846"/>
        <w:bookmarkStart w:id="9268" w:name="_Toc99553182"/>
        <w:bookmarkStart w:id="9269" w:name="_Toc99553516"/>
        <w:bookmarkStart w:id="9270" w:name="_Toc99553849"/>
        <w:bookmarkStart w:id="9271" w:name="_Toc152261253"/>
        <w:bookmarkStart w:id="9272" w:name="_Toc153897360"/>
        <w:bookmarkStart w:id="9273" w:name="_Toc155348432"/>
        <w:bookmarkStart w:id="9274" w:name="_Toc155348735"/>
        <w:bookmarkEnd w:id="9264"/>
        <w:bookmarkEnd w:id="9267"/>
        <w:bookmarkEnd w:id="9268"/>
        <w:bookmarkEnd w:id="9269"/>
        <w:bookmarkEnd w:id="9270"/>
        <w:bookmarkEnd w:id="9271"/>
        <w:bookmarkEnd w:id="9272"/>
        <w:bookmarkEnd w:id="9273"/>
        <w:bookmarkEnd w:id="9274"/>
      </w:del>
    </w:p>
    <w:p w:rsidR="00E32FA0" w:rsidRPr="00116AAA" w:rsidDel="004128AE" w:rsidRDefault="00E32FA0" w:rsidP="00E32FA0">
      <w:pPr>
        <w:jc w:val="both"/>
        <w:rPr>
          <w:del w:id="9275" w:author="thuyhuynh" w:date="2022-03-30T15:23:00Z"/>
          <w:rFonts w:ascii="Poppins" w:hAnsi="Poppins"/>
          <w:sz w:val="20"/>
          <w:szCs w:val="20"/>
          <w:lang w:eastAsia="ko-KR"/>
          <w:rPrChange w:id="9276" w:author="thuyhuynh" w:date="2023-05-08T11:25:00Z">
            <w:rPr>
              <w:del w:id="9277" w:author="thuyhuynh" w:date="2022-03-30T15:23:00Z"/>
              <w:lang w:eastAsia="ko-KR"/>
            </w:rPr>
          </w:rPrChange>
        </w:rPr>
      </w:pPr>
      <w:del w:id="9278" w:author="thuyhuynh" w:date="2022-03-30T15:23:00Z">
        <w:r w:rsidRPr="00116AAA" w:rsidDel="004128AE">
          <w:rPr>
            <w:rFonts w:ascii="Poppins" w:hAnsi="Poppins"/>
            <w:sz w:val="20"/>
            <w:szCs w:val="20"/>
            <w:rPrChange w:id="9279" w:author="thuyhuynh" w:date="2023-05-08T11:25:00Z">
              <w:rPr/>
            </w:rPrChange>
          </w:rPr>
          <w:delText>The library includes the following components:</w:delText>
        </w:r>
        <w:bookmarkStart w:id="9280" w:name="_Toc99552847"/>
        <w:bookmarkStart w:id="9281" w:name="_Toc99553183"/>
        <w:bookmarkStart w:id="9282" w:name="_Toc99553517"/>
        <w:bookmarkStart w:id="9283" w:name="_Toc99553850"/>
        <w:bookmarkStart w:id="9284" w:name="_Toc152261254"/>
        <w:bookmarkStart w:id="9285" w:name="_Toc153897361"/>
        <w:bookmarkStart w:id="9286" w:name="_Toc155348433"/>
        <w:bookmarkStart w:id="9287" w:name="_Toc155348736"/>
        <w:bookmarkEnd w:id="9280"/>
        <w:bookmarkEnd w:id="9281"/>
        <w:bookmarkEnd w:id="9282"/>
        <w:bookmarkEnd w:id="9283"/>
        <w:bookmarkEnd w:id="9284"/>
        <w:bookmarkEnd w:id="9285"/>
        <w:bookmarkEnd w:id="9286"/>
        <w:bookmarkEnd w:id="9287"/>
      </w:del>
    </w:p>
    <w:p w:rsidR="00E32FA0" w:rsidRPr="00116AAA" w:rsidDel="004128AE" w:rsidRDefault="00E32FA0" w:rsidP="00E32FA0">
      <w:pPr>
        <w:jc w:val="both"/>
        <w:rPr>
          <w:del w:id="9288" w:author="thuyhuynh" w:date="2022-03-30T15:23:00Z"/>
          <w:rFonts w:ascii="Poppins" w:hAnsi="Poppins"/>
          <w:sz w:val="20"/>
          <w:szCs w:val="20"/>
          <w:lang w:eastAsia="ko-KR"/>
          <w:rPrChange w:id="9289" w:author="thuyhuynh" w:date="2023-05-08T11:25:00Z">
            <w:rPr>
              <w:del w:id="9290" w:author="thuyhuynh" w:date="2022-03-30T15:23:00Z"/>
              <w:lang w:eastAsia="ko-KR"/>
            </w:rPr>
          </w:rPrChange>
        </w:rPr>
      </w:pPr>
      <w:bookmarkStart w:id="9291" w:name="_Toc99552848"/>
      <w:bookmarkStart w:id="9292" w:name="_Toc99553184"/>
      <w:bookmarkStart w:id="9293" w:name="_Toc99553518"/>
      <w:bookmarkStart w:id="9294" w:name="_Toc99553851"/>
      <w:bookmarkStart w:id="9295" w:name="_Toc152261255"/>
      <w:bookmarkStart w:id="9296" w:name="_Toc153897362"/>
      <w:bookmarkStart w:id="9297" w:name="_Toc155348434"/>
      <w:bookmarkStart w:id="9298" w:name="_Toc155348737"/>
      <w:bookmarkEnd w:id="9291"/>
      <w:bookmarkEnd w:id="9292"/>
      <w:bookmarkEnd w:id="9293"/>
      <w:bookmarkEnd w:id="9294"/>
      <w:bookmarkEnd w:id="9295"/>
      <w:bookmarkEnd w:id="9296"/>
      <w:bookmarkEnd w:id="9297"/>
      <w:bookmarkEnd w:id="9298"/>
    </w:p>
    <w:p w:rsidR="004F48A7" w:rsidRPr="00116AAA" w:rsidDel="004128AE" w:rsidRDefault="00383DDB" w:rsidP="00CB68AF">
      <w:pPr>
        <w:pStyle w:val="ListParagraph"/>
        <w:numPr>
          <w:ilvl w:val="0"/>
          <w:numId w:val="7"/>
        </w:numPr>
        <w:jc w:val="both"/>
        <w:rPr>
          <w:del w:id="9299" w:author="thuyhuynh" w:date="2022-03-30T15:23:00Z"/>
          <w:rFonts w:ascii="Poppins" w:hAnsi="Poppins"/>
          <w:sz w:val="20"/>
          <w:szCs w:val="20"/>
          <w:rPrChange w:id="9300" w:author="thuyhuynh" w:date="2023-05-08T11:25:00Z">
            <w:rPr>
              <w:del w:id="9301" w:author="thuyhuynh" w:date="2022-03-30T15:23:00Z"/>
            </w:rPr>
          </w:rPrChange>
        </w:rPr>
      </w:pPr>
      <w:del w:id="9302" w:author="thuyhuynh" w:date="2022-03-30T15:23:00Z">
        <w:r w:rsidRPr="00116AAA" w:rsidDel="004128AE">
          <w:rPr>
            <w:rFonts w:ascii="Poppins" w:hAnsi="Poppins"/>
            <w:sz w:val="20"/>
            <w:szCs w:val="20"/>
            <w:rPrChange w:id="9303" w:author="thuyhuynh" w:date="2023-05-08T11:25:00Z">
              <w:rPr/>
            </w:rPrChange>
          </w:rPr>
          <w:delText>Three header files</w:delText>
        </w:r>
        <w:r w:rsidRPr="00116AAA" w:rsidDel="004128AE">
          <w:rPr>
            <w:rFonts w:ascii="Poppins" w:hAnsi="Poppins"/>
            <w:sz w:val="20"/>
            <w:szCs w:val="20"/>
            <w:lang w:eastAsia="ko-KR"/>
            <w:rPrChange w:id="9304" w:author="thuyhuynh" w:date="2023-05-08T11:25:00Z">
              <w:rPr>
                <w:lang w:eastAsia="ko-KR"/>
              </w:rPr>
            </w:rPrChange>
          </w:rPr>
          <w:delText>:</w:delText>
        </w:r>
        <w:r w:rsidRPr="00116AAA" w:rsidDel="004128AE">
          <w:rPr>
            <w:rFonts w:ascii="Poppins" w:hAnsi="Poppins"/>
            <w:sz w:val="20"/>
            <w:szCs w:val="20"/>
            <w:rPrChange w:id="9305" w:author="thuyhuynh" w:date="2023-05-08T11:25:00Z">
              <w:rPr/>
            </w:rPrChange>
          </w:rPr>
          <w:delText xml:space="preserve"> Iddk2000Apis.h, Iddk2000Defs.h, and IddkBase.h</w:delText>
        </w:r>
        <w:bookmarkStart w:id="9306" w:name="_Toc99552849"/>
        <w:bookmarkStart w:id="9307" w:name="_Toc99553185"/>
        <w:bookmarkStart w:id="9308" w:name="_Toc99553519"/>
        <w:bookmarkStart w:id="9309" w:name="_Toc99553852"/>
        <w:bookmarkStart w:id="9310" w:name="_Toc152261256"/>
        <w:bookmarkStart w:id="9311" w:name="_Toc153897363"/>
        <w:bookmarkStart w:id="9312" w:name="_Toc155348435"/>
        <w:bookmarkStart w:id="9313" w:name="_Toc155348738"/>
        <w:bookmarkEnd w:id="9306"/>
        <w:bookmarkEnd w:id="9307"/>
        <w:bookmarkEnd w:id="9308"/>
        <w:bookmarkEnd w:id="9309"/>
        <w:bookmarkEnd w:id="9310"/>
        <w:bookmarkEnd w:id="9311"/>
        <w:bookmarkEnd w:id="9312"/>
        <w:bookmarkEnd w:id="9313"/>
      </w:del>
    </w:p>
    <w:p w:rsidR="00E32FA0" w:rsidRPr="00116AAA" w:rsidDel="004128AE" w:rsidRDefault="00E32FA0" w:rsidP="00CB68AF">
      <w:pPr>
        <w:pStyle w:val="ListParagraph"/>
        <w:numPr>
          <w:ilvl w:val="0"/>
          <w:numId w:val="7"/>
        </w:numPr>
        <w:jc w:val="both"/>
        <w:rPr>
          <w:del w:id="9314" w:author="thuyhuynh" w:date="2022-03-30T15:23:00Z"/>
          <w:rFonts w:ascii="Poppins" w:hAnsi="Poppins"/>
          <w:sz w:val="20"/>
          <w:szCs w:val="20"/>
          <w:rPrChange w:id="9315" w:author="thuyhuynh" w:date="2023-05-08T11:25:00Z">
            <w:rPr>
              <w:del w:id="9316" w:author="thuyhuynh" w:date="2022-03-30T15:23:00Z"/>
            </w:rPr>
          </w:rPrChange>
        </w:rPr>
      </w:pPr>
      <w:del w:id="9317" w:author="thuyhuynh" w:date="2022-03-30T15:23:00Z">
        <w:r w:rsidRPr="00116AAA" w:rsidDel="004128AE">
          <w:rPr>
            <w:rFonts w:ascii="Poppins" w:hAnsi="Poppins"/>
            <w:sz w:val="20"/>
            <w:szCs w:val="20"/>
            <w:rPrChange w:id="9318" w:author="thuyhuynh" w:date="2023-05-08T11:25:00Z">
              <w:rPr/>
            </w:rPrChange>
          </w:rPr>
          <w:delText>One dynamic shared library file</w:delText>
        </w:r>
        <w:r w:rsidR="00A3655D" w:rsidRPr="00116AAA" w:rsidDel="004128AE">
          <w:rPr>
            <w:rFonts w:ascii="Poppins" w:hAnsi="Poppins"/>
            <w:sz w:val="20"/>
            <w:szCs w:val="20"/>
            <w:lang w:eastAsia="ko-KR"/>
            <w:rPrChange w:id="9319" w:author="thuyhuynh" w:date="2023-05-08T11:25:00Z">
              <w:rPr>
                <w:lang w:eastAsia="ko-KR"/>
              </w:rPr>
            </w:rPrChange>
          </w:rPr>
          <w:delText>:</w:delText>
        </w:r>
        <w:r w:rsidR="00F50F15" w:rsidRPr="00116AAA" w:rsidDel="004128AE">
          <w:rPr>
            <w:rFonts w:ascii="Poppins" w:hAnsi="Poppins"/>
            <w:sz w:val="20"/>
            <w:szCs w:val="20"/>
            <w:rPrChange w:id="9320" w:author="thuyhuynh" w:date="2023-05-08T11:25:00Z">
              <w:rPr/>
            </w:rPrChange>
          </w:rPr>
          <w:delText xml:space="preserve"> </w:delText>
        </w:r>
        <w:r w:rsidRPr="00116AAA" w:rsidDel="004128AE">
          <w:rPr>
            <w:rFonts w:ascii="Poppins" w:hAnsi="Poppins"/>
            <w:sz w:val="20"/>
            <w:szCs w:val="20"/>
            <w:rPrChange w:id="9321" w:author="thuyhuynh" w:date="2023-05-08T11:25:00Z">
              <w:rPr/>
            </w:rPrChange>
          </w:rPr>
          <w:delText>libEIddk</w:delText>
        </w:r>
        <w:r w:rsidR="008810A6" w:rsidRPr="00116AAA" w:rsidDel="004128AE">
          <w:rPr>
            <w:rFonts w:ascii="Poppins" w:hAnsi="Poppins"/>
            <w:sz w:val="20"/>
            <w:szCs w:val="20"/>
            <w:rPrChange w:id="9322" w:author="thuyhuynh" w:date="2023-05-08T11:25:00Z">
              <w:rPr/>
            </w:rPrChange>
          </w:rPr>
          <w:delText>20</w:delText>
        </w:r>
        <w:r w:rsidRPr="00116AAA" w:rsidDel="004128AE">
          <w:rPr>
            <w:rFonts w:ascii="Poppins" w:hAnsi="Poppins"/>
            <w:sz w:val="20"/>
            <w:szCs w:val="20"/>
            <w:rPrChange w:id="9323" w:author="thuyhuynh" w:date="2023-05-08T11:25:00Z">
              <w:rPr/>
            </w:rPrChange>
          </w:rPr>
          <w:delText>00.so.</w:delText>
        </w:r>
        <w:r w:rsidR="008810A6" w:rsidRPr="00116AAA" w:rsidDel="004128AE">
          <w:rPr>
            <w:rFonts w:ascii="Poppins" w:hAnsi="Poppins"/>
            <w:sz w:val="20"/>
            <w:szCs w:val="20"/>
            <w:rPrChange w:id="9324" w:author="thuyhuynh" w:date="2023-05-08T11:25:00Z">
              <w:rPr/>
            </w:rPrChange>
          </w:rPr>
          <w:delText>3</w:delText>
        </w:r>
        <w:r w:rsidR="00F35E52" w:rsidRPr="00116AAA" w:rsidDel="004128AE">
          <w:rPr>
            <w:rFonts w:ascii="Poppins" w:hAnsi="Poppins"/>
            <w:sz w:val="20"/>
            <w:szCs w:val="20"/>
            <w:rPrChange w:id="9325" w:author="thuyhuynh" w:date="2023-05-08T11:25:00Z">
              <w:rPr/>
            </w:rPrChange>
          </w:rPr>
          <w:delText>.2</w:delText>
        </w:r>
        <w:r w:rsidRPr="00116AAA" w:rsidDel="004128AE">
          <w:rPr>
            <w:rFonts w:ascii="Poppins" w:hAnsi="Poppins"/>
            <w:sz w:val="20"/>
            <w:szCs w:val="20"/>
            <w:rPrChange w:id="9326" w:author="thuyhuynh" w:date="2023-05-08T11:25:00Z">
              <w:rPr/>
            </w:rPrChange>
          </w:rPr>
          <w:delText>.</w:delText>
        </w:r>
        <w:r w:rsidR="00F35E52" w:rsidRPr="00116AAA" w:rsidDel="004128AE">
          <w:rPr>
            <w:rFonts w:ascii="Poppins" w:hAnsi="Poppins"/>
            <w:sz w:val="20"/>
            <w:szCs w:val="20"/>
            <w:rPrChange w:id="9327" w:author="thuyhuynh" w:date="2023-05-08T11:25:00Z">
              <w:rPr/>
            </w:rPrChange>
          </w:rPr>
          <w:delText>6</w:delText>
        </w:r>
        <w:bookmarkStart w:id="9328" w:name="_Toc99552850"/>
        <w:bookmarkStart w:id="9329" w:name="_Toc99553186"/>
        <w:bookmarkStart w:id="9330" w:name="_Toc99553520"/>
        <w:bookmarkStart w:id="9331" w:name="_Toc99553853"/>
        <w:bookmarkStart w:id="9332" w:name="_Toc152261257"/>
        <w:bookmarkStart w:id="9333" w:name="_Toc153897364"/>
        <w:bookmarkStart w:id="9334" w:name="_Toc155348436"/>
        <w:bookmarkStart w:id="9335" w:name="_Toc155348739"/>
        <w:bookmarkEnd w:id="9328"/>
        <w:bookmarkEnd w:id="9329"/>
        <w:bookmarkEnd w:id="9330"/>
        <w:bookmarkEnd w:id="9331"/>
        <w:bookmarkEnd w:id="9332"/>
        <w:bookmarkEnd w:id="9333"/>
        <w:bookmarkEnd w:id="9334"/>
        <w:bookmarkEnd w:id="9335"/>
      </w:del>
    </w:p>
    <w:p w:rsidR="006306AE" w:rsidRPr="00116AAA" w:rsidDel="004128AE" w:rsidRDefault="006306AE" w:rsidP="006306AE">
      <w:pPr>
        <w:pStyle w:val="Heading3"/>
        <w:rPr>
          <w:ins w:id="9336" w:author="an" w:date="2014-01-20T15:37:00Z"/>
          <w:del w:id="9337" w:author="thuyhuynh" w:date="2022-03-30T15:23:00Z"/>
          <w:sz w:val="20"/>
          <w:szCs w:val="20"/>
          <w:lang w:eastAsia="ko-KR"/>
          <w:rPrChange w:id="9338" w:author="thuyhuynh" w:date="2023-05-08T11:25:00Z">
            <w:rPr>
              <w:ins w:id="9339" w:author="an" w:date="2014-01-20T15:37:00Z"/>
              <w:del w:id="9340" w:author="thuyhuynh" w:date="2022-03-30T15:23:00Z"/>
              <w:lang w:eastAsia="ko-KR"/>
            </w:rPr>
          </w:rPrChange>
        </w:rPr>
      </w:pPr>
      <w:ins w:id="9341" w:author="an" w:date="2014-01-20T15:37:00Z">
        <w:del w:id="9342" w:author="thuyhuynh" w:date="2022-03-30T15:23:00Z">
          <w:r w:rsidRPr="00116AAA" w:rsidDel="004128AE">
            <w:rPr>
              <w:sz w:val="20"/>
              <w:szCs w:val="20"/>
              <w:lang w:eastAsia="ko-KR"/>
              <w:rPrChange w:id="9343" w:author="thuyhuynh" w:date="2023-05-08T11:25:00Z">
                <w:rPr>
                  <w:rFonts w:ascii="Poppins" w:hAnsi="Poppins"/>
                  <w:sz w:val="24"/>
                  <w:szCs w:val="24"/>
                  <w:lang w:eastAsia="ko-KR"/>
                </w:rPr>
              </w:rPrChange>
            </w:rPr>
            <w:delText>Java</w:delText>
          </w:r>
          <w:bookmarkStart w:id="9344" w:name="_Toc99552851"/>
          <w:bookmarkStart w:id="9345" w:name="_Toc99553187"/>
          <w:bookmarkStart w:id="9346" w:name="_Toc99553521"/>
          <w:bookmarkStart w:id="9347" w:name="_Toc99553854"/>
          <w:bookmarkStart w:id="9348" w:name="_Toc152261258"/>
          <w:bookmarkStart w:id="9349" w:name="_Toc153897365"/>
          <w:bookmarkStart w:id="9350" w:name="_Toc155348437"/>
          <w:bookmarkStart w:id="9351" w:name="_Toc155348740"/>
          <w:bookmarkEnd w:id="9344"/>
          <w:bookmarkEnd w:id="9345"/>
          <w:bookmarkEnd w:id="9346"/>
          <w:bookmarkEnd w:id="9347"/>
          <w:bookmarkEnd w:id="9348"/>
          <w:bookmarkEnd w:id="9349"/>
          <w:bookmarkEnd w:id="9350"/>
          <w:bookmarkEnd w:id="9351"/>
        </w:del>
      </w:ins>
    </w:p>
    <w:p w:rsidR="006306AE" w:rsidRPr="00116AAA" w:rsidDel="004128AE" w:rsidRDefault="006306AE" w:rsidP="006306AE">
      <w:pPr>
        <w:jc w:val="both"/>
        <w:rPr>
          <w:ins w:id="9352" w:author="an" w:date="2014-01-20T15:37:00Z"/>
          <w:del w:id="9353" w:author="thuyhuynh" w:date="2022-03-30T15:23:00Z"/>
          <w:rFonts w:ascii="Poppins" w:hAnsi="Poppins"/>
          <w:sz w:val="20"/>
          <w:szCs w:val="20"/>
          <w:lang w:eastAsia="ko-KR"/>
          <w:rPrChange w:id="9354" w:author="thuyhuynh" w:date="2023-05-08T11:25:00Z">
            <w:rPr>
              <w:ins w:id="9355" w:author="an" w:date="2014-01-20T15:37:00Z"/>
              <w:del w:id="9356" w:author="thuyhuynh" w:date="2022-03-30T15:23:00Z"/>
              <w:lang w:eastAsia="ko-KR"/>
            </w:rPr>
          </w:rPrChange>
        </w:rPr>
      </w:pPr>
      <w:ins w:id="9357" w:author="an" w:date="2014-01-20T15:37:00Z">
        <w:del w:id="9358" w:author="thuyhuynh" w:date="2022-03-30T15:23:00Z">
          <w:r w:rsidRPr="00116AAA" w:rsidDel="004128AE">
            <w:rPr>
              <w:rFonts w:ascii="Poppins" w:hAnsi="Poppins"/>
              <w:sz w:val="20"/>
              <w:szCs w:val="20"/>
              <w:rPrChange w:id="9359" w:author="thuyhuynh" w:date="2023-05-08T11:25:00Z">
                <w:rPr/>
              </w:rPrChange>
            </w:rPr>
            <w:delText>The library includes the following components:</w:delText>
          </w:r>
          <w:bookmarkStart w:id="9360" w:name="_Toc99552852"/>
          <w:bookmarkStart w:id="9361" w:name="_Toc99553188"/>
          <w:bookmarkStart w:id="9362" w:name="_Toc99553522"/>
          <w:bookmarkStart w:id="9363" w:name="_Toc99553855"/>
          <w:bookmarkStart w:id="9364" w:name="_Toc152261259"/>
          <w:bookmarkStart w:id="9365" w:name="_Toc153897366"/>
          <w:bookmarkStart w:id="9366" w:name="_Toc155348438"/>
          <w:bookmarkStart w:id="9367" w:name="_Toc155348741"/>
          <w:bookmarkEnd w:id="9360"/>
          <w:bookmarkEnd w:id="9361"/>
          <w:bookmarkEnd w:id="9362"/>
          <w:bookmarkEnd w:id="9363"/>
          <w:bookmarkEnd w:id="9364"/>
          <w:bookmarkEnd w:id="9365"/>
          <w:bookmarkEnd w:id="9366"/>
          <w:bookmarkEnd w:id="9367"/>
        </w:del>
      </w:ins>
    </w:p>
    <w:p w:rsidR="006306AE" w:rsidRPr="00116AAA" w:rsidDel="004128AE" w:rsidRDefault="006306AE" w:rsidP="006306AE">
      <w:pPr>
        <w:jc w:val="both"/>
        <w:rPr>
          <w:ins w:id="9368" w:author="an" w:date="2014-01-20T15:37:00Z"/>
          <w:del w:id="9369" w:author="thuyhuynh" w:date="2022-03-30T15:23:00Z"/>
          <w:rFonts w:ascii="Poppins" w:hAnsi="Poppins"/>
          <w:sz w:val="20"/>
          <w:szCs w:val="20"/>
          <w:lang w:eastAsia="ko-KR"/>
          <w:rPrChange w:id="9370" w:author="thuyhuynh" w:date="2023-05-08T11:25:00Z">
            <w:rPr>
              <w:ins w:id="9371" w:author="an" w:date="2014-01-20T15:37:00Z"/>
              <w:del w:id="9372" w:author="thuyhuynh" w:date="2022-03-30T15:23:00Z"/>
              <w:lang w:eastAsia="ko-KR"/>
            </w:rPr>
          </w:rPrChange>
        </w:rPr>
      </w:pPr>
      <w:bookmarkStart w:id="9373" w:name="_Toc99552853"/>
      <w:bookmarkStart w:id="9374" w:name="_Toc99553189"/>
      <w:bookmarkStart w:id="9375" w:name="_Toc99553523"/>
      <w:bookmarkStart w:id="9376" w:name="_Toc99553856"/>
      <w:bookmarkStart w:id="9377" w:name="_Toc152261260"/>
      <w:bookmarkStart w:id="9378" w:name="_Toc153897367"/>
      <w:bookmarkStart w:id="9379" w:name="_Toc155348439"/>
      <w:bookmarkStart w:id="9380" w:name="_Toc155348742"/>
      <w:bookmarkEnd w:id="9373"/>
      <w:bookmarkEnd w:id="9374"/>
      <w:bookmarkEnd w:id="9375"/>
      <w:bookmarkEnd w:id="9376"/>
      <w:bookmarkEnd w:id="9377"/>
      <w:bookmarkEnd w:id="9378"/>
      <w:bookmarkEnd w:id="9379"/>
      <w:bookmarkEnd w:id="9380"/>
    </w:p>
    <w:p w:rsidR="006306AE" w:rsidRPr="00116AAA" w:rsidDel="004128AE" w:rsidRDefault="00D22F04" w:rsidP="006306AE">
      <w:pPr>
        <w:pStyle w:val="ListParagraph"/>
        <w:numPr>
          <w:ilvl w:val="0"/>
          <w:numId w:val="7"/>
        </w:numPr>
        <w:jc w:val="both"/>
        <w:rPr>
          <w:ins w:id="9381" w:author="an" w:date="2014-01-20T15:37:00Z"/>
          <w:del w:id="9382" w:author="thuyhuynh" w:date="2022-03-30T15:23:00Z"/>
          <w:rFonts w:ascii="Poppins" w:hAnsi="Poppins"/>
          <w:sz w:val="20"/>
          <w:szCs w:val="20"/>
          <w:rPrChange w:id="9383" w:author="thuyhuynh" w:date="2023-05-08T11:25:00Z">
            <w:rPr>
              <w:ins w:id="9384" w:author="an" w:date="2014-01-20T15:37:00Z"/>
              <w:del w:id="9385" w:author="thuyhuynh" w:date="2022-03-30T15:23:00Z"/>
            </w:rPr>
          </w:rPrChange>
        </w:rPr>
      </w:pPr>
      <w:ins w:id="9386" w:author="an" w:date="2014-01-20T16:01:00Z">
        <w:del w:id="9387" w:author="thuyhuynh" w:date="2022-03-30T15:23:00Z">
          <w:r w:rsidRPr="00116AAA" w:rsidDel="004128AE">
            <w:rPr>
              <w:rFonts w:ascii="Poppins" w:hAnsi="Poppins"/>
              <w:sz w:val="20"/>
              <w:szCs w:val="20"/>
              <w:rPrChange w:id="9388" w:author="thuyhuynh" w:date="2023-05-08T11:25:00Z">
                <w:rPr/>
              </w:rPrChange>
            </w:rPr>
            <w:delText>Two</w:delText>
          </w:r>
        </w:del>
      </w:ins>
      <w:ins w:id="9389" w:author="an" w:date="2014-01-20T15:37:00Z">
        <w:del w:id="9390" w:author="thuyhuynh" w:date="2022-03-30T15:23:00Z">
          <w:r w:rsidR="006306AE" w:rsidRPr="00116AAA" w:rsidDel="004128AE">
            <w:rPr>
              <w:rFonts w:ascii="Poppins" w:hAnsi="Poppins"/>
              <w:sz w:val="20"/>
              <w:szCs w:val="20"/>
              <w:rPrChange w:id="9391" w:author="thuyhuynh" w:date="2023-05-08T11:25:00Z">
                <w:rPr/>
              </w:rPrChange>
            </w:rPr>
            <w:delText xml:space="preserve"> </w:delText>
          </w:r>
        </w:del>
      </w:ins>
      <w:ins w:id="9392" w:author="an" w:date="2014-01-20T16:01:00Z">
        <w:del w:id="9393" w:author="thuyhuynh" w:date="2022-03-30T15:23:00Z">
          <w:r w:rsidRPr="00116AAA" w:rsidDel="004128AE">
            <w:rPr>
              <w:rFonts w:ascii="Poppins" w:hAnsi="Poppins"/>
              <w:sz w:val="20"/>
              <w:szCs w:val="20"/>
              <w:rPrChange w:id="9394" w:author="thuyhuynh" w:date="2023-05-08T11:25:00Z">
                <w:rPr/>
              </w:rPrChange>
            </w:rPr>
            <w:delText>binary</w:delText>
          </w:r>
        </w:del>
      </w:ins>
      <w:ins w:id="9395" w:author="an" w:date="2014-01-20T15:37:00Z">
        <w:del w:id="9396" w:author="thuyhuynh" w:date="2022-03-30T15:23:00Z">
          <w:r w:rsidR="006306AE" w:rsidRPr="00116AAA" w:rsidDel="004128AE">
            <w:rPr>
              <w:rFonts w:ascii="Poppins" w:hAnsi="Poppins"/>
              <w:sz w:val="20"/>
              <w:szCs w:val="20"/>
              <w:rPrChange w:id="9397" w:author="thuyhuynh" w:date="2023-05-08T11:25:00Z">
                <w:rPr/>
              </w:rPrChange>
            </w:rPr>
            <w:delText xml:space="preserve"> files</w:delText>
          </w:r>
          <w:r w:rsidR="006306AE" w:rsidRPr="00116AAA" w:rsidDel="004128AE">
            <w:rPr>
              <w:rFonts w:ascii="Poppins" w:hAnsi="Poppins"/>
              <w:sz w:val="20"/>
              <w:szCs w:val="20"/>
              <w:lang w:eastAsia="ko-KR"/>
              <w:rPrChange w:id="9398" w:author="thuyhuynh" w:date="2023-05-08T11:25:00Z">
                <w:rPr>
                  <w:lang w:eastAsia="ko-KR"/>
                </w:rPr>
              </w:rPrChange>
            </w:rPr>
            <w:delText>:</w:delText>
          </w:r>
          <w:r w:rsidR="006306AE" w:rsidRPr="00116AAA" w:rsidDel="004128AE">
            <w:rPr>
              <w:rFonts w:ascii="Poppins" w:hAnsi="Poppins"/>
              <w:sz w:val="20"/>
              <w:szCs w:val="20"/>
              <w:rPrChange w:id="9399" w:author="thuyhuynh" w:date="2023-05-08T11:25:00Z">
                <w:rPr/>
              </w:rPrChange>
            </w:rPr>
            <w:delText xml:space="preserve"> </w:delText>
          </w:r>
        </w:del>
      </w:ins>
      <w:ins w:id="9400" w:author="an" w:date="2014-01-20T16:01:00Z">
        <w:del w:id="9401" w:author="thuyhuynh" w:date="2022-03-30T15:23:00Z">
          <w:r w:rsidRPr="00116AAA" w:rsidDel="004128AE">
            <w:rPr>
              <w:rFonts w:ascii="Poppins" w:hAnsi="Poppins"/>
              <w:sz w:val="20"/>
              <w:szCs w:val="20"/>
              <w:rPrChange w:id="9402" w:author="thuyhuynh" w:date="2023-05-08T11:25:00Z">
                <w:rPr/>
              </w:rPrChange>
            </w:rPr>
            <w:delText>Iddk2000.dll, Iddk2000jni.dll</w:delText>
          </w:r>
        </w:del>
      </w:ins>
      <w:bookmarkStart w:id="9403" w:name="_Toc99552854"/>
      <w:bookmarkStart w:id="9404" w:name="_Toc99553190"/>
      <w:bookmarkStart w:id="9405" w:name="_Toc99553524"/>
      <w:bookmarkStart w:id="9406" w:name="_Toc99553857"/>
      <w:bookmarkStart w:id="9407" w:name="_Toc152261261"/>
      <w:bookmarkStart w:id="9408" w:name="_Toc153897368"/>
      <w:bookmarkStart w:id="9409" w:name="_Toc155348440"/>
      <w:bookmarkStart w:id="9410" w:name="_Toc155348743"/>
      <w:bookmarkEnd w:id="9403"/>
      <w:bookmarkEnd w:id="9404"/>
      <w:bookmarkEnd w:id="9405"/>
      <w:bookmarkEnd w:id="9406"/>
      <w:bookmarkEnd w:id="9407"/>
      <w:bookmarkEnd w:id="9408"/>
      <w:bookmarkEnd w:id="9409"/>
      <w:bookmarkEnd w:id="9410"/>
    </w:p>
    <w:p w:rsidR="00B640F5" w:rsidRPr="00116AAA" w:rsidDel="004128AE" w:rsidRDefault="005C6203">
      <w:pPr>
        <w:pStyle w:val="ListParagraph"/>
        <w:numPr>
          <w:ilvl w:val="0"/>
          <w:numId w:val="7"/>
        </w:numPr>
        <w:jc w:val="both"/>
        <w:rPr>
          <w:ins w:id="9411" w:author="an" w:date="2014-01-20T16:02:00Z"/>
          <w:del w:id="9412" w:author="thuyhuynh" w:date="2022-03-30T15:23:00Z"/>
          <w:rFonts w:ascii="Poppins" w:hAnsi="Poppins"/>
          <w:sz w:val="20"/>
          <w:szCs w:val="20"/>
          <w:lang w:eastAsia="ko-KR"/>
          <w:rPrChange w:id="9413" w:author="thuyhuynh" w:date="2023-05-08T11:25:00Z">
            <w:rPr>
              <w:ins w:id="9414" w:author="an" w:date="2014-01-20T16:02:00Z"/>
              <w:del w:id="9415" w:author="thuyhuynh" w:date="2022-03-30T15:23:00Z"/>
              <w:lang w:eastAsia="ko-KR"/>
            </w:rPr>
          </w:rPrChange>
        </w:rPr>
        <w:pPrChange w:id="9416" w:author="an" w:date="2014-01-20T16:01:00Z">
          <w:pPr>
            <w:jc w:val="both"/>
          </w:pPr>
        </w:pPrChange>
      </w:pPr>
      <w:ins w:id="9417" w:author="an" w:date="2014-01-20T16:04:00Z">
        <w:del w:id="9418" w:author="thuyhuynh" w:date="2022-03-30T15:23:00Z">
          <w:r w:rsidRPr="00116AAA" w:rsidDel="004128AE">
            <w:rPr>
              <w:rFonts w:ascii="Poppins" w:hAnsi="Poppins"/>
              <w:sz w:val="20"/>
              <w:szCs w:val="20"/>
              <w:rPrChange w:id="9419" w:author="thuyhuynh" w:date="2023-05-08T11:25:00Z">
                <w:rPr/>
              </w:rPrChange>
            </w:rPr>
            <w:delText xml:space="preserve">One </w:delText>
          </w:r>
        </w:del>
      </w:ins>
      <w:ins w:id="9420" w:author="an" w:date="2014-01-20T16:05:00Z">
        <w:del w:id="9421" w:author="thuyhuynh" w:date="2022-03-30T15:23:00Z">
          <w:r w:rsidRPr="00116AAA" w:rsidDel="004128AE">
            <w:rPr>
              <w:rFonts w:ascii="Poppins" w:hAnsi="Poppins"/>
              <w:sz w:val="20"/>
              <w:szCs w:val="20"/>
              <w:rPrChange w:id="9422" w:author="thuyhuynh" w:date="2023-05-08T11:25:00Z">
                <w:rPr/>
              </w:rPrChange>
            </w:rPr>
            <w:delText>l</w:delText>
          </w:r>
        </w:del>
      </w:ins>
      <w:ins w:id="9423" w:author="an" w:date="2014-01-20T15:37:00Z">
        <w:del w:id="9424" w:author="thuyhuynh" w:date="2022-03-30T15:23:00Z">
          <w:r w:rsidR="006306AE" w:rsidRPr="00116AAA" w:rsidDel="004128AE">
            <w:rPr>
              <w:rFonts w:ascii="Poppins" w:hAnsi="Poppins"/>
              <w:sz w:val="20"/>
              <w:szCs w:val="20"/>
              <w:rPrChange w:id="9425" w:author="thuyhuynh" w:date="2023-05-08T11:25:00Z">
                <w:rPr/>
              </w:rPrChange>
            </w:rPr>
            <w:delText xml:space="preserve">ibrary </w:delText>
          </w:r>
        </w:del>
      </w:ins>
      <w:ins w:id="9426" w:author="an" w:date="2014-01-20T16:01:00Z">
        <w:del w:id="9427" w:author="thuyhuynh" w:date="2022-03-30T15:23:00Z">
          <w:r w:rsidR="00D22F04" w:rsidRPr="00116AAA" w:rsidDel="004128AE">
            <w:rPr>
              <w:rFonts w:ascii="Poppins" w:hAnsi="Poppins"/>
              <w:sz w:val="20"/>
              <w:szCs w:val="20"/>
              <w:rPrChange w:id="9428" w:author="thuyhuynh" w:date="2023-05-08T11:25:00Z">
                <w:rPr/>
              </w:rPrChange>
            </w:rPr>
            <w:delText>package</w:delText>
          </w:r>
        </w:del>
      </w:ins>
      <w:ins w:id="9429" w:author="an" w:date="2014-01-20T15:37:00Z">
        <w:del w:id="9430" w:author="thuyhuynh" w:date="2022-03-30T15:23:00Z">
          <w:r w:rsidR="006306AE" w:rsidRPr="00116AAA" w:rsidDel="004128AE">
            <w:rPr>
              <w:rFonts w:ascii="Poppins" w:hAnsi="Poppins"/>
              <w:sz w:val="20"/>
              <w:szCs w:val="20"/>
              <w:lang w:eastAsia="ko-KR"/>
              <w:rPrChange w:id="9431" w:author="thuyhuynh" w:date="2023-05-08T11:25:00Z">
                <w:rPr>
                  <w:lang w:eastAsia="ko-KR"/>
                </w:rPr>
              </w:rPrChange>
            </w:rPr>
            <w:delText>:</w:delText>
          </w:r>
          <w:r w:rsidR="006306AE" w:rsidRPr="00116AAA" w:rsidDel="004128AE">
            <w:rPr>
              <w:rFonts w:ascii="Poppins" w:hAnsi="Poppins"/>
              <w:sz w:val="20"/>
              <w:szCs w:val="20"/>
              <w:rPrChange w:id="9432" w:author="thuyhuynh" w:date="2023-05-08T11:25:00Z">
                <w:rPr/>
              </w:rPrChange>
            </w:rPr>
            <w:delText xml:space="preserve"> Iddk2000</w:delText>
          </w:r>
        </w:del>
      </w:ins>
      <w:ins w:id="9433" w:author="an" w:date="2014-01-20T16:01:00Z">
        <w:del w:id="9434" w:author="thuyhuynh" w:date="2022-03-30T15:23:00Z">
          <w:r w:rsidR="00D22F04" w:rsidRPr="00116AAA" w:rsidDel="004128AE">
            <w:rPr>
              <w:rFonts w:ascii="Poppins" w:hAnsi="Poppins"/>
              <w:sz w:val="20"/>
              <w:szCs w:val="20"/>
              <w:rPrChange w:id="9435" w:author="thuyhuynh" w:date="2023-05-08T11:25:00Z">
                <w:rPr/>
              </w:rPrChange>
            </w:rPr>
            <w:delText>-&lt;Version&gt;.jar</w:delText>
          </w:r>
        </w:del>
      </w:ins>
      <w:bookmarkStart w:id="9436" w:name="_Toc99552855"/>
      <w:bookmarkStart w:id="9437" w:name="_Toc99553191"/>
      <w:bookmarkStart w:id="9438" w:name="_Toc99553525"/>
      <w:bookmarkStart w:id="9439" w:name="_Toc99553858"/>
      <w:bookmarkStart w:id="9440" w:name="_Toc152261262"/>
      <w:bookmarkStart w:id="9441" w:name="_Toc153897369"/>
      <w:bookmarkStart w:id="9442" w:name="_Toc155348441"/>
      <w:bookmarkStart w:id="9443" w:name="_Toc155348744"/>
      <w:bookmarkEnd w:id="9436"/>
      <w:bookmarkEnd w:id="9437"/>
      <w:bookmarkEnd w:id="9438"/>
      <w:bookmarkEnd w:id="9439"/>
      <w:bookmarkEnd w:id="9440"/>
      <w:bookmarkEnd w:id="9441"/>
      <w:bookmarkEnd w:id="9442"/>
      <w:bookmarkEnd w:id="9443"/>
    </w:p>
    <w:p w:rsidR="005C6203" w:rsidRPr="00116AAA" w:rsidDel="004128AE" w:rsidRDefault="005C6203" w:rsidP="005C6203">
      <w:pPr>
        <w:pStyle w:val="Heading3"/>
        <w:rPr>
          <w:ins w:id="9444" w:author="an" w:date="2014-01-20T16:02:00Z"/>
          <w:del w:id="9445" w:author="thuyhuynh" w:date="2022-03-30T15:23:00Z"/>
          <w:sz w:val="20"/>
          <w:szCs w:val="20"/>
          <w:lang w:eastAsia="ko-KR"/>
          <w:rPrChange w:id="9446" w:author="thuyhuynh" w:date="2023-05-08T11:25:00Z">
            <w:rPr>
              <w:ins w:id="9447" w:author="an" w:date="2014-01-20T16:02:00Z"/>
              <w:del w:id="9448" w:author="thuyhuynh" w:date="2022-03-30T15:23:00Z"/>
              <w:lang w:eastAsia="ko-KR"/>
            </w:rPr>
          </w:rPrChange>
        </w:rPr>
      </w:pPr>
      <w:ins w:id="9449" w:author="an" w:date="2014-01-20T16:02:00Z">
        <w:del w:id="9450" w:author="thuyhuynh" w:date="2022-03-30T15:23:00Z">
          <w:r w:rsidRPr="00116AAA" w:rsidDel="004128AE">
            <w:rPr>
              <w:sz w:val="20"/>
              <w:szCs w:val="20"/>
              <w:lang w:eastAsia="ko-KR"/>
              <w:rPrChange w:id="9451" w:author="thuyhuynh" w:date="2023-05-08T11:25:00Z">
                <w:rPr>
                  <w:rFonts w:ascii="Poppins" w:hAnsi="Poppins"/>
                  <w:sz w:val="24"/>
                  <w:szCs w:val="24"/>
                  <w:lang w:eastAsia="ko-KR"/>
                </w:rPr>
              </w:rPrChange>
            </w:rPr>
            <w:delText>.Net</w:delText>
          </w:r>
          <w:bookmarkStart w:id="9452" w:name="_Toc99552856"/>
          <w:bookmarkStart w:id="9453" w:name="_Toc99553192"/>
          <w:bookmarkStart w:id="9454" w:name="_Toc99553526"/>
          <w:bookmarkStart w:id="9455" w:name="_Toc99553859"/>
          <w:bookmarkStart w:id="9456" w:name="_Toc152261263"/>
          <w:bookmarkStart w:id="9457" w:name="_Toc153897370"/>
          <w:bookmarkStart w:id="9458" w:name="_Toc155348442"/>
          <w:bookmarkStart w:id="9459" w:name="_Toc155348745"/>
          <w:bookmarkEnd w:id="9452"/>
          <w:bookmarkEnd w:id="9453"/>
          <w:bookmarkEnd w:id="9454"/>
          <w:bookmarkEnd w:id="9455"/>
          <w:bookmarkEnd w:id="9456"/>
          <w:bookmarkEnd w:id="9457"/>
          <w:bookmarkEnd w:id="9458"/>
          <w:bookmarkEnd w:id="9459"/>
        </w:del>
      </w:ins>
    </w:p>
    <w:p w:rsidR="005C6203" w:rsidRPr="00116AAA" w:rsidDel="004128AE" w:rsidRDefault="005C6203" w:rsidP="005C6203">
      <w:pPr>
        <w:jc w:val="both"/>
        <w:rPr>
          <w:ins w:id="9460" w:author="an" w:date="2014-01-20T16:02:00Z"/>
          <w:del w:id="9461" w:author="thuyhuynh" w:date="2022-03-30T15:23:00Z"/>
          <w:rFonts w:ascii="Poppins" w:hAnsi="Poppins"/>
          <w:sz w:val="20"/>
          <w:szCs w:val="20"/>
          <w:lang w:eastAsia="ko-KR"/>
          <w:rPrChange w:id="9462" w:author="thuyhuynh" w:date="2023-05-08T11:25:00Z">
            <w:rPr>
              <w:ins w:id="9463" w:author="an" w:date="2014-01-20T16:02:00Z"/>
              <w:del w:id="9464" w:author="thuyhuynh" w:date="2022-03-30T15:23:00Z"/>
              <w:lang w:eastAsia="ko-KR"/>
            </w:rPr>
          </w:rPrChange>
        </w:rPr>
      </w:pPr>
      <w:ins w:id="9465" w:author="an" w:date="2014-01-20T16:02:00Z">
        <w:del w:id="9466" w:author="thuyhuynh" w:date="2022-03-30T15:23:00Z">
          <w:r w:rsidRPr="00116AAA" w:rsidDel="004128AE">
            <w:rPr>
              <w:rFonts w:ascii="Poppins" w:hAnsi="Poppins"/>
              <w:sz w:val="20"/>
              <w:szCs w:val="20"/>
              <w:rPrChange w:id="9467" w:author="thuyhuynh" w:date="2023-05-08T11:25:00Z">
                <w:rPr/>
              </w:rPrChange>
            </w:rPr>
            <w:delText>The library includes the following components:</w:delText>
          </w:r>
          <w:bookmarkStart w:id="9468" w:name="_Toc99552857"/>
          <w:bookmarkStart w:id="9469" w:name="_Toc99553193"/>
          <w:bookmarkStart w:id="9470" w:name="_Toc99553527"/>
          <w:bookmarkStart w:id="9471" w:name="_Toc99553860"/>
          <w:bookmarkStart w:id="9472" w:name="_Toc152261264"/>
          <w:bookmarkStart w:id="9473" w:name="_Toc153897371"/>
          <w:bookmarkStart w:id="9474" w:name="_Toc155348443"/>
          <w:bookmarkStart w:id="9475" w:name="_Toc155348746"/>
          <w:bookmarkEnd w:id="9468"/>
          <w:bookmarkEnd w:id="9469"/>
          <w:bookmarkEnd w:id="9470"/>
          <w:bookmarkEnd w:id="9471"/>
          <w:bookmarkEnd w:id="9472"/>
          <w:bookmarkEnd w:id="9473"/>
          <w:bookmarkEnd w:id="9474"/>
          <w:bookmarkEnd w:id="9475"/>
        </w:del>
      </w:ins>
    </w:p>
    <w:p w:rsidR="005C6203" w:rsidRPr="00116AAA" w:rsidDel="004128AE" w:rsidRDefault="005C6203" w:rsidP="005C6203">
      <w:pPr>
        <w:jc w:val="both"/>
        <w:rPr>
          <w:ins w:id="9476" w:author="an" w:date="2014-01-20T16:02:00Z"/>
          <w:del w:id="9477" w:author="thuyhuynh" w:date="2022-03-30T15:23:00Z"/>
          <w:rFonts w:ascii="Poppins" w:hAnsi="Poppins"/>
          <w:sz w:val="20"/>
          <w:szCs w:val="20"/>
          <w:lang w:eastAsia="ko-KR"/>
          <w:rPrChange w:id="9478" w:author="thuyhuynh" w:date="2023-05-08T11:25:00Z">
            <w:rPr>
              <w:ins w:id="9479" w:author="an" w:date="2014-01-20T16:02:00Z"/>
              <w:del w:id="9480" w:author="thuyhuynh" w:date="2022-03-30T15:23:00Z"/>
              <w:lang w:eastAsia="ko-KR"/>
            </w:rPr>
          </w:rPrChange>
        </w:rPr>
      </w:pPr>
      <w:bookmarkStart w:id="9481" w:name="_Toc99552858"/>
      <w:bookmarkStart w:id="9482" w:name="_Toc99553194"/>
      <w:bookmarkStart w:id="9483" w:name="_Toc99553528"/>
      <w:bookmarkStart w:id="9484" w:name="_Toc99553861"/>
      <w:bookmarkStart w:id="9485" w:name="_Toc152261265"/>
      <w:bookmarkStart w:id="9486" w:name="_Toc153897372"/>
      <w:bookmarkStart w:id="9487" w:name="_Toc155348444"/>
      <w:bookmarkStart w:id="9488" w:name="_Toc155348747"/>
      <w:bookmarkEnd w:id="9481"/>
      <w:bookmarkEnd w:id="9482"/>
      <w:bookmarkEnd w:id="9483"/>
      <w:bookmarkEnd w:id="9484"/>
      <w:bookmarkEnd w:id="9485"/>
      <w:bookmarkEnd w:id="9486"/>
      <w:bookmarkEnd w:id="9487"/>
      <w:bookmarkEnd w:id="9488"/>
    </w:p>
    <w:p w:rsidR="005C6203" w:rsidRPr="00116AAA" w:rsidDel="004128AE" w:rsidRDefault="005C6203" w:rsidP="005C6203">
      <w:pPr>
        <w:pStyle w:val="ListParagraph"/>
        <w:numPr>
          <w:ilvl w:val="0"/>
          <w:numId w:val="7"/>
        </w:numPr>
        <w:jc w:val="both"/>
        <w:rPr>
          <w:ins w:id="9489" w:author="an" w:date="2014-01-20T16:02:00Z"/>
          <w:del w:id="9490" w:author="thuyhuynh" w:date="2022-03-30T15:23:00Z"/>
          <w:rFonts w:ascii="Poppins" w:hAnsi="Poppins"/>
          <w:sz w:val="20"/>
          <w:szCs w:val="20"/>
          <w:rPrChange w:id="9491" w:author="thuyhuynh" w:date="2023-05-08T11:25:00Z">
            <w:rPr>
              <w:ins w:id="9492" w:author="an" w:date="2014-01-20T16:02:00Z"/>
              <w:del w:id="9493" w:author="thuyhuynh" w:date="2022-03-30T15:23:00Z"/>
            </w:rPr>
          </w:rPrChange>
        </w:rPr>
      </w:pPr>
      <w:ins w:id="9494" w:author="an" w:date="2014-01-20T16:04:00Z">
        <w:del w:id="9495" w:author="thuyhuynh" w:date="2022-03-30T15:23:00Z">
          <w:r w:rsidRPr="00116AAA" w:rsidDel="004128AE">
            <w:rPr>
              <w:rFonts w:ascii="Poppins" w:hAnsi="Poppins"/>
              <w:sz w:val="20"/>
              <w:szCs w:val="20"/>
              <w:rPrChange w:id="9496" w:author="thuyhuynh" w:date="2023-05-08T11:25:00Z">
                <w:rPr/>
              </w:rPrChange>
            </w:rPr>
            <w:delText>Two</w:delText>
          </w:r>
        </w:del>
      </w:ins>
      <w:ins w:id="9497" w:author="an" w:date="2014-01-20T16:02:00Z">
        <w:del w:id="9498" w:author="thuyhuynh" w:date="2022-03-30T15:23:00Z">
          <w:r w:rsidRPr="00116AAA" w:rsidDel="004128AE">
            <w:rPr>
              <w:rFonts w:ascii="Poppins" w:hAnsi="Poppins"/>
              <w:sz w:val="20"/>
              <w:szCs w:val="20"/>
              <w:rPrChange w:id="9499" w:author="thuyhuynh" w:date="2023-05-08T11:25:00Z">
                <w:rPr/>
              </w:rPrChange>
            </w:rPr>
            <w:delText xml:space="preserve"> binary files</w:delText>
          </w:r>
          <w:r w:rsidRPr="00116AAA" w:rsidDel="004128AE">
            <w:rPr>
              <w:rFonts w:ascii="Poppins" w:hAnsi="Poppins"/>
              <w:sz w:val="20"/>
              <w:szCs w:val="20"/>
              <w:lang w:eastAsia="ko-KR"/>
              <w:rPrChange w:id="9500" w:author="thuyhuynh" w:date="2023-05-08T11:25:00Z">
                <w:rPr>
                  <w:lang w:eastAsia="ko-KR"/>
                </w:rPr>
              </w:rPrChange>
            </w:rPr>
            <w:delText>:</w:delText>
          </w:r>
          <w:r w:rsidRPr="00116AAA" w:rsidDel="004128AE">
            <w:rPr>
              <w:rFonts w:ascii="Poppins" w:hAnsi="Poppins"/>
              <w:sz w:val="20"/>
              <w:szCs w:val="20"/>
              <w:rPrChange w:id="9501" w:author="thuyhuynh" w:date="2023-05-08T11:25:00Z">
                <w:rPr/>
              </w:rPrChange>
            </w:rPr>
            <w:delText xml:space="preserve"> Iddk2000.dll, Iddk2000DotNet.dll</w:delText>
          </w:r>
          <w:bookmarkStart w:id="9502" w:name="_Toc99552859"/>
          <w:bookmarkStart w:id="9503" w:name="_Toc99553195"/>
          <w:bookmarkStart w:id="9504" w:name="_Toc99553529"/>
          <w:bookmarkStart w:id="9505" w:name="_Toc99553862"/>
          <w:bookmarkStart w:id="9506" w:name="_Toc152261266"/>
          <w:bookmarkStart w:id="9507" w:name="_Toc153897373"/>
          <w:bookmarkStart w:id="9508" w:name="_Toc155348445"/>
          <w:bookmarkStart w:id="9509" w:name="_Toc155348748"/>
          <w:bookmarkEnd w:id="9502"/>
          <w:bookmarkEnd w:id="9503"/>
          <w:bookmarkEnd w:id="9504"/>
          <w:bookmarkEnd w:id="9505"/>
          <w:bookmarkEnd w:id="9506"/>
          <w:bookmarkEnd w:id="9507"/>
          <w:bookmarkEnd w:id="9508"/>
          <w:bookmarkEnd w:id="9509"/>
        </w:del>
      </w:ins>
    </w:p>
    <w:p w:rsidR="005C6203" w:rsidRPr="00116AAA" w:rsidDel="004128AE" w:rsidRDefault="005C6203">
      <w:pPr>
        <w:pStyle w:val="ListParagraph"/>
        <w:numPr>
          <w:ilvl w:val="0"/>
          <w:numId w:val="7"/>
        </w:numPr>
        <w:jc w:val="both"/>
        <w:rPr>
          <w:ins w:id="9510" w:author="an" w:date="2014-01-20T16:02:00Z"/>
          <w:del w:id="9511" w:author="thuyhuynh" w:date="2022-03-30T15:23:00Z"/>
          <w:rFonts w:ascii="Poppins" w:hAnsi="Poppins"/>
          <w:sz w:val="20"/>
          <w:szCs w:val="20"/>
          <w:lang w:eastAsia="ko-KR"/>
          <w:rPrChange w:id="9512" w:author="thuyhuynh" w:date="2023-05-08T11:25:00Z">
            <w:rPr>
              <w:ins w:id="9513" w:author="an" w:date="2014-01-20T16:02:00Z"/>
              <w:del w:id="9514" w:author="thuyhuynh" w:date="2022-03-30T15:23:00Z"/>
              <w:lang w:eastAsia="ko-KR"/>
            </w:rPr>
          </w:rPrChange>
        </w:rPr>
      </w:pPr>
      <w:ins w:id="9515" w:author="an" w:date="2014-01-20T16:04:00Z">
        <w:del w:id="9516" w:author="thuyhuynh" w:date="2022-03-30T15:23:00Z">
          <w:r w:rsidRPr="00116AAA" w:rsidDel="004128AE">
            <w:rPr>
              <w:rFonts w:ascii="Poppins" w:hAnsi="Poppins"/>
              <w:sz w:val="20"/>
              <w:szCs w:val="20"/>
              <w:rPrChange w:id="9517" w:author="thuyhuynh" w:date="2023-05-08T11:25:00Z">
                <w:rPr/>
              </w:rPrChange>
            </w:rPr>
            <w:delText>One documentation file</w:delText>
          </w:r>
        </w:del>
      </w:ins>
      <w:ins w:id="9518" w:author="an" w:date="2014-01-20T16:02:00Z">
        <w:del w:id="9519" w:author="thuyhuynh" w:date="2022-03-30T15:23:00Z">
          <w:r w:rsidRPr="00116AAA" w:rsidDel="004128AE">
            <w:rPr>
              <w:rFonts w:ascii="Poppins" w:hAnsi="Poppins"/>
              <w:sz w:val="20"/>
              <w:szCs w:val="20"/>
              <w:lang w:eastAsia="ko-KR"/>
              <w:rPrChange w:id="9520" w:author="thuyhuynh" w:date="2023-05-08T11:25:00Z">
                <w:rPr>
                  <w:lang w:eastAsia="ko-KR"/>
                </w:rPr>
              </w:rPrChange>
            </w:rPr>
            <w:delText>:</w:delText>
          </w:r>
          <w:r w:rsidRPr="00116AAA" w:rsidDel="004128AE">
            <w:rPr>
              <w:rFonts w:ascii="Poppins" w:hAnsi="Poppins"/>
              <w:sz w:val="20"/>
              <w:szCs w:val="20"/>
              <w:rPrChange w:id="9521" w:author="thuyhuynh" w:date="2023-05-08T11:25:00Z">
                <w:rPr/>
              </w:rPrChange>
            </w:rPr>
            <w:delText xml:space="preserve"> Iddk2000DotNet.</w:delText>
          </w:r>
        </w:del>
      </w:ins>
      <w:ins w:id="9522" w:author="an" w:date="2014-01-20T16:05:00Z">
        <w:del w:id="9523" w:author="thuyhuynh" w:date="2022-03-30T15:23:00Z">
          <w:r w:rsidRPr="00116AAA" w:rsidDel="004128AE">
            <w:rPr>
              <w:rFonts w:ascii="Poppins" w:hAnsi="Poppins"/>
              <w:sz w:val="20"/>
              <w:szCs w:val="20"/>
              <w:rPrChange w:id="9524" w:author="thuyhuynh" w:date="2023-05-08T11:25:00Z">
                <w:rPr/>
              </w:rPrChange>
            </w:rPr>
            <w:delText>XML</w:delText>
          </w:r>
        </w:del>
      </w:ins>
      <w:bookmarkStart w:id="9525" w:name="_Toc99552860"/>
      <w:bookmarkStart w:id="9526" w:name="_Toc99553196"/>
      <w:bookmarkStart w:id="9527" w:name="_Toc99553530"/>
      <w:bookmarkStart w:id="9528" w:name="_Toc99553863"/>
      <w:bookmarkStart w:id="9529" w:name="_Toc152261267"/>
      <w:bookmarkStart w:id="9530" w:name="_Toc153897374"/>
      <w:bookmarkStart w:id="9531" w:name="_Toc155348446"/>
      <w:bookmarkStart w:id="9532" w:name="_Toc155348749"/>
      <w:bookmarkEnd w:id="9525"/>
      <w:bookmarkEnd w:id="9526"/>
      <w:bookmarkEnd w:id="9527"/>
      <w:bookmarkEnd w:id="9528"/>
      <w:bookmarkEnd w:id="9529"/>
      <w:bookmarkEnd w:id="9530"/>
      <w:bookmarkEnd w:id="9531"/>
      <w:bookmarkEnd w:id="9532"/>
    </w:p>
    <w:p w:rsidR="00D22F04" w:rsidRPr="00116AAA" w:rsidDel="004128AE" w:rsidRDefault="00D22F04">
      <w:pPr>
        <w:pStyle w:val="ListParagraph"/>
        <w:numPr>
          <w:ilvl w:val="0"/>
          <w:numId w:val="7"/>
        </w:numPr>
        <w:jc w:val="both"/>
        <w:rPr>
          <w:del w:id="9533" w:author="thuyhuynh" w:date="2022-03-30T15:23:00Z"/>
          <w:rFonts w:ascii="Poppins" w:hAnsi="Poppins"/>
          <w:sz w:val="20"/>
          <w:szCs w:val="20"/>
          <w:lang w:eastAsia="ko-KR"/>
          <w:rPrChange w:id="9534" w:author="thuyhuynh" w:date="2023-05-08T11:25:00Z">
            <w:rPr>
              <w:del w:id="9535" w:author="thuyhuynh" w:date="2022-03-30T15:23:00Z"/>
              <w:lang w:eastAsia="ko-KR"/>
            </w:rPr>
          </w:rPrChange>
        </w:rPr>
        <w:pPrChange w:id="9536" w:author="an" w:date="2014-01-20T16:02:00Z">
          <w:pPr>
            <w:jc w:val="both"/>
          </w:pPr>
        </w:pPrChange>
      </w:pPr>
      <w:bookmarkStart w:id="9537" w:name="_Toc99552861"/>
      <w:bookmarkStart w:id="9538" w:name="_Toc99553197"/>
      <w:bookmarkStart w:id="9539" w:name="_Toc99553531"/>
      <w:bookmarkStart w:id="9540" w:name="_Toc99553864"/>
      <w:bookmarkStart w:id="9541" w:name="_Toc152261268"/>
      <w:bookmarkStart w:id="9542" w:name="_Toc153897375"/>
      <w:bookmarkStart w:id="9543" w:name="_Toc155348447"/>
      <w:bookmarkStart w:id="9544" w:name="_Toc155348750"/>
      <w:bookmarkEnd w:id="9537"/>
      <w:bookmarkEnd w:id="9538"/>
      <w:bookmarkEnd w:id="9539"/>
      <w:bookmarkEnd w:id="9540"/>
      <w:bookmarkEnd w:id="9541"/>
      <w:bookmarkEnd w:id="9542"/>
      <w:bookmarkEnd w:id="9543"/>
      <w:bookmarkEnd w:id="9544"/>
    </w:p>
    <w:p w:rsidR="008D0823" w:rsidRPr="00116AAA" w:rsidRDefault="000E69CF">
      <w:pPr>
        <w:pStyle w:val="Heading2"/>
        <w:rPr>
          <w:rFonts w:ascii="Poppins" w:hAnsi="Poppins"/>
          <w:sz w:val="20"/>
          <w:szCs w:val="20"/>
          <w:rPrChange w:id="9545" w:author="thuyhuynh" w:date="2023-05-08T11:25:00Z">
            <w:rPr/>
          </w:rPrChange>
        </w:rPr>
      </w:pPr>
      <w:bookmarkStart w:id="9546" w:name="_Toc263100535"/>
      <w:bookmarkStart w:id="9547" w:name="_Toc263673309"/>
      <w:bookmarkStart w:id="9548" w:name="_Toc274753236"/>
      <w:bookmarkStart w:id="9549" w:name="_Toc330934458"/>
      <w:bookmarkStart w:id="9550" w:name="_Toc155348751"/>
      <w:bookmarkStart w:id="9551" w:name="_Toc248910633"/>
      <w:bookmarkStart w:id="9552" w:name="_Toc253240120"/>
      <w:r w:rsidRPr="00116AAA">
        <w:rPr>
          <w:rFonts w:ascii="Poppins" w:hAnsi="Poppins"/>
          <w:sz w:val="20"/>
          <w:szCs w:val="20"/>
          <w:rPrChange w:id="9553" w:author="thuyhuynh" w:date="2023-05-08T11:25:00Z">
            <w:rPr/>
          </w:rPrChange>
        </w:rPr>
        <w:t>Standard Capturing Procedure</w:t>
      </w:r>
      <w:bookmarkEnd w:id="9546"/>
      <w:bookmarkEnd w:id="9547"/>
      <w:bookmarkEnd w:id="9548"/>
      <w:bookmarkEnd w:id="9549"/>
      <w:bookmarkEnd w:id="9550"/>
    </w:p>
    <w:p w:rsidR="000E69CF" w:rsidRPr="00116AAA" w:rsidRDefault="000E69CF" w:rsidP="000E69CF">
      <w:pPr>
        <w:pStyle w:val="Default"/>
        <w:jc w:val="both"/>
        <w:rPr>
          <w:rFonts w:ascii="Poppins" w:hAnsi="Poppins"/>
          <w:sz w:val="20"/>
          <w:szCs w:val="20"/>
          <w:rPrChange w:id="9554" w:author="thuyhuynh" w:date="2023-05-08T11:25:00Z">
            <w:rPr>
              <w:rFonts w:asciiTheme="minorHAnsi" w:hAnsiTheme="minorHAnsi"/>
              <w:sz w:val="22"/>
              <w:szCs w:val="22"/>
            </w:rPr>
          </w:rPrChange>
        </w:rPr>
      </w:pPr>
    </w:p>
    <w:p w:rsidR="000E69CF" w:rsidRPr="00116AAA" w:rsidRDefault="00DD7BFB" w:rsidP="000E69CF">
      <w:pPr>
        <w:jc w:val="both"/>
        <w:rPr>
          <w:rFonts w:ascii="Poppins" w:hAnsi="Poppins"/>
          <w:sz w:val="20"/>
          <w:szCs w:val="20"/>
          <w:rPrChange w:id="9555" w:author="thuyhuynh" w:date="2023-05-08T11:25:00Z">
            <w:rPr/>
          </w:rPrChange>
        </w:rPr>
      </w:pPr>
      <w:del w:id="9556" w:author="thuyhuynh" w:date="2022-03-30T15:23:00Z">
        <w:r w:rsidRPr="00116AAA" w:rsidDel="004128AE">
          <w:rPr>
            <w:rFonts w:ascii="Poppins" w:hAnsi="Poppins"/>
            <w:sz w:val="20"/>
            <w:szCs w:val="20"/>
            <w:rPrChange w:id="9557" w:author="thuyhuynh" w:date="2023-05-08T11:25:00Z">
              <w:rPr/>
            </w:rPrChange>
          </w:rPr>
          <w:delText>IDDK 2000</w:delText>
        </w:r>
      </w:del>
      <w:ins w:id="9558" w:author="thuyhuynh" w:date="2022-03-30T15:23:00Z">
        <w:del w:id="9559" w:author="ptdung" w:date="2023-11-30T17:14:00Z">
          <w:r w:rsidR="004128AE" w:rsidRPr="00116AAA" w:rsidDel="000644D1">
            <w:rPr>
              <w:rFonts w:ascii="Poppins" w:hAnsi="Poppins"/>
              <w:sz w:val="20"/>
              <w:szCs w:val="20"/>
              <w:rPrChange w:id="9560" w:author="thuyhuynh" w:date="2023-05-08T11:25:00Z">
                <w:rPr/>
              </w:rPrChange>
            </w:rPr>
            <w:delText xml:space="preserve">SDK </w:delText>
          </w:r>
        </w:del>
      </w:ins>
      <w:proofErr w:type="spellStart"/>
      <w:ins w:id="9561" w:author="thuyhuynh" w:date="2024-01-05T11:02:00Z">
        <w:r w:rsidR="00C63B7A">
          <w:rPr>
            <w:rFonts w:ascii="Poppins" w:hAnsi="Poppins"/>
            <w:sz w:val="20"/>
            <w:szCs w:val="20"/>
          </w:rPr>
          <w:t>IriEnvoy</w:t>
        </w:r>
        <w:proofErr w:type="spellEnd"/>
        <w:r w:rsidR="00C63B7A">
          <w:rPr>
            <w:rFonts w:ascii="Poppins" w:hAnsi="Poppins"/>
            <w:sz w:val="20"/>
            <w:szCs w:val="20"/>
          </w:rPr>
          <w:t>-MK</w:t>
        </w:r>
      </w:ins>
      <w:ins w:id="9562" w:author="ptdung" w:date="2023-11-30T17:14:00Z">
        <w:r w:rsidR="000644D1">
          <w:rPr>
            <w:rFonts w:ascii="Poppins" w:hAnsi="Poppins"/>
            <w:sz w:val="20"/>
            <w:szCs w:val="20"/>
          </w:rPr>
          <w:t xml:space="preserve"> SDK</w:t>
        </w:r>
      </w:ins>
      <w:r w:rsidRPr="00116AAA">
        <w:rPr>
          <w:rFonts w:ascii="Poppins" w:hAnsi="Poppins"/>
          <w:sz w:val="20"/>
          <w:szCs w:val="20"/>
          <w:rPrChange w:id="9563" w:author="thuyhuynh" w:date="2023-05-08T11:25:00Z">
            <w:rPr/>
          </w:rPrChange>
        </w:rPr>
        <w:t xml:space="preserve"> </w:t>
      </w:r>
      <w:r w:rsidR="000E69CF" w:rsidRPr="00116AAA">
        <w:rPr>
          <w:rFonts w:ascii="Poppins" w:hAnsi="Poppins"/>
          <w:sz w:val="20"/>
          <w:szCs w:val="20"/>
          <w:rPrChange w:id="9564" w:author="thuyhuynh" w:date="2023-05-08T11:25:00Z">
            <w:rPr/>
          </w:rPrChange>
        </w:rPr>
        <w:t>offers different operation modes, capturing modes</w:t>
      </w:r>
      <w:del w:id="9565" w:author="ptdung" w:date="2023-11-30T17:55:00Z">
        <w:r w:rsidR="0001609C" w:rsidRPr="00116AAA" w:rsidDel="00330F05">
          <w:rPr>
            <w:rFonts w:ascii="Poppins" w:hAnsi="Poppins"/>
            <w:sz w:val="20"/>
            <w:szCs w:val="20"/>
            <w:lang w:eastAsia="ko-KR"/>
            <w:rPrChange w:id="9566" w:author="thuyhuynh" w:date="2023-05-08T11:25:00Z">
              <w:rPr>
                <w:lang w:eastAsia="ko-KR"/>
              </w:rPr>
            </w:rPrChange>
          </w:rPr>
          <w:delText>,</w:delText>
        </w:r>
        <w:r w:rsidR="000E69CF" w:rsidRPr="00116AAA" w:rsidDel="00330F05">
          <w:rPr>
            <w:rFonts w:ascii="Poppins" w:hAnsi="Poppins"/>
            <w:sz w:val="20"/>
            <w:szCs w:val="20"/>
            <w:rPrChange w:id="9567" w:author="thuyhuynh" w:date="2023-05-08T11:25:00Z">
              <w:rPr/>
            </w:rPrChange>
          </w:rPr>
          <w:delText xml:space="preserve"> and quality tolerance levels</w:delText>
        </w:r>
      </w:del>
      <w:r w:rsidR="000E69CF" w:rsidRPr="00116AAA">
        <w:rPr>
          <w:rFonts w:ascii="Poppins" w:hAnsi="Poppins"/>
          <w:sz w:val="20"/>
          <w:szCs w:val="20"/>
          <w:rPrChange w:id="9568" w:author="thuyhuynh" w:date="2023-05-08T11:25:00Z">
            <w:rPr/>
          </w:rPrChange>
        </w:rPr>
        <w:t xml:space="preserve"> to help developers balance ease of the capturing procedure against </w:t>
      </w:r>
      <w:r w:rsidR="0001609C" w:rsidRPr="00116AAA">
        <w:rPr>
          <w:rFonts w:ascii="Poppins" w:hAnsi="Poppins"/>
          <w:sz w:val="20"/>
          <w:szCs w:val="20"/>
          <w:lang w:eastAsia="ko-KR"/>
          <w:rPrChange w:id="9569" w:author="thuyhuynh" w:date="2023-05-08T11:25:00Z">
            <w:rPr>
              <w:lang w:eastAsia="ko-KR"/>
            </w:rPr>
          </w:rPrChange>
        </w:rPr>
        <w:t>high</w:t>
      </w:r>
      <w:r w:rsidR="000E69CF" w:rsidRPr="00116AAA">
        <w:rPr>
          <w:rFonts w:ascii="Poppins" w:hAnsi="Poppins"/>
          <w:sz w:val="20"/>
          <w:szCs w:val="20"/>
          <w:rPrChange w:id="9570" w:author="thuyhuynh" w:date="2023-05-08T11:25:00Z">
            <w:rPr/>
          </w:rPrChange>
        </w:rPr>
        <w:t xml:space="preserve"> iris image quality.</w:t>
      </w:r>
    </w:p>
    <w:p w:rsidR="008D0823" w:rsidRPr="00116AAA" w:rsidRDefault="000E69CF">
      <w:pPr>
        <w:pStyle w:val="Heading3"/>
      </w:pPr>
      <w:bookmarkStart w:id="9571" w:name="_Toc263100536"/>
      <w:bookmarkStart w:id="9572" w:name="_Toc263673310"/>
      <w:bookmarkStart w:id="9573" w:name="_Toc274753237"/>
      <w:bookmarkStart w:id="9574" w:name="_Toc330934459"/>
      <w:bookmarkStart w:id="9575" w:name="_Ref340741367"/>
      <w:bookmarkStart w:id="9576" w:name="_Toc155348752"/>
      <w:r w:rsidRPr="00116AAA">
        <w:t>Operation Modes</w:t>
      </w:r>
      <w:bookmarkEnd w:id="9571"/>
      <w:bookmarkEnd w:id="9572"/>
      <w:bookmarkEnd w:id="9573"/>
      <w:bookmarkEnd w:id="9574"/>
      <w:bookmarkEnd w:id="9575"/>
      <w:bookmarkEnd w:id="9576"/>
    </w:p>
    <w:p w:rsidR="000E69CF" w:rsidRPr="00116AAA" w:rsidRDefault="000E69CF" w:rsidP="00CB68AF">
      <w:pPr>
        <w:pStyle w:val="ListParagraph"/>
        <w:numPr>
          <w:ilvl w:val="0"/>
          <w:numId w:val="7"/>
        </w:numPr>
        <w:jc w:val="both"/>
        <w:rPr>
          <w:rFonts w:ascii="Poppins" w:hAnsi="Poppins"/>
          <w:sz w:val="20"/>
          <w:szCs w:val="20"/>
          <w:rPrChange w:id="9577" w:author="thuyhuynh" w:date="2023-05-08T11:25:00Z">
            <w:rPr/>
          </w:rPrChange>
        </w:rPr>
      </w:pPr>
      <w:r w:rsidRPr="00116AAA">
        <w:rPr>
          <w:rFonts w:ascii="Poppins" w:hAnsi="Poppins"/>
          <w:b/>
          <w:sz w:val="20"/>
          <w:szCs w:val="20"/>
          <w:rPrChange w:id="9578" w:author="thuyhuynh" w:date="2023-05-08T11:25:00Z">
            <w:rPr>
              <w:b/>
            </w:rPr>
          </w:rPrChange>
        </w:rPr>
        <w:t>Auto Capture Mode:</w:t>
      </w:r>
      <w:r w:rsidRPr="00116AAA">
        <w:rPr>
          <w:rFonts w:ascii="Poppins" w:hAnsi="Poppins"/>
          <w:sz w:val="20"/>
          <w:szCs w:val="20"/>
          <w:rPrChange w:id="9579" w:author="thuyhuynh" w:date="2023-05-08T11:25:00Z">
            <w:rPr/>
          </w:rPrChange>
        </w:rPr>
        <w:t xml:space="preserve"> As soon as the capturing process is activated, every image from the camera is automatically streamed through a Quality Measurement module (QM) for real-time evaluation</w:t>
      </w:r>
      <w:r w:rsidR="00956ADE" w:rsidRPr="00116AAA">
        <w:rPr>
          <w:rFonts w:ascii="Poppins" w:hAnsi="Poppins"/>
          <w:sz w:val="20"/>
          <w:szCs w:val="20"/>
          <w:rPrChange w:id="9580" w:author="thuyhuynh" w:date="2023-05-08T11:25:00Z">
            <w:rPr/>
          </w:rPrChange>
        </w:rPr>
        <w:t>,</w:t>
      </w:r>
      <w:r w:rsidRPr="00116AAA">
        <w:rPr>
          <w:rFonts w:ascii="Poppins" w:hAnsi="Poppins"/>
          <w:sz w:val="20"/>
          <w:szCs w:val="20"/>
          <w:rPrChange w:id="9581" w:author="thuyhuynh" w:date="2023-05-08T11:25:00Z">
            <w:rPr/>
          </w:rPrChange>
        </w:rPr>
        <w:t xml:space="preserve"> to be classified as good or bad</w:t>
      </w:r>
      <w:r w:rsidR="00956ADE" w:rsidRPr="00116AAA">
        <w:rPr>
          <w:rFonts w:ascii="Poppins" w:hAnsi="Poppins"/>
          <w:sz w:val="20"/>
          <w:szCs w:val="20"/>
          <w:rPrChange w:id="9582" w:author="thuyhuynh" w:date="2023-05-08T11:25:00Z">
            <w:rPr/>
          </w:rPrChange>
        </w:rPr>
        <w:t>, and</w:t>
      </w:r>
      <w:r w:rsidRPr="00116AAA">
        <w:rPr>
          <w:rFonts w:ascii="Poppins" w:hAnsi="Poppins"/>
          <w:sz w:val="20"/>
          <w:szCs w:val="20"/>
          <w:rPrChange w:id="9583" w:author="thuyhuynh" w:date="2023-05-08T11:25:00Z">
            <w:rPr/>
          </w:rPrChange>
        </w:rPr>
        <w:t xml:space="preserve"> to </w:t>
      </w:r>
      <w:r w:rsidR="00A3655D" w:rsidRPr="00116AAA">
        <w:rPr>
          <w:rFonts w:ascii="Poppins" w:hAnsi="Poppins"/>
          <w:sz w:val="20"/>
          <w:szCs w:val="20"/>
          <w:lang w:eastAsia="ko-KR"/>
          <w:rPrChange w:id="9584" w:author="thuyhuynh" w:date="2023-05-08T11:25:00Z">
            <w:rPr>
              <w:lang w:eastAsia="ko-KR"/>
            </w:rPr>
          </w:rPrChange>
        </w:rPr>
        <w:t xml:space="preserve">have </w:t>
      </w:r>
      <w:r w:rsidRPr="00116AAA">
        <w:rPr>
          <w:rFonts w:ascii="Poppins" w:hAnsi="Poppins"/>
          <w:sz w:val="20"/>
          <w:szCs w:val="20"/>
          <w:rPrChange w:id="9585" w:author="thuyhuynh" w:date="2023-05-08T11:25:00Z">
            <w:rPr/>
          </w:rPrChange>
        </w:rPr>
        <w:t>the best</w:t>
      </w:r>
      <w:r w:rsidR="00956ADE" w:rsidRPr="00116AAA">
        <w:rPr>
          <w:rFonts w:ascii="Poppins" w:hAnsi="Poppins"/>
          <w:sz w:val="20"/>
          <w:szCs w:val="20"/>
          <w:rPrChange w:id="9586" w:author="thuyhuynh" w:date="2023-05-08T11:25:00Z">
            <w:rPr/>
          </w:rPrChange>
        </w:rPr>
        <w:t xml:space="preserve"> image</w:t>
      </w:r>
      <w:r w:rsidRPr="00116AAA">
        <w:rPr>
          <w:rFonts w:ascii="Poppins" w:hAnsi="Poppins"/>
          <w:sz w:val="20"/>
          <w:szCs w:val="20"/>
          <w:rPrChange w:id="9587" w:author="thuyhuynh" w:date="2023-05-08T11:25:00Z">
            <w:rPr/>
          </w:rPrChange>
        </w:rPr>
        <w:t xml:space="preserve"> </w:t>
      </w:r>
      <w:r w:rsidR="00A3655D" w:rsidRPr="00116AAA">
        <w:rPr>
          <w:rFonts w:ascii="Poppins" w:hAnsi="Poppins"/>
          <w:sz w:val="20"/>
          <w:szCs w:val="20"/>
          <w:lang w:eastAsia="ko-KR"/>
          <w:rPrChange w:id="9588" w:author="thuyhuynh" w:date="2023-05-08T11:25:00Z">
            <w:rPr>
              <w:lang w:eastAsia="ko-KR"/>
            </w:rPr>
          </w:rPrChange>
        </w:rPr>
        <w:t xml:space="preserve">selected </w:t>
      </w:r>
      <w:r w:rsidRPr="00116AAA">
        <w:rPr>
          <w:rFonts w:ascii="Poppins" w:hAnsi="Poppins"/>
          <w:sz w:val="20"/>
          <w:szCs w:val="20"/>
          <w:rPrChange w:id="9589" w:author="thuyhuynh" w:date="2023-05-08T11:25:00Z">
            <w:rPr/>
          </w:rPrChange>
        </w:rPr>
        <w:t xml:space="preserve">at the end. All activities in this operation mode are automated by the device without </w:t>
      </w:r>
      <w:r w:rsidR="00A3655D" w:rsidRPr="00116AAA">
        <w:rPr>
          <w:rFonts w:ascii="Poppins" w:hAnsi="Poppins"/>
          <w:sz w:val="20"/>
          <w:szCs w:val="20"/>
          <w:lang w:eastAsia="ko-KR"/>
          <w:rPrChange w:id="9590" w:author="thuyhuynh" w:date="2023-05-08T11:25:00Z">
            <w:rPr>
              <w:lang w:eastAsia="ko-KR"/>
            </w:rPr>
          </w:rPrChange>
        </w:rPr>
        <w:t xml:space="preserve">the outside </w:t>
      </w:r>
      <w:r w:rsidRPr="00116AAA">
        <w:rPr>
          <w:rFonts w:ascii="Poppins" w:hAnsi="Poppins"/>
          <w:sz w:val="20"/>
          <w:szCs w:val="20"/>
          <w:rPrChange w:id="9591" w:author="thuyhuynh" w:date="2023-05-08T11:25:00Z">
            <w:rPr/>
          </w:rPrChange>
        </w:rPr>
        <w:t xml:space="preserve">support.  </w:t>
      </w:r>
    </w:p>
    <w:p w:rsidR="000E69CF" w:rsidRPr="00116AAA" w:rsidRDefault="000E69CF" w:rsidP="000E69CF">
      <w:pPr>
        <w:jc w:val="both"/>
        <w:rPr>
          <w:rFonts w:ascii="Poppins" w:hAnsi="Poppins"/>
          <w:sz w:val="20"/>
          <w:szCs w:val="20"/>
          <w:rPrChange w:id="9592" w:author="thuyhuynh" w:date="2023-05-08T11:25:00Z">
            <w:rPr/>
          </w:rPrChange>
        </w:rPr>
      </w:pPr>
    </w:p>
    <w:p w:rsidR="000E69CF" w:rsidRPr="00116AAA" w:rsidDel="004128AE" w:rsidRDefault="000E69CF">
      <w:pPr>
        <w:pStyle w:val="Heading3"/>
        <w:rPr>
          <w:del w:id="9593" w:author="thuyhuynh" w:date="2022-03-30T15:24:00Z"/>
          <w:rPrChange w:id="9594" w:author="thuyhuynh" w:date="2023-05-08T11:25:00Z">
            <w:rPr>
              <w:del w:id="9595" w:author="thuyhuynh" w:date="2022-03-30T15:24:00Z"/>
            </w:rPr>
          </w:rPrChange>
        </w:rPr>
        <w:pPrChange w:id="9596" w:author="thuyhuynh" w:date="2023-05-08T12:07:00Z">
          <w:pPr>
            <w:pStyle w:val="ListParagraph"/>
            <w:numPr>
              <w:numId w:val="7"/>
            </w:numPr>
            <w:ind w:hanging="360"/>
            <w:jc w:val="both"/>
          </w:pPr>
        </w:pPrChange>
      </w:pPr>
      <w:del w:id="9597" w:author="thuyhuynh" w:date="2022-03-30T15:24:00Z">
        <w:r w:rsidRPr="001C39D5" w:rsidDel="004128AE">
          <w:rPr>
            <w:b/>
          </w:rPr>
          <w:lastRenderedPageBreak/>
          <w:delText>Operator-Initiated Auto Capture Mode:</w:delText>
        </w:r>
        <w:r w:rsidRPr="005154FA" w:rsidDel="004128AE">
          <w:delText xml:space="preserve"> In case </w:delText>
        </w:r>
        <w:r w:rsidR="003E7448" w:rsidRPr="006A1224" w:rsidDel="004128AE">
          <w:rPr>
            <w:lang w:eastAsia="ko-KR"/>
          </w:rPr>
          <w:delText xml:space="preserve">a </w:delText>
        </w:r>
        <w:r w:rsidRPr="0067277F" w:rsidDel="004128AE">
          <w:delText xml:space="preserve">user is unfamiliar with the system and </w:delText>
        </w:r>
        <w:r w:rsidR="003E7448" w:rsidRPr="00F279A2" w:rsidDel="004128AE">
          <w:rPr>
            <w:lang w:eastAsia="ko-KR"/>
          </w:rPr>
          <w:delText>has</w:delText>
        </w:r>
        <w:r w:rsidR="003E7448" w:rsidRPr="00673935" w:rsidDel="004128AE">
          <w:delText xml:space="preserve"> </w:delText>
        </w:r>
        <w:r w:rsidRPr="00DD5DFA" w:rsidDel="004128AE">
          <w:delText xml:space="preserve">difficulties presenting eyes correctly to the sensor, the Operator-Initiated Auto Capture Mode allows the assistance from an operator to control the evaluation process. </w:delText>
        </w:r>
        <w:r w:rsidR="003E7448" w:rsidRPr="00116AAA" w:rsidDel="004128AE">
          <w:rPr>
            <w:lang w:eastAsia="ko-KR"/>
            <w:rPrChange w:id="9598" w:author="thuyhuynh" w:date="2023-05-08T11:25:00Z">
              <w:rPr>
                <w:lang w:eastAsia="ko-KR"/>
              </w:rPr>
            </w:rPrChange>
          </w:rPr>
          <w:delText>Specifically</w:delText>
        </w:r>
        <w:r w:rsidRPr="00116AAA" w:rsidDel="004128AE">
          <w:rPr>
            <w:rPrChange w:id="9599" w:author="thuyhuynh" w:date="2023-05-08T11:25:00Z">
              <w:rPr/>
            </w:rPrChange>
          </w:rPr>
          <w:delText xml:space="preserve">, at first the images from the camera are streamed to host for reviewing purpose but not </w:delText>
        </w:r>
        <w:r w:rsidR="000D0CCD" w:rsidRPr="00116AAA" w:rsidDel="004128AE">
          <w:rPr>
            <w:lang w:eastAsia="ko-KR"/>
            <w:rPrChange w:id="9600" w:author="thuyhuynh" w:date="2023-05-08T11:25:00Z">
              <w:rPr>
                <w:lang w:eastAsia="ko-KR"/>
              </w:rPr>
            </w:rPrChange>
          </w:rPr>
          <w:delText xml:space="preserve">to be </w:delText>
        </w:r>
        <w:r w:rsidRPr="00116AAA" w:rsidDel="004128AE">
          <w:rPr>
            <w:rPrChange w:id="9601" w:author="thuyhuynh" w:date="2023-05-08T11:25:00Z">
              <w:rPr/>
            </w:rPrChange>
          </w:rPr>
          <w:delText xml:space="preserve">evaluated yet. Whenever </w:delText>
        </w:r>
        <w:r w:rsidR="003E7448" w:rsidRPr="00116AAA" w:rsidDel="004128AE">
          <w:rPr>
            <w:lang w:eastAsia="ko-KR"/>
            <w:rPrChange w:id="9602" w:author="thuyhuynh" w:date="2023-05-08T11:25:00Z">
              <w:rPr>
                <w:lang w:eastAsia="ko-KR"/>
              </w:rPr>
            </w:rPrChange>
          </w:rPr>
          <w:delText>the user is</w:delText>
        </w:r>
        <w:r w:rsidRPr="00116AAA" w:rsidDel="004128AE">
          <w:rPr>
            <w:rPrChange w:id="9603" w:author="thuyhuynh" w:date="2023-05-08T11:25:00Z">
              <w:rPr/>
            </w:rPrChange>
          </w:rPr>
          <w:delText xml:space="preserve"> in the proper position in front of camera</w:delText>
        </w:r>
        <w:r w:rsidR="003E7448" w:rsidRPr="00116AAA" w:rsidDel="004128AE">
          <w:rPr>
            <w:lang w:eastAsia="ko-KR"/>
            <w:rPrChange w:id="9604" w:author="thuyhuynh" w:date="2023-05-08T11:25:00Z">
              <w:rPr>
                <w:lang w:eastAsia="ko-KR"/>
              </w:rPr>
            </w:rPrChange>
          </w:rPr>
          <w:delText xml:space="preserve">, the operator will send </w:delText>
        </w:r>
        <w:r w:rsidRPr="00116AAA" w:rsidDel="004128AE">
          <w:rPr>
            <w:rPrChange w:id="9605" w:author="thuyhuynh" w:date="2023-05-08T11:25:00Z">
              <w:rPr/>
            </w:rPrChange>
          </w:rPr>
          <w:delText xml:space="preserve">a command to the device to initiate the automated capturing process. </w:delText>
        </w:r>
        <w:bookmarkStart w:id="9606" w:name="_Toc99552864"/>
        <w:bookmarkStart w:id="9607" w:name="_Toc99553200"/>
        <w:bookmarkStart w:id="9608" w:name="_Toc99553534"/>
        <w:bookmarkStart w:id="9609" w:name="_Toc99553867"/>
        <w:bookmarkStart w:id="9610" w:name="_Toc152261271"/>
        <w:bookmarkStart w:id="9611" w:name="_Toc153897378"/>
        <w:bookmarkStart w:id="9612" w:name="_Toc155348450"/>
        <w:bookmarkStart w:id="9613" w:name="_Toc155348753"/>
        <w:bookmarkEnd w:id="9606"/>
        <w:bookmarkEnd w:id="9607"/>
        <w:bookmarkEnd w:id="9608"/>
        <w:bookmarkEnd w:id="9609"/>
        <w:bookmarkEnd w:id="9610"/>
        <w:bookmarkEnd w:id="9611"/>
        <w:bookmarkEnd w:id="9612"/>
        <w:bookmarkEnd w:id="9613"/>
      </w:del>
    </w:p>
    <w:p w:rsidR="008D0823" w:rsidRPr="00116AAA" w:rsidRDefault="000E69CF">
      <w:pPr>
        <w:pStyle w:val="Heading3"/>
      </w:pPr>
      <w:bookmarkStart w:id="9614" w:name="_Toc263100537"/>
      <w:bookmarkStart w:id="9615" w:name="_Toc263673311"/>
      <w:bookmarkStart w:id="9616" w:name="_Toc274753238"/>
      <w:bookmarkStart w:id="9617" w:name="_Toc330934460"/>
      <w:bookmarkStart w:id="9618" w:name="_Ref340741359"/>
      <w:bookmarkStart w:id="9619" w:name="_Ref340741370"/>
      <w:bookmarkStart w:id="9620" w:name="_Toc155348754"/>
      <w:r w:rsidRPr="00116AAA">
        <w:t>Capturing Modes</w:t>
      </w:r>
      <w:bookmarkEnd w:id="9614"/>
      <w:bookmarkEnd w:id="9615"/>
      <w:bookmarkEnd w:id="9616"/>
      <w:bookmarkEnd w:id="9617"/>
      <w:bookmarkEnd w:id="9618"/>
      <w:bookmarkEnd w:id="9619"/>
      <w:bookmarkEnd w:id="9620"/>
    </w:p>
    <w:p w:rsidR="000E69CF" w:rsidRPr="00116AAA" w:rsidRDefault="000E69CF" w:rsidP="00CB68AF">
      <w:pPr>
        <w:pStyle w:val="ListParagraph"/>
        <w:numPr>
          <w:ilvl w:val="0"/>
          <w:numId w:val="7"/>
        </w:numPr>
        <w:jc w:val="both"/>
        <w:rPr>
          <w:rFonts w:ascii="Poppins" w:hAnsi="Poppins"/>
          <w:sz w:val="20"/>
          <w:szCs w:val="20"/>
          <w:rPrChange w:id="9621" w:author="thuyhuynh" w:date="2023-05-08T11:25:00Z">
            <w:rPr/>
          </w:rPrChange>
        </w:rPr>
      </w:pPr>
      <w:r w:rsidRPr="00116AAA">
        <w:rPr>
          <w:rFonts w:ascii="Poppins" w:hAnsi="Poppins"/>
          <w:b/>
          <w:sz w:val="20"/>
          <w:szCs w:val="20"/>
          <w:rPrChange w:id="9622" w:author="thuyhuynh" w:date="2023-05-08T11:25:00Z">
            <w:rPr>
              <w:b/>
            </w:rPr>
          </w:rPrChange>
        </w:rPr>
        <w:t xml:space="preserve">Frame-Based Search Mode: </w:t>
      </w:r>
      <w:r w:rsidRPr="00116AAA">
        <w:rPr>
          <w:rFonts w:ascii="Poppins" w:hAnsi="Poppins"/>
          <w:sz w:val="20"/>
          <w:szCs w:val="20"/>
          <w:rPrChange w:id="9623" w:author="thuyhuynh" w:date="2023-05-08T11:25:00Z">
            <w:rPr/>
          </w:rPrChange>
        </w:rPr>
        <w:t>In the Frame-Based Search Mode, the developer specifies the number of qualified images that must be captured before the capturing</w:t>
      </w:r>
      <w:r w:rsidR="00B91528" w:rsidRPr="00116AAA">
        <w:rPr>
          <w:rFonts w:ascii="Poppins" w:hAnsi="Poppins"/>
          <w:sz w:val="20"/>
          <w:szCs w:val="20"/>
          <w:rPrChange w:id="9624" w:author="thuyhuynh" w:date="2023-05-08T11:25:00Z">
            <w:rPr/>
          </w:rPrChange>
        </w:rPr>
        <w:t xml:space="preserve"> </w:t>
      </w:r>
      <w:r w:rsidRPr="00116AAA">
        <w:rPr>
          <w:rFonts w:ascii="Poppins" w:hAnsi="Poppins"/>
          <w:sz w:val="20"/>
          <w:szCs w:val="20"/>
          <w:rPrChange w:id="9625" w:author="thuyhuynh" w:date="2023-05-08T11:25:00Z">
            <w:rPr/>
          </w:rPrChange>
        </w:rPr>
        <w:t xml:space="preserve">process ends.  An </w:t>
      </w:r>
      <w:r w:rsidR="00805128" w:rsidRPr="00116AAA">
        <w:rPr>
          <w:rFonts w:ascii="Poppins" w:hAnsi="Poppins"/>
          <w:sz w:val="20"/>
          <w:szCs w:val="20"/>
          <w:rPrChange w:id="9626" w:author="thuyhuynh" w:date="2023-05-08T11:25:00Z">
            <w:rPr/>
          </w:rPrChange>
        </w:rPr>
        <w:t>image is considered</w:t>
      </w:r>
      <w:r w:rsidR="00805128" w:rsidRPr="00116AAA">
        <w:rPr>
          <w:rFonts w:ascii="Poppins" w:hAnsi="Poppins"/>
          <w:sz w:val="20"/>
          <w:szCs w:val="20"/>
          <w:lang w:eastAsia="ko-KR"/>
          <w:rPrChange w:id="9627" w:author="thuyhuynh" w:date="2023-05-08T11:25:00Z">
            <w:rPr>
              <w:lang w:eastAsia="ko-KR"/>
            </w:rPr>
          </w:rPrChange>
        </w:rPr>
        <w:t xml:space="preserve"> </w:t>
      </w:r>
      <w:r w:rsidR="00805128" w:rsidRPr="00116AAA">
        <w:rPr>
          <w:rFonts w:ascii="Poppins" w:hAnsi="Poppins"/>
          <w:sz w:val="20"/>
          <w:szCs w:val="20"/>
          <w:rPrChange w:id="9628" w:author="thuyhuynh" w:date="2023-05-08T11:25:00Z">
            <w:rPr/>
          </w:rPrChange>
        </w:rPr>
        <w:t>qualified</w:t>
      </w:r>
      <w:r w:rsidRPr="00116AAA">
        <w:rPr>
          <w:rFonts w:ascii="Poppins" w:hAnsi="Poppins"/>
          <w:sz w:val="20"/>
          <w:szCs w:val="20"/>
          <w:rPrChange w:id="9629" w:author="thuyhuynh" w:date="2023-05-08T11:25:00Z">
            <w:rPr/>
          </w:rPrChange>
        </w:rPr>
        <w:t xml:space="preserve"> when it passes the basic level of qualities from the QM module. Once the desired number of qualified images is reached, the best image will be selected and</w:t>
      </w:r>
      <w:r w:rsidR="00B91528" w:rsidRPr="00116AAA">
        <w:rPr>
          <w:rFonts w:ascii="Poppins" w:hAnsi="Poppins"/>
          <w:sz w:val="20"/>
          <w:szCs w:val="20"/>
          <w:rPrChange w:id="9630" w:author="thuyhuynh" w:date="2023-05-08T11:25:00Z">
            <w:rPr/>
          </w:rPrChange>
        </w:rPr>
        <w:t xml:space="preserve"> </w:t>
      </w:r>
      <w:r w:rsidRPr="00116AAA">
        <w:rPr>
          <w:rFonts w:ascii="Poppins" w:hAnsi="Poppins"/>
          <w:sz w:val="20"/>
          <w:szCs w:val="20"/>
          <w:rPrChange w:id="9631" w:author="thuyhuynh" w:date="2023-05-08T11:25:00Z">
            <w:rPr/>
          </w:rPrChange>
        </w:rPr>
        <w:t xml:space="preserve">checked against the </w:t>
      </w:r>
      <w:r w:rsidRPr="00116AAA">
        <w:rPr>
          <w:rFonts w:ascii="Poppins" w:hAnsi="Poppins"/>
          <w:bCs/>
          <w:sz w:val="20"/>
          <w:szCs w:val="20"/>
          <w:rPrChange w:id="9632" w:author="thuyhuynh" w:date="2023-05-08T11:25:00Z">
            <w:rPr>
              <w:bCs/>
            </w:rPr>
          </w:rPrChange>
        </w:rPr>
        <w:t>Minimum Quality Tolerance condition</w:t>
      </w:r>
      <w:r w:rsidR="00956ADE" w:rsidRPr="00116AAA">
        <w:rPr>
          <w:rFonts w:ascii="Poppins" w:hAnsi="Poppins"/>
          <w:sz w:val="20"/>
          <w:szCs w:val="20"/>
          <w:rPrChange w:id="9633" w:author="thuyhuynh" w:date="2023-05-08T11:25:00Z">
            <w:rPr/>
          </w:rPrChange>
        </w:rPr>
        <w:t>.</w:t>
      </w:r>
      <w:r w:rsidR="00B91528" w:rsidRPr="00116AAA">
        <w:rPr>
          <w:rFonts w:ascii="Poppins" w:hAnsi="Poppins"/>
          <w:sz w:val="20"/>
          <w:szCs w:val="20"/>
          <w:rPrChange w:id="9634" w:author="thuyhuynh" w:date="2023-05-08T11:25:00Z">
            <w:rPr/>
          </w:rPrChange>
        </w:rPr>
        <w:t xml:space="preserve"> </w:t>
      </w:r>
      <w:r w:rsidRPr="00116AAA">
        <w:rPr>
          <w:rFonts w:ascii="Poppins" w:hAnsi="Poppins"/>
          <w:bCs/>
          <w:sz w:val="20"/>
          <w:szCs w:val="20"/>
          <w:rPrChange w:id="9635" w:author="thuyhuynh" w:date="2023-05-08T11:25:00Z">
            <w:rPr>
              <w:bCs/>
            </w:rPr>
          </w:rPrChange>
        </w:rPr>
        <w:t>If satisfied</w:t>
      </w:r>
      <w:r w:rsidRPr="00116AAA">
        <w:rPr>
          <w:rFonts w:ascii="Poppins" w:hAnsi="Poppins"/>
          <w:sz w:val="20"/>
          <w:szCs w:val="20"/>
          <w:rPrChange w:id="9636" w:author="thuyhuynh" w:date="2023-05-08T11:25:00Z">
            <w:rPr/>
          </w:rPrChange>
        </w:rPr>
        <w:t>, it will be returned as the captured image. Otherwise, no image is returned and user must initiate the capturing</w:t>
      </w:r>
      <w:r w:rsidR="00B91528" w:rsidRPr="00116AAA">
        <w:rPr>
          <w:rFonts w:ascii="Poppins" w:hAnsi="Poppins"/>
          <w:sz w:val="20"/>
          <w:szCs w:val="20"/>
          <w:rPrChange w:id="9637" w:author="thuyhuynh" w:date="2023-05-08T11:25:00Z">
            <w:rPr/>
          </w:rPrChange>
        </w:rPr>
        <w:t xml:space="preserve"> </w:t>
      </w:r>
      <w:r w:rsidRPr="00116AAA">
        <w:rPr>
          <w:rFonts w:ascii="Poppins" w:hAnsi="Poppins"/>
          <w:sz w:val="20"/>
          <w:szCs w:val="20"/>
          <w:rPrChange w:id="9638" w:author="thuyhuynh" w:date="2023-05-08T11:25:00Z">
            <w:rPr/>
          </w:rPrChange>
        </w:rPr>
        <w:t>process again.</w:t>
      </w:r>
    </w:p>
    <w:p w:rsidR="000E69CF" w:rsidRPr="00116AAA" w:rsidRDefault="000E69CF" w:rsidP="000E69CF">
      <w:pPr>
        <w:pStyle w:val="Default"/>
        <w:jc w:val="both"/>
        <w:rPr>
          <w:rFonts w:ascii="Poppins" w:hAnsi="Poppins"/>
          <w:sz w:val="20"/>
          <w:szCs w:val="20"/>
          <w:rPrChange w:id="9639" w:author="thuyhuynh" w:date="2023-05-08T11:25:00Z">
            <w:rPr>
              <w:rFonts w:asciiTheme="minorHAnsi" w:hAnsiTheme="minorHAnsi"/>
              <w:sz w:val="22"/>
              <w:szCs w:val="22"/>
            </w:rPr>
          </w:rPrChange>
        </w:rPr>
      </w:pPr>
    </w:p>
    <w:p w:rsidR="000E69CF" w:rsidRPr="00116AAA" w:rsidRDefault="000E69CF" w:rsidP="00CB68AF">
      <w:pPr>
        <w:pStyle w:val="ListParagraph"/>
        <w:numPr>
          <w:ilvl w:val="0"/>
          <w:numId w:val="7"/>
        </w:numPr>
        <w:jc w:val="both"/>
        <w:rPr>
          <w:rFonts w:ascii="Poppins" w:hAnsi="Poppins"/>
          <w:sz w:val="20"/>
          <w:szCs w:val="20"/>
          <w:rPrChange w:id="9640" w:author="thuyhuynh" w:date="2023-05-08T11:25:00Z">
            <w:rPr/>
          </w:rPrChange>
        </w:rPr>
      </w:pPr>
      <w:r w:rsidRPr="00116AAA">
        <w:rPr>
          <w:rFonts w:ascii="Poppins" w:hAnsi="Poppins"/>
          <w:b/>
          <w:sz w:val="20"/>
          <w:szCs w:val="20"/>
          <w:rPrChange w:id="9641" w:author="thuyhuynh" w:date="2023-05-08T11:25:00Z">
            <w:rPr>
              <w:b/>
            </w:rPr>
          </w:rPrChange>
        </w:rPr>
        <w:t>Timed-Based Search Mode:</w:t>
      </w:r>
      <w:r w:rsidRPr="00116AAA">
        <w:rPr>
          <w:rFonts w:ascii="Poppins" w:hAnsi="Poppins"/>
          <w:sz w:val="20"/>
          <w:szCs w:val="20"/>
          <w:rPrChange w:id="9642" w:author="thuyhuynh" w:date="2023-05-08T11:25:00Z">
            <w:rPr/>
          </w:rPrChange>
        </w:rPr>
        <w:t xml:space="preserve"> In the Timed-Based Search Mode, </w:t>
      </w:r>
      <w:r w:rsidR="00956ADE" w:rsidRPr="00116AAA">
        <w:rPr>
          <w:rFonts w:ascii="Poppins" w:hAnsi="Poppins"/>
          <w:sz w:val="20"/>
          <w:szCs w:val="20"/>
          <w:rPrChange w:id="9643" w:author="thuyhuynh" w:date="2023-05-08T11:25:00Z">
            <w:rPr/>
          </w:rPrChange>
        </w:rPr>
        <w:t xml:space="preserve">once </w:t>
      </w:r>
      <w:r w:rsidRPr="00116AAA">
        <w:rPr>
          <w:rFonts w:ascii="Poppins" w:hAnsi="Poppins"/>
          <w:sz w:val="20"/>
          <w:szCs w:val="20"/>
          <w:rPrChange w:id="9644" w:author="thuyhuynh" w:date="2023-05-08T11:25:00Z">
            <w:rPr/>
          </w:rPrChange>
        </w:rPr>
        <w:t>the first eye image is detected</w:t>
      </w:r>
      <w:r w:rsidR="00B27020" w:rsidRPr="00116AAA">
        <w:rPr>
          <w:rFonts w:ascii="Poppins" w:hAnsi="Poppins"/>
          <w:sz w:val="20"/>
          <w:szCs w:val="20"/>
          <w:lang w:eastAsia="ko-KR"/>
          <w:rPrChange w:id="9645" w:author="thuyhuynh" w:date="2023-05-08T11:25:00Z">
            <w:rPr>
              <w:lang w:eastAsia="ko-KR"/>
            </w:rPr>
          </w:rPrChange>
        </w:rPr>
        <w:t>, t</w:t>
      </w:r>
      <w:r w:rsidRPr="00116AAA">
        <w:rPr>
          <w:rFonts w:ascii="Poppins" w:hAnsi="Poppins"/>
          <w:sz w:val="20"/>
          <w:szCs w:val="20"/>
          <w:rPrChange w:id="9646" w:author="thuyhuynh" w:date="2023-05-08T11:25:00Z">
            <w:rPr/>
          </w:rPrChange>
        </w:rPr>
        <w:t xml:space="preserve">he device will continuously capture frames across </w:t>
      </w:r>
      <w:r w:rsidR="00B27020" w:rsidRPr="00116AAA">
        <w:rPr>
          <w:rFonts w:ascii="Poppins" w:hAnsi="Poppins"/>
          <w:sz w:val="20"/>
          <w:szCs w:val="20"/>
          <w:lang w:eastAsia="ko-KR"/>
          <w:rPrChange w:id="9647" w:author="thuyhuynh" w:date="2023-05-08T11:25:00Z">
            <w:rPr>
              <w:lang w:eastAsia="ko-KR"/>
            </w:rPr>
          </w:rPrChange>
        </w:rPr>
        <w:t>a</w:t>
      </w:r>
      <w:r w:rsidR="00B27020" w:rsidRPr="00116AAA">
        <w:rPr>
          <w:rFonts w:ascii="Poppins" w:hAnsi="Poppins"/>
          <w:sz w:val="20"/>
          <w:szCs w:val="20"/>
          <w:rPrChange w:id="9648" w:author="thuyhuynh" w:date="2023-05-08T11:25:00Z">
            <w:rPr/>
          </w:rPrChange>
        </w:rPr>
        <w:t xml:space="preserve"> </w:t>
      </w:r>
      <w:r w:rsidR="007E5E49" w:rsidRPr="00116AAA">
        <w:rPr>
          <w:rFonts w:ascii="Poppins" w:hAnsi="Poppins"/>
          <w:sz w:val="20"/>
          <w:szCs w:val="20"/>
          <w:lang w:eastAsia="ko-KR"/>
          <w:rPrChange w:id="9649" w:author="thuyhuynh" w:date="2023-05-08T11:25:00Z">
            <w:rPr>
              <w:lang w:eastAsia="ko-KR"/>
            </w:rPr>
          </w:rPrChange>
        </w:rPr>
        <w:t xml:space="preserve">pre-defined period of </w:t>
      </w:r>
      <w:r w:rsidRPr="00116AAA">
        <w:rPr>
          <w:rFonts w:ascii="Poppins" w:hAnsi="Poppins"/>
          <w:sz w:val="20"/>
          <w:szCs w:val="20"/>
          <w:rPrChange w:id="9650" w:author="thuyhuynh" w:date="2023-05-08T11:25:00Z">
            <w:rPr/>
          </w:rPrChange>
        </w:rPr>
        <w:t xml:space="preserve">time. When </w:t>
      </w:r>
      <w:r w:rsidR="007E5E49" w:rsidRPr="00116AAA">
        <w:rPr>
          <w:rFonts w:ascii="Poppins" w:hAnsi="Poppins"/>
          <w:sz w:val="20"/>
          <w:szCs w:val="20"/>
          <w:lang w:eastAsia="ko-KR"/>
          <w:rPrChange w:id="9651" w:author="thuyhuynh" w:date="2023-05-08T11:25:00Z">
            <w:rPr>
              <w:lang w:eastAsia="ko-KR"/>
            </w:rPr>
          </w:rPrChange>
        </w:rPr>
        <w:t>the period</w:t>
      </w:r>
      <w:r w:rsidRPr="00116AAA">
        <w:rPr>
          <w:rFonts w:ascii="Poppins" w:hAnsi="Poppins"/>
          <w:sz w:val="20"/>
          <w:szCs w:val="20"/>
          <w:rPrChange w:id="9652" w:author="thuyhuynh" w:date="2023-05-08T11:25:00Z">
            <w:rPr/>
          </w:rPrChange>
        </w:rPr>
        <w:t xml:space="preserve"> </w:t>
      </w:r>
      <w:r w:rsidR="007E5E49" w:rsidRPr="00116AAA">
        <w:rPr>
          <w:rFonts w:ascii="Poppins" w:hAnsi="Poppins"/>
          <w:sz w:val="20"/>
          <w:szCs w:val="20"/>
          <w:lang w:eastAsia="ko-KR"/>
          <w:rPrChange w:id="9653" w:author="thuyhuynh" w:date="2023-05-08T11:25:00Z">
            <w:rPr>
              <w:lang w:eastAsia="ko-KR"/>
            </w:rPr>
          </w:rPrChange>
        </w:rPr>
        <w:t>elapses</w:t>
      </w:r>
      <w:r w:rsidRPr="00116AAA">
        <w:rPr>
          <w:rFonts w:ascii="Poppins" w:hAnsi="Poppins"/>
          <w:sz w:val="20"/>
          <w:szCs w:val="20"/>
          <w:rPrChange w:id="9654" w:author="thuyhuynh" w:date="2023-05-08T11:25:00Z">
            <w:rPr/>
          </w:rPrChange>
        </w:rPr>
        <w:t xml:space="preserve">, the best image will be selected </w:t>
      </w:r>
      <w:r w:rsidR="007E5E49" w:rsidRPr="00116AAA">
        <w:rPr>
          <w:rFonts w:ascii="Poppins" w:hAnsi="Poppins"/>
          <w:sz w:val="20"/>
          <w:szCs w:val="20"/>
          <w:lang w:eastAsia="ko-KR"/>
          <w:rPrChange w:id="9655" w:author="thuyhuynh" w:date="2023-05-08T11:25:00Z">
            <w:rPr>
              <w:lang w:eastAsia="ko-KR"/>
            </w:rPr>
          </w:rPrChange>
        </w:rPr>
        <w:t>among the captured frames and checked</w:t>
      </w:r>
      <w:r w:rsidRPr="00116AAA">
        <w:rPr>
          <w:rFonts w:ascii="Poppins" w:hAnsi="Poppins"/>
          <w:sz w:val="20"/>
          <w:szCs w:val="20"/>
          <w:rPrChange w:id="9656" w:author="thuyhuynh" w:date="2023-05-08T11:25:00Z">
            <w:rPr/>
          </w:rPrChange>
        </w:rPr>
        <w:t xml:space="preserve"> against the </w:t>
      </w:r>
      <w:r w:rsidRPr="00116AAA">
        <w:rPr>
          <w:rFonts w:ascii="Poppins" w:hAnsi="Poppins"/>
          <w:bCs/>
          <w:sz w:val="20"/>
          <w:szCs w:val="20"/>
          <w:rPrChange w:id="9657" w:author="thuyhuynh" w:date="2023-05-08T11:25:00Z">
            <w:rPr>
              <w:bCs/>
            </w:rPr>
          </w:rPrChange>
        </w:rPr>
        <w:t>Minimum Quality Tolerance</w:t>
      </w:r>
      <w:del w:id="9658" w:author="ptdung" w:date="2023-11-30T18:02:00Z">
        <w:r w:rsidRPr="00116AAA" w:rsidDel="003D7446">
          <w:rPr>
            <w:rFonts w:ascii="Poppins" w:hAnsi="Poppins"/>
            <w:bCs/>
            <w:sz w:val="20"/>
            <w:szCs w:val="20"/>
            <w:rPrChange w:id="9659" w:author="thuyhuynh" w:date="2023-05-08T11:25:00Z">
              <w:rPr>
                <w:bCs/>
              </w:rPr>
            </w:rPrChange>
          </w:rPr>
          <w:delText xml:space="preserve"> (as defined </w:delText>
        </w:r>
        <w:r w:rsidR="006305F4" w:rsidRPr="00116AAA" w:rsidDel="003D7446">
          <w:rPr>
            <w:rFonts w:ascii="Poppins" w:hAnsi="Poppins"/>
            <w:bCs/>
            <w:sz w:val="20"/>
            <w:szCs w:val="20"/>
            <w:rPrChange w:id="9660" w:author="thuyhuynh" w:date="2023-05-08T11:25:00Z">
              <w:rPr>
                <w:bCs/>
              </w:rPr>
            </w:rPrChange>
          </w:rPr>
          <w:delText xml:space="preserve">below). </w:delText>
        </w:r>
      </w:del>
      <w:ins w:id="9661" w:author="ptdung" w:date="2023-11-30T18:02:00Z">
        <w:r w:rsidR="003D7446">
          <w:rPr>
            <w:rFonts w:ascii="Poppins" w:hAnsi="Poppins"/>
            <w:bCs/>
            <w:sz w:val="20"/>
            <w:szCs w:val="20"/>
          </w:rPr>
          <w:t xml:space="preserve">. </w:t>
        </w:r>
      </w:ins>
      <w:r w:rsidRPr="00116AAA">
        <w:rPr>
          <w:rFonts w:ascii="Poppins" w:hAnsi="Poppins"/>
          <w:bCs/>
          <w:sz w:val="20"/>
          <w:szCs w:val="20"/>
          <w:rPrChange w:id="9662" w:author="thuyhuynh" w:date="2023-05-08T11:25:00Z">
            <w:rPr>
              <w:bCs/>
            </w:rPr>
          </w:rPrChange>
        </w:rPr>
        <w:t>If satisfied</w:t>
      </w:r>
      <w:r w:rsidRPr="00116AAA">
        <w:rPr>
          <w:rFonts w:ascii="Poppins" w:hAnsi="Poppins"/>
          <w:sz w:val="20"/>
          <w:szCs w:val="20"/>
          <w:rPrChange w:id="9663" w:author="thuyhuynh" w:date="2023-05-08T11:25:00Z">
            <w:rPr/>
          </w:rPrChange>
        </w:rPr>
        <w:t>, the image will be returned as the captured image. Otherwise, no image is returned and user must initiate the capturing</w:t>
      </w:r>
      <w:r w:rsidR="006305F4" w:rsidRPr="00116AAA">
        <w:rPr>
          <w:rFonts w:ascii="Poppins" w:hAnsi="Poppins"/>
          <w:sz w:val="20"/>
          <w:szCs w:val="20"/>
          <w:rPrChange w:id="9664" w:author="thuyhuynh" w:date="2023-05-08T11:25:00Z">
            <w:rPr/>
          </w:rPrChange>
        </w:rPr>
        <w:t xml:space="preserve"> proce</w:t>
      </w:r>
      <w:r w:rsidR="006305F4" w:rsidRPr="00116AAA">
        <w:rPr>
          <w:rFonts w:ascii="Poppins" w:hAnsi="Poppins"/>
          <w:sz w:val="20"/>
          <w:szCs w:val="20"/>
          <w:lang w:eastAsia="ko-KR"/>
          <w:rPrChange w:id="9665" w:author="thuyhuynh" w:date="2023-05-08T11:25:00Z">
            <w:rPr>
              <w:lang w:eastAsia="ko-KR"/>
            </w:rPr>
          </w:rPrChange>
        </w:rPr>
        <w:t>ss</w:t>
      </w:r>
      <w:r w:rsidRPr="00116AAA">
        <w:rPr>
          <w:rFonts w:ascii="Poppins" w:hAnsi="Poppins"/>
          <w:sz w:val="20"/>
          <w:szCs w:val="20"/>
          <w:rPrChange w:id="9666" w:author="thuyhuynh" w:date="2023-05-08T11:25:00Z">
            <w:rPr/>
          </w:rPrChange>
        </w:rPr>
        <w:t xml:space="preserve"> again.</w:t>
      </w:r>
    </w:p>
    <w:p w:rsidR="008D0823" w:rsidRPr="00116AAA" w:rsidDel="003D7446" w:rsidRDefault="000E69CF">
      <w:pPr>
        <w:pStyle w:val="Heading3"/>
        <w:rPr>
          <w:del w:id="9667" w:author="ptdung" w:date="2023-11-30T18:02:00Z"/>
        </w:rPr>
      </w:pPr>
      <w:bookmarkStart w:id="9668" w:name="_Toc263100538"/>
      <w:bookmarkStart w:id="9669" w:name="_Toc263673312"/>
      <w:bookmarkStart w:id="9670" w:name="_Toc274753239"/>
      <w:bookmarkStart w:id="9671" w:name="_Toc330934461"/>
      <w:bookmarkStart w:id="9672" w:name="_Ref340741372"/>
      <w:del w:id="9673" w:author="ptdung" w:date="2023-11-30T18:02:00Z">
        <w:r w:rsidRPr="00116AAA" w:rsidDel="003D7446">
          <w:delText>Minimum Quality Tolerance</w:delText>
        </w:r>
        <w:bookmarkStart w:id="9674" w:name="_Toc152261273"/>
        <w:bookmarkStart w:id="9675" w:name="_Toc153897380"/>
        <w:bookmarkStart w:id="9676" w:name="_Toc155348452"/>
        <w:bookmarkStart w:id="9677" w:name="_Toc155348755"/>
        <w:bookmarkEnd w:id="9668"/>
        <w:bookmarkEnd w:id="9669"/>
        <w:bookmarkEnd w:id="9670"/>
        <w:bookmarkEnd w:id="9671"/>
        <w:bookmarkEnd w:id="9672"/>
        <w:bookmarkEnd w:id="9674"/>
        <w:bookmarkEnd w:id="9675"/>
        <w:bookmarkEnd w:id="9676"/>
        <w:bookmarkEnd w:id="9677"/>
      </w:del>
    </w:p>
    <w:p w:rsidR="000E69CF" w:rsidRPr="00116AAA" w:rsidDel="003D7446" w:rsidRDefault="000E69CF" w:rsidP="000E69CF">
      <w:pPr>
        <w:pStyle w:val="Default"/>
        <w:jc w:val="both"/>
        <w:rPr>
          <w:del w:id="9678" w:author="ptdung" w:date="2023-11-30T18:02:00Z"/>
          <w:rFonts w:ascii="Poppins" w:eastAsiaTheme="minorEastAsia" w:hAnsi="Poppins"/>
          <w:color w:val="auto"/>
          <w:sz w:val="20"/>
          <w:szCs w:val="20"/>
          <w:rPrChange w:id="9679" w:author="thuyhuynh" w:date="2023-05-08T11:25:00Z">
            <w:rPr>
              <w:del w:id="9680" w:author="ptdung" w:date="2023-11-30T18:02:00Z"/>
              <w:rFonts w:asciiTheme="minorHAnsi" w:eastAsiaTheme="minorEastAsia" w:hAnsiTheme="minorHAnsi"/>
              <w:color w:val="auto"/>
              <w:sz w:val="22"/>
              <w:szCs w:val="22"/>
            </w:rPr>
          </w:rPrChange>
        </w:rPr>
      </w:pPr>
      <w:del w:id="9681" w:author="ptdung" w:date="2023-11-30T18:02:00Z">
        <w:r w:rsidRPr="00116AAA" w:rsidDel="003D7446">
          <w:rPr>
            <w:rFonts w:ascii="Poppins" w:hAnsi="Poppins"/>
            <w:sz w:val="20"/>
            <w:szCs w:val="20"/>
            <w:rPrChange w:id="9682" w:author="thuyhuynh" w:date="2023-05-08T11:25:00Z">
              <w:rPr>
                <w:rFonts w:asciiTheme="minorHAnsi" w:hAnsiTheme="minorHAnsi"/>
              </w:rPr>
            </w:rPrChange>
          </w:rPr>
          <w:delText xml:space="preserve">The Minimum Quality Tolerance parameter specifies the minimum quality level for the accepted </w:delText>
        </w:r>
        <w:r w:rsidR="007E5E49" w:rsidRPr="00116AAA" w:rsidDel="003D7446">
          <w:rPr>
            <w:rFonts w:ascii="Poppins" w:hAnsi="Poppins"/>
            <w:sz w:val="20"/>
            <w:szCs w:val="20"/>
            <w:rPrChange w:id="9683" w:author="thuyhuynh" w:date="2023-05-08T11:25:00Z">
              <w:rPr>
                <w:rFonts w:asciiTheme="minorHAnsi" w:hAnsiTheme="minorHAnsi"/>
              </w:rPr>
            </w:rPrChange>
          </w:rPr>
          <w:delText xml:space="preserve">iris </w:delText>
        </w:r>
        <w:r w:rsidRPr="00116AAA" w:rsidDel="003D7446">
          <w:rPr>
            <w:rFonts w:ascii="Poppins" w:hAnsi="Poppins"/>
            <w:sz w:val="20"/>
            <w:szCs w:val="20"/>
            <w:rPrChange w:id="9684" w:author="thuyhuynh" w:date="2023-05-08T11:25:00Z">
              <w:rPr>
                <w:rFonts w:asciiTheme="minorHAnsi" w:hAnsiTheme="minorHAnsi"/>
              </w:rPr>
            </w:rPrChange>
          </w:rPr>
          <w:delText>images. They are classified as follows</w:delText>
        </w:r>
        <w:r w:rsidR="006305F4" w:rsidRPr="00116AAA" w:rsidDel="003D7446">
          <w:rPr>
            <w:rFonts w:ascii="Poppins" w:hAnsi="Poppins"/>
            <w:sz w:val="20"/>
            <w:szCs w:val="20"/>
            <w:rPrChange w:id="9685" w:author="thuyhuynh" w:date="2023-05-08T11:25:00Z">
              <w:rPr>
                <w:rFonts w:asciiTheme="minorHAnsi" w:hAnsiTheme="minorHAnsi"/>
              </w:rPr>
            </w:rPrChange>
          </w:rPr>
          <w:delText>:</w:delText>
        </w:r>
        <w:bookmarkStart w:id="9686" w:name="_Toc152261274"/>
        <w:bookmarkStart w:id="9687" w:name="_Toc153897381"/>
        <w:bookmarkStart w:id="9688" w:name="_Toc155348453"/>
        <w:bookmarkStart w:id="9689" w:name="_Toc155348756"/>
        <w:bookmarkEnd w:id="9686"/>
        <w:bookmarkEnd w:id="9687"/>
        <w:bookmarkEnd w:id="9688"/>
        <w:bookmarkEnd w:id="9689"/>
      </w:del>
    </w:p>
    <w:p w:rsidR="000E69CF" w:rsidRPr="00116AAA" w:rsidDel="003D7446" w:rsidRDefault="000E69CF" w:rsidP="000E69CF">
      <w:pPr>
        <w:pStyle w:val="Default"/>
        <w:jc w:val="both"/>
        <w:rPr>
          <w:del w:id="9690" w:author="ptdung" w:date="2023-11-30T18:02:00Z"/>
          <w:rFonts w:ascii="Poppins" w:hAnsi="Poppins"/>
          <w:color w:val="auto"/>
          <w:sz w:val="20"/>
          <w:szCs w:val="20"/>
          <w:rPrChange w:id="9691" w:author="thuyhuynh" w:date="2023-05-08T11:25:00Z">
            <w:rPr>
              <w:del w:id="9692" w:author="ptdung" w:date="2023-11-30T18:02:00Z"/>
              <w:rFonts w:asciiTheme="minorHAnsi" w:hAnsiTheme="minorHAnsi"/>
              <w:color w:val="auto"/>
              <w:sz w:val="22"/>
              <w:szCs w:val="22"/>
            </w:rPr>
          </w:rPrChange>
        </w:rPr>
      </w:pPr>
      <w:bookmarkStart w:id="9693" w:name="_Toc152261275"/>
      <w:bookmarkStart w:id="9694" w:name="_Toc153897382"/>
      <w:bookmarkStart w:id="9695" w:name="_Toc155348454"/>
      <w:bookmarkStart w:id="9696" w:name="_Toc155348757"/>
      <w:bookmarkEnd w:id="9693"/>
      <w:bookmarkEnd w:id="9694"/>
      <w:bookmarkEnd w:id="9695"/>
      <w:bookmarkEnd w:id="9696"/>
    </w:p>
    <w:p w:rsidR="000E69CF" w:rsidRPr="00116AAA" w:rsidDel="003D7446" w:rsidRDefault="000E69CF" w:rsidP="00CB68AF">
      <w:pPr>
        <w:pStyle w:val="ListParagraph"/>
        <w:numPr>
          <w:ilvl w:val="0"/>
          <w:numId w:val="7"/>
        </w:numPr>
        <w:jc w:val="both"/>
        <w:rPr>
          <w:del w:id="9697" w:author="ptdung" w:date="2023-11-30T18:02:00Z"/>
          <w:rFonts w:ascii="Poppins" w:hAnsi="Poppins"/>
          <w:sz w:val="20"/>
          <w:szCs w:val="20"/>
          <w:rPrChange w:id="9698" w:author="thuyhuynh" w:date="2023-05-08T11:25:00Z">
            <w:rPr>
              <w:del w:id="9699" w:author="ptdung" w:date="2023-11-30T18:02:00Z"/>
            </w:rPr>
          </w:rPrChange>
        </w:rPr>
      </w:pPr>
      <w:del w:id="9700" w:author="ptdung" w:date="2023-11-30T18:02:00Z">
        <w:r w:rsidRPr="00116AAA" w:rsidDel="003D7446">
          <w:rPr>
            <w:rFonts w:ascii="Poppins" w:hAnsi="Poppins"/>
            <w:b/>
            <w:sz w:val="20"/>
            <w:szCs w:val="20"/>
            <w:rPrChange w:id="9701" w:author="thuyhuynh" w:date="2023-05-08T11:25:00Z">
              <w:rPr>
                <w:b/>
              </w:rPr>
            </w:rPrChange>
          </w:rPr>
          <w:delText xml:space="preserve">Normal: </w:delText>
        </w:r>
        <w:r w:rsidRPr="00116AAA" w:rsidDel="003D7446">
          <w:rPr>
            <w:rFonts w:ascii="Poppins" w:hAnsi="Poppins"/>
            <w:sz w:val="20"/>
            <w:szCs w:val="20"/>
            <w:rPrChange w:id="9702" w:author="thuyhuynh" w:date="2023-05-08T11:25:00Z">
              <w:rPr/>
            </w:rPrChange>
          </w:rPr>
          <w:delText xml:space="preserve">This is the least stringent </w:delText>
        </w:r>
        <w:r w:rsidR="007E5E49" w:rsidRPr="00116AAA" w:rsidDel="003D7446">
          <w:rPr>
            <w:rFonts w:ascii="Poppins" w:hAnsi="Poppins"/>
            <w:sz w:val="20"/>
            <w:szCs w:val="20"/>
            <w:lang w:eastAsia="ko-KR"/>
            <w:rPrChange w:id="9703" w:author="thuyhuynh" w:date="2023-05-08T11:25:00Z">
              <w:rPr>
                <w:lang w:eastAsia="ko-KR"/>
              </w:rPr>
            </w:rPrChange>
          </w:rPr>
          <w:delText xml:space="preserve">quality requirement </w:delText>
        </w:r>
        <w:r w:rsidRPr="00116AAA" w:rsidDel="003D7446">
          <w:rPr>
            <w:rFonts w:ascii="Poppins" w:hAnsi="Poppins"/>
            <w:sz w:val="20"/>
            <w:szCs w:val="20"/>
            <w:rPrChange w:id="9704" w:author="thuyhuynh" w:date="2023-05-08T11:25:00Z">
              <w:rPr/>
            </w:rPrChange>
          </w:rPr>
          <w:delText>for the accepted frames and is suitable for everyone regardless of their eye colors and their races. With this choice, the camera operation works in the most user-friendly</w:delText>
        </w:r>
        <w:r w:rsidR="006305F4" w:rsidRPr="00116AAA" w:rsidDel="003D7446">
          <w:rPr>
            <w:rFonts w:ascii="Poppins" w:hAnsi="Poppins"/>
            <w:sz w:val="20"/>
            <w:szCs w:val="20"/>
            <w:rPrChange w:id="9705" w:author="thuyhuynh" w:date="2023-05-08T11:25:00Z">
              <w:rPr/>
            </w:rPrChange>
          </w:rPr>
          <w:delText xml:space="preserve"> condition, but the trade</w:delText>
        </w:r>
        <w:r w:rsidRPr="00116AAA" w:rsidDel="003D7446">
          <w:rPr>
            <w:rFonts w:ascii="Poppins" w:hAnsi="Poppins"/>
            <w:sz w:val="20"/>
            <w:szCs w:val="20"/>
            <w:rPrChange w:id="9706" w:author="thuyhuynh" w:date="2023-05-08T11:25:00Z">
              <w:rPr/>
            </w:rPrChange>
          </w:rPr>
          <w:delText>off is that the system may accept</w:delText>
        </w:r>
        <w:r w:rsidR="00B91528" w:rsidRPr="00116AAA" w:rsidDel="003D7446">
          <w:rPr>
            <w:rFonts w:ascii="Poppins" w:hAnsi="Poppins"/>
            <w:sz w:val="20"/>
            <w:szCs w:val="20"/>
            <w:rPrChange w:id="9707" w:author="thuyhuynh" w:date="2023-05-08T11:25:00Z">
              <w:rPr/>
            </w:rPrChange>
          </w:rPr>
          <w:delText xml:space="preserve"> </w:delText>
        </w:r>
        <w:r w:rsidRPr="00116AAA" w:rsidDel="003D7446">
          <w:rPr>
            <w:rFonts w:ascii="Poppins" w:hAnsi="Poppins"/>
            <w:sz w:val="20"/>
            <w:szCs w:val="20"/>
            <w:rPrChange w:id="9708" w:author="thuyhuynh" w:date="2023-05-08T11:25:00Z">
              <w:rPr/>
            </w:rPrChange>
          </w:rPr>
          <w:delText xml:space="preserve">a lower quality image as output. </w:delText>
        </w:r>
        <w:r w:rsidR="007348E7" w:rsidRPr="00116AAA" w:rsidDel="003D7446">
          <w:rPr>
            <w:rFonts w:ascii="Poppins" w:hAnsi="Poppins"/>
            <w:sz w:val="20"/>
            <w:szCs w:val="20"/>
            <w:lang w:eastAsia="ko-KR"/>
            <w:rPrChange w:id="9709" w:author="thuyhuynh" w:date="2023-05-08T11:25:00Z">
              <w:rPr>
                <w:lang w:eastAsia="ko-KR"/>
              </w:rPr>
            </w:rPrChange>
          </w:rPr>
          <w:delText>Frankly</w:delText>
        </w:r>
        <w:r w:rsidRPr="00116AAA" w:rsidDel="003D7446">
          <w:rPr>
            <w:rFonts w:ascii="Poppins" w:hAnsi="Poppins"/>
            <w:sz w:val="20"/>
            <w:szCs w:val="20"/>
            <w:rPrChange w:id="9710" w:author="thuyhuynh" w:date="2023-05-08T11:25:00Z">
              <w:rPr/>
            </w:rPrChange>
          </w:rPr>
          <w:delText xml:space="preserve">, most images accepted in this mode will be of </w:delText>
        </w:r>
        <w:r w:rsidR="005500A1" w:rsidRPr="00116AAA" w:rsidDel="003D7446">
          <w:rPr>
            <w:rFonts w:ascii="Poppins" w:hAnsi="Poppins"/>
            <w:sz w:val="20"/>
            <w:szCs w:val="20"/>
            <w:lang w:eastAsia="ko-KR"/>
            <w:rPrChange w:id="9711" w:author="thuyhuynh" w:date="2023-05-08T11:25:00Z">
              <w:rPr>
                <w:lang w:eastAsia="ko-KR"/>
              </w:rPr>
            </w:rPrChange>
          </w:rPr>
          <w:delText>sufficiently</w:delText>
        </w:r>
        <w:r w:rsidR="007E5E49" w:rsidRPr="00116AAA" w:rsidDel="003D7446">
          <w:rPr>
            <w:rFonts w:ascii="Poppins" w:hAnsi="Poppins"/>
            <w:sz w:val="20"/>
            <w:szCs w:val="20"/>
            <w:lang w:eastAsia="ko-KR"/>
            <w:rPrChange w:id="9712" w:author="thuyhuynh" w:date="2023-05-08T11:25:00Z">
              <w:rPr>
                <w:lang w:eastAsia="ko-KR"/>
              </w:rPr>
            </w:rPrChange>
          </w:rPr>
          <w:delText xml:space="preserve"> </w:delText>
        </w:r>
        <w:r w:rsidRPr="00116AAA" w:rsidDel="003D7446">
          <w:rPr>
            <w:rFonts w:ascii="Poppins" w:hAnsi="Poppins"/>
            <w:sz w:val="20"/>
            <w:szCs w:val="20"/>
            <w:rPrChange w:id="9713" w:author="thuyhuynh" w:date="2023-05-08T11:25:00Z">
              <w:rPr/>
            </w:rPrChange>
          </w:rPr>
          <w:delText>good quality. This mode is recommended by IriTech for speed and usability.</w:delText>
        </w:r>
        <w:bookmarkStart w:id="9714" w:name="_Toc152261276"/>
        <w:bookmarkStart w:id="9715" w:name="_Toc153897383"/>
        <w:bookmarkStart w:id="9716" w:name="_Toc155348455"/>
        <w:bookmarkStart w:id="9717" w:name="_Toc155348758"/>
        <w:bookmarkEnd w:id="9714"/>
        <w:bookmarkEnd w:id="9715"/>
        <w:bookmarkEnd w:id="9716"/>
        <w:bookmarkEnd w:id="9717"/>
      </w:del>
    </w:p>
    <w:p w:rsidR="000E69CF" w:rsidRPr="00116AAA" w:rsidDel="003D7446" w:rsidRDefault="000E69CF" w:rsidP="000E69CF">
      <w:pPr>
        <w:ind w:left="360"/>
        <w:jc w:val="both"/>
        <w:rPr>
          <w:del w:id="9718" w:author="ptdung" w:date="2023-11-30T18:02:00Z"/>
          <w:rFonts w:ascii="Poppins" w:hAnsi="Poppins"/>
          <w:b/>
          <w:sz w:val="20"/>
          <w:szCs w:val="20"/>
          <w:rPrChange w:id="9719" w:author="thuyhuynh" w:date="2023-05-08T11:25:00Z">
            <w:rPr>
              <w:del w:id="9720" w:author="ptdung" w:date="2023-11-30T18:02:00Z"/>
              <w:b/>
            </w:rPr>
          </w:rPrChange>
        </w:rPr>
      </w:pPr>
      <w:bookmarkStart w:id="9721" w:name="_Toc152261277"/>
      <w:bookmarkStart w:id="9722" w:name="_Toc153897384"/>
      <w:bookmarkStart w:id="9723" w:name="_Toc155348456"/>
      <w:bookmarkStart w:id="9724" w:name="_Toc155348759"/>
      <w:bookmarkEnd w:id="9721"/>
      <w:bookmarkEnd w:id="9722"/>
      <w:bookmarkEnd w:id="9723"/>
      <w:bookmarkEnd w:id="9724"/>
    </w:p>
    <w:p w:rsidR="000E69CF" w:rsidRPr="00116AAA" w:rsidDel="003D7446" w:rsidRDefault="000E69CF" w:rsidP="00CB68AF">
      <w:pPr>
        <w:pStyle w:val="ListParagraph"/>
        <w:numPr>
          <w:ilvl w:val="0"/>
          <w:numId w:val="7"/>
        </w:numPr>
        <w:jc w:val="both"/>
        <w:rPr>
          <w:del w:id="9725" w:author="ptdung" w:date="2023-11-30T18:02:00Z"/>
          <w:rFonts w:ascii="Poppins" w:hAnsi="Poppins"/>
          <w:b/>
          <w:sz w:val="20"/>
          <w:szCs w:val="20"/>
          <w:rPrChange w:id="9726" w:author="thuyhuynh" w:date="2023-05-08T11:25:00Z">
            <w:rPr>
              <w:del w:id="9727" w:author="ptdung" w:date="2023-11-30T18:02:00Z"/>
              <w:b/>
            </w:rPr>
          </w:rPrChange>
        </w:rPr>
      </w:pPr>
      <w:del w:id="9728" w:author="ptdung" w:date="2023-11-30T18:02:00Z">
        <w:r w:rsidRPr="00116AAA" w:rsidDel="003D7446">
          <w:rPr>
            <w:rFonts w:ascii="Poppins" w:hAnsi="Poppins"/>
            <w:b/>
            <w:sz w:val="20"/>
            <w:szCs w:val="20"/>
            <w:rPrChange w:id="9729" w:author="thuyhuynh" w:date="2023-05-08T11:25:00Z">
              <w:rPr>
                <w:b/>
              </w:rPr>
            </w:rPrChange>
          </w:rPr>
          <w:delText xml:space="preserve">High: </w:delText>
        </w:r>
        <w:r w:rsidRPr="00116AAA" w:rsidDel="003D7446">
          <w:rPr>
            <w:rFonts w:ascii="Poppins" w:hAnsi="Poppins"/>
            <w:sz w:val="20"/>
            <w:szCs w:val="20"/>
            <w:rPrChange w:id="9730" w:author="thuyhuynh" w:date="2023-05-08T11:25:00Z">
              <w:rPr/>
            </w:rPrChange>
          </w:rPr>
          <w:delText>In this setting, the iris quality th</w:delText>
        </w:r>
        <w:r w:rsidR="005500A1" w:rsidRPr="00116AAA" w:rsidDel="003D7446">
          <w:rPr>
            <w:rFonts w:ascii="Poppins" w:hAnsi="Poppins"/>
            <w:sz w:val="20"/>
            <w:szCs w:val="20"/>
            <w:rPrChange w:id="9731" w:author="thuyhuynh" w:date="2023-05-08T11:25:00Z">
              <w:rPr/>
            </w:rPrChange>
          </w:rPr>
          <w:delText xml:space="preserve">resholds are more stringent, </w:delText>
        </w:r>
        <w:r w:rsidR="005500A1" w:rsidRPr="00116AAA" w:rsidDel="003D7446">
          <w:rPr>
            <w:rFonts w:ascii="Poppins" w:hAnsi="Poppins"/>
            <w:sz w:val="20"/>
            <w:szCs w:val="20"/>
            <w:lang w:eastAsia="ko-KR"/>
            <w:rPrChange w:id="9732" w:author="thuyhuynh" w:date="2023-05-08T11:25:00Z">
              <w:rPr>
                <w:lang w:eastAsia="ko-KR"/>
              </w:rPr>
            </w:rPrChange>
          </w:rPr>
          <w:delText>but</w:delText>
        </w:r>
        <w:r w:rsidRPr="00116AAA" w:rsidDel="003D7446">
          <w:rPr>
            <w:rFonts w:ascii="Poppins" w:hAnsi="Poppins"/>
            <w:sz w:val="20"/>
            <w:szCs w:val="20"/>
            <w:rPrChange w:id="9733" w:author="thuyhuynh" w:date="2023-05-08T11:25:00Z">
              <w:rPr/>
            </w:rPrChange>
          </w:rPr>
          <w:delText xml:space="preserve"> the camera operation may be less user-friendly. </w:delText>
        </w:r>
        <w:r w:rsidR="005500A1" w:rsidRPr="00116AAA" w:rsidDel="003D7446">
          <w:rPr>
            <w:rFonts w:ascii="Poppins" w:hAnsi="Poppins"/>
            <w:sz w:val="20"/>
            <w:szCs w:val="20"/>
            <w:lang w:eastAsia="ko-KR"/>
            <w:rPrChange w:id="9734" w:author="thuyhuynh" w:date="2023-05-08T11:25:00Z">
              <w:rPr>
                <w:lang w:eastAsia="ko-KR"/>
              </w:rPr>
            </w:rPrChange>
          </w:rPr>
          <w:delText>On the contrary</w:delText>
        </w:r>
        <w:r w:rsidRPr="00116AAA" w:rsidDel="003D7446">
          <w:rPr>
            <w:rFonts w:ascii="Poppins" w:hAnsi="Poppins"/>
            <w:sz w:val="20"/>
            <w:szCs w:val="20"/>
            <w:rPrChange w:id="9735" w:author="thuyhuynh" w:date="2023-05-08T11:25:00Z">
              <w:rPr/>
            </w:rPrChange>
          </w:rPr>
          <w:delText>, the system will exclude</w:delText>
        </w:r>
        <w:r w:rsidR="00B91528" w:rsidRPr="00116AAA" w:rsidDel="003D7446">
          <w:rPr>
            <w:rFonts w:ascii="Poppins" w:hAnsi="Poppins"/>
            <w:sz w:val="20"/>
            <w:szCs w:val="20"/>
            <w:rPrChange w:id="9736" w:author="thuyhuynh" w:date="2023-05-08T11:25:00Z">
              <w:rPr/>
            </w:rPrChange>
          </w:rPr>
          <w:delText xml:space="preserve"> </w:delText>
        </w:r>
        <w:r w:rsidRPr="00116AAA" w:rsidDel="003D7446">
          <w:rPr>
            <w:rFonts w:ascii="Poppins" w:hAnsi="Poppins"/>
            <w:sz w:val="20"/>
            <w:szCs w:val="20"/>
            <w:rPrChange w:id="9737" w:author="thuyhuynh" w:date="2023-05-08T11:25:00Z">
              <w:rPr/>
            </w:rPrChange>
          </w:rPr>
          <w:delText>most low quality images as output. The “High” Minimum Quality Tolerance condition provides better analysis for the people with darker eyes such as Arabs, Africans, Asians, and Eastern Europeans.</w:delText>
        </w:r>
        <w:bookmarkStart w:id="9738" w:name="_Toc152261278"/>
        <w:bookmarkStart w:id="9739" w:name="_Toc153897385"/>
        <w:bookmarkStart w:id="9740" w:name="_Toc155348457"/>
        <w:bookmarkStart w:id="9741" w:name="_Toc155348760"/>
        <w:bookmarkEnd w:id="9738"/>
        <w:bookmarkEnd w:id="9739"/>
        <w:bookmarkEnd w:id="9740"/>
        <w:bookmarkEnd w:id="9741"/>
      </w:del>
    </w:p>
    <w:p w:rsidR="000E69CF" w:rsidRPr="00116AAA" w:rsidDel="003D7446" w:rsidRDefault="000E69CF" w:rsidP="000E69CF">
      <w:pPr>
        <w:jc w:val="both"/>
        <w:rPr>
          <w:del w:id="9742" w:author="ptdung" w:date="2023-11-30T18:02:00Z"/>
          <w:rFonts w:ascii="Poppins" w:hAnsi="Poppins"/>
          <w:b/>
          <w:sz w:val="20"/>
          <w:szCs w:val="20"/>
          <w:rPrChange w:id="9743" w:author="thuyhuynh" w:date="2023-05-08T11:25:00Z">
            <w:rPr>
              <w:del w:id="9744" w:author="ptdung" w:date="2023-11-30T18:02:00Z"/>
              <w:b/>
            </w:rPr>
          </w:rPrChange>
        </w:rPr>
      </w:pPr>
      <w:bookmarkStart w:id="9745" w:name="_Toc152261279"/>
      <w:bookmarkStart w:id="9746" w:name="_Toc153897386"/>
      <w:bookmarkStart w:id="9747" w:name="_Toc155348458"/>
      <w:bookmarkStart w:id="9748" w:name="_Toc155348761"/>
      <w:bookmarkEnd w:id="9745"/>
      <w:bookmarkEnd w:id="9746"/>
      <w:bookmarkEnd w:id="9747"/>
      <w:bookmarkEnd w:id="9748"/>
    </w:p>
    <w:p w:rsidR="000E69CF" w:rsidRPr="00116AAA" w:rsidDel="003D7446" w:rsidRDefault="000E69CF" w:rsidP="00CB68AF">
      <w:pPr>
        <w:pStyle w:val="ListParagraph"/>
        <w:numPr>
          <w:ilvl w:val="0"/>
          <w:numId w:val="7"/>
        </w:numPr>
        <w:jc w:val="both"/>
        <w:rPr>
          <w:del w:id="9749" w:author="ptdung" w:date="2023-11-30T18:02:00Z"/>
          <w:rFonts w:ascii="Poppins" w:hAnsi="Poppins"/>
          <w:b/>
          <w:sz w:val="20"/>
          <w:szCs w:val="20"/>
          <w:rPrChange w:id="9750" w:author="thuyhuynh" w:date="2023-05-08T11:25:00Z">
            <w:rPr>
              <w:del w:id="9751" w:author="ptdung" w:date="2023-11-30T18:02:00Z"/>
              <w:b/>
            </w:rPr>
          </w:rPrChange>
        </w:rPr>
      </w:pPr>
      <w:del w:id="9752" w:author="ptdung" w:date="2023-11-30T18:02:00Z">
        <w:r w:rsidRPr="00116AAA" w:rsidDel="003D7446">
          <w:rPr>
            <w:rFonts w:ascii="Poppins" w:hAnsi="Poppins"/>
            <w:b/>
            <w:sz w:val="20"/>
            <w:szCs w:val="20"/>
            <w:rPrChange w:id="9753" w:author="thuyhuynh" w:date="2023-05-08T11:25:00Z">
              <w:rPr>
                <w:b/>
              </w:rPr>
            </w:rPrChange>
          </w:rPr>
          <w:delText xml:space="preserve">Very High: </w:delText>
        </w:r>
        <w:r w:rsidR="00F45085" w:rsidRPr="00116AAA" w:rsidDel="003D7446">
          <w:rPr>
            <w:rFonts w:ascii="Poppins" w:hAnsi="Poppins"/>
            <w:sz w:val="20"/>
            <w:szCs w:val="20"/>
            <w:lang w:eastAsia="ko-KR"/>
            <w:rPrChange w:id="9754" w:author="thuyhuynh" w:date="2023-05-08T11:25:00Z">
              <w:rPr>
                <w:lang w:eastAsia="ko-KR"/>
              </w:rPr>
            </w:rPrChange>
          </w:rPr>
          <w:delText>I</w:delText>
        </w:r>
        <w:r w:rsidR="00F45085" w:rsidRPr="00116AAA" w:rsidDel="003D7446">
          <w:rPr>
            <w:rFonts w:ascii="Poppins" w:hAnsi="Poppins"/>
            <w:sz w:val="20"/>
            <w:szCs w:val="20"/>
            <w:rPrChange w:id="9755" w:author="thuyhuynh" w:date="2023-05-08T11:25:00Z">
              <w:rPr/>
            </w:rPrChange>
          </w:rPr>
          <w:delText>n</w:delText>
        </w:r>
        <w:r w:rsidRPr="00116AAA" w:rsidDel="003D7446">
          <w:rPr>
            <w:rFonts w:ascii="Poppins" w:hAnsi="Poppins"/>
            <w:sz w:val="20"/>
            <w:szCs w:val="20"/>
            <w:rPrChange w:id="9756" w:author="thuyhuynh" w:date="2023-05-08T11:25:00Z">
              <w:rPr/>
            </w:rPrChange>
          </w:rPr>
          <w:delText xml:space="preserve"> “Very High” Minimum Quality Tolerance condition, the capturing process tends to accept only the highest quality images, which may </w:delText>
        </w:r>
        <w:r w:rsidR="007E5E49" w:rsidRPr="00116AAA" w:rsidDel="003D7446">
          <w:rPr>
            <w:rFonts w:ascii="Poppins" w:hAnsi="Poppins"/>
            <w:sz w:val="20"/>
            <w:szCs w:val="20"/>
            <w:lang w:eastAsia="ko-KR"/>
            <w:rPrChange w:id="9757" w:author="thuyhuynh" w:date="2023-05-08T11:25:00Z">
              <w:rPr>
                <w:lang w:eastAsia="ko-KR"/>
              </w:rPr>
            </w:rPrChange>
          </w:rPr>
          <w:delText>require more than one trial for</w:delText>
        </w:r>
        <w:r w:rsidR="007E5E49" w:rsidRPr="00116AAA" w:rsidDel="003D7446">
          <w:rPr>
            <w:rFonts w:ascii="Poppins" w:hAnsi="Poppins"/>
            <w:sz w:val="20"/>
            <w:szCs w:val="20"/>
            <w:rPrChange w:id="9758" w:author="thuyhuynh" w:date="2023-05-08T11:25:00Z">
              <w:rPr/>
            </w:rPrChange>
          </w:rPr>
          <w:delText xml:space="preserve"> </w:delText>
        </w:r>
        <w:r w:rsidR="0073347D" w:rsidRPr="00116AAA" w:rsidDel="003D7446">
          <w:rPr>
            <w:rFonts w:ascii="Poppins" w:hAnsi="Poppins"/>
            <w:sz w:val="20"/>
            <w:szCs w:val="20"/>
            <w:rPrChange w:id="9759" w:author="thuyhuynh" w:date="2023-05-08T11:25:00Z">
              <w:rPr/>
            </w:rPrChange>
          </w:rPr>
          <w:delText>some</w:delText>
        </w:r>
        <w:r w:rsidR="00B91528" w:rsidRPr="00116AAA" w:rsidDel="003D7446">
          <w:rPr>
            <w:rFonts w:ascii="Poppins" w:hAnsi="Poppins"/>
            <w:sz w:val="20"/>
            <w:szCs w:val="20"/>
            <w:rPrChange w:id="9760" w:author="thuyhuynh" w:date="2023-05-08T11:25:00Z">
              <w:rPr/>
            </w:rPrChange>
          </w:rPr>
          <w:delText xml:space="preserve"> </w:delText>
        </w:r>
        <w:r w:rsidRPr="00116AAA" w:rsidDel="003D7446">
          <w:rPr>
            <w:rFonts w:ascii="Poppins" w:hAnsi="Poppins"/>
            <w:sz w:val="20"/>
            <w:szCs w:val="20"/>
            <w:rPrChange w:id="9761" w:author="thuyhuynh" w:date="2023-05-08T11:25:00Z">
              <w:rPr/>
            </w:rPrChange>
          </w:rPr>
          <w:delText>users. However, using the “Very High” mode, the quality</w:delText>
        </w:r>
        <w:r w:rsidR="00B91528" w:rsidRPr="00116AAA" w:rsidDel="003D7446">
          <w:rPr>
            <w:rFonts w:ascii="Poppins" w:hAnsi="Poppins"/>
            <w:sz w:val="20"/>
            <w:szCs w:val="20"/>
            <w:rPrChange w:id="9762" w:author="thuyhuynh" w:date="2023-05-08T11:25:00Z">
              <w:rPr/>
            </w:rPrChange>
          </w:rPr>
          <w:delText xml:space="preserve"> </w:delText>
        </w:r>
        <w:r w:rsidRPr="00116AAA" w:rsidDel="003D7446">
          <w:rPr>
            <w:rFonts w:ascii="Poppins" w:hAnsi="Poppins"/>
            <w:sz w:val="20"/>
            <w:szCs w:val="20"/>
            <w:rPrChange w:id="9763" w:author="thuyhuynh" w:date="2023-05-08T11:25:00Z">
              <w:rPr/>
            </w:rPrChange>
          </w:rPr>
          <w:delText xml:space="preserve">of every output image is in a perfect condition. </w:delText>
        </w:r>
        <w:r w:rsidR="00F45085" w:rsidRPr="00116AAA" w:rsidDel="003D7446">
          <w:rPr>
            <w:rFonts w:ascii="Poppins" w:hAnsi="Poppins"/>
            <w:sz w:val="20"/>
            <w:szCs w:val="20"/>
            <w:lang w:eastAsia="ko-KR"/>
            <w:rPrChange w:id="9764" w:author="thuyhuynh" w:date="2023-05-08T11:25:00Z">
              <w:rPr>
                <w:lang w:eastAsia="ko-KR"/>
              </w:rPr>
            </w:rPrChange>
          </w:rPr>
          <w:delText>T</w:delText>
        </w:r>
        <w:r w:rsidRPr="00116AAA" w:rsidDel="003D7446">
          <w:rPr>
            <w:rFonts w:ascii="Poppins" w:hAnsi="Poppins"/>
            <w:sz w:val="20"/>
            <w:szCs w:val="20"/>
            <w:rPrChange w:id="9765" w:author="thuyhuynh" w:date="2023-05-08T11:25:00Z">
              <w:rPr/>
            </w:rPrChange>
          </w:rPr>
          <w:delText>his mode is recommended when user’s convenience is not a priority.</w:delText>
        </w:r>
        <w:bookmarkStart w:id="9766" w:name="_Toc152261280"/>
        <w:bookmarkStart w:id="9767" w:name="_Toc153897387"/>
        <w:bookmarkStart w:id="9768" w:name="_Toc155348459"/>
        <w:bookmarkStart w:id="9769" w:name="_Toc155348762"/>
        <w:bookmarkEnd w:id="9766"/>
        <w:bookmarkEnd w:id="9767"/>
        <w:bookmarkEnd w:id="9768"/>
        <w:bookmarkEnd w:id="9769"/>
      </w:del>
    </w:p>
    <w:p w:rsidR="000E69CF" w:rsidRPr="00116AAA" w:rsidDel="003D7446" w:rsidRDefault="000E69CF" w:rsidP="000E69CF">
      <w:pPr>
        <w:ind w:left="360"/>
        <w:jc w:val="both"/>
        <w:rPr>
          <w:del w:id="9770" w:author="ptdung" w:date="2023-11-30T18:02:00Z"/>
          <w:rFonts w:ascii="Poppins" w:hAnsi="Poppins"/>
          <w:b/>
          <w:sz w:val="20"/>
          <w:szCs w:val="20"/>
          <w:rPrChange w:id="9771" w:author="thuyhuynh" w:date="2023-05-08T11:25:00Z">
            <w:rPr>
              <w:del w:id="9772" w:author="ptdung" w:date="2023-11-30T18:02:00Z"/>
              <w:b/>
            </w:rPr>
          </w:rPrChange>
        </w:rPr>
      </w:pPr>
      <w:bookmarkStart w:id="9773" w:name="_Toc152261281"/>
      <w:bookmarkStart w:id="9774" w:name="_Toc153897388"/>
      <w:bookmarkStart w:id="9775" w:name="_Toc155348460"/>
      <w:bookmarkStart w:id="9776" w:name="_Toc155348763"/>
      <w:bookmarkEnd w:id="9773"/>
      <w:bookmarkEnd w:id="9774"/>
      <w:bookmarkEnd w:id="9775"/>
      <w:bookmarkEnd w:id="9776"/>
    </w:p>
    <w:p w:rsidR="000E69CF" w:rsidRPr="00116AAA" w:rsidDel="003D7446" w:rsidRDefault="000E69CF" w:rsidP="000E69CF">
      <w:pPr>
        <w:jc w:val="both"/>
        <w:rPr>
          <w:del w:id="9777" w:author="ptdung" w:date="2023-11-30T18:02:00Z"/>
          <w:rFonts w:ascii="Poppins" w:hAnsi="Poppins"/>
          <w:sz w:val="20"/>
          <w:szCs w:val="20"/>
          <w:lang w:eastAsia="ko-KR"/>
          <w:rPrChange w:id="9778" w:author="thuyhuynh" w:date="2023-05-08T11:25:00Z">
            <w:rPr>
              <w:del w:id="9779" w:author="ptdung" w:date="2023-11-30T18:02:00Z"/>
              <w:lang w:eastAsia="ko-KR"/>
            </w:rPr>
          </w:rPrChange>
        </w:rPr>
      </w:pPr>
      <w:del w:id="9780" w:author="ptdung" w:date="2023-11-30T18:02:00Z">
        <w:r w:rsidRPr="00116AAA" w:rsidDel="003D7446">
          <w:rPr>
            <w:rFonts w:ascii="Poppins" w:hAnsi="Poppins"/>
            <w:sz w:val="20"/>
            <w:szCs w:val="20"/>
            <w:rPrChange w:id="9781" w:author="thuyhuynh" w:date="2023-05-08T11:25:00Z">
              <w:rPr/>
            </w:rPrChange>
          </w:rPr>
          <w:delText>Developers may adjust the minimum quality threshold to a level suitable for the</w:delText>
        </w:r>
        <w:r w:rsidR="00DF4B81" w:rsidRPr="00116AAA" w:rsidDel="003D7446">
          <w:rPr>
            <w:rFonts w:ascii="Poppins" w:hAnsi="Poppins"/>
            <w:sz w:val="20"/>
            <w:szCs w:val="20"/>
            <w:lang w:eastAsia="ko-KR"/>
            <w:rPrChange w:id="9782" w:author="thuyhuynh" w:date="2023-05-08T11:25:00Z">
              <w:rPr>
                <w:lang w:eastAsia="ko-KR"/>
              </w:rPr>
            </w:rPrChange>
          </w:rPr>
          <w:delText>ir system’s</w:delText>
        </w:r>
        <w:r w:rsidRPr="00116AAA" w:rsidDel="003D7446">
          <w:rPr>
            <w:rFonts w:ascii="Poppins" w:hAnsi="Poppins"/>
            <w:sz w:val="20"/>
            <w:szCs w:val="20"/>
            <w:rPrChange w:id="9783" w:author="thuyhuynh" w:date="2023-05-08T11:25:00Z">
              <w:rPr/>
            </w:rPrChange>
          </w:rPr>
          <w:delText xml:space="preserve"> </w:delText>
        </w:r>
        <w:r w:rsidR="00F45085" w:rsidRPr="00116AAA" w:rsidDel="003D7446">
          <w:rPr>
            <w:rFonts w:ascii="Poppins" w:hAnsi="Poppins"/>
            <w:sz w:val="20"/>
            <w:szCs w:val="20"/>
            <w:rPrChange w:id="9784" w:author="thuyhuynh" w:date="2023-05-08T11:25:00Z">
              <w:rPr/>
            </w:rPrChange>
          </w:rPr>
          <w:delText>capturing environment and</w:delText>
        </w:r>
        <w:r w:rsidRPr="00116AAA" w:rsidDel="003D7446">
          <w:rPr>
            <w:rFonts w:ascii="Poppins" w:hAnsi="Poppins"/>
            <w:sz w:val="20"/>
            <w:szCs w:val="20"/>
            <w:rPrChange w:id="9785" w:author="thuyhuynh" w:date="2023-05-08T11:25:00Z">
              <w:rPr/>
            </w:rPrChange>
          </w:rPr>
          <w:delText xml:space="preserve"> </w:delText>
        </w:r>
        <w:r w:rsidR="00DF4B81" w:rsidRPr="00116AAA" w:rsidDel="003D7446">
          <w:rPr>
            <w:rFonts w:ascii="Poppins" w:hAnsi="Poppins"/>
            <w:sz w:val="20"/>
            <w:szCs w:val="20"/>
            <w:lang w:eastAsia="ko-KR"/>
            <w:rPrChange w:id="9786" w:author="thuyhuynh" w:date="2023-05-08T11:25:00Z">
              <w:rPr>
                <w:lang w:eastAsia="ko-KR"/>
              </w:rPr>
            </w:rPrChange>
          </w:rPr>
          <w:delText>desired</w:delText>
        </w:r>
        <w:r w:rsidR="00DF4B81" w:rsidRPr="00116AAA" w:rsidDel="003D7446">
          <w:rPr>
            <w:rFonts w:ascii="Poppins" w:hAnsi="Poppins"/>
            <w:sz w:val="20"/>
            <w:szCs w:val="20"/>
            <w:rPrChange w:id="9787" w:author="thuyhuynh" w:date="2023-05-08T11:25:00Z">
              <w:rPr/>
            </w:rPrChange>
          </w:rPr>
          <w:delText xml:space="preserve"> </w:delText>
        </w:r>
        <w:r w:rsidRPr="00116AAA" w:rsidDel="003D7446">
          <w:rPr>
            <w:rFonts w:ascii="Poppins" w:hAnsi="Poppins"/>
            <w:sz w:val="20"/>
            <w:szCs w:val="20"/>
            <w:rPrChange w:id="9788" w:author="thuyhuynh" w:date="2023-05-08T11:25:00Z">
              <w:rPr/>
            </w:rPrChange>
          </w:rPr>
          <w:delText>iris image quality.</w:delText>
        </w:r>
        <w:bookmarkStart w:id="9789" w:name="_Toc152261282"/>
        <w:bookmarkStart w:id="9790" w:name="_Toc153897389"/>
        <w:bookmarkStart w:id="9791" w:name="_Toc155348461"/>
        <w:bookmarkStart w:id="9792" w:name="_Toc155348764"/>
        <w:bookmarkEnd w:id="9789"/>
        <w:bookmarkEnd w:id="9790"/>
        <w:bookmarkEnd w:id="9791"/>
        <w:bookmarkEnd w:id="9792"/>
      </w:del>
    </w:p>
    <w:p w:rsidR="008D0823" w:rsidRPr="00116AAA" w:rsidRDefault="000E69CF">
      <w:pPr>
        <w:pStyle w:val="Heading3"/>
      </w:pPr>
      <w:bookmarkStart w:id="9793" w:name="_Toc263100539"/>
      <w:bookmarkStart w:id="9794" w:name="_Toc263673314"/>
      <w:bookmarkStart w:id="9795" w:name="_Toc274753241"/>
      <w:bookmarkStart w:id="9796" w:name="_Toc330934462"/>
      <w:bookmarkStart w:id="9797" w:name="_Ref340741374"/>
      <w:bookmarkStart w:id="9798" w:name="_Toc155348765"/>
      <w:r w:rsidRPr="00116AAA">
        <w:t>Standard Capturing Procedure</w:t>
      </w:r>
      <w:bookmarkEnd w:id="9793"/>
      <w:bookmarkEnd w:id="9794"/>
      <w:bookmarkEnd w:id="9795"/>
      <w:bookmarkEnd w:id="9796"/>
      <w:bookmarkEnd w:id="9797"/>
      <w:bookmarkEnd w:id="9798"/>
    </w:p>
    <w:p w:rsidR="000E69CF" w:rsidRPr="00116AAA" w:rsidRDefault="000E69CF" w:rsidP="000E69CF">
      <w:pPr>
        <w:pStyle w:val="Default"/>
        <w:jc w:val="both"/>
        <w:rPr>
          <w:rFonts w:ascii="Poppins" w:hAnsi="Poppins"/>
          <w:sz w:val="20"/>
          <w:szCs w:val="20"/>
          <w:rPrChange w:id="9799" w:author="thuyhuynh" w:date="2023-05-08T11:25:00Z">
            <w:rPr>
              <w:rFonts w:ascii="Calibri" w:hAnsi="Calibri"/>
              <w:sz w:val="22"/>
              <w:szCs w:val="22"/>
            </w:rPr>
          </w:rPrChange>
        </w:rPr>
      </w:pPr>
      <w:r w:rsidRPr="00116AAA">
        <w:rPr>
          <w:rFonts w:ascii="Poppins" w:hAnsi="Poppins"/>
          <w:sz w:val="20"/>
          <w:szCs w:val="20"/>
          <w:rPrChange w:id="9800" w:author="thuyhuynh" w:date="2023-05-08T11:25:00Z">
            <w:rPr>
              <w:rFonts w:ascii="Calibri" w:hAnsi="Calibri"/>
              <w:sz w:val="22"/>
              <w:szCs w:val="22"/>
            </w:rPr>
          </w:rPrChange>
        </w:rPr>
        <w:t xml:space="preserve">The </w:t>
      </w:r>
      <w:del w:id="9801" w:author="thuyhuynh" w:date="2022-03-30T11:09:00Z">
        <w:r w:rsidR="00BE4DBB" w:rsidRPr="00116AAA" w:rsidDel="00E37F22">
          <w:rPr>
            <w:rFonts w:ascii="Poppins" w:hAnsi="Poppins"/>
            <w:sz w:val="20"/>
            <w:szCs w:val="20"/>
            <w:rPrChange w:id="9802" w:author="thuyhuynh" w:date="2023-05-08T11:25:00Z">
              <w:rPr>
                <w:rFonts w:ascii="Calibri" w:hAnsi="Calibri"/>
                <w:sz w:val="22"/>
                <w:szCs w:val="22"/>
              </w:rPr>
            </w:rPrChange>
          </w:rPr>
          <w:delText>IriShield</w:delText>
        </w:r>
      </w:del>
      <w:proofErr w:type="spellStart"/>
      <w:ins w:id="9803"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BE4DBB" w:rsidRPr="00116AAA">
        <w:rPr>
          <w:rFonts w:ascii="Poppins" w:hAnsi="Poppins"/>
          <w:sz w:val="20"/>
          <w:szCs w:val="20"/>
          <w:rPrChange w:id="9804" w:author="thuyhuynh" w:date="2023-05-08T11:25:00Z">
            <w:rPr>
              <w:rFonts w:ascii="Calibri" w:hAnsi="Calibri"/>
              <w:sz w:val="22"/>
              <w:szCs w:val="22"/>
            </w:rPr>
          </w:rPrChange>
        </w:rPr>
        <w:t xml:space="preserve"> </w:t>
      </w:r>
      <w:r w:rsidRPr="00116AAA">
        <w:rPr>
          <w:rFonts w:ascii="Poppins" w:hAnsi="Poppins"/>
          <w:sz w:val="20"/>
          <w:szCs w:val="20"/>
          <w:rPrChange w:id="9805" w:author="thuyhuynh" w:date="2023-05-08T11:25:00Z">
            <w:rPr>
              <w:rFonts w:ascii="Calibri" w:hAnsi="Calibri"/>
              <w:sz w:val="22"/>
              <w:szCs w:val="22"/>
            </w:rPr>
          </w:rPrChange>
        </w:rPr>
        <w:t xml:space="preserve">device is equipped with an iris camera </w:t>
      </w:r>
      <w:r w:rsidR="00573A3D" w:rsidRPr="00116AAA">
        <w:rPr>
          <w:rFonts w:ascii="Poppins" w:hAnsi="Poppins"/>
          <w:sz w:val="20"/>
          <w:szCs w:val="20"/>
          <w:rPrChange w:id="9806" w:author="thuyhuynh" w:date="2023-05-08T11:25:00Z">
            <w:rPr>
              <w:rFonts w:ascii="Calibri" w:hAnsi="Calibri"/>
              <w:sz w:val="22"/>
              <w:szCs w:val="22"/>
            </w:rPr>
          </w:rPrChange>
        </w:rPr>
        <w:t>that capture</w:t>
      </w:r>
      <w:r w:rsidR="003B1CD7" w:rsidRPr="00116AAA">
        <w:rPr>
          <w:rFonts w:ascii="Poppins" w:hAnsi="Poppins"/>
          <w:sz w:val="20"/>
          <w:szCs w:val="20"/>
          <w:rPrChange w:id="9807" w:author="thuyhuynh" w:date="2023-05-08T11:25:00Z">
            <w:rPr>
              <w:rFonts w:ascii="Calibri" w:hAnsi="Calibri"/>
              <w:sz w:val="22"/>
              <w:szCs w:val="22"/>
            </w:rPr>
          </w:rPrChange>
        </w:rPr>
        <w:t>s</w:t>
      </w:r>
      <w:r w:rsidR="00573A3D" w:rsidRPr="00116AAA">
        <w:rPr>
          <w:rFonts w:ascii="Poppins" w:hAnsi="Poppins"/>
          <w:sz w:val="20"/>
          <w:szCs w:val="20"/>
          <w:rPrChange w:id="9808" w:author="thuyhuynh" w:date="2023-05-08T11:25:00Z">
            <w:rPr>
              <w:rFonts w:ascii="Calibri" w:hAnsi="Calibri"/>
              <w:sz w:val="22"/>
              <w:szCs w:val="22"/>
            </w:rPr>
          </w:rPrChange>
        </w:rPr>
        <w:t xml:space="preserve"> </w:t>
      </w:r>
      <w:r w:rsidR="00F45085" w:rsidRPr="00116AAA">
        <w:rPr>
          <w:rFonts w:ascii="Poppins" w:hAnsi="Poppins"/>
          <w:sz w:val="20"/>
          <w:szCs w:val="20"/>
          <w:rPrChange w:id="9809" w:author="thuyhuynh" w:date="2023-05-08T11:25:00Z">
            <w:rPr>
              <w:rFonts w:ascii="Calibri" w:hAnsi="Calibri"/>
              <w:sz w:val="22"/>
              <w:szCs w:val="22"/>
            </w:rPr>
          </w:rPrChange>
        </w:rPr>
        <w:t xml:space="preserve">one iris image </w:t>
      </w:r>
      <w:r w:rsidR="00F45085" w:rsidRPr="00116AAA">
        <w:rPr>
          <w:rFonts w:ascii="Poppins" w:eastAsiaTheme="minorEastAsia" w:hAnsi="Poppins"/>
          <w:sz w:val="20"/>
          <w:szCs w:val="20"/>
          <w:rPrChange w:id="9810" w:author="thuyhuynh" w:date="2023-05-08T11:25:00Z">
            <w:rPr>
              <w:rFonts w:ascii="Calibri" w:eastAsiaTheme="minorEastAsia" w:hAnsi="Calibri"/>
              <w:sz w:val="22"/>
              <w:szCs w:val="22"/>
            </w:rPr>
          </w:rPrChange>
        </w:rPr>
        <w:t>at</w:t>
      </w:r>
      <w:r w:rsidR="00DF4B81" w:rsidRPr="00116AAA">
        <w:rPr>
          <w:rFonts w:ascii="Poppins" w:hAnsi="Poppins"/>
          <w:sz w:val="20"/>
          <w:szCs w:val="20"/>
          <w:rPrChange w:id="9811" w:author="thuyhuynh" w:date="2023-05-08T11:25:00Z">
            <w:rPr>
              <w:rFonts w:ascii="Calibri" w:hAnsi="Calibri"/>
              <w:sz w:val="22"/>
              <w:szCs w:val="22"/>
            </w:rPr>
          </w:rPrChange>
        </w:rPr>
        <w:t xml:space="preserve"> a time.</w:t>
      </w:r>
      <w:r w:rsidR="00DF4B81" w:rsidRPr="00116AAA" w:rsidDel="00DF4B81">
        <w:rPr>
          <w:rFonts w:ascii="Poppins" w:hAnsi="Poppins"/>
          <w:sz w:val="20"/>
          <w:szCs w:val="20"/>
          <w:rPrChange w:id="9812" w:author="thuyhuynh" w:date="2023-05-08T11:25:00Z">
            <w:rPr>
              <w:rFonts w:ascii="Calibri" w:hAnsi="Calibri"/>
              <w:sz w:val="22"/>
              <w:szCs w:val="22"/>
            </w:rPr>
          </w:rPrChange>
        </w:rPr>
        <w:t xml:space="preserve"> </w:t>
      </w:r>
      <w:r w:rsidRPr="00116AAA">
        <w:rPr>
          <w:rFonts w:ascii="Poppins" w:hAnsi="Poppins"/>
          <w:sz w:val="20"/>
          <w:szCs w:val="20"/>
          <w:rPrChange w:id="9813" w:author="thuyhuynh" w:date="2023-05-08T11:25:00Z">
            <w:rPr>
              <w:rFonts w:ascii="Calibri" w:hAnsi="Calibri"/>
              <w:sz w:val="22"/>
              <w:szCs w:val="22"/>
            </w:rPr>
          </w:rPrChange>
        </w:rPr>
        <w:t xml:space="preserve">A standard capturing process will </w:t>
      </w:r>
      <w:r w:rsidR="00F45085" w:rsidRPr="00116AAA">
        <w:rPr>
          <w:rFonts w:ascii="Poppins" w:eastAsiaTheme="minorEastAsia" w:hAnsi="Poppins"/>
          <w:sz w:val="20"/>
          <w:szCs w:val="20"/>
          <w:rPrChange w:id="9814" w:author="thuyhuynh" w:date="2023-05-08T11:25:00Z">
            <w:rPr>
              <w:rFonts w:ascii="Calibri" w:eastAsiaTheme="minorEastAsia" w:hAnsi="Calibri"/>
              <w:sz w:val="22"/>
              <w:szCs w:val="22"/>
            </w:rPr>
          </w:rPrChange>
        </w:rPr>
        <w:t>lead to</w:t>
      </w:r>
      <w:r w:rsidRPr="00116AAA">
        <w:rPr>
          <w:rFonts w:ascii="Poppins" w:hAnsi="Poppins"/>
          <w:sz w:val="20"/>
          <w:szCs w:val="20"/>
          <w:rPrChange w:id="9815" w:author="thuyhuynh" w:date="2023-05-08T11:25:00Z">
            <w:rPr>
              <w:rFonts w:ascii="Calibri" w:hAnsi="Calibri"/>
              <w:sz w:val="22"/>
              <w:szCs w:val="22"/>
            </w:rPr>
          </w:rPrChange>
        </w:rPr>
        <w:t xml:space="preserve"> the following stages: </w:t>
      </w:r>
    </w:p>
    <w:p w:rsidR="000E69CF" w:rsidRPr="00116AAA" w:rsidRDefault="000E69CF" w:rsidP="000E69CF">
      <w:pPr>
        <w:pStyle w:val="Default"/>
        <w:jc w:val="both"/>
        <w:rPr>
          <w:rFonts w:ascii="Poppins" w:hAnsi="Poppins"/>
          <w:sz w:val="20"/>
          <w:szCs w:val="20"/>
          <w:rPrChange w:id="9816" w:author="thuyhuynh" w:date="2023-05-08T11:25:00Z">
            <w:rPr>
              <w:rFonts w:ascii="Calibri" w:hAnsi="Calibri"/>
              <w:sz w:val="22"/>
              <w:szCs w:val="22"/>
            </w:rPr>
          </w:rPrChange>
        </w:rPr>
      </w:pPr>
    </w:p>
    <w:p w:rsidR="000E69CF" w:rsidRPr="00116AAA" w:rsidRDefault="00203BD2" w:rsidP="00CB68AF">
      <w:pPr>
        <w:pStyle w:val="ListParagraph"/>
        <w:numPr>
          <w:ilvl w:val="0"/>
          <w:numId w:val="7"/>
        </w:numPr>
        <w:jc w:val="both"/>
        <w:rPr>
          <w:rFonts w:ascii="Poppins" w:hAnsi="Poppins"/>
          <w:sz w:val="20"/>
          <w:szCs w:val="20"/>
          <w:rPrChange w:id="9817" w:author="thuyhuynh" w:date="2023-05-08T11:25:00Z">
            <w:rPr/>
          </w:rPrChange>
        </w:rPr>
      </w:pPr>
      <w:r w:rsidRPr="00116AAA">
        <w:rPr>
          <w:rFonts w:ascii="Poppins" w:hAnsi="Poppins"/>
          <w:b/>
          <w:sz w:val="20"/>
          <w:szCs w:val="20"/>
          <w:rPrChange w:id="9818" w:author="thuyhuynh" w:date="2023-05-08T11:25:00Z">
            <w:rPr>
              <w:b/>
            </w:rPr>
          </w:rPrChange>
        </w:rPr>
        <w:t>Ready:</w:t>
      </w:r>
      <w:r w:rsidR="000E69CF" w:rsidRPr="00116AAA">
        <w:rPr>
          <w:rFonts w:ascii="Poppins" w:hAnsi="Poppins"/>
          <w:sz w:val="20"/>
          <w:szCs w:val="20"/>
          <w:rPrChange w:id="9819" w:author="thuyhuynh" w:date="2023-05-08T11:25:00Z">
            <w:rPr/>
          </w:rPrChange>
        </w:rPr>
        <w:t xml:space="preserve"> In this stage, the capturing process is initiated. The infrared LED </w:t>
      </w:r>
      <w:r w:rsidR="00CC1C09" w:rsidRPr="00116AAA">
        <w:rPr>
          <w:rFonts w:ascii="Poppins" w:hAnsi="Poppins"/>
          <w:sz w:val="20"/>
          <w:szCs w:val="20"/>
          <w:rPrChange w:id="9820" w:author="thuyhuynh" w:date="2023-05-08T11:25:00Z">
            <w:rPr/>
          </w:rPrChange>
        </w:rPr>
        <w:t>is</w:t>
      </w:r>
      <w:r w:rsidR="000E69CF" w:rsidRPr="00116AAA">
        <w:rPr>
          <w:rFonts w:ascii="Poppins" w:hAnsi="Poppins"/>
          <w:sz w:val="20"/>
          <w:szCs w:val="20"/>
          <w:rPrChange w:id="9821" w:author="thuyhuynh" w:date="2023-05-08T11:25:00Z">
            <w:rPr/>
          </w:rPrChange>
        </w:rPr>
        <w:t xml:space="preserve"> turned on to lighten the texture inside the irises. </w:t>
      </w:r>
      <w:r w:rsidR="00DF4B81" w:rsidRPr="00116AAA">
        <w:rPr>
          <w:rFonts w:ascii="Poppins" w:hAnsi="Poppins"/>
          <w:sz w:val="20"/>
          <w:szCs w:val="20"/>
          <w:lang w:eastAsia="ko-KR"/>
          <w:rPrChange w:id="9822" w:author="thuyhuynh" w:date="2023-05-08T11:25:00Z">
            <w:rPr>
              <w:lang w:eastAsia="ko-KR"/>
            </w:rPr>
          </w:rPrChange>
        </w:rPr>
        <w:t>The subject</w:t>
      </w:r>
      <w:r w:rsidR="00DF4B81" w:rsidRPr="00116AAA">
        <w:rPr>
          <w:rFonts w:ascii="Poppins" w:hAnsi="Poppins"/>
          <w:sz w:val="20"/>
          <w:szCs w:val="20"/>
          <w:rPrChange w:id="9823" w:author="thuyhuynh" w:date="2023-05-08T11:25:00Z">
            <w:rPr/>
          </w:rPrChange>
        </w:rPr>
        <w:t xml:space="preserve"> </w:t>
      </w:r>
      <w:r w:rsidR="000E69CF" w:rsidRPr="00116AAA">
        <w:rPr>
          <w:rFonts w:ascii="Poppins" w:hAnsi="Poppins"/>
          <w:sz w:val="20"/>
          <w:szCs w:val="20"/>
          <w:rPrChange w:id="9824" w:author="thuyhuynh" w:date="2023-05-08T11:25:00Z">
            <w:rPr/>
          </w:rPrChange>
        </w:rPr>
        <w:t xml:space="preserve">should place his/her eye at about </w:t>
      </w:r>
      <w:r w:rsidR="00223979" w:rsidRPr="00116AAA">
        <w:rPr>
          <w:rFonts w:ascii="Poppins" w:hAnsi="Poppins"/>
          <w:sz w:val="20"/>
          <w:szCs w:val="20"/>
          <w:rPrChange w:id="9825" w:author="thuyhuynh" w:date="2023-05-08T11:25:00Z">
            <w:rPr/>
          </w:rPrChange>
        </w:rPr>
        <w:t xml:space="preserve">5 </w:t>
      </w:r>
      <w:r w:rsidR="000E69CF" w:rsidRPr="00116AAA">
        <w:rPr>
          <w:rFonts w:ascii="Poppins" w:hAnsi="Poppins"/>
          <w:sz w:val="20"/>
          <w:szCs w:val="20"/>
          <w:rPrChange w:id="9826" w:author="thuyhuynh" w:date="2023-05-08T11:25:00Z">
            <w:rPr/>
          </w:rPrChange>
        </w:rPr>
        <w:t>cm (</w:t>
      </w:r>
      <w:r w:rsidR="00223979" w:rsidRPr="00116AAA">
        <w:rPr>
          <w:rFonts w:ascii="Poppins" w:hAnsi="Poppins"/>
          <w:sz w:val="20"/>
          <w:szCs w:val="20"/>
          <w:rPrChange w:id="9827" w:author="thuyhuynh" w:date="2023-05-08T11:25:00Z">
            <w:rPr/>
          </w:rPrChange>
        </w:rPr>
        <w:t>2</w:t>
      </w:r>
      <w:r w:rsidR="00DF4B81" w:rsidRPr="00116AAA">
        <w:rPr>
          <w:rFonts w:ascii="Poppins" w:hAnsi="Poppins"/>
          <w:sz w:val="20"/>
          <w:szCs w:val="20"/>
          <w:lang w:eastAsia="ko-KR"/>
          <w:rPrChange w:id="9828" w:author="thuyhuynh" w:date="2023-05-08T11:25:00Z">
            <w:rPr>
              <w:lang w:eastAsia="ko-KR"/>
            </w:rPr>
          </w:rPrChange>
        </w:rPr>
        <w:t xml:space="preserve"> </w:t>
      </w:r>
      <w:r w:rsidR="000E69CF" w:rsidRPr="00116AAA">
        <w:rPr>
          <w:rFonts w:ascii="Poppins" w:hAnsi="Poppins"/>
          <w:sz w:val="20"/>
          <w:szCs w:val="20"/>
          <w:rPrChange w:id="9829" w:author="thuyhuynh" w:date="2023-05-08T11:25:00Z">
            <w:rPr/>
          </w:rPrChange>
        </w:rPr>
        <w:t xml:space="preserve">inches) </w:t>
      </w:r>
      <w:r w:rsidR="00F45085" w:rsidRPr="00116AAA">
        <w:rPr>
          <w:rFonts w:ascii="Poppins" w:hAnsi="Poppins"/>
          <w:sz w:val="20"/>
          <w:szCs w:val="20"/>
          <w:lang w:eastAsia="ko-KR"/>
          <w:rPrChange w:id="9830" w:author="thuyhuynh" w:date="2023-05-08T11:25:00Z">
            <w:rPr>
              <w:lang w:eastAsia="ko-KR"/>
            </w:rPr>
          </w:rPrChange>
        </w:rPr>
        <w:t xml:space="preserve">away </w:t>
      </w:r>
      <w:r w:rsidR="00DF4B81" w:rsidRPr="00116AAA">
        <w:rPr>
          <w:rFonts w:ascii="Poppins" w:hAnsi="Poppins"/>
          <w:sz w:val="20"/>
          <w:szCs w:val="20"/>
          <w:lang w:eastAsia="ko-KR"/>
          <w:rPrChange w:id="9831" w:author="thuyhuynh" w:date="2023-05-08T11:25:00Z">
            <w:rPr>
              <w:lang w:eastAsia="ko-KR"/>
            </w:rPr>
          </w:rPrChange>
        </w:rPr>
        <w:t>from the front of</w:t>
      </w:r>
      <w:r w:rsidR="000E69CF" w:rsidRPr="00116AAA">
        <w:rPr>
          <w:rFonts w:ascii="Poppins" w:hAnsi="Poppins"/>
          <w:sz w:val="20"/>
          <w:szCs w:val="20"/>
          <w:rPrChange w:id="9832" w:author="thuyhuynh" w:date="2023-05-08T11:25:00Z">
            <w:rPr/>
          </w:rPrChange>
        </w:rPr>
        <w:t xml:space="preserve"> the camera</w:t>
      </w:r>
      <w:r w:rsidR="00B91528" w:rsidRPr="00116AAA">
        <w:rPr>
          <w:rFonts w:ascii="Poppins" w:hAnsi="Poppins"/>
          <w:sz w:val="20"/>
          <w:szCs w:val="20"/>
          <w:rPrChange w:id="9833" w:author="thuyhuynh" w:date="2023-05-08T11:25:00Z">
            <w:rPr/>
          </w:rPrChange>
        </w:rPr>
        <w:t xml:space="preserve"> </w:t>
      </w:r>
      <w:r w:rsidR="00DF4B81" w:rsidRPr="00116AAA">
        <w:rPr>
          <w:rFonts w:ascii="Poppins" w:hAnsi="Poppins"/>
          <w:sz w:val="20"/>
          <w:szCs w:val="20"/>
          <w:lang w:eastAsia="ko-KR"/>
          <w:rPrChange w:id="9834" w:author="thuyhuynh" w:date="2023-05-08T11:25:00Z">
            <w:rPr>
              <w:lang w:eastAsia="ko-KR"/>
            </w:rPr>
          </w:rPrChange>
        </w:rPr>
        <w:t xml:space="preserve">in perpendicular direction </w:t>
      </w:r>
      <w:r w:rsidR="000E69CF" w:rsidRPr="00116AAA">
        <w:rPr>
          <w:rFonts w:ascii="Poppins" w:hAnsi="Poppins"/>
          <w:sz w:val="20"/>
          <w:szCs w:val="20"/>
          <w:rPrChange w:id="9835" w:author="thuyhuynh" w:date="2023-05-08T11:25:00Z">
            <w:rPr/>
          </w:rPrChange>
        </w:rPr>
        <w:t>and follow the capturing procedure mentioned in the Basic User’s Guide</w:t>
      </w:r>
      <w:r w:rsidR="00F45085" w:rsidRPr="00116AAA">
        <w:rPr>
          <w:rFonts w:ascii="Poppins" w:hAnsi="Poppins"/>
          <w:sz w:val="20"/>
          <w:szCs w:val="20"/>
          <w:lang w:eastAsia="ko-KR"/>
          <w:rPrChange w:id="9836" w:author="thuyhuynh" w:date="2023-05-08T11:25:00Z">
            <w:rPr>
              <w:lang w:eastAsia="ko-KR"/>
            </w:rPr>
          </w:rPrChange>
        </w:rPr>
        <w:t>,</w:t>
      </w:r>
      <w:r w:rsidR="000E69CF" w:rsidRPr="00116AAA">
        <w:rPr>
          <w:rFonts w:ascii="Poppins" w:hAnsi="Poppins"/>
          <w:sz w:val="20"/>
          <w:szCs w:val="20"/>
          <w:rPrChange w:id="9837" w:author="thuyhuynh" w:date="2023-05-08T11:25:00Z">
            <w:rPr/>
          </w:rPrChange>
        </w:rPr>
        <w:t xml:space="preserve"> so that the camera senso</w:t>
      </w:r>
      <w:r w:rsidR="00F45085" w:rsidRPr="00116AAA">
        <w:rPr>
          <w:rFonts w:ascii="Poppins" w:hAnsi="Poppins"/>
          <w:sz w:val="20"/>
          <w:szCs w:val="20"/>
          <w:rPrChange w:id="9838" w:author="thuyhuynh" w:date="2023-05-08T11:25:00Z">
            <w:rPr/>
          </w:rPrChange>
        </w:rPr>
        <w:t>r can detect the eye. In</w:t>
      </w:r>
      <w:r w:rsidR="000E69CF" w:rsidRPr="00116AAA">
        <w:rPr>
          <w:rFonts w:ascii="Poppins" w:hAnsi="Poppins"/>
          <w:sz w:val="20"/>
          <w:szCs w:val="20"/>
          <w:rPrChange w:id="9839" w:author="thuyhuynh" w:date="2023-05-08T11:25:00Z">
            <w:rPr/>
          </w:rPrChange>
        </w:rPr>
        <w:t xml:space="preserve"> Auto Capture Mode, i</w:t>
      </w:r>
      <w:r w:rsidR="000E69CF" w:rsidRPr="00116AAA">
        <w:rPr>
          <w:rFonts w:ascii="Poppins" w:eastAsia="Batang" w:hAnsi="Poppins"/>
          <w:noProof/>
          <w:sz w:val="20"/>
          <w:szCs w:val="20"/>
          <w:rPrChange w:id="9840" w:author="thuyhuynh" w:date="2023-05-08T11:25:00Z">
            <w:rPr>
              <w:rFonts w:eastAsia="Batang"/>
              <w:noProof/>
            </w:rPr>
          </w:rPrChange>
        </w:rPr>
        <w:t xml:space="preserve">mages from iris camera start streaming through Quality Measurement module for live evaluation. </w:t>
      </w:r>
      <w:r w:rsidR="00223979" w:rsidRPr="00116AAA">
        <w:rPr>
          <w:rFonts w:ascii="Poppins" w:eastAsia="Batang" w:hAnsi="Poppins"/>
          <w:noProof/>
          <w:sz w:val="20"/>
          <w:szCs w:val="20"/>
          <w:rPrChange w:id="9841" w:author="thuyhuynh" w:date="2023-05-08T11:25:00Z">
            <w:rPr>
              <w:rFonts w:eastAsia="Batang"/>
              <w:noProof/>
            </w:rPr>
          </w:rPrChange>
        </w:rPr>
        <w:t xml:space="preserve">For </w:t>
      </w:r>
      <w:r w:rsidR="00DF4B81" w:rsidRPr="00116AAA">
        <w:rPr>
          <w:rFonts w:ascii="Poppins" w:eastAsia="Batang" w:hAnsi="Poppins"/>
          <w:noProof/>
          <w:sz w:val="20"/>
          <w:szCs w:val="20"/>
          <w:rPrChange w:id="9842" w:author="thuyhuynh" w:date="2023-05-08T11:25:00Z">
            <w:rPr>
              <w:rFonts w:eastAsia="Batang"/>
              <w:noProof/>
            </w:rPr>
          </w:rPrChange>
        </w:rPr>
        <w:t>detail</w:t>
      </w:r>
      <w:r w:rsidR="00DF4B81" w:rsidRPr="00116AAA">
        <w:rPr>
          <w:rFonts w:ascii="Poppins" w:eastAsia="Batang" w:hAnsi="Poppins"/>
          <w:noProof/>
          <w:sz w:val="20"/>
          <w:szCs w:val="20"/>
          <w:lang w:eastAsia="ko-KR"/>
          <w:rPrChange w:id="9843" w:author="thuyhuynh" w:date="2023-05-08T11:25:00Z">
            <w:rPr>
              <w:rFonts w:eastAsia="Batang"/>
              <w:noProof/>
              <w:lang w:eastAsia="ko-KR"/>
            </w:rPr>
          </w:rPrChange>
        </w:rPr>
        <w:t>ed</w:t>
      </w:r>
      <w:r w:rsidR="00DF4B81" w:rsidRPr="00116AAA">
        <w:rPr>
          <w:rFonts w:ascii="Poppins" w:eastAsia="Batang" w:hAnsi="Poppins"/>
          <w:noProof/>
          <w:sz w:val="20"/>
          <w:szCs w:val="20"/>
          <w:rPrChange w:id="9844" w:author="thuyhuynh" w:date="2023-05-08T11:25:00Z">
            <w:rPr>
              <w:rFonts w:eastAsia="Batang"/>
              <w:noProof/>
            </w:rPr>
          </w:rPrChange>
        </w:rPr>
        <w:t xml:space="preserve"> </w:t>
      </w:r>
      <w:r w:rsidR="00223979" w:rsidRPr="00116AAA">
        <w:rPr>
          <w:rFonts w:ascii="Poppins" w:eastAsia="Batang" w:hAnsi="Poppins"/>
          <w:noProof/>
          <w:sz w:val="20"/>
          <w:szCs w:val="20"/>
          <w:rPrChange w:id="9845" w:author="thuyhuynh" w:date="2023-05-08T11:25:00Z">
            <w:rPr>
              <w:rFonts w:eastAsia="Batang"/>
              <w:noProof/>
            </w:rPr>
          </w:rPrChange>
        </w:rPr>
        <w:t xml:space="preserve">information on </w:t>
      </w:r>
      <w:r w:rsidR="00DF4B81" w:rsidRPr="00116AAA">
        <w:rPr>
          <w:rFonts w:ascii="Poppins" w:eastAsia="Batang" w:hAnsi="Poppins"/>
          <w:noProof/>
          <w:sz w:val="20"/>
          <w:szCs w:val="20"/>
          <w:lang w:eastAsia="ko-KR"/>
          <w:rPrChange w:id="9846" w:author="thuyhuynh" w:date="2023-05-08T11:25:00Z">
            <w:rPr>
              <w:rFonts w:eastAsia="Batang"/>
              <w:noProof/>
              <w:lang w:eastAsia="ko-KR"/>
            </w:rPr>
          </w:rPrChange>
        </w:rPr>
        <w:t xml:space="preserve">capturing </w:t>
      </w:r>
      <w:r w:rsidR="00223979" w:rsidRPr="00116AAA">
        <w:rPr>
          <w:rFonts w:ascii="Poppins" w:eastAsia="Batang" w:hAnsi="Poppins"/>
          <w:noProof/>
          <w:sz w:val="20"/>
          <w:szCs w:val="20"/>
          <w:rPrChange w:id="9847" w:author="thuyhuynh" w:date="2023-05-08T11:25:00Z">
            <w:rPr>
              <w:rFonts w:eastAsia="Batang"/>
              <w:noProof/>
            </w:rPr>
          </w:rPrChange>
        </w:rPr>
        <w:t xml:space="preserve">distance </w:t>
      </w:r>
      <w:r w:rsidR="00DF4B81" w:rsidRPr="00116AAA">
        <w:rPr>
          <w:rFonts w:ascii="Poppins" w:eastAsia="Batang" w:hAnsi="Poppins"/>
          <w:noProof/>
          <w:sz w:val="20"/>
          <w:szCs w:val="20"/>
          <w:lang w:eastAsia="ko-KR"/>
          <w:rPrChange w:id="9848" w:author="thuyhuynh" w:date="2023-05-08T11:25:00Z">
            <w:rPr>
              <w:rFonts w:eastAsia="Batang"/>
              <w:noProof/>
              <w:lang w:eastAsia="ko-KR"/>
            </w:rPr>
          </w:rPrChange>
        </w:rPr>
        <w:t xml:space="preserve">range, </w:t>
      </w:r>
      <w:r w:rsidR="00223979" w:rsidRPr="00116AAA">
        <w:rPr>
          <w:rFonts w:ascii="Poppins" w:eastAsia="Batang" w:hAnsi="Poppins"/>
          <w:noProof/>
          <w:sz w:val="20"/>
          <w:szCs w:val="20"/>
          <w:rPrChange w:id="9849" w:author="thuyhuynh" w:date="2023-05-08T11:25:00Z">
            <w:rPr>
              <w:rFonts w:eastAsia="Batang"/>
              <w:noProof/>
            </w:rPr>
          </w:rPrChange>
        </w:rPr>
        <w:t xml:space="preserve">please refer to </w:t>
      </w:r>
      <w:r w:rsidR="00DF4B81" w:rsidRPr="00116AAA">
        <w:rPr>
          <w:rFonts w:ascii="Poppins" w:eastAsia="Batang" w:hAnsi="Poppins"/>
          <w:noProof/>
          <w:sz w:val="20"/>
          <w:szCs w:val="20"/>
          <w:lang w:eastAsia="ko-KR"/>
          <w:rPrChange w:id="9850" w:author="thuyhuynh" w:date="2023-05-08T11:25:00Z">
            <w:rPr>
              <w:rFonts w:eastAsia="Batang"/>
              <w:noProof/>
              <w:lang w:eastAsia="ko-KR"/>
            </w:rPr>
          </w:rPrChange>
        </w:rPr>
        <w:t xml:space="preserve">the </w:t>
      </w:r>
      <w:r w:rsidR="00223979" w:rsidRPr="00116AAA">
        <w:rPr>
          <w:rFonts w:ascii="Poppins" w:eastAsia="Batang" w:hAnsi="Poppins"/>
          <w:noProof/>
          <w:sz w:val="20"/>
          <w:szCs w:val="20"/>
          <w:rPrChange w:id="9851" w:author="thuyhuynh" w:date="2023-05-08T11:25:00Z">
            <w:rPr>
              <w:rFonts w:eastAsia="Batang"/>
              <w:noProof/>
            </w:rPr>
          </w:rPrChange>
        </w:rPr>
        <w:t>Hardware Specification document.</w:t>
      </w:r>
    </w:p>
    <w:p w:rsidR="008D0823" w:rsidRPr="00116AAA" w:rsidRDefault="008D0823">
      <w:pPr>
        <w:pStyle w:val="ListParagraph"/>
        <w:jc w:val="both"/>
        <w:rPr>
          <w:rFonts w:ascii="Poppins" w:hAnsi="Poppins"/>
          <w:sz w:val="20"/>
          <w:szCs w:val="20"/>
          <w:rPrChange w:id="9852" w:author="thuyhuynh" w:date="2023-05-08T11:25:00Z">
            <w:rPr/>
          </w:rPrChange>
        </w:rPr>
      </w:pPr>
    </w:p>
    <w:p w:rsidR="000E69CF" w:rsidRPr="00116AAA" w:rsidRDefault="00F45085" w:rsidP="00EE091C">
      <w:pPr>
        <w:pStyle w:val="ListParagraph"/>
        <w:numPr>
          <w:ilvl w:val="0"/>
          <w:numId w:val="7"/>
        </w:numPr>
        <w:jc w:val="both"/>
        <w:rPr>
          <w:rFonts w:ascii="Poppins" w:hAnsi="Poppins"/>
          <w:sz w:val="20"/>
          <w:szCs w:val="20"/>
          <w:rPrChange w:id="9853" w:author="thuyhuynh" w:date="2023-05-08T11:25:00Z">
            <w:rPr/>
          </w:rPrChange>
        </w:rPr>
      </w:pPr>
      <w:r w:rsidRPr="00116AAA">
        <w:rPr>
          <w:rFonts w:ascii="Poppins" w:hAnsi="Poppins"/>
          <w:b/>
          <w:sz w:val="20"/>
          <w:szCs w:val="20"/>
          <w:rPrChange w:id="9854" w:author="thuyhuynh" w:date="2023-05-08T11:25:00Z">
            <w:rPr>
              <w:b/>
            </w:rPr>
          </w:rPrChange>
        </w:rPr>
        <w:t>Captur</w:t>
      </w:r>
      <w:r w:rsidRPr="00116AAA">
        <w:rPr>
          <w:rFonts w:ascii="Poppins" w:hAnsi="Poppins"/>
          <w:b/>
          <w:sz w:val="20"/>
          <w:szCs w:val="20"/>
          <w:lang w:eastAsia="ko-KR"/>
          <w:rPrChange w:id="9855" w:author="thuyhuynh" w:date="2023-05-08T11:25:00Z">
            <w:rPr>
              <w:b/>
              <w:lang w:eastAsia="ko-KR"/>
            </w:rPr>
          </w:rPrChange>
        </w:rPr>
        <w:t>e</w:t>
      </w:r>
      <w:r w:rsidR="00203BD2" w:rsidRPr="00116AAA">
        <w:rPr>
          <w:rFonts w:ascii="Poppins" w:hAnsi="Poppins"/>
          <w:b/>
          <w:sz w:val="20"/>
          <w:szCs w:val="20"/>
          <w:rPrChange w:id="9856" w:author="thuyhuynh" w:date="2023-05-08T11:25:00Z">
            <w:rPr>
              <w:b/>
            </w:rPr>
          </w:rPrChange>
        </w:rPr>
        <w:t>:</w:t>
      </w:r>
      <w:r w:rsidR="000E69CF" w:rsidRPr="00116AAA">
        <w:rPr>
          <w:rFonts w:ascii="Poppins" w:hAnsi="Poppins"/>
          <w:sz w:val="20"/>
          <w:szCs w:val="20"/>
          <w:rPrChange w:id="9857" w:author="thuyhuynh" w:date="2023-05-08T11:25:00Z">
            <w:rPr/>
          </w:rPrChange>
        </w:rPr>
        <w:t xml:space="preserve"> Whenever the first eye image is detected, capturing process will change to the capturing stage. </w:t>
      </w:r>
      <w:r w:rsidRPr="00116AAA">
        <w:rPr>
          <w:rFonts w:ascii="Poppins" w:hAnsi="Poppins"/>
          <w:sz w:val="20"/>
          <w:szCs w:val="20"/>
          <w:lang w:eastAsia="ko-KR"/>
          <w:rPrChange w:id="9858" w:author="thuyhuynh" w:date="2023-05-08T11:25:00Z">
            <w:rPr>
              <w:lang w:eastAsia="ko-KR"/>
            </w:rPr>
          </w:rPrChange>
        </w:rPr>
        <w:t>In</w:t>
      </w:r>
      <w:r w:rsidR="000E69CF" w:rsidRPr="00116AAA">
        <w:rPr>
          <w:rFonts w:ascii="Poppins" w:hAnsi="Poppins"/>
          <w:sz w:val="20"/>
          <w:szCs w:val="20"/>
          <w:rPrChange w:id="9859" w:author="thuyhuynh" w:date="2023-05-08T11:25:00Z">
            <w:rPr/>
          </w:rPrChange>
        </w:rPr>
        <w:t xml:space="preserve"> this stage, </w:t>
      </w:r>
      <w:r w:rsidR="00DF4B81" w:rsidRPr="00116AAA">
        <w:rPr>
          <w:rFonts w:ascii="Poppins" w:hAnsi="Poppins"/>
          <w:sz w:val="20"/>
          <w:szCs w:val="20"/>
          <w:lang w:eastAsia="ko-KR"/>
          <w:rPrChange w:id="9860" w:author="thuyhuynh" w:date="2023-05-08T11:25:00Z">
            <w:rPr>
              <w:lang w:eastAsia="ko-KR"/>
            </w:rPr>
          </w:rPrChange>
        </w:rPr>
        <w:t>the subject</w:t>
      </w:r>
      <w:r w:rsidR="00DF4B81" w:rsidRPr="00116AAA">
        <w:rPr>
          <w:rFonts w:ascii="Poppins" w:hAnsi="Poppins"/>
          <w:sz w:val="20"/>
          <w:szCs w:val="20"/>
          <w:rPrChange w:id="9861" w:author="thuyhuynh" w:date="2023-05-08T11:25:00Z">
            <w:rPr/>
          </w:rPrChange>
        </w:rPr>
        <w:t xml:space="preserve"> </w:t>
      </w:r>
      <w:r w:rsidR="000E69CF" w:rsidRPr="00116AAA">
        <w:rPr>
          <w:rFonts w:ascii="Poppins" w:hAnsi="Poppins"/>
          <w:sz w:val="20"/>
          <w:szCs w:val="20"/>
          <w:rPrChange w:id="9862" w:author="thuyhuynh" w:date="2023-05-08T11:25:00Z">
            <w:rPr/>
          </w:rPrChange>
        </w:rPr>
        <w:t>must continue to move slowly toward</w:t>
      </w:r>
      <w:r w:rsidRPr="00116AAA">
        <w:rPr>
          <w:rFonts w:ascii="Poppins" w:hAnsi="Poppins"/>
          <w:sz w:val="20"/>
          <w:szCs w:val="20"/>
          <w:lang w:eastAsia="ko-KR"/>
          <w:rPrChange w:id="9863" w:author="thuyhuynh" w:date="2023-05-08T11:25:00Z">
            <w:rPr>
              <w:lang w:eastAsia="ko-KR"/>
            </w:rPr>
          </w:rPrChange>
        </w:rPr>
        <w:t>s</w:t>
      </w:r>
      <w:r w:rsidR="00CD76CA" w:rsidRPr="00116AAA">
        <w:rPr>
          <w:rFonts w:ascii="Poppins" w:hAnsi="Poppins"/>
          <w:sz w:val="20"/>
          <w:szCs w:val="20"/>
          <w:rPrChange w:id="9864" w:author="thuyhuynh" w:date="2023-05-08T11:25:00Z">
            <w:rPr/>
          </w:rPrChange>
        </w:rPr>
        <w:t xml:space="preserve"> the camera</w:t>
      </w:r>
      <w:r w:rsidR="00CD76CA" w:rsidRPr="00116AAA">
        <w:rPr>
          <w:rFonts w:ascii="Poppins" w:hAnsi="Poppins"/>
          <w:sz w:val="20"/>
          <w:szCs w:val="20"/>
          <w:lang w:eastAsia="ko-KR"/>
          <w:rPrChange w:id="9865" w:author="thuyhuynh" w:date="2023-05-08T11:25:00Z">
            <w:rPr>
              <w:lang w:eastAsia="ko-KR"/>
            </w:rPr>
          </w:rPrChange>
        </w:rPr>
        <w:t xml:space="preserve"> if</w:t>
      </w:r>
      <w:r w:rsidR="000E69CF" w:rsidRPr="00116AAA">
        <w:rPr>
          <w:rFonts w:ascii="Poppins" w:hAnsi="Poppins"/>
          <w:sz w:val="20"/>
          <w:szCs w:val="20"/>
          <w:rPrChange w:id="9866" w:author="thuyhuynh" w:date="2023-05-08T11:25:00Z">
            <w:rPr/>
          </w:rPrChange>
        </w:rPr>
        <w:t xml:space="preserve"> fixed-focus</w:t>
      </w:r>
      <w:r w:rsidRPr="00116AAA">
        <w:rPr>
          <w:rFonts w:ascii="Poppins" w:hAnsi="Poppins"/>
          <w:sz w:val="20"/>
          <w:szCs w:val="20"/>
          <w:lang w:eastAsia="ko-KR"/>
          <w:rPrChange w:id="9867" w:author="thuyhuynh" w:date="2023-05-08T11:25:00Z">
            <w:rPr>
              <w:lang w:eastAsia="ko-KR"/>
            </w:rPr>
          </w:rPrChange>
        </w:rPr>
        <w:t>ed</w:t>
      </w:r>
      <w:r w:rsidR="000E69CF" w:rsidRPr="00116AAA">
        <w:rPr>
          <w:rFonts w:ascii="Poppins" w:hAnsi="Poppins"/>
          <w:sz w:val="20"/>
          <w:szCs w:val="20"/>
          <w:rPrChange w:id="9868" w:author="thuyhuynh" w:date="2023-05-08T11:25:00Z">
            <w:rPr/>
          </w:rPrChange>
        </w:rPr>
        <w:t xml:space="preserve"> devices are used or stand still and </w:t>
      </w:r>
      <w:r w:rsidR="00CD76CA" w:rsidRPr="00116AAA">
        <w:rPr>
          <w:rFonts w:ascii="Poppins" w:hAnsi="Poppins"/>
          <w:sz w:val="20"/>
          <w:szCs w:val="20"/>
          <w:lang w:eastAsia="ko-KR"/>
          <w:rPrChange w:id="9869" w:author="thuyhuynh" w:date="2023-05-08T11:25:00Z">
            <w:rPr>
              <w:lang w:eastAsia="ko-KR"/>
            </w:rPr>
          </w:rPrChange>
        </w:rPr>
        <w:t>allow</w:t>
      </w:r>
      <w:r w:rsidR="000E69CF" w:rsidRPr="00116AAA">
        <w:rPr>
          <w:rFonts w:ascii="Poppins" w:hAnsi="Poppins"/>
          <w:sz w:val="20"/>
          <w:szCs w:val="20"/>
          <w:rPrChange w:id="9870" w:author="thuyhuynh" w:date="2023-05-08T11:25:00Z">
            <w:rPr/>
          </w:rPrChange>
        </w:rPr>
        <w:t xml:space="preserve"> camera lenses </w:t>
      </w:r>
      <w:r w:rsidR="00CD76CA" w:rsidRPr="00116AAA">
        <w:rPr>
          <w:rFonts w:ascii="Poppins" w:hAnsi="Poppins"/>
          <w:sz w:val="20"/>
          <w:szCs w:val="20"/>
          <w:lang w:eastAsia="ko-KR"/>
          <w:rPrChange w:id="9871" w:author="thuyhuynh" w:date="2023-05-08T11:25:00Z">
            <w:rPr>
              <w:lang w:eastAsia="ko-KR"/>
            </w:rPr>
          </w:rPrChange>
        </w:rPr>
        <w:t xml:space="preserve">to </w:t>
      </w:r>
      <w:r w:rsidR="000E69CF" w:rsidRPr="00116AAA">
        <w:rPr>
          <w:rFonts w:ascii="Poppins" w:hAnsi="Poppins"/>
          <w:sz w:val="20"/>
          <w:szCs w:val="20"/>
          <w:rPrChange w:id="9872" w:author="thuyhuynh" w:date="2023-05-08T11:25:00Z">
            <w:rPr/>
          </w:rPrChange>
        </w:rPr>
        <w:t xml:space="preserve">move </w:t>
      </w:r>
      <w:r w:rsidR="00CD76CA" w:rsidRPr="00116AAA">
        <w:rPr>
          <w:rFonts w:ascii="Poppins" w:hAnsi="Poppins"/>
          <w:sz w:val="20"/>
          <w:szCs w:val="20"/>
          <w:lang w:eastAsia="ko-KR"/>
          <w:rPrChange w:id="9873" w:author="thuyhuynh" w:date="2023-05-08T11:25:00Z">
            <w:rPr>
              <w:lang w:eastAsia="ko-KR"/>
            </w:rPr>
          </w:rPrChange>
        </w:rPr>
        <w:t>on their own</w:t>
      </w:r>
      <w:r w:rsidR="000E69CF" w:rsidRPr="00116AAA">
        <w:rPr>
          <w:rFonts w:ascii="Poppins" w:hAnsi="Poppins"/>
          <w:sz w:val="20"/>
          <w:szCs w:val="20"/>
          <w:rPrChange w:id="9874" w:author="thuyhuynh" w:date="2023-05-08T11:25:00Z">
            <w:rPr/>
          </w:rPrChange>
        </w:rPr>
        <w:t xml:space="preserve"> </w:t>
      </w:r>
      <w:r w:rsidR="00CD76CA" w:rsidRPr="00116AAA">
        <w:rPr>
          <w:rFonts w:ascii="Poppins" w:hAnsi="Poppins"/>
          <w:sz w:val="20"/>
          <w:szCs w:val="20"/>
          <w:lang w:eastAsia="ko-KR"/>
          <w:rPrChange w:id="9875" w:author="thuyhuynh" w:date="2023-05-08T11:25:00Z">
            <w:rPr>
              <w:lang w:eastAsia="ko-KR"/>
            </w:rPr>
          </w:rPrChange>
        </w:rPr>
        <w:t>if</w:t>
      </w:r>
      <w:r w:rsidR="000E69CF" w:rsidRPr="00116AAA">
        <w:rPr>
          <w:rFonts w:ascii="Poppins" w:hAnsi="Poppins"/>
          <w:sz w:val="20"/>
          <w:szCs w:val="20"/>
          <w:rPrChange w:id="9876" w:author="thuyhuynh" w:date="2023-05-08T11:25:00Z">
            <w:rPr/>
          </w:rPrChange>
        </w:rPr>
        <w:t xml:space="preserve"> auto</w:t>
      </w:r>
      <w:r w:rsidR="00CD76CA" w:rsidRPr="00116AAA">
        <w:rPr>
          <w:rFonts w:ascii="Poppins" w:hAnsi="Poppins"/>
          <w:sz w:val="20"/>
          <w:szCs w:val="20"/>
          <w:lang w:eastAsia="ko-KR"/>
          <w:rPrChange w:id="9877" w:author="thuyhuynh" w:date="2023-05-08T11:25:00Z">
            <w:rPr>
              <w:lang w:eastAsia="ko-KR"/>
            </w:rPr>
          </w:rPrChange>
        </w:rPr>
        <w:t>-</w:t>
      </w:r>
      <w:r w:rsidR="000E69CF" w:rsidRPr="00116AAA">
        <w:rPr>
          <w:rFonts w:ascii="Poppins" w:hAnsi="Poppins"/>
          <w:sz w:val="20"/>
          <w:szCs w:val="20"/>
          <w:rPrChange w:id="9878" w:author="thuyhuynh" w:date="2023-05-08T11:25:00Z">
            <w:rPr/>
          </w:rPrChange>
        </w:rPr>
        <w:t>focus</w:t>
      </w:r>
      <w:r w:rsidR="00CD76CA" w:rsidRPr="00116AAA">
        <w:rPr>
          <w:rFonts w:ascii="Poppins" w:hAnsi="Poppins"/>
          <w:sz w:val="20"/>
          <w:szCs w:val="20"/>
          <w:lang w:eastAsia="ko-KR"/>
          <w:rPrChange w:id="9879" w:author="thuyhuynh" w:date="2023-05-08T11:25:00Z">
            <w:rPr>
              <w:lang w:eastAsia="ko-KR"/>
            </w:rPr>
          </w:rPrChange>
        </w:rPr>
        <w:t>ed</w:t>
      </w:r>
      <w:r w:rsidR="000E69CF" w:rsidRPr="00116AAA">
        <w:rPr>
          <w:rFonts w:ascii="Poppins" w:hAnsi="Poppins"/>
          <w:sz w:val="20"/>
          <w:szCs w:val="20"/>
          <w:rPrChange w:id="9880" w:author="thuyhuynh" w:date="2023-05-08T11:25:00Z">
            <w:rPr/>
          </w:rPrChange>
        </w:rPr>
        <w:t xml:space="preserve"> </w:t>
      </w:r>
      <w:del w:id="9881" w:author="thuyhuynh" w:date="2022-03-30T17:12:00Z">
        <w:r w:rsidR="000E69CF" w:rsidRPr="00116AAA" w:rsidDel="004E3C8B">
          <w:rPr>
            <w:rFonts w:ascii="Poppins" w:hAnsi="Poppins"/>
            <w:sz w:val="20"/>
            <w:szCs w:val="20"/>
            <w:rPrChange w:id="9882" w:author="thuyhuynh" w:date="2023-05-08T11:25:00Z">
              <w:rPr/>
            </w:rPrChange>
          </w:rPr>
          <w:delText xml:space="preserve">devices </w:delText>
        </w:r>
        <w:r w:rsidR="00EE091C" w:rsidRPr="00116AAA" w:rsidDel="004E3C8B">
          <w:rPr>
            <w:rFonts w:ascii="Poppins" w:hAnsi="Poppins"/>
            <w:sz w:val="20"/>
            <w:szCs w:val="20"/>
            <w:rPrChange w:id="9883" w:author="thuyhuynh" w:date="2023-05-08T11:25:00Z">
              <w:rPr/>
            </w:rPrChange>
          </w:rPr>
          <w:delText xml:space="preserve"> </w:delText>
        </w:r>
        <w:r w:rsidR="000E69CF" w:rsidRPr="00116AAA" w:rsidDel="004E3C8B">
          <w:rPr>
            <w:rFonts w:ascii="Poppins" w:hAnsi="Poppins"/>
            <w:sz w:val="20"/>
            <w:szCs w:val="20"/>
            <w:rPrChange w:id="9884" w:author="thuyhuynh" w:date="2023-05-08T11:25:00Z">
              <w:rPr/>
            </w:rPrChange>
          </w:rPr>
          <w:delText>are</w:delText>
        </w:r>
      </w:del>
      <w:ins w:id="9885" w:author="thuyhuynh" w:date="2022-03-30T17:12:00Z">
        <w:r w:rsidR="004E3C8B" w:rsidRPr="00116AAA">
          <w:rPr>
            <w:rFonts w:ascii="Poppins" w:hAnsi="Poppins"/>
            <w:sz w:val="20"/>
            <w:szCs w:val="20"/>
            <w:rPrChange w:id="9886" w:author="thuyhuynh" w:date="2023-05-08T11:25:00Z">
              <w:rPr/>
            </w:rPrChange>
          </w:rPr>
          <w:t>devices are</w:t>
        </w:r>
      </w:ins>
      <w:r w:rsidR="000E69CF" w:rsidRPr="00116AAA">
        <w:rPr>
          <w:rFonts w:ascii="Poppins" w:hAnsi="Poppins"/>
          <w:sz w:val="20"/>
          <w:szCs w:val="20"/>
          <w:rPrChange w:id="9887" w:author="thuyhuynh" w:date="2023-05-08T11:25:00Z">
            <w:rPr/>
          </w:rPrChange>
        </w:rPr>
        <w:t xml:space="preserve"> used.</w:t>
      </w:r>
    </w:p>
    <w:p w:rsidR="008D0823" w:rsidRPr="00116AAA" w:rsidRDefault="008D0823">
      <w:pPr>
        <w:pStyle w:val="ListParagraph"/>
        <w:jc w:val="both"/>
        <w:rPr>
          <w:rFonts w:ascii="Poppins" w:hAnsi="Poppins"/>
          <w:sz w:val="20"/>
          <w:szCs w:val="20"/>
          <w:rPrChange w:id="9888" w:author="thuyhuynh" w:date="2023-05-08T11:25:00Z">
            <w:rPr/>
          </w:rPrChange>
        </w:rPr>
      </w:pPr>
    </w:p>
    <w:p w:rsidR="000E69CF" w:rsidRDefault="00DD7BFB" w:rsidP="00CB68AF">
      <w:pPr>
        <w:pStyle w:val="ListParagraph"/>
        <w:numPr>
          <w:ilvl w:val="0"/>
          <w:numId w:val="7"/>
        </w:numPr>
        <w:jc w:val="both"/>
        <w:rPr>
          <w:ins w:id="9889" w:author="ptdung" w:date="2023-11-30T18:06:00Z"/>
          <w:rFonts w:ascii="Poppins" w:hAnsi="Poppins" w:hint="eastAsia"/>
          <w:sz w:val="20"/>
          <w:szCs w:val="20"/>
        </w:rPr>
      </w:pPr>
      <w:r w:rsidRPr="00116AAA">
        <w:rPr>
          <w:rFonts w:ascii="Poppins" w:hAnsi="Poppins"/>
          <w:b/>
          <w:sz w:val="20"/>
          <w:szCs w:val="20"/>
          <w:rPrChange w:id="9890" w:author="thuyhuynh" w:date="2023-05-08T11:25:00Z">
            <w:rPr>
              <w:b/>
            </w:rPr>
          </w:rPrChange>
        </w:rPr>
        <w:t>Complete</w:t>
      </w:r>
      <w:r w:rsidR="00203BD2" w:rsidRPr="00116AAA">
        <w:rPr>
          <w:rFonts w:ascii="Poppins" w:hAnsi="Poppins"/>
          <w:b/>
          <w:sz w:val="20"/>
          <w:szCs w:val="20"/>
          <w:rPrChange w:id="9891" w:author="thuyhuynh" w:date="2023-05-08T11:25:00Z">
            <w:rPr>
              <w:b/>
            </w:rPr>
          </w:rPrChange>
        </w:rPr>
        <w:t>:</w:t>
      </w:r>
      <w:r w:rsidR="000E69CF" w:rsidRPr="00116AAA">
        <w:rPr>
          <w:rFonts w:ascii="Poppins" w:hAnsi="Poppins"/>
          <w:sz w:val="20"/>
          <w:szCs w:val="20"/>
          <w:rPrChange w:id="9892" w:author="thuyhuynh" w:date="2023-05-08T11:25:00Z">
            <w:rPr/>
          </w:rPrChange>
        </w:rPr>
        <w:t xml:space="preserve"> When </w:t>
      </w:r>
      <w:r w:rsidR="000E69CF" w:rsidRPr="00116AAA">
        <w:rPr>
          <w:rFonts w:ascii="Poppins" w:eastAsia="Batang" w:hAnsi="Poppins"/>
          <w:noProof/>
          <w:color w:val="030003"/>
          <w:sz w:val="20"/>
          <w:szCs w:val="20"/>
          <w:rPrChange w:id="9893" w:author="thuyhuynh" w:date="2023-05-08T11:25:00Z">
            <w:rPr>
              <w:rFonts w:eastAsia="Batang"/>
              <w:noProof/>
              <w:color w:val="030003"/>
            </w:rPr>
          </w:rPrChange>
        </w:rPr>
        <w:t>the conditions for completing the capturing process have been met (i.e., a reasonable duration of time or a reasonable number of qualified eye images detected), the capturing process stops and enters the timeout/finish stage. T</w:t>
      </w:r>
      <w:r w:rsidR="000E69CF" w:rsidRPr="00116AAA">
        <w:rPr>
          <w:rFonts w:ascii="Poppins" w:hAnsi="Poppins"/>
          <w:sz w:val="20"/>
          <w:szCs w:val="20"/>
          <w:rPrChange w:id="9894" w:author="thuyhuynh" w:date="2023-05-08T11:25:00Z">
            <w:rPr/>
          </w:rPrChange>
        </w:rPr>
        <w:t>he infrared LED will turn off.</w:t>
      </w:r>
    </w:p>
    <w:p w:rsidR="009D5D56" w:rsidRPr="009D5D56" w:rsidRDefault="009D5D56">
      <w:pPr>
        <w:pStyle w:val="ListParagraph"/>
        <w:rPr>
          <w:ins w:id="9895" w:author="ptdung" w:date="2023-11-30T18:06:00Z"/>
          <w:rFonts w:ascii="Poppins" w:hAnsi="Poppins"/>
          <w:sz w:val="20"/>
          <w:szCs w:val="20"/>
          <w:rPrChange w:id="9896" w:author="ptdung" w:date="2023-11-30T18:06:00Z">
            <w:rPr>
              <w:ins w:id="9897" w:author="ptdung" w:date="2023-11-30T18:06:00Z"/>
            </w:rPr>
          </w:rPrChange>
        </w:rPr>
        <w:pPrChange w:id="9898" w:author="ptdung" w:date="2023-11-30T18:06:00Z">
          <w:pPr>
            <w:pStyle w:val="ListParagraph"/>
            <w:numPr>
              <w:numId w:val="7"/>
            </w:numPr>
            <w:ind w:hanging="360"/>
            <w:jc w:val="both"/>
          </w:pPr>
        </w:pPrChange>
      </w:pPr>
    </w:p>
    <w:p w:rsidR="009D5D56" w:rsidRDefault="009D5D56" w:rsidP="00CB68AF">
      <w:pPr>
        <w:pStyle w:val="ListParagraph"/>
        <w:numPr>
          <w:ilvl w:val="0"/>
          <w:numId w:val="7"/>
        </w:numPr>
        <w:jc w:val="both"/>
        <w:rPr>
          <w:ins w:id="9899" w:author="ptdung" w:date="2023-11-30T18:05:00Z"/>
          <w:rFonts w:ascii="Poppins" w:hAnsi="Poppins" w:hint="eastAsia"/>
          <w:sz w:val="20"/>
          <w:szCs w:val="20"/>
        </w:rPr>
      </w:pPr>
      <w:proofErr w:type="spellStart"/>
      <w:ins w:id="9900" w:author="ptdung" w:date="2023-11-30T18:06:00Z">
        <w:r w:rsidRPr="009D5D56">
          <w:rPr>
            <w:rFonts w:ascii="Poppins" w:hAnsi="Poppins" w:hint="eastAsia"/>
            <w:b/>
            <w:sz w:val="20"/>
            <w:szCs w:val="20"/>
            <w:rPrChange w:id="9901" w:author="ptdung" w:date="2023-11-30T18:06:00Z">
              <w:rPr>
                <w:rFonts w:ascii="Poppins" w:hAnsi="Poppins" w:hint="eastAsia"/>
                <w:sz w:val="20"/>
                <w:szCs w:val="20"/>
              </w:rPr>
            </w:rPrChange>
          </w:rPr>
          <w:t>FailedToCapture</w:t>
        </w:r>
        <w:proofErr w:type="spellEnd"/>
        <w:r>
          <w:rPr>
            <w:rFonts w:ascii="Poppins" w:hAnsi="Poppins"/>
            <w:sz w:val="20"/>
            <w:szCs w:val="20"/>
          </w:rPr>
          <w:t xml:space="preserve">: </w:t>
        </w:r>
      </w:ins>
      <w:ins w:id="9902" w:author="ptdung" w:date="2023-11-30T18:07:00Z">
        <w:r>
          <w:rPr>
            <w:rFonts w:ascii="Poppins" w:hAnsi="Poppins"/>
            <w:sz w:val="20"/>
            <w:szCs w:val="20"/>
          </w:rPr>
          <w:t xml:space="preserve">The capturing process entered </w:t>
        </w:r>
        <w:proofErr w:type="gramStart"/>
        <w:r w:rsidRPr="009D5D56">
          <w:rPr>
            <w:rFonts w:ascii="Poppins" w:hAnsi="Poppins" w:hint="eastAsia"/>
            <w:b/>
            <w:sz w:val="20"/>
            <w:szCs w:val="20"/>
            <w:rPrChange w:id="9903" w:author="ptdung" w:date="2023-11-30T18:07:00Z">
              <w:rPr>
                <w:rFonts w:ascii="Poppins" w:hAnsi="Poppins" w:hint="eastAsia"/>
                <w:sz w:val="20"/>
                <w:szCs w:val="20"/>
              </w:rPr>
            </w:rPrChange>
          </w:rPr>
          <w:t>Complete</w:t>
        </w:r>
        <w:proofErr w:type="gramEnd"/>
        <w:r>
          <w:rPr>
            <w:rFonts w:ascii="Poppins" w:hAnsi="Poppins"/>
            <w:b/>
            <w:sz w:val="20"/>
            <w:szCs w:val="20"/>
          </w:rPr>
          <w:t xml:space="preserve"> </w:t>
        </w:r>
        <w:r>
          <w:rPr>
            <w:rFonts w:ascii="Poppins" w:hAnsi="Poppins"/>
            <w:sz w:val="20"/>
            <w:szCs w:val="20"/>
          </w:rPr>
          <w:t xml:space="preserve">stage but then failed </w:t>
        </w:r>
      </w:ins>
      <w:ins w:id="9904" w:author="ptdung" w:date="2023-11-30T18:08:00Z">
        <w:r>
          <w:rPr>
            <w:rFonts w:ascii="Poppins" w:hAnsi="Poppins"/>
            <w:sz w:val="20"/>
            <w:szCs w:val="20"/>
          </w:rPr>
          <w:t>in selecting out the best qualified iris image.</w:t>
        </w:r>
      </w:ins>
      <w:ins w:id="9905" w:author="ptdung" w:date="2023-11-30T18:09:00Z">
        <w:r>
          <w:rPr>
            <w:rFonts w:ascii="Poppins" w:hAnsi="Poppins"/>
            <w:sz w:val="20"/>
            <w:szCs w:val="20"/>
          </w:rPr>
          <w:t xml:space="preserve"> This is a special state which may relate to internal errors.</w:t>
        </w:r>
      </w:ins>
    </w:p>
    <w:p w:rsidR="009D5D56" w:rsidRPr="009D5D56" w:rsidRDefault="009D5D56">
      <w:pPr>
        <w:pStyle w:val="ListParagraph"/>
        <w:rPr>
          <w:ins w:id="9906" w:author="ptdung" w:date="2023-11-30T18:05:00Z"/>
          <w:rFonts w:ascii="Poppins" w:hAnsi="Poppins"/>
          <w:sz w:val="20"/>
          <w:szCs w:val="20"/>
          <w:rPrChange w:id="9907" w:author="ptdung" w:date="2023-11-30T18:05:00Z">
            <w:rPr>
              <w:ins w:id="9908" w:author="ptdung" w:date="2023-11-30T18:05:00Z"/>
            </w:rPr>
          </w:rPrChange>
        </w:rPr>
        <w:pPrChange w:id="9909" w:author="ptdung" w:date="2023-11-30T18:05:00Z">
          <w:pPr>
            <w:pStyle w:val="ListParagraph"/>
            <w:numPr>
              <w:numId w:val="7"/>
            </w:numPr>
            <w:ind w:hanging="360"/>
            <w:jc w:val="both"/>
          </w:pPr>
        </w:pPrChange>
      </w:pPr>
    </w:p>
    <w:p w:rsidR="009D5D56" w:rsidRPr="009D5D56" w:rsidDel="009D5D56" w:rsidRDefault="009D5D56">
      <w:pPr>
        <w:numPr>
          <w:ilvl w:val="0"/>
          <w:numId w:val="7"/>
        </w:numPr>
        <w:ind w:left="0"/>
        <w:jc w:val="both"/>
        <w:rPr>
          <w:del w:id="9910" w:author="ptdung" w:date="2023-11-30T18:06:00Z"/>
          <w:rFonts w:ascii="Poppins" w:hAnsi="Poppins"/>
          <w:sz w:val="20"/>
          <w:szCs w:val="20"/>
          <w:rPrChange w:id="9911" w:author="ptdung" w:date="2023-11-30T18:06:00Z">
            <w:rPr>
              <w:del w:id="9912" w:author="ptdung" w:date="2023-11-30T18:06:00Z"/>
            </w:rPr>
          </w:rPrChange>
        </w:rPr>
        <w:pPrChange w:id="9913" w:author="ptdung" w:date="2023-11-30T18:06:00Z">
          <w:pPr>
            <w:pStyle w:val="ListParagraph"/>
            <w:numPr>
              <w:numId w:val="7"/>
            </w:numPr>
            <w:ind w:hanging="360"/>
            <w:jc w:val="both"/>
          </w:pPr>
        </w:pPrChange>
      </w:pPr>
    </w:p>
    <w:p w:rsidR="008D0823" w:rsidRPr="00116AAA" w:rsidDel="009D5D56" w:rsidRDefault="008D0823">
      <w:pPr>
        <w:rPr>
          <w:del w:id="9914" w:author="ptdung" w:date="2023-11-30T18:09:00Z"/>
        </w:rPr>
        <w:pPrChange w:id="9915" w:author="ptdung" w:date="2023-11-30T18:06:00Z">
          <w:pPr>
            <w:pStyle w:val="ListParagraph"/>
            <w:jc w:val="both"/>
          </w:pPr>
        </w:pPrChange>
      </w:pPr>
    </w:p>
    <w:p w:rsidR="000E69CF" w:rsidRPr="00116AAA" w:rsidRDefault="00203BD2" w:rsidP="00CB68AF">
      <w:pPr>
        <w:pStyle w:val="ListParagraph"/>
        <w:numPr>
          <w:ilvl w:val="0"/>
          <w:numId w:val="7"/>
        </w:numPr>
        <w:jc w:val="both"/>
        <w:rPr>
          <w:rFonts w:ascii="Poppins" w:hAnsi="Poppins"/>
          <w:sz w:val="20"/>
          <w:szCs w:val="20"/>
          <w:rPrChange w:id="9916" w:author="thuyhuynh" w:date="2023-05-08T11:25:00Z">
            <w:rPr/>
          </w:rPrChange>
        </w:rPr>
      </w:pPr>
      <w:r w:rsidRPr="00116AAA">
        <w:rPr>
          <w:rFonts w:ascii="Poppins" w:hAnsi="Poppins"/>
          <w:b/>
          <w:sz w:val="20"/>
          <w:szCs w:val="20"/>
          <w:rPrChange w:id="9917" w:author="thuyhuynh" w:date="2023-05-08T11:25:00Z">
            <w:rPr>
              <w:b/>
            </w:rPr>
          </w:rPrChange>
        </w:rPr>
        <w:t>Abort:</w:t>
      </w:r>
      <w:r w:rsidR="00B91528" w:rsidRPr="00116AAA">
        <w:rPr>
          <w:rFonts w:ascii="Poppins" w:hAnsi="Poppins"/>
          <w:b/>
          <w:sz w:val="20"/>
          <w:szCs w:val="20"/>
          <w:rPrChange w:id="9918" w:author="thuyhuynh" w:date="2023-05-08T11:25:00Z">
            <w:rPr>
              <w:b/>
            </w:rPr>
          </w:rPrChange>
        </w:rPr>
        <w:t xml:space="preserve"> </w:t>
      </w:r>
      <w:r w:rsidR="000E69CF" w:rsidRPr="00116AAA">
        <w:rPr>
          <w:rFonts w:ascii="Poppins" w:eastAsia="Batang" w:hAnsi="Poppins"/>
          <w:noProof/>
          <w:color w:val="030003"/>
          <w:sz w:val="20"/>
          <w:szCs w:val="20"/>
          <w:rPrChange w:id="9919" w:author="thuyhuynh" w:date="2023-05-08T11:25:00Z">
            <w:rPr>
              <w:rFonts w:eastAsia="Batang"/>
              <w:noProof/>
              <w:color w:val="030003"/>
            </w:rPr>
          </w:rPrChange>
        </w:rPr>
        <w:t>If something abnormal happens (e.g.</w:t>
      </w:r>
      <w:r w:rsidR="00697458" w:rsidRPr="00116AAA">
        <w:rPr>
          <w:rFonts w:ascii="Poppins" w:eastAsia="Batang" w:hAnsi="Poppins"/>
          <w:noProof/>
          <w:color w:val="030003"/>
          <w:sz w:val="20"/>
          <w:szCs w:val="20"/>
          <w:lang w:eastAsia="ko-KR"/>
          <w:rPrChange w:id="9920" w:author="thuyhuynh" w:date="2023-05-08T11:25:00Z">
            <w:rPr>
              <w:rFonts w:eastAsia="Batang"/>
              <w:noProof/>
              <w:color w:val="030003"/>
              <w:lang w:eastAsia="ko-KR"/>
            </w:rPr>
          </w:rPrChange>
        </w:rPr>
        <w:t>,</w:t>
      </w:r>
      <w:r w:rsidR="000E69CF" w:rsidRPr="00116AAA">
        <w:rPr>
          <w:rFonts w:ascii="Poppins" w:eastAsia="Batang" w:hAnsi="Poppins"/>
          <w:noProof/>
          <w:color w:val="030003"/>
          <w:sz w:val="20"/>
          <w:szCs w:val="20"/>
          <w:rPrChange w:id="9921" w:author="thuyhuynh" w:date="2023-05-08T11:25:00Z">
            <w:rPr>
              <w:rFonts w:eastAsia="Batang"/>
              <w:noProof/>
              <w:color w:val="030003"/>
            </w:rPr>
          </w:rPrChange>
        </w:rPr>
        <w:t xml:space="preserve"> no images from iris camera</w:t>
      </w:r>
      <w:r w:rsidR="00697458" w:rsidRPr="00116AAA">
        <w:rPr>
          <w:rFonts w:ascii="Poppins" w:eastAsia="Batang" w:hAnsi="Poppins"/>
          <w:noProof/>
          <w:color w:val="030003"/>
          <w:sz w:val="20"/>
          <w:szCs w:val="20"/>
          <w:lang w:eastAsia="ko-KR"/>
          <w:rPrChange w:id="9922" w:author="thuyhuynh" w:date="2023-05-08T11:25:00Z">
            <w:rPr>
              <w:rFonts w:eastAsia="Batang"/>
              <w:noProof/>
              <w:color w:val="030003"/>
              <w:lang w:eastAsia="ko-KR"/>
            </w:rPr>
          </w:rPrChange>
        </w:rPr>
        <w:t xml:space="preserve"> or</w:t>
      </w:r>
      <w:r w:rsidR="00697458" w:rsidRPr="00116AAA">
        <w:rPr>
          <w:rFonts w:ascii="Poppins" w:eastAsia="Batang" w:hAnsi="Poppins"/>
          <w:noProof/>
          <w:color w:val="030003"/>
          <w:sz w:val="20"/>
          <w:szCs w:val="20"/>
          <w:rPrChange w:id="9923" w:author="thuyhuynh" w:date="2023-05-08T11:25:00Z">
            <w:rPr>
              <w:rFonts w:eastAsia="Batang"/>
              <w:noProof/>
              <w:color w:val="030003"/>
            </w:rPr>
          </w:rPrChange>
        </w:rPr>
        <w:t xml:space="preserve"> </w:t>
      </w:r>
      <w:r w:rsidR="000E69CF" w:rsidRPr="00116AAA">
        <w:rPr>
          <w:rFonts w:ascii="Poppins" w:eastAsia="Batang" w:hAnsi="Poppins"/>
          <w:noProof/>
          <w:color w:val="030003"/>
          <w:sz w:val="20"/>
          <w:szCs w:val="20"/>
          <w:rPrChange w:id="9924" w:author="thuyhuynh" w:date="2023-05-08T11:25:00Z">
            <w:rPr>
              <w:rFonts w:eastAsia="Batang"/>
              <w:noProof/>
              <w:color w:val="030003"/>
            </w:rPr>
          </w:rPrChange>
        </w:rPr>
        <w:t xml:space="preserve">capturing process </w:t>
      </w:r>
      <w:r w:rsidR="00CD76CA" w:rsidRPr="00116AAA">
        <w:rPr>
          <w:rFonts w:ascii="Poppins" w:hAnsi="Poppins"/>
          <w:noProof/>
          <w:color w:val="030003"/>
          <w:sz w:val="20"/>
          <w:szCs w:val="20"/>
          <w:lang w:eastAsia="ko-KR"/>
          <w:rPrChange w:id="9925" w:author="thuyhuynh" w:date="2023-05-08T11:25:00Z">
            <w:rPr>
              <w:noProof/>
              <w:color w:val="030003"/>
              <w:lang w:eastAsia="ko-KR"/>
            </w:rPr>
          </w:rPrChange>
        </w:rPr>
        <w:t xml:space="preserve">is </w:t>
      </w:r>
      <w:r w:rsidR="000E69CF" w:rsidRPr="00116AAA">
        <w:rPr>
          <w:rFonts w:ascii="Poppins" w:eastAsia="Batang" w:hAnsi="Poppins"/>
          <w:noProof/>
          <w:color w:val="030003"/>
          <w:sz w:val="20"/>
          <w:szCs w:val="20"/>
          <w:rPrChange w:id="9926" w:author="thuyhuynh" w:date="2023-05-08T11:25:00Z">
            <w:rPr>
              <w:rFonts w:eastAsia="Batang"/>
              <w:noProof/>
              <w:color w:val="030003"/>
            </w:rPr>
          </w:rPrChange>
        </w:rPr>
        <w:t xml:space="preserve">cancelled), </w:t>
      </w:r>
      <w:r w:rsidR="00CD76CA" w:rsidRPr="00116AAA">
        <w:rPr>
          <w:rFonts w:ascii="Poppins" w:hAnsi="Poppins"/>
          <w:noProof/>
          <w:color w:val="030003"/>
          <w:sz w:val="20"/>
          <w:szCs w:val="20"/>
          <w:lang w:eastAsia="ko-KR"/>
          <w:rPrChange w:id="9927" w:author="thuyhuynh" w:date="2023-05-08T11:25:00Z">
            <w:rPr>
              <w:noProof/>
              <w:color w:val="030003"/>
              <w:lang w:eastAsia="ko-KR"/>
            </w:rPr>
          </w:rPrChange>
        </w:rPr>
        <w:t>it will</w:t>
      </w:r>
      <w:r w:rsidR="00CD76CA" w:rsidRPr="00116AAA">
        <w:rPr>
          <w:rFonts w:ascii="Poppins" w:eastAsia="Batang" w:hAnsi="Poppins"/>
          <w:noProof/>
          <w:color w:val="030003"/>
          <w:sz w:val="20"/>
          <w:szCs w:val="20"/>
          <w:rPrChange w:id="9928" w:author="thuyhuynh" w:date="2023-05-08T11:25:00Z">
            <w:rPr>
              <w:rFonts w:eastAsia="Batang"/>
              <w:noProof/>
              <w:color w:val="030003"/>
            </w:rPr>
          </w:rPrChange>
        </w:rPr>
        <w:t xml:space="preserve"> cause</w:t>
      </w:r>
      <w:r w:rsidR="000E69CF" w:rsidRPr="00116AAA">
        <w:rPr>
          <w:rFonts w:ascii="Poppins" w:eastAsia="Batang" w:hAnsi="Poppins"/>
          <w:noProof/>
          <w:color w:val="030003"/>
          <w:sz w:val="20"/>
          <w:szCs w:val="20"/>
          <w:rPrChange w:id="9929" w:author="thuyhuynh" w:date="2023-05-08T11:25:00Z">
            <w:rPr>
              <w:rFonts w:eastAsia="Batang"/>
              <w:noProof/>
              <w:color w:val="030003"/>
            </w:rPr>
          </w:rPrChange>
        </w:rPr>
        <w:t xml:space="preserve"> </w:t>
      </w:r>
      <w:r w:rsidR="00697458" w:rsidRPr="00116AAA">
        <w:rPr>
          <w:rFonts w:ascii="Poppins" w:eastAsia="Batang" w:hAnsi="Poppins"/>
          <w:noProof/>
          <w:color w:val="030003"/>
          <w:sz w:val="20"/>
          <w:szCs w:val="20"/>
          <w:lang w:eastAsia="ko-KR"/>
          <w:rPrChange w:id="9930" w:author="thuyhuynh" w:date="2023-05-08T11:25:00Z">
            <w:rPr>
              <w:rFonts w:eastAsia="Batang"/>
              <w:noProof/>
              <w:color w:val="030003"/>
              <w:lang w:eastAsia="ko-KR"/>
            </w:rPr>
          </w:rPrChange>
        </w:rPr>
        <w:t xml:space="preserve">the </w:t>
      </w:r>
      <w:r w:rsidR="000E69CF" w:rsidRPr="00116AAA">
        <w:rPr>
          <w:rFonts w:ascii="Poppins" w:eastAsia="Batang" w:hAnsi="Poppins"/>
          <w:noProof/>
          <w:color w:val="030003"/>
          <w:sz w:val="20"/>
          <w:szCs w:val="20"/>
          <w:rPrChange w:id="9931" w:author="thuyhuynh" w:date="2023-05-08T11:25:00Z">
            <w:rPr>
              <w:rFonts w:eastAsia="Batang"/>
              <w:noProof/>
              <w:color w:val="030003"/>
            </w:rPr>
          </w:rPrChange>
        </w:rPr>
        <w:t>capturing process to terminate before finis</w:t>
      </w:r>
      <w:r w:rsidR="00CD76CA" w:rsidRPr="00116AAA">
        <w:rPr>
          <w:rFonts w:ascii="Poppins" w:eastAsia="Batang" w:hAnsi="Poppins"/>
          <w:noProof/>
          <w:color w:val="030003"/>
          <w:sz w:val="20"/>
          <w:szCs w:val="20"/>
          <w:rPrChange w:id="9932" w:author="thuyhuynh" w:date="2023-05-08T11:25:00Z">
            <w:rPr>
              <w:rFonts w:eastAsia="Batang"/>
              <w:noProof/>
              <w:color w:val="030003"/>
            </w:rPr>
          </w:rPrChange>
        </w:rPr>
        <w:t>hing its normal routine</w:t>
      </w:r>
      <w:r w:rsidR="00CD76CA" w:rsidRPr="00116AAA">
        <w:rPr>
          <w:rFonts w:ascii="Poppins" w:hAnsi="Poppins"/>
          <w:noProof/>
          <w:color w:val="030003"/>
          <w:sz w:val="20"/>
          <w:szCs w:val="20"/>
          <w:lang w:eastAsia="ko-KR"/>
          <w:rPrChange w:id="9933" w:author="thuyhuynh" w:date="2023-05-08T11:25:00Z">
            <w:rPr>
              <w:noProof/>
              <w:color w:val="030003"/>
              <w:lang w:eastAsia="ko-KR"/>
            </w:rPr>
          </w:rPrChange>
        </w:rPr>
        <w:t xml:space="preserve"> and</w:t>
      </w:r>
      <w:r w:rsidR="000E69CF" w:rsidRPr="00116AAA">
        <w:rPr>
          <w:rFonts w:ascii="Poppins" w:eastAsia="Batang" w:hAnsi="Poppins"/>
          <w:noProof/>
          <w:color w:val="030003"/>
          <w:sz w:val="20"/>
          <w:szCs w:val="20"/>
          <w:rPrChange w:id="9934" w:author="thuyhuynh" w:date="2023-05-08T11:25:00Z">
            <w:rPr>
              <w:rFonts w:eastAsia="Batang"/>
              <w:noProof/>
              <w:color w:val="030003"/>
            </w:rPr>
          </w:rPrChange>
        </w:rPr>
        <w:t xml:space="preserve"> this stage will be entered. T</w:t>
      </w:r>
      <w:r w:rsidR="000E69CF" w:rsidRPr="00116AAA">
        <w:rPr>
          <w:rFonts w:ascii="Poppins" w:hAnsi="Poppins"/>
          <w:sz w:val="20"/>
          <w:szCs w:val="20"/>
          <w:rPrChange w:id="9935" w:author="thuyhuynh" w:date="2023-05-08T11:25:00Z">
            <w:rPr/>
          </w:rPrChange>
        </w:rPr>
        <w:t>he infrared LED will turn off</w:t>
      </w:r>
      <w:r w:rsidR="000E69CF" w:rsidRPr="00116AAA">
        <w:rPr>
          <w:rFonts w:ascii="Poppins" w:eastAsia="Batang" w:hAnsi="Poppins"/>
          <w:noProof/>
          <w:color w:val="030003"/>
          <w:sz w:val="20"/>
          <w:szCs w:val="20"/>
          <w:rPrChange w:id="9936" w:author="thuyhuynh" w:date="2023-05-08T11:25:00Z">
            <w:rPr>
              <w:rFonts w:eastAsia="Batang"/>
              <w:noProof/>
              <w:color w:val="030003"/>
            </w:rPr>
          </w:rPrChange>
        </w:rPr>
        <w:t xml:space="preserve">. </w:t>
      </w:r>
      <w:r w:rsidR="00697458" w:rsidRPr="00116AAA">
        <w:rPr>
          <w:rFonts w:ascii="Poppins" w:eastAsia="Batang" w:hAnsi="Poppins"/>
          <w:noProof/>
          <w:color w:val="030003"/>
          <w:sz w:val="20"/>
          <w:szCs w:val="20"/>
          <w:lang w:eastAsia="ko-KR"/>
          <w:rPrChange w:id="9937" w:author="thuyhuynh" w:date="2023-05-08T11:25:00Z">
            <w:rPr>
              <w:rFonts w:eastAsia="Batang"/>
              <w:noProof/>
              <w:color w:val="030003"/>
              <w:lang w:eastAsia="ko-KR"/>
            </w:rPr>
          </w:rPrChange>
        </w:rPr>
        <w:t>The u</w:t>
      </w:r>
      <w:r w:rsidR="00697458" w:rsidRPr="00116AAA">
        <w:rPr>
          <w:rFonts w:ascii="Poppins" w:eastAsia="Batang" w:hAnsi="Poppins"/>
          <w:noProof/>
          <w:color w:val="030003"/>
          <w:sz w:val="20"/>
          <w:szCs w:val="20"/>
          <w:rPrChange w:id="9938" w:author="thuyhuynh" w:date="2023-05-08T11:25:00Z">
            <w:rPr>
              <w:rFonts w:eastAsia="Batang"/>
              <w:noProof/>
              <w:color w:val="030003"/>
            </w:rPr>
          </w:rPrChange>
        </w:rPr>
        <w:t xml:space="preserve">ser </w:t>
      </w:r>
      <w:r w:rsidR="000E69CF" w:rsidRPr="00116AAA">
        <w:rPr>
          <w:rFonts w:ascii="Poppins" w:eastAsia="Batang" w:hAnsi="Poppins"/>
          <w:noProof/>
          <w:color w:val="030003"/>
          <w:sz w:val="20"/>
          <w:szCs w:val="20"/>
          <w:rPrChange w:id="9939" w:author="thuyhuynh" w:date="2023-05-08T11:25:00Z">
            <w:rPr>
              <w:rFonts w:eastAsia="Batang"/>
              <w:noProof/>
              <w:color w:val="030003"/>
            </w:rPr>
          </w:rPrChange>
        </w:rPr>
        <w:t xml:space="preserve">should start the procedure </w:t>
      </w:r>
      <w:r w:rsidR="00CD76CA" w:rsidRPr="00116AAA">
        <w:rPr>
          <w:rFonts w:ascii="Poppins" w:hAnsi="Poppins"/>
          <w:noProof/>
          <w:color w:val="030003"/>
          <w:sz w:val="20"/>
          <w:szCs w:val="20"/>
          <w:lang w:eastAsia="ko-KR"/>
          <w:rPrChange w:id="9940" w:author="thuyhuynh" w:date="2023-05-08T11:25:00Z">
            <w:rPr>
              <w:noProof/>
              <w:color w:val="030003"/>
              <w:lang w:eastAsia="ko-KR"/>
            </w:rPr>
          </w:rPrChange>
        </w:rPr>
        <w:t xml:space="preserve">over </w:t>
      </w:r>
      <w:r w:rsidR="000E69CF" w:rsidRPr="00116AAA">
        <w:rPr>
          <w:rFonts w:ascii="Poppins" w:eastAsia="Batang" w:hAnsi="Poppins"/>
          <w:noProof/>
          <w:color w:val="030003"/>
          <w:sz w:val="20"/>
          <w:szCs w:val="20"/>
          <w:rPrChange w:id="9941" w:author="thuyhuynh" w:date="2023-05-08T11:25:00Z">
            <w:rPr>
              <w:rFonts w:eastAsia="Batang"/>
              <w:noProof/>
              <w:color w:val="030003"/>
            </w:rPr>
          </w:rPrChange>
        </w:rPr>
        <w:t>again.</w:t>
      </w:r>
    </w:p>
    <w:p w:rsidR="000E69CF" w:rsidRPr="00116AAA" w:rsidRDefault="000E69CF" w:rsidP="000E69CF">
      <w:pPr>
        <w:jc w:val="both"/>
        <w:rPr>
          <w:rFonts w:ascii="Poppins" w:hAnsi="Poppins"/>
          <w:sz w:val="20"/>
          <w:szCs w:val="20"/>
          <w:rPrChange w:id="9942" w:author="thuyhuynh" w:date="2023-05-08T11:25:00Z">
            <w:rPr/>
          </w:rPrChange>
        </w:rPr>
      </w:pPr>
    </w:p>
    <w:p w:rsidR="000E69CF" w:rsidRPr="00116AAA" w:rsidRDefault="000E69CF" w:rsidP="000E69CF">
      <w:pPr>
        <w:jc w:val="both"/>
        <w:rPr>
          <w:rFonts w:ascii="Poppins" w:hAnsi="Poppins"/>
          <w:sz w:val="20"/>
          <w:szCs w:val="20"/>
          <w:rPrChange w:id="9943" w:author="thuyhuynh" w:date="2023-05-08T11:25:00Z">
            <w:rPr/>
          </w:rPrChange>
        </w:rPr>
      </w:pPr>
      <w:r w:rsidRPr="00116AAA">
        <w:rPr>
          <w:rFonts w:ascii="Poppins" w:hAnsi="Poppins"/>
          <w:sz w:val="20"/>
          <w:szCs w:val="20"/>
          <w:rPrChange w:id="9944" w:author="thuyhuynh" w:date="2023-05-08T11:25:00Z">
            <w:rPr/>
          </w:rPrChange>
        </w:rPr>
        <w:t xml:space="preserve">More details on how to carry out the capturing procedure properly and on how to improve the quality of captured images can be </w:t>
      </w:r>
      <w:r w:rsidR="00697458" w:rsidRPr="00116AAA">
        <w:rPr>
          <w:rFonts w:ascii="Poppins" w:hAnsi="Poppins"/>
          <w:sz w:val="20"/>
          <w:szCs w:val="20"/>
          <w:lang w:eastAsia="ko-KR"/>
          <w:rPrChange w:id="9945" w:author="thuyhuynh" w:date="2023-05-08T11:25:00Z">
            <w:rPr>
              <w:lang w:eastAsia="ko-KR"/>
            </w:rPr>
          </w:rPrChange>
        </w:rPr>
        <w:t xml:space="preserve">found in </w:t>
      </w:r>
      <w:r w:rsidRPr="00116AAA">
        <w:rPr>
          <w:rFonts w:ascii="Poppins" w:hAnsi="Poppins"/>
          <w:sz w:val="20"/>
          <w:szCs w:val="20"/>
          <w:rPrChange w:id="9946" w:author="thuyhuynh" w:date="2023-05-08T11:25:00Z">
            <w:rPr/>
          </w:rPrChange>
        </w:rPr>
        <w:t>the Basic User’s Guide.</w:t>
      </w:r>
    </w:p>
    <w:p w:rsidR="000E69CF" w:rsidRPr="00116AAA" w:rsidRDefault="000E69CF" w:rsidP="000E69CF">
      <w:pPr>
        <w:jc w:val="both"/>
        <w:rPr>
          <w:rFonts w:ascii="Poppins" w:hAnsi="Poppins"/>
          <w:sz w:val="20"/>
          <w:szCs w:val="20"/>
          <w:rPrChange w:id="9947" w:author="thuyhuynh" w:date="2023-05-08T11:25:00Z">
            <w:rPr/>
          </w:rPrChange>
        </w:rPr>
      </w:pPr>
    </w:p>
    <w:p w:rsidR="000E69CF" w:rsidRPr="00116AAA" w:rsidDel="00325ED2" w:rsidRDefault="000E69CF" w:rsidP="000E69CF">
      <w:pPr>
        <w:jc w:val="both"/>
        <w:rPr>
          <w:del w:id="9948" w:author="thuyhuynh" w:date="2022-03-30T15:29:00Z"/>
          <w:rFonts w:ascii="Poppins" w:hAnsi="Poppins"/>
          <w:sz w:val="20"/>
          <w:szCs w:val="20"/>
          <w:rPrChange w:id="9949" w:author="thuyhuynh" w:date="2023-05-08T11:25:00Z">
            <w:rPr>
              <w:del w:id="9950" w:author="thuyhuynh" w:date="2022-03-30T15:29:00Z"/>
            </w:rPr>
          </w:rPrChange>
        </w:rPr>
      </w:pPr>
      <w:r w:rsidRPr="00116AAA">
        <w:rPr>
          <w:rFonts w:ascii="Poppins" w:hAnsi="Poppins"/>
          <w:sz w:val="20"/>
          <w:szCs w:val="20"/>
          <w:rPrChange w:id="9951" w:author="thuyhuynh" w:date="2023-05-08T11:25:00Z">
            <w:rPr/>
          </w:rPrChange>
        </w:rPr>
        <w:t xml:space="preserve">Every iris image satisfying the quality standards from the </w:t>
      </w:r>
      <w:r w:rsidR="00697458" w:rsidRPr="00116AAA">
        <w:rPr>
          <w:rFonts w:ascii="Poppins" w:hAnsi="Poppins"/>
          <w:sz w:val="20"/>
          <w:szCs w:val="20"/>
          <w:lang w:eastAsia="ko-KR"/>
          <w:rPrChange w:id="9952" w:author="thuyhuynh" w:date="2023-05-08T11:25:00Z">
            <w:rPr>
              <w:lang w:eastAsia="ko-KR"/>
            </w:rPr>
          </w:rPrChange>
        </w:rPr>
        <w:t xml:space="preserve">live </w:t>
      </w:r>
      <w:r w:rsidRPr="00116AAA">
        <w:rPr>
          <w:rFonts w:ascii="Poppins" w:hAnsi="Poppins"/>
          <w:sz w:val="20"/>
          <w:szCs w:val="20"/>
          <w:rPrChange w:id="9953" w:author="thuyhuynh" w:date="2023-05-08T11:25:00Z">
            <w:rPr/>
          </w:rPrChange>
        </w:rPr>
        <w:t xml:space="preserve">QM module will be qualified for iris recognition. However, to </w:t>
      </w:r>
      <w:r w:rsidR="001F2F8A" w:rsidRPr="00116AAA">
        <w:rPr>
          <w:rFonts w:ascii="Poppins" w:hAnsi="Poppins"/>
          <w:sz w:val="20"/>
          <w:szCs w:val="20"/>
          <w:lang w:eastAsia="ko-KR"/>
          <w:rPrChange w:id="9954" w:author="thuyhuynh" w:date="2023-05-08T11:25:00Z">
            <w:rPr>
              <w:lang w:eastAsia="ko-KR"/>
            </w:rPr>
          </w:rPrChange>
        </w:rPr>
        <w:t>enhance</w:t>
      </w:r>
      <w:r w:rsidRPr="00116AAA">
        <w:rPr>
          <w:rFonts w:ascii="Poppins" w:hAnsi="Poppins"/>
          <w:sz w:val="20"/>
          <w:szCs w:val="20"/>
          <w:rPrChange w:id="9955" w:author="thuyhuynh" w:date="2023-05-08T11:25:00Z">
            <w:rPr/>
          </w:rPrChange>
        </w:rPr>
        <w:t xml:space="preserve"> matching accuracy, </w:t>
      </w:r>
      <w:r w:rsidR="001F2F8A" w:rsidRPr="00116AAA">
        <w:rPr>
          <w:rFonts w:ascii="Poppins" w:hAnsi="Poppins"/>
          <w:sz w:val="20"/>
          <w:szCs w:val="20"/>
          <w:rPrChange w:id="9956" w:author="thuyhuynh" w:date="2023-05-08T11:25:00Z">
            <w:rPr/>
          </w:rPrChange>
        </w:rPr>
        <w:t>not all of</w:t>
      </w:r>
      <w:r w:rsidRPr="00116AAA">
        <w:rPr>
          <w:rFonts w:ascii="Poppins" w:hAnsi="Poppins"/>
          <w:sz w:val="20"/>
          <w:szCs w:val="20"/>
          <w:rPrChange w:id="9957" w:author="thuyhuynh" w:date="2023-05-08T11:25:00Z">
            <w:rPr/>
          </w:rPrChange>
        </w:rPr>
        <w:t xml:space="preserve"> qualified images are selected. Only the </w:t>
      </w:r>
      <w:r w:rsidR="001F2F8A" w:rsidRPr="00116AAA">
        <w:rPr>
          <w:rFonts w:ascii="Poppins" w:hAnsi="Poppins"/>
          <w:sz w:val="20"/>
          <w:szCs w:val="20"/>
          <w:lang w:eastAsia="ko-KR"/>
          <w:rPrChange w:id="9958" w:author="thuyhuynh" w:date="2023-05-08T11:25:00Z">
            <w:rPr>
              <w:lang w:eastAsia="ko-KR"/>
            </w:rPr>
          </w:rPrChange>
        </w:rPr>
        <w:t>image</w:t>
      </w:r>
      <w:r w:rsidRPr="00116AAA">
        <w:rPr>
          <w:rFonts w:ascii="Poppins" w:hAnsi="Poppins"/>
          <w:sz w:val="20"/>
          <w:szCs w:val="20"/>
          <w:rPrChange w:id="9959" w:author="thuyhuynh" w:date="2023-05-08T11:25:00Z">
            <w:rPr/>
          </w:rPrChange>
        </w:rPr>
        <w:t xml:space="preserve"> with the best </w:t>
      </w:r>
      <w:r w:rsidR="00697458" w:rsidRPr="00116AAA">
        <w:rPr>
          <w:rFonts w:ascii="Poppins" w:hAnsi="Poppins"/>
          <w:sz w:val="20"/>
          <w:szCs w:val="20"/>
          <w:rPrChange w:id="9960" w:author="thuyhuynh" w:date="2023-05-08T11:25:00Z">
            <w:rPr/>
          </w:rPrChange>
        </w:rPr>
        <w:t>qualit</w:t>
      </w:r>
      <w:r w:rsidR="00697458" w:rsidRPr="00116AAA">
        <w:rPr>
          <w:rFonts w:ascii="Poppins" w:hAnsi="Poppins"/>
          <w:sz w:val="20"/>
          <w:szCs w:val="20"/>
          <w:lang w:eastAsia="ko-KR"/>
          <w:rPrChange w:id="9961" w:author="thuyhuynh" w:date="2023-05-08T11:25:00Z">
            <w:rPr>
              <w:lang w:eastAsia="ko-KR"/>
            </w:rPr>
          </w:rPrChange>
        </w:rPr>
        <w:t>y</w:t>
      </w:r>
      <w:r w:rsidR="00697458" w:rsidRPr="00116AAA">
        <w:rPr>
          <w:rFonts w:ascii="Poppins" w:hAnsi="Poppins"/>
          <w:sz w:val="20"/>
          <w:szCs w:val="20"/>
          <w:rPrChange w:id="9962" w:author="thuyhuynh" w:date="2023-05-08T11:25:00Z">
            <w:rPr/>
          </w:rPrChange>
        </w:rPr>
        <w:t xml:space="preserve"> </w:t>
      </w:r>
      <w:r w:rsidR="003925C7" w:rsidRPr="00116AAA">
        <w:rPr>
          <w:rFonts w:ascii="Poppins" w:hAnsi="Poppins"/>
          <w:sz w:val="20"/>
          <w:szCs w:val="20"/>
          <w:rPrChange w:id="9963" w:author="thuyhuynh" w:date="2023-05-08T11:25:00Z">
            <w:rPr/>
          </w:rPrChange>
        </w:rPr>
        <w:t xml:space="preserve">is </w:t>
      </w:r>
      <w:r w:rsidR="003925C7" w:rsidRPr="00116AAA">
        <w:rPr>
          <w:rFonts w:ascii="Poppins" w:hAnsi="Poppins"/>
          <w:sz w:val="20"/>
          <w:szCs w:val="20"/>
          <w:lang w:eastAsia="ko-KR"/>
          <w:rPrChange w:id="9964" w:author="thuyhuynh" w:date="2023-05-08T11:25:00Z">
            <w:rPr>
              <w:lang w:eastAsia="ko-KR"/>
            </w:rPr>
          </w:rPrChange>
        </w:rPr>
        <w:t>selected</w:t>
      </w:r>
      <w:r w:rsidRPr="00116AAA">
        <w:rPr>
          <w:rFonts w:ascii="Poppins" w:hAnsi="Poppins"/>
          <w:sz w:val="20"/>
          <w:szCs w:val="20"/>
          <w:rPrChange w:id="9965" w:author="thuyhuynh" w:date="2023-05-08T11:25:00Z">
            <w:rPr/>
          </w:rPrChange>
        </w:rPr>
        <w:t xml:space="preserve"> and </w:t>
      </w:r>
      <w:r w:rsidR="00697458" w:rsidRPr="00116AAA">
        <w:rPr>
          <w:rFonts w:ascii="Poppins" w:hAnsi="Poppins"/>
          <w:sz w:val="20"/>
          <w:szCs w:val="20"/>
          <w:lang w:eastAsia="ko-KR"/>
          <w:rPrChange w:id="9966" w:author="thuyhuynh" w:date="2023-05-08T11:25:00Z">
            <w:rPr>
              <w:lang w:eastAsia="ko-KR"/>
            </w:rPr>
          </w:rPrChange>
        </w:rPr>
        <w:t xml:space="preserve">used as </w:t>
      </w:r>
      <w:r w:rsidRPr="00116AAA">
        <w:rPr>
          <w:rFonts w:ascii="Poppins" w:hAnsi="Poppins"/>
          <w:sz w:val="20"/>
          <w:szCs w:val="20"/>
          <w:rPrChange w:id="9967" w:author="thuyhuynh" w:date="2023-05-08T11:25:00Z">
            <w:rPr/>
          </w:rPrChange>
        </w:rPr>
        <w:t xml:space="preserve">the </w:t>
      </w:r>
      <w:r w:rsidR="00697458" w:rsidRPr="00116AAA">
        <w:rPr>
          <w:rFonts w:ascii="Poppins" w:hAnsi="Poppins"/>
          <w:sz w:val="20"/>
          <w:szCs w:val="20"/>
          <w:lang w:eastAsia="ko-KR"/>
          <w:rPrChange w:id="9968" w:author="thuyhuynh" w:date="2023-05-08T11:25:00Z">
            <w:rPr>
              <w:lang w:eastAsia="ko-KR"/>
            </w:rPr>
          </w:rPrChange>
        </w:rPr>
        <w:t>output</w:t>
      </w:r>
      <w:r w:rsidR="00697458" w:rsidRPr="00116AAA">
        <w:rPr>
          <w:rFonts w:ascii="Poppins" w:hAnsi="Poppins"/>
          <w:sz w:val="20"/>
          <w:szCs w:val="20"/>
          <w:rPrChange w:id="9969" w:author="thuyhuynh" w:date="2023-05-08T11:25:00Z">
            <w:rPr/>
          </w:rPrChange>
        </w:rPr>
        <w:t xml:space="preserve"> </w:t>
      </w:r>
      <w:r w:rsidRPr="00116AAA">
        <w:rPr>
          <w:rFonts w:ascii="Poppins" w:hAnsi="Poppins"/>
          <w:sz w:val="20"/>
          <w:szCs w:val="20"/>
          <w:rPrChange w:id="9970" w:author="thuyhuynh" w:date="2023-05-08T11:25:00Z">
            <w:rPr/>
          </w:rPrChange>
        </w:rPr>
        <w:t>image</w:t>
      </w:r>
      <w:r w:rsidR="00697458" w:rsidRPr="00116AAA">
        <w:rPr>
          <w:rFonts w:ascii="Poppins" w:hAnsi="Poppins"/>
          <w:sz w:val="20"/>
          <w:szCs w:val="20"/>
          <w:lang w:eastAsia="ko-KR"/>
          <w:rPrChange w:id="9971" w:author="thuyhuynh" w:date="2023-05-08T11:25:00Z">
            <w:rPr>
              <w:lang w:eastAsia="ko-KR"/>
            </w:rPr>
          </w:rPrChange>
        </w:rPr>
        <w:t xml:space="preserve"> of that capturing process</w:t>
      </w:r>
      <w:r w:rsidRPr="00116AAA">
        <w:rPr>
          <w:rFonts w:ascii="Poppins" w:hAnsi="Poppins"/>
          <w:sz w:val="20"/>
          <w:szCs w:val="20"/>
          <w:rPrChange w:id="9972" w:author="thuyhuynh" w:date="2023-05-08T11:25:00Z">
            <w:rPr/>
          </w:rPrChange>
        </w:rPr>
        <w:t xml:space="preserve">. </w:t>
      </w:r>
    </w:p>
    <w:p w:rsidR="000E69CF" w:rsidRPr="00116AAA" w:rsidDel="00325ED2" w:rsidRDefault="000E69CF" w:rsidP="000E69CF">
      <w:pPr>
        <w:jc w:val="both"/>
        <w:rPr>
          <w:del w:id="9973" w:author="thuyhuynh" w:date="2022-03-30T15:29:00Z"/>
          <w:rFonts w:ascii="Poppins" w:hAnsi="Poppins"/>
          <w:sz w:val="20"/>
          <w:szCs w:val="20"/>
          <w:lang w:eastAsia="ko-KR"/>
          <w:rPrChange w:id="9974" w:author="thuyhuynh" w:date="2023-05-08T11:25:00Z">
            <w:rPr>
              <w:del w:id="9975" w:author="thuyhuynh" w:date="2022-03-30T15:29:00Z"/>
              <w:lang w:eastAsia="ko-KR"/>
            </w:rPr>
          </w:rPrChange>
        </w:rPr>
      </w:pPr>
    </w:p>
    <w:p w:rsidR="00B640F5" w:rsidRPr="00116AAA" w:rsidRDefault="00B640F5">
      <w:pPr>
        <w:jc w:val="both"/>
        <w:rPr>
          <w:rFonts w:ascii="Poppins" w:hAnsi="Poppins"/>
          <w:sz w:val="20"/>
          <w:szCs w:val="20"/>
          <w:lang w:eastAsia="ko-KR"/>
          <w:rPrChange w:id="9976" w:author="thuyhuynh" w:date="2023-05-08T11:25:00Z">
            <w:rPr>
              <w:lang w:eastAsia="ko-KR"/>
            </w:rPr>
          </w:rPrChange>
        </w:rPr>
      </w:pPr>
    </w:p>
    <w:p w:rsidR="008D0823" w:rsidRPr="00116AAA" w:rsidDel="004128AE" w:rsidRDefault="000E69CF">
      <w:pPr>
        <w:pStyle w:val="Heading2"/>
        <w:rPr>
          <w:del w:id="9977" w:author="thuyhuynh" w:date="2022-03-30T15:29:00Z"/>
          <w:rFonts w:ascii="Poppins" w:hAnsi="Poppins"/>
          <w:sz w:val="20"/>
          <w:szCs w:val="20"/>
          <w:rPrChange w:id="9978" w:author="thuyhuynh" w:date="2023-05-08T11:25:00Z">
            <w:rPr>
              <w:del w:id="9979" w:author="thuyhuynh" w:date="2022-03-30T15:29:00Z"/>
            </w:rPr>
          </w:rPrChange>
        </w:rPr>
      </w:pPr>
      <w:bookmarkStart w:id="9980" w:name="_Toc263100540"/>
      <w:bookmarkStart w:id="9981" w:name="_Toc263673315"/>
      <w:bookmarkStart w:id="9982" w:name="_Toc274753242"/>
      <w:bookmarkStart w:id="9983" w:name="_Toc330934463"/>
      <w:del w:id="9984" w:author="thuyhuynh" w:date="2022-03-30T15:29:00Z">
        <w:r w:rsidRPr="00116AAA" w:rsidDel="004128AE">
          <w:rPr>
            <w:rFonts w:ascii="Poppins" w:hAnsi="Poppins"/>
            <w:b w:val="0"/>
            <w:bCs w:val="0"/>
            <w:i w:val="0"/>
            <w:sz w:val="20"/>
            <w:szCs w:val="20"/>
            <w:rPrChange w:id="9985" w:author="thuyhuynh" w:date="2023-05-08T11:25:00Z">
              <w:rPr>
                <w:b w:val="0"/>
                <w:bCs w:val="0"/>
                <w:i w:val="0"/>
              </w:rPr>
            </w:rPrChange>
          </w:rPr>
          <w:delText>Iris Recognition Procedure</w:delText>
        </w:r>
        <w:bookmarkEnd w:id="9980"/>
        <w:bookmarkEnd w:id="9981"/>
        <w:bookmarkEnd w:id="9982"/>
        <w:bookmarkEnd w:id="9983"/>
      </w:del>
    </w:p>
    <w:p w:rsidR="008D0823" w:rsidRPr="00116AAA" w:rsidDel="004128AE" w:rsidRDefault="000E69CF">
      <w:pPr>
        <w:pStyle w:val="Heading3"/>
        <w:rPr>
          <w:del w:id="9986" w:author="thuyhuynh" w:date="2022-03-30T15:29:00Z"/>
          <w:sz w:val="20"/>
          <w:szCs w:val="20"/>
          <w:lang w:eastAsia="ko-KR"/>
          <w:rPrChange w:id="9987" w:author="thuyhuynh" w:date="2023-05-08T11:25:00Z">
            <w:rPr>
              <w:del w:id="9988" w:author="thuyhuynh" w:date="2022-03-30T15:29:00Z"/>
              <w:lang w:eastAsia="ko-KR"/>
            </w:rPr>
          </w:rPrChange>
        </w:rPr>
      </w:pPr>
      <w:bookmarkStart w:id="9989" w:name="_Toc263100541"/>
      <w:bookmarkStart w:id="9990" w:name="_Toc263673316"/>
      <w:bookmarkStart w:id="9991" w:name="_Toc274753243"/>
      <w:bookmarkStart w:id="9992" w:name="_Toc330934464"/>
      <w:del w:id="9993" w:author="thuyhuynh" w:date="2022-03-30T15:29:00Z">
        <w:r w:rsidRPr="00116AAA" w:rsidDel="004128AE">
          <w:rPr>
            <w:sz w:val="20"/>
            <w:szCs w:val="20"/>
            <w:lang w:eastAsia="ko-KR"/>
            <w:rPrChange w:id="9994" w:author="thuyhuynh" w:date="2023-05-08T11:25:00Z">
              <w:rPr>
                <w:rFonts w:ascii="Poppins" w:hAnsi="Poppins"/>
                <w:sz w:val="24"/>
                <w:szCs w:val="24"/>
                <w:lang w:eastAsia="ko-KR"/>
              </w:rPr>
            </w:rPrChange>
          </w:rPr>
          <w:delText>Template Generation</w:delText>
        </w:r>
        <w:bookmarkEnd w:id="9989"/>
        <w:bookmarkEnd w:id="9990"/>
        <w:bookmarkEnd w:id="9991"/>
        <w:bookmarkEnd w:id="9992"/>
      </w:del>
    </w:p>
    <w:p w:rsidR="000E69CF" w:rsidRPr="00116AAA" w:rsidDel="004128AE" w:rsidRDefault="000E69CF" w:rsidP="000E69CF">
      <w:pPr>
        <w:jc w:val="both"/>
        <w:rPr>
          <w:del w:id="9995" w:author="thuyhuynh" w:date="2022-03-30T15:29:00Z"/>
          <w:rFonts w:ascii="Poppins" w:hAnsi="Poppins"/>
          <w:sz w:val="20"/>
          <w:szCs w:val="20"/>
          <w:lang w:eastAsia="ko-KR"/>
          <w:rPrChange w:id="9996" w:author="thuyhuynh" w:date="2023-05-08T11:25:00Z">
            <w:rPr>
              <w:del w:id="9997" w:author="thuyhuynh" w:date="2022-03-30T15:29:00Z"/>
              <w:lang w:eastAsia="ko-KR"/>
            </w:rPr>
          </w:rPrChange>
        </w:rPr>
      </w:pPr>
      <w:del w:id="9998" w:author="thuyhuynh" w:date="2022-03-30T15:29:00Z">
        <w:r w:rsidRPr="00116AAA" w:rsidDel="004128AE">
          <w:rPr>
            <w:rFonts w:ascii="Poppins" w:hAnsi="Poppins"/>
            <w:sz w:val="20"/>
            <w:szCs w:val="20"/>
            <w:lang w:eastAsia="ko-KR"/>
            <w:rPrChange w:id="9999" w:author="thuyhuynh" w:date="2023-05-08T11:25:00Z">
              <w:rPr>
                <w:lang w:eastAsia="ko-KR"/>
              </w:rPr>
            </w:rPrChange>
          </w:rPr>
          <w:delText xml:space="preserve">The </w:delText>
        </w:r>
        <w:r w:rsidR="00697458" w:rsidRPr="00116AAA" w:rsidDel="004128AE">
          <w:rPr>
            <w:rFonts w:ascii="Poppins" w:hAnsi="Poppins"/>
            <w:sz w:val="20"/>
            <w:szCs w:val="20"/>
            <w:lang w:eastAsia="ko-KR"/>
            <w:rPrChange w:id="10000" w:author="thuyhuynh" w:date="2023-05-08T11:25:00Z">
              <w:rPr>
                <w:lang w:eastAsia="ko-KR"/>
              </w:rPr>
            </w:rPrChange>
          </w:rPr>
          <w:delText xml:space="preserve">captured </w:delText>
        </w:r>
        <w:r w:rsidRPr="00116AAA" w:rsidDel="004128AE">
          <w:rPr>
            <w:rFonts w:ascii="Poppins" w:hAnsi="Poppins"/>
            <w:sz w:val="20"/>
            <w:szCs w:val="20"/>
            <w:lang w:eastAsia="ko-KR"/>
            <w:rPrChange w:id="10001" w:author="thuyhuynh" w:date="2023-05-08T11:25:00Z">
              <w:rPr>
                <w:lang w:eastAsia="ko-KR"/>
              </w:rPr>
            </w:rPrChange>
          </w:rPr>
          <w:delText>images will be input</w:delText>
        </w:r>
        <w:r w:rsidR="003925C7" w:rsidRPr="00116AAA" w:rsidDel="004128AE">
          <w:rPr>
            <w:rFonts w:ascii="Poppins" w:hAnsi="Poppins"/>
            <w:sz w:val="20"/>
            <w:szCs w:val="20"/>
            <w:lang w:eastAsia="ko-KR"/>
            <w:rPrChange w:id="10002" w:author="thuyhuynh" w:date="2023-05-08T11:25:00Z">
              <w:rPr>
                <w:lang w:eastAsia="ko-KR"/>
              </w:rPr>
            </w:rPrChange>
          </w:rPr>
          <w:delText>ted</w:delText>
        </w:r>
        <w:r w:rsidRPr="00116AAA" w:rsidDel="004128AE">
          <w:rPr>
            <w:rFonts w:ascii="Poppins" w:hAnsi="Poppins"/>
            <w:sz w:val="20"/>
            <w:szCs w:val="20"/>
            <w:lang w:eastAsia="ko-KR"/>
            <w:rPrChange w:id="10003" w:author="thuyhuynh" w:date="2023-05-08T11:25:00Z">
              <w:rPr>
                <w:lang w:eastAsia="ko-KR"/>
              </w:rPr>
            </w:rPrChange>
          </w:rPr>
          <w:delText xml:space="preserve"> </w:delText>
        </w:r>
        <w:r w:rsidR="003925C7" w:rsidRPr="00116AAA" w:rsidDel="004128AE">
          <w:rPr>
            <w:rFonts w:ascii="Poppins" w:hAnsi="Poppins"/>
            <w:sz w:val="20"/>
            <w:szCs w:val="20"/>
            <w:lang w:eastAsia="ko-KR"/>
            <w:rPrChange w:id="10004" w:author="thuyhuynh" w:date="2023-05-08T11:25:00Z">
              <w:rPr>
                <w:lang w:eastAsia="ko-KR"/>
              </w:rPr>
            </w:rPrChange>
          </w:rPr>
          <w:delText>in</w:delText>
        </w:r>
        <w:r w:rsidRPr="00116AAA" w:rsidDel="004128AE">
          <w:rPr>
            <w:rFonts w:ascii="Poppins" w:hAnsi="Poppins"/>
            <w:sz w:val="20"/>
            <w:szCs w:val="20"/>
            <w:lang w:eastAsia="ko-KR"/>
            <w:rPrChange w:id="10005" w:author="thuyhuynh" w:date="2023-05-08T11:25:00Z">
              <w:rPr>
                <w:lang w:eastAsia="ko-KR"/>
              </w:rPr>
            </w:rPrChange>
          </w:rPr>
          <w:delText xml:space="preserve">to the Iris Recognition module of the </w:delText>
        </w:r>
      </w:del>
      <w:del w:id="10006" w:author="thuyhuynh" w:date="2022-03-30T11:09:00Z">
        <w:r w:rsidR="00DE1335" w:rsidRPr="00116AAA" w:rsidDel="00E37F22">
          <w:rPr>
            <w:rFonts w:ascii="Poppins" w:hAnsi="Poppins"/>
            <w:sz w:val="20"/>
            <w:szCs w:val="20"/>
            <w:lang w:eastAsia="ko-KR"/>
            <w:rPrChange w:id="10007" w:author="thuyhuynh" w:date="2023-05-08T11:25:00Z">
              <w:rPr>
                <w:lang w:eastAsia="ko-KR"/>
              </w:rPr>
            </w:rPrChange>
          </w:rPr>
          <w:delText>IriShield</w:delText>
        </w:r>
      </w:del>
      <w:del w:id="10008" w:author="thuyhuynh" w:date="2022-03-30T15:29:00Z">
        <w:r w:rsidRPr="00116AAA" w:rsidDel="004128AE">
          <w:rPr>
            <w:rFonts w:ascii="Poppins" w:hAnsi="Poppins"/>
            <w:sz w:val="20"/>
            <w:szCs w:val="20"/>
            <w:lang w:eastAsia="ko-KR"/>
            <w:rPrChange w:id="10009" w:author="thuyhuynh" w:date="2023-05-08T11:25:00Z">
              <w:rPr>
                <w:lang w:eastAsia="ko-KR"/>
              </w:rPr>
            </w:rPrChange>
          </w:rPr>
          <w:delText xml:space="preserve">. Here, the template generation process will be carried out at a very high speed. Template </w:delText>
        </w:r>
        <w:r w:rsidR="003925C7" w:rsidRPr="00116AAA" w:rsidDel="004128AE">
          <w:rPr>
            <w:rFonts w:ascii="Poppins" w:hAnsi="Poppins"/>
            <w:sz w:val="20"/>
            <w:szCs w:val="20"/>
            <w:lang w:eastAsia="ko-KR"/>
            <w:rPrChange w:id="10010" w:author="thuyhuynh" w:date="2023-05-08T11:25:00Z">
              <w:rPr>
                <w:lang w:eastAsia="ko-KR"/>
              </w:rPr>
            </w:rPrChange>
          </w:rPr>
          <w:delText>is a compact data structure in</w:delText>
        </w:r>
        <w:r w:rsidRPr="00116AAA" w:rsidDel="004128AE">
          <w:rPr>
            <w:rFonts w:ascii="Poppins" w:hAnsi="Poppins"/>
            <w:sz w:val="20"/>
            <w:szCs w:val="20"/>
            <w:lang w:eastAsia="ko-KR"/>
            <w:rPrChange w:id="10011" w:author="thuyhuynh" w:date="2023-05-08T11:25:00Z">
              <w:rPr>
                <w:lang w:eastAsia="ko-KR"/>
              </w:rPr>
            </w:rPrChange>
          </w:rPr>
          <w:delText xml:space="preserve"> which all important iris features are extracted, compressed and encoded. Matching process is only conducted on templates.</w:delText>
        </w:r>
      </w:del>
    </w:p>
    <w:p w:rsidR="000E69CF" w:rsidRPr="00116AAA" w:rsidDel="004128AE" w:rsidRDefault="000E69CF" w:rsidP="000E69CF">
      <w:pPr>
        <w:jc w:val="both"/>
        <w:rPr>
          <w:del w:id="10012" w:author="thuyhuynh" w:date="2022-03-30T15:29:00Z"/>
          <w:rFonts w:ascii="Poppins" w:hAnsi="Poppins"/>
          <w:sz w:val="20"/>
          <w:szCs w:val="20"/>
          <w:lang w:eastAsia="ko-KR"/>
          <w:rPrChange w:id="10013" w:author="thuyhuynh" w:date="2023-05-08T11:25:00Z">
            <w:rPr>
              <w:del w:id="10014" w:author="thuyhuynh" w:date="2022-03-30T15:29:00Z"/>
              <w:lang w:eastAsia="ko-KR"/>
            </w:rPr>
          </w:rPrChange>
        </w:rPr>
      </w:pPr>
    </w:p>
    <w:p w:rsidR="000E69CF" w:rsidRPr="00116AAA" w:rsidDel="004128AE" w:rsidRDefault="000E69CF" w:rsidP="000E69CF">
      <w:pPr>
        <w:jc w:val="both"/>
        <w:rPr>
          <w:del w:id="10015" w:author="thuyhuynh" w:date="2022-03-30T15:29:00Z"/>
          <w:rFonts w:ascii="Poppins" w:hAnsi="Poppins"/>
          <w:sz w:val="20"/>
          <w:szCs w:val="20"/>
          <w:lang w:eastAsia="ko-KR"/>
          <w:rPrChange w:id="10016" w:author="thuyhuynh" w:date="2023-05-08T11:25:00Z">
            <w:rPr>
              <w:del w:id="10017" w:author="thuyhuynh" w:date="2022-03-30T15:29:00Z"/>
              <w:lang w:eastAsia="ko-KR"/>
            </w:rPr>
          </w:rPrChange>
        </w:rPr>
      </w:pPr>
      <w:del w:id="10018" w:author="thuyhuynh" w:date="2022-03-30T15:29:00Z">
        <w:r w:rsidRPr="00116AAA" w:rsidDel="004128AE">
          <w:rPr>
            <w:rFonts w:ascii="Poppins" w:hAnsi="Poppins"/>
            <w:sz w:val="20"/>
            <w:szCs w:val="20"/>
            <w:rPrChange w:id="10019" w:author="thuyhuynh" w:date="2023-05-08T11:25:00Z">
              <w:rPr/>
            </w:rPrChange>
          </w:rPr>
          <w:delText>Currently, the device supports</w:delText>
        </w:r>
        <w:r w:rsidR="00B91528" w:rsidRPr="00116AAA" w:rsidDel="004128AE">
          <w:rPr>
            <w:rFonts w:ascii="Poppins" w:hAnsi="Poppins"/>
            <w:sz w:val="20"/>
            <w:szCs w:val="20"/>
            <w:rPrChange w:id="10020" w:author="thuyhuynh" w:date="2023-05-08T11:25:00Z">
              <w:rPr/>
            </w:rPrChange>
          </w:rPr>
          <w:delText xml:space="preserve"> </w:delText>
        </w:r>
        <w:r w:rsidR="002A04B0" w:rsidRPr="00116AAA" w:rsidDel="004128AE">
          <w:rPr>
            <w:rFonts w:ascii="Poppins" w:hAnsi="Poppins"/>
            <w:sz w:val="20"/>
            <w:szCs w:val="20"/>
            <w:rPrChange w:id="10021" w:author="thuyhuynh" w:date="2023-05-08T11:25:00Z">
              <w:rPr/>
            </w:rPrChange>
          </w:rPr>
          <w:delText>a uniform</w:delText>
        </w:r>
        <w:r w:rsidRPr="00116AAA" w:rsidDel="004128AE">
          <w:rPr>
            <w:rFonts w:ascii="Poppins" w:hAnsi="Poppins"/>
            <w:sz w:val="20"/>
            <w:szCs w:val="20"/>
            <w:rPrChange w:id="10022" w:author="thuyhuynh" w:date="2023-05-08T11:25:00Z">
              <w:rPr/>
            </w:rPrChange>
          </w:rPr>
          <w:delText xml:space="preserve"> type of template</w:delText>
        </w:r>
        <w:r w:rsidR="00697458" w:rsidRPr="00116AAA" w:rsidDel="004128AE">
          <w:rPr>
            <w:rFonts w:ascii="Poppins" w:hAnsi="Poppins"/>
            <w:sz w:val="20"/>
            <w:szCs w:val="20"/>
            <w:lang w:eastAsia="ko-KR"/>
            <w:rPrChange w:id="10023" w:author="thuyhuynh" w:date="2023-05-08T11:25:00Z">
              <w:rPr>
                <w:lang w:eastAsia="ko-KR"/>
              </w:rPr>
            </w:rPrChange>
          </w:rPr>
          <w:delText>, N-template.</w:delText>
        </w:r>
      </w:del>
    </w:p>
    <w:p w:rsidR="00B640F5" w:rsidRPr="00116AAA" w:rsidDel="004128AE" w:rsidRDefault="00B640F5" w:rsidP="000E69CF">
      <w:pPr>
        <w:jc w:val="both"/>
        <w:rPr>
          <w:del w:id="10024" w:author="thuyhuynh" w:date="2022-03-30T15:29:00Z"/>
          <w:rFonts w:ascii="Poppins" w:hAnsi="Poppins"/>
          <w:sz w:val="20"/>
          <w:szCs w:val="20"/>
          <w:lang w:eastAsia="ko-KR"/>
          <w:rPrChange w:id="10025" w:author="thuyhuynh" w:date="2023-05-08T11:25:00Z">
            <w:rPr>
              <w:del w:id="10026" w:author="thuyhuynh" w:date="2022-03-30T15:29:00Z"/>
              <w:lang w:eastAsia="ko-KR"/>
            </w:rPr>
          </w:rPrChange>
        </w:rPr>
      </w:pPr>
    </w:p>
    <w:p w:rsidR="000E69CF" w:rsidRPr="00116AAA" w:rsidDel="004128AE" w:rsidRDefault="002A04B0" w:rsidP="00CB68AF">
      <w:pPr>
        <w:pStyle w:val="ListParagraph"/>
        <w:numPr>
          <w:ilvl w:val="0"/>
          <w:numId w:val="7"/>
        </w:numPr>
        <w:jc w:val="both"/>
        <w:rPr>
          <w:del w:id="10027" w:author="thuyhuynh" w:date="2022-03-30T15:29:00Z"/>
          <w:rFonts w:ascii="Poppins" w:hAnsi="Poppins"/>
          <w:sz w:val="20"/>
          <w:szCs w:val="20"/>
          <w:rPrChange w:id="10028" w:author="thuyhuynh" w:date="2023-05-08T11:25:00Z">
            <w:rPr>
              <w:del w:id="10029" w:author="thuyhuynh" w:date="2022-03-30T15:29:00Z"/>
            </w:rPr>
          </w:rPrChange>
        </w:rPr>
      </w:pPr>
      <w:del w:id="10030" w:author="thuyhuynh" w:date="2022-03-30T15:29:00Z">
        <w:r w:rsidRPr="00116AAA" w:rsidDel="004128AE">
          <w:rPr>
            <w:rFonts w:ascii="Poppins" w:hAnsi="Poppins"/>
            <w:b/>
            <w:sz w:val="20"/>
            <w:szCs w:val="20"/>
            <w:rPrChange w:id="10031" w:author="thuyhuynh" w:date="2023-05-08T11:25:00Z">
              <w:rPr>
                <w:b/>
              </w:rPr>
            </w:rPrChange>
          </w:rPr>
          <w:delText>N</w:delText>
        </w:r>
        <w:r w:rsidR="000E69CF" w:rsidRPr="00116AAA" w:rsidDel="004128AE">
          <w:rPr>
            <w:rFonts w:ascii="Poppins" w:hAnsi="Poppins"/>
            <w:b/>
            <w:sz w:val="20"/>
            <w:szCs w:val="20"/>
            <w:rPrChange w:id="10032" w:author="thuyhuynh" w:date="2023-05-08T11:25:00Z">
              <w:rPr>
                <w:b/>
              </w:rPr>
            </w:rPrChange>
          </w:rPr>
          <w:delText>-template:</w:delText>
        </w:r>
        <w:r w:rsidR="000E69CF" w:rsidRPr="00116AAA" w:rsidDel="004128AE">
          <w:rPr>
            <w:rFonts w:ascii="Poppins" w:hAnsi="Poppins"/>
            <w:sz w:val="20"/>
            <w:szCs w:val="20"/>
            <w:rPrChange w:id="10033" w:author="thuyhuynh" w:date="2023-05-08T11:25:00Z">
              <w:rPr/>
            </w:rPrChange>
          </w:rPr>
          <w:delText xml:space="preserve"> The </w:delText>
        </w:r>
        <w:r w:rsidR="004629AB" w:rsidRPr="00116AAA" w:rsidDel="004128AE">
          <w:rPr>
            <w:rFonts w:ascii="Poppins" w:hAnsi="Poppins"/>
            <w:sz w:val="20"/>
            <w:szCs w:val="20"/>
            <w:rPrChange w:id="10034" w:author="thuyhuynh" w:date="2023-05-08T11:25:00Z">
              <w:rPr/>
            </w:rPrChange>
          </w:rPr>
          <w:delText>N</w:delText>
        </w:r>
        <w:r w:rsidR="000E69CF" w:rsidRPr="00116AAA" w:rsidDel="004128AE">
          <w:rPr>
            <w:rFonts w:ascii="Poppins" w:hAnsi="Poppins"/>
            <w:sz w:val="20"/>
            <w:szCs w:val="20"/>
            <w:rPrChange w:id="10035" w:author="thuyhuynh" w:date="2023-05-08T11:25:00Z">
              <w:rPr/>
            </w:rPrChange>
          </w:rPr>
          <w:delText xml:space="preserve">-template contains sophisticated information </w:delText>
        </w:r>
        <w:r w:rsidR="004629AB" w:rsidRPr="00116AAA" w:rsidDel="004128AE">
          <w:rPr>
            <w:rFonts w:ascii="Poppins" w:hAnsi="Poppins"/>
            <w:sz w:val="20"/>
            <w:szCs w:val="20"/>
            <w:rPrChange w:id="10036" w:author="thuyhuynh" w:date="2023-05-08T11:25:00Z">
              <w:rPr/>
            </w:rPrChange>
          </w:rPr>
          <w:delText>of iris features of different iris images</w:delText>
        </w:r>
        <w:r w:rsidR="000E69CF" w:rsidRPr="00116AAA" w:rsidDel="004128AE">
          <w:rPr>
            <w:rFonts w:ascii="Poppins" w:hAnsi="Poppins"/>
            <w:sz w:val="20"/>
            <w:szCs w:val="20"/>
            <w:rPrChange w:id="10037" w:author="thuyhuynh" w:date="2023-05-08T11:25:00Z">
              <w:rPr/>
            </w:rPrChange>
          </w:rPr>
          <w:delText>.</w:delText>
        </w:r>
        <w:r w:rsidR="00FB6691" w:rsidRPr="00116AAA" w:rsidDel="004128AE">
          <w:rPr>
            <w:rFonts w:ascii="Poppins" w:hAnsi="Poppins"/>
            <w:sz w:val="20"/>
            <w:szCs w:val="20"/>
            <w:rPrChange w:id="10038" w:author="thuyhuynh" w:date="2023-05-08T11:25:00Z">
              <w:rPr/>
            </w:rPrChange>
          </w:rPr>
          <w:delText xml:space="preserve"> It is very compact in size. It is about 4000 bytes for one-</w:delText>
        </w:r>
        <w:r w:rsidR="00697458" w:rsidRPr="00116AAA" w:rsidDel="004128AE">
          <w:rPr>
            <w:rFonts w:ascii="Poppins" w:hAnsi="Poppins"/>
            <w:sz w:val="20"/>
            <w:szCs w:val="20"/>
            <w:lang w:eastAsia="ko-KR"/>
            <w:rPrChange w:id="10039" w:author="thuyhuynh" w:date="2023-05-08T11:25:00Z">
              <w:rPr>
                <w:lang w:eastAsia="ko-KR"/>
              </w:rPr>
            </w:rPrChange>
          </w:rPr>
          <w:delText>iris</w:delText>
        </w:r>
        <w:r w:rsidR="00697458" w:rsidRPr="00116AAA" w:rsidDel="004128AE">
          <w:rPr>
            <w:rFonts w:ascii="Poppins" w:hAnsi="Poppins"/>
            <w:sz w:val="20"/>
            <w:szCs w:val="20"/>
            <w:rPrChange w:id="10040" w:author="thuyhuynh" w:date="2023-05-08T11:25:00Z">
              <w:rPr/>
            </w:rPrChange>
          </w:rPr>
          <w:delText xml:space="preserve"> </w:delText>
        </w:r>
        <w:r w:rsidR="00FB6691" w:rsidRPr="00116AAA" w:rsidDel="004128AE">
          <w:rPr>
            <w:rFonts w:ascii="Poppins" w:hAnsi="Poppins"/>
            <w:sz w:val="20"/>
            <w:szCs w:val="20"/>
            <w:rPrChange w:id="10041" w:author="thuyhuynh" w:date="2023-05-08T11:25:00Z">
              <w:rPr/>
            </w:rPrChange>
          </w:rPr>
          <w:delText xml:space="preserve">template and for each </w:delText>
        </w:r>
        <w:r w:rsidR="00F448B5" w:rsidRPr="00116AAA" w:rsidDel="004128AE">
          <w:rPr>
            <w:rFonts w:ascii="Poppins" w:hAnsi="Poppins"/>
            <w:sz w:val="20"/>
            <w:szCs w:val="20"/>
            <w:lang w:eastAsia="ko-KR"/>
            <w:rPrChange w:id="10042" w:author="thuyhuynh" w:date="2023-05-08T11:25:00Z">
              <w:rPr>
                <w:lang w:eastAsia="ko-KR"/>
              </w:rPr>
            </w:rPrChange>
          </w:rPr>
          <w:delText>additional iris</w:delText>
        </w:r>
        <w:r w:rsidR="00FB6691" w:rsidRPr="00116AAA" w:rsidDel="004128AE">
          <w:rPr>
            <w:rFonts w:ascii="Poppins" w:hAnsi="Poppins"/>
            <w:sz w:val="20"/>
            <w:szCs w:val="20"/>
            <w:rPrChange w:id="10043" w:author="thuyhuynh" w:date="2023-05-08T11:25:00Z">
              <w:rPr/>
            </w:rPrChange>
          </w:rPr>
          <w:delText>, a similar amount of bytes are added to the template.</w:delText>
        </w:r>
        <w:r w:rsidR="000017D5" w:rsidRPr="00116AAA" w:rsidDel="004128AE">
          <w:rPr>
            <w:rFonts w:ascii="Poppins" w:hAnsi="Poppins"/>
            <w:sz w:val="20"/>
            <w:szCs w:val="20"/>
            <w:rPrChange w:id="10044" w:author="thuyhuynh" w:date="2023-05-08T11:25:00Z">
              <w:rPr/>
            </w:rPrChange>
          </w:rPr>
          <w:delText xml:space="preserve">  N-template also </w:delText>
        </w:r>
        <w:r w:rsidR="00F448B5" w:rsidRPr="00116AAA" w:rsidDel="004128AE">
          <w:rPr>
            <w:rFonts w:ascii="Poppins" w:hAnsi="Poppins"/>
            <w:sz w:val="20"/>
            <w:szCs w:val="20"/>
            <w:lang w:eastAsia="ko-KR"/>
            <w:rPrChange w:id="10045" w:author="thuyhuynh" w:date="2023-05-08T11:25:00Z">
              <w:rPr>
                <w:lang w:eastAsia="ko-KR"/>
              </w:rPr>
            </w:rPrChange>
          </w:rPr>
          <w:delText>contains eye-side information, i.e., left, right, or unknown.</w:delText>
        </w:r>
      </w:del>
    </w:p>
    <w:p w:rsidR="008D0823" w:rsidRPr="00116AAA" w:rsidDel="004128AE" w:rsidRDefault="000E69CF">
      <w:pPr>
        <w:pStyle w:val="Heading3"/>
        <w:rPr>
          <w:del w:id="10046" w:author="thuyhuynh" w:date="2022-03-30T15:29:00Z"/>
          <w:sz w:val="20"/>
          <w:szCs w:val="20"/>
          <w:lang w:eastAsia="ko-KR"/>
          <w:rPrChange w:id="10047" w:author="thuyhuynh" w:date="2023-05-08T11:25:00Z">
            <w:rPr>
              <w:del w:id="10048" w:author="thuyhuynh" w:date="2022-03-30T15:29:00Z"/>
              <w:lang w:eastAsia="ko-KR"/>
            </w:rPr>
          </w:rPrChange>
        </w:rPr>
      </w:pPr>
      <w:bookmarkStart w:id="10049" w:name="_Toc263100542"/>
      <w:bookmarkStart w:id="10050" w:name="_Toc263673317"/>
      <w:bookmarkStart w:id="10051" w:name="_Toc274753244"/>
      <w:bookmarkStart w:id="10052" w:name="_Toc330934465"/>
      <w:del w:id="10053" w:author="thuyhuynh" w:date="2022-03-30T15:29:00Z">
        <w:r w:rsidRPr="00116AAA" w:rsidDel="004128AE">
          <w:rPr>
            <w:sz w:val="20"/>
            <w:szCs w:val="20"/>
            <w:lang w:eastAsia="ko-KR"/>
            <w:rPrChange w:id="10054" w:author="thuyhuynh" w:date="2023-05-08T11:25:00Z">
              <w:rPr>
                <w:rFonts w:ascii="Poppins" w:hAnsi="Poppins"/>
                <w:sz w:val="24"/>
                <w:szCs w:val="24"/>
                <w:lang w:eastAsia="ko-KR"/>
              </w:rPr>
            </w:rPrChange>
          </w:rPr>
          <w:delText>Template Gallery</w:delText>
        </w:r>
        <w:bookmarkEnd w:id="10049"/>
        <w:bookmarkEnd w:id="10050"/>
        <w:bookmarkEnd w:id="10051"/>
        <w:bookmarkEnd w:id="10052"/>
      </w:del>
    </w:p>
    <w:p w:rsidR="000E69CF" w:rsidRPr="00116AAA" w:rsidDel="004128AE" w:rsidRDefault="00DE1335" w:rsidP="000E69CF">
      <w:pPr>
        <w:jc w:val="both"/>
        <w:rPr>
          <w:del w:id="10055" w:author="thuyhuynh" w:date="2022-03-30T15:29:00Z"/>
          <w:rFonts w:ascii="Poppins" w:hAnsi="Poppins"/>
          <w:sz w:val="20"/>
          <w:szCs w:val="20"/>
          <w:lang w:eastAsia="ko-KR"/>
          <w:rPrChange w:id="10056" w:author="thuyhuynh" w:date="2023-05-08T11:25:00Z">
            <w:rPr>
              <w:del w:id="10057" w:author="thuyhuynh" w:date="2022-03-30T15:29:00Z"/>
              <w:lang w:eastAsia="ko-KR"/>
            </w:rPr>
          </w:rPrChange>
        </w:rPr>
      </w:pPr>
      <w:del w:id="10058" w:author="thuyhuynh" w:date="2022-03-30T11:09:00Z">
        <w:r w:rsidRPr="00116AAA" w:rsidDel="00E37F22">
          <w:rPr>
            <w:rFonts w:ascii="Poppins" w:hAnsi="Poppins"/>
            <w:sz w:val="20"/>
            <w:szCs w:val="20"/>
            <w:lang w:eastAsia="ko-KR"/>
            <w:rPrChange w:id="10059" w:author="thuyhuynh" w:date="2023-05-08T11:25:00Z">
              <w:rPr>
                <w:lang w:eastAsia="ko-KR"/>
              </w:rPr>
            </w:rPrChange>
          </w:rPr>
          <w:delText>IriShield</w:delText>
        </w:r>
      </w:del>
      <w:del w:id="10060" w:author="thuyhuynh" w:date="2022-03-30T15:29:00Z">
        <w:r w:rsidRPr="00116AAA" w:rsidDel="004128AE">
          <w:rPr>
            <w:rFonts w:ascii="Poppins" w:hAnsi="Poppins"/>
            <w:sz w:val="20"/>
            <w:szCs w:val="20"/>
            <w:lang w:eastAsia="ko-KR"/>
            <w:rPrChange w:id="10061" w:author="thuyhuynh" w:date="2023-05-08T11:25:00Z">
              <w:rPr>
                <w:lang w:eastAsia="ko-KR"/>
              </w:rPr>
            </w:rPrChange>
          </w:rPr>
          <w:delText xml:space="preserve"> </w:delText>
        </w:r>
        <w:r w:rsidR="000E69CF" w:rsidRPr="00116AAA" w:rsidDel="004128AE">
          <w:rPr>
            <w:rFonts w:ascii="Poppins" w:hAnsi="Poppins"/>
            <w:sz w:val="20"/>
            <w:szCs w:val="20"/>
            <w:lang w:eastAsia="ko-KR"/>
            <w:rPrChange w:id="10062" w:author="thuyhuynh" w:date="2023-05-08T11:25:00Z">
              <w:rPr>
                <w:lang w:eastAsia="ko-KR"/>
              </w:rPr>
            </w:rPrChange>
          </w:rPr>
          <w:delText xml:space="preserve">owns a template gallery that can </w:delText>
        </w:r>
        <w:r w:rsidR="00F448B5" w:rsidRPr="00116AAA" w:rsidDel="004128AE">
          <w:rPr>
            <w:rFonts w:ascii="Poppins" w:hAnsi="Poppins"/>
            <w:sz w:val="20"/>
            <w:szCs w:val="20"/>
            <w:lang w:eastAsia="ko-KR"/>
            <w:rPrChange w:id="10063" w:author="thuyhuynh" w:date="2023-05-08T11:25:00Z">
              <w:rPr>
                <w:lang w:eastAsia="ko-KR"/>
              </w:rPr>
            </w:rPrChange>
          </w:rPr>
          <w:delText xml:space="preserve">accommodate </w:delText>
        </w:r>
        <w:r w:rsidR="00621C1C" w:rsidRPr="00116AAA" w:rsidDel="004128AE">
          <w:rPr>
            <w:rFonts w:ascii="Poppins" w:hAnsi="Poppins"/>
            <w:sz w:val="20"/>
            <w:szCs w:val="20"/>
            <w:lang w:eastAsia="ko-KR"/>
            <w:rPrChange w:id="10064" w:author="thuyhuynh" w:date="2023-05-08T11:25:00Z">
              <w:rPr>
                <w:lang w:eastAsia="ko-KR"/>
              </w:rPr>
            </w:rPrChange>
          </w:rPr>
          <w:delText xml:space="preserve">thousands of </w:delText>
        </w:r>
        <w:r w:rsidR="00086EE9" w:rsidRPr="00116AAA" w:rsidDel="004128AE">
          <w:rPr>
            <w:rFonts w:ascii="Poppins" w:hAnsi="Poppins"/>
            <w:sz w:val="20"/>
            <w:szCs w:val="20"/>
            <w:lang w:eastAsia="ko-KR"/>
            <w:rPrChange w:id="10065" w:author="thuyhuynh" w:date="2023-05-08T11:25:00Z">
              <w:rPr>
                <w:lang w:eastAsia="ko-KR"/>
              </w:rPr>
            </w:rPrChange>
          </w:rPr>
          <w:delText>iris slots</w:delText>
        </w:r>
        <w:r w:rsidR="00EC2BD9" w:rsidRPr="00116AAA" w:rsidDel="004128AE">
          <w:rPr>
            <w:rFonts w:ascii="Poppins" w:hAnsi="Poppins"/>
            <w:sz w:val="20"/>
            <w:szCs w:val="20"/>
            <w:lang w:eastAsia="ko-KR"/>
            <w:rPrChange w:id="10066" w:author="thuyhuynh" w:date="2023-05-08T11:25:00Z">
              <w:rPr>
                <w:lang w:eastAsia="ko-KR"/>
              </w:rPr>
            </w:rPrChange>
          </w:rPr>
          <w:delText xml:space="preserve"> - </w:delText>
        </w:r>
        <w:r w:rsidR="00621C1C" w:rsidRPr="00116AAA" w:rsidDel="004128AE">
          <w:rPr>
            <w:rFonts w:ascii="Poppins" w:hAnsi="Poppins"/>
            <w:sz w:val="20"/>
            <w:szCs w:val="20"/>
            <w:lang w:eastAsia="ko-KR"/>
            <w:rPrChange w:id="10067" w:author="thuyhuynh" w:date="2023-05-08T11:25:00Z">
              <w:rPr>
                <w:lang w:eastAsia="ko-KR"/>
              </w:rPr>
            </w:rPrChange>
          </w:rPr>
          <w:delText xml:space="preserve">depending on </w:delText>
        </w:r>
        <w:r w:rsidR="00FD2894" w:rsidRPr="00116AAA" w:rsidDel="004128AE">
          <w:rPr>
            <w:rFonts w:ascii="Poppins" w:hAnsi="Poppins"/>
            <w:sz w:val="20"/>
            <w:szCs w:val="20"/>
            <w:lang w:eastAsia="ko-KR"/>
            <w:rPrChange w:id="10068" w:author="thuyhuynh" w:date="2023-05-08T11:25:00Z">
              <w:rPr>
                <w:lang w:eastAsia="ko-KR"/>
              </w:rPr>
            </w:rPrChange>
          </w:rPr>
          <w:delText xml:space="preserve">the </w:delText>
        </w:r>
        <w:r w:rsidR="00621C1C" w:rsidRPr="00116AAA" w:rsidDel="004128AE">
          <w:rPr>
            <w:rFonts w:ascii="Poppins" w:hAnsi="Poppins"/>
            <w:sz w:val="20"/>
            <w:szCs w:val="20"/>
            <w:lang w:eastAsia="ko-KR"/>
            <w:rPrChange w:id="10069" w:author="thuyhuynh" w:date="2023-05-08T11:25:00Z">
              <w:rPr>
                <w:lang w:eastAsia="ko-KR"/>
              </w:rPr>
            </w:rPrChange>
          </w:rPr>
          <w:delText>NAND memory capacity</w:delText>
        </w:r>
        <w:r w:rsidR="00EC2BD9" w:rsidRPr="00116AAA" w:rsidDel="004128AE">
          <w:rPr>
            <w:rFonts w:ascii="Poppins" w:hAnsi="Poppins"/>
            <w:sz w:val="20"/>
            <w:szCs w:val="20"/>
            <w:lang w:eastAsia="ko-KR"/>
            <w:rPrChange w:id="10070" w:author="thuyhuynh" w:date="2023-05-08T11:25:00Z">
              <w:rPr>
                <w:lang w:eastAsia="ko-KR"/>
              </w:rPr>
            </w:rPrChange>
          </w:rPr>
          <w:delText xml:space="preserve"> - </w:delText>
        </w:r>
        <w:r w:rsidR="000E69CF" w:rsidRPr="00116AAA" w:rsidDel="004128AE">
          <w:rPr>
            <w:rFonts w:ascii="Poppins" w:hAnsi="Poppins"/>
            <w:sz w:val="20"/>
            <w:szCs w:val="20"/>
            <w:lang w:eastAsia="ko-KR"/>
            <w:rPrChange w:id="10071" w:author="thuyhuynh" w:date="2023-05-08T11:25:00Z">
              <w:rPr>
                <w:lang w:eastAsia="ko-KR"/>
              </w:rPr>
            </w:rPrChange>
          </w:rPr>
          <w:delText xml:space="preserve">to serve for </w:delText>
        </w:r>
        <w:r w:rsidR="001A2EFF" w:rsidRPr="00116AAA" w:rsidDel="004128AE">
          <w:rPr>
            <w:rFonts w:ascii="Poppins" w:hAnsi="Poppins"/>
            <w:sz w:val="20"/>
            <w:szCs w:val="20"/>
            <w:lang w:eastAsia="ko-KR"/>
            <w:rPrChange w:id="10072" w:author="thuyhuynh" w:date="2023-05-08T11:25:00Z">
              <w:rPr>
                <w:lang w:eastAsia="ko-KR"/>
              </w:rPr>
            </w:rPrChange>
          </w:rPr>
          <w:delText>1</w:delText>
        </w:r>
        <w:r w:rsidR="00621C1C" w:rsidRPr="00116AAA" w:rsidDel="004128AE">
          <w:rPr>
            <w:rFonts w:ascii="Poppins" w:hAnsi="Poppins"/>
            <w:sz w:val="20"/>
            <w:szCs w:val="20"/>
            <w:lang w:eastAsia="ko-KR"/>
            <w:rPrChange w:id="10073" w:author="thuyhuynh" w:date="2023-05-08T11:25:00Z">
              <w:rPr>
                <w:lang w:eastAsia="ko-KR"/>
              </w:rPr>
            </w:rPrChange>
          </w:rPr>
          <w:delText>:N</w:delText>
        </w:r>
        <w:r w:rsidR="00FD2894" w:rsidRPr="00116AAA" w:rsidDel="004128AE">
          <w:rPr>
            <w:rFonts w:ascii="Poppins" w:hAnsi="Poppins"/>
            <w:sz w:val="20"/>
            <w:szCs w:val="20"/>
            <w:lang w:eastAsia="ko-KR"/>
            <w:rPrChange w:id="10074" w:author="thuyhuynh" w:date="2023-05-08T11:25:00Z">
              <w:rPr>
                <w:lang w:eastAsia="ko-KR"/>
              </w:rPr>
            </w:rPrChange>
          </w:rPr>
          <w:delText xml:space="preserve"> </w:delText>
        </w:r>
        <w:r w:rsidR="000E69CF" w:rsidRPr="00116AAA" w:rsidDel="004128AE">
          <w:rPr>
            <w:rFonts w:ascii="Poppins" w:hAnsi="Poppins"/>
            <w:sz w:val="20"/>
            <w:szCs w:val="20"/>
            <w:lang w:eastAsia="ko-KR"/>
            <w:rPrChange w:id="10075" w:author="thuyhuynh" w:date="2023-05-08T11:25:00Z">
              <w:rPr>
                <w:lang w:eastAsia="ko-KR"/>
              </w:rPr>
            </w:rPrChange>
          </w:rPr>
          <w:delText xml:space="preserve">and </w:delText>
        </w:r>
        <w:r w:rsidR="001A2EFF" w:rsidRPr="00116AAA" w:rsidDel="004128AE">
          <w:rPr>
            <w:rFonts w:ascii="Poppins" w:hAnsi="Poppins"/>
            <w:sz w:val="20"/>
            <w:szCs w:val="20"/>
            <w:lang w:eastAsia="ko-KR"/>
            <w:rPrChange w:id="10076" w:author="thuyhuynh" w:date="2023-05-08T11:25:00Z">
              <w:rPr>
                <w:lang w:eastAsia="ko-KR"/>
              </w:rPr>
            </w:rPrChange>
          </w:rPr>
          <w:delText>1</w:delText>
        </w:r>
        <w:r w:rsidR="00621C1C" w:rsidRPr="00116AAA" w:rsidDel="004128AE">
          <w:rPr>
            <w:rFonts w:ascii="Poppins" w:hAnsi="Poppins"/>
            <w:sz w:val="20"/>
            <w:szCs w:val="20"/>
            <w:lang w:eastAsia="ko-KR"/>
            <w:rPrChange w:id="10077" w:author="thuyhuynh" w:date="2023-05-08T11:25:00Z">
              <w:rPr>
                <w:lang w:eastAsia="ko-KR"/>
              </w:rPr>
            </w:rPrChange>
          </w:rPr>
          <w:delText>:</w:delText>
        </w:r>
        <w:r w:rsidR="001A2EFF" w:rsidRPr="00116AAA" w:rsidDel="004128AE">
          <w:rPr>
            <w:rFonts w:ascii="Poppins" w:hAnsi="Poppins"/>
            <w:sz w:val="20"/>
            <w:szCs w:val="20"/>
            <w:lang w:eastAsia="ko-KR"/>
            <w:rPrChange w:id="10078" w:author="thuyhuynh" w:date="2023-05-08T11:25:00Z">
              <w:rPr>
                <w:lang w:eastAsia="ko-KR"/>
              </w:rPr>
            </w:rPrChange>
          </w:rPr>
          <w:delText xml:space="preserve">1 </w:delText>
        </w:r>
        <w:r w:rsidR="00B91528" w:rsidRPr="00116AAA" w:rsidDel="004128AE">
          <w:rPr>
            <w:rFonts w:ascii="Poppins" w:hAnsi="Poppins"/>
            <w:sz w:val="20"/>
            <w:szCs w:val="20"/>
            <w:lang w:eastAsia="ko-KR"/>
            <w:rPrChange w:id="10079" w:author="thuyhuynh" w:date="2023-05-08T11:25:00Z">
              <w:rPr>
                <w:lang w:eastAsia="ko-KR"/>
              </w:rPr>
            </w:rPrChange>
          </w:rPr>
          <w:delText>matching</w:delText>
        </w:r>
        <w:r w:rsidR="000E69CF" w:rsidRPr="00116AAA" w:rsidDel="004128AE">
          <w:rPr>
            <w:rFonts w:ascii="Poppins" w:hAnsi="Poppins"/>
            <w:sz w:val="20"/>
            <w:szCs w:val="20"/>
            <w:lang w:eastAsia="ko-KR"/>
            <w:rPrChange w:id="10080" w:author="thuyhuynh" w:date="2023-05-08T11:25:00Z">
              <w:rPr>
                <w:lang w:eastAsia="ko-KR"/>
              </w:rPr>
            </w:rPrChange>
          </w:rPr>
          <w:delText xml:space="preserve">. </w:delText>
        </w:r>
        <w:r w:rsidR="000E69CF" w:rsidRPr="00116AAA" w:rsidDel="004128AE">
          <w:rPr>
            <w:rFonts w:ascii="Poppins" w:hAnsi="Poppins"/>
            <w:sz w:val="20"/>
            <w:szCs w:val="20"/>
            <w:rPrChange w:id="10081" w:author="thuyhuynh" w:date="2023-05-08T11:25:00Z">
              <w:rPr/>
            </w:rPrChange>
          </w:rPr>
          <w:delText xml:space="preserve">The gallery is structured as a </w:delText>
        </w:r>
        <w:r w:rsidR="0019745C" w:rsidRPr="00116AAA" w:rsidDel="004128AE">
          <w:rPr>
            <w:rFonts w:ascii="Poppins" w:hAnsi="Poppins"/>
            <w:sz w:val="20"/>
            <w:szCs w:val="20"/>
            <w:rPrChange w:id="10082" w:author="thuyhuynh" w:date="2023-05-08T11:25:00Z">
              <w:rPr/>
            </w:rPrChange>
          </w:rPr>
          <w:delText>very simple</w:delText>
        </w:r>
        <w:r w:rsidR="00B91528" w:rsidRPr="00116AAA" w:rsidDel="004128AE">
          <w:rPr>
            <w:rFonts w:ascii="Poppins" w:hAnsi="Poppins"/>
            <w:sz w:val="20"/>
            <w:szCs w:val="20"/>
            <w:rPrChange w:id="10083" w:author="thuyhuynh" w:date="2023-05-08T11:25:00Z">
              <w:rPr/>
            </w:rPrChange>
          </w:rPr>
          <w:delText xml:space="preserve"> </w:delText>
        </w:r>
        <w:r w:rsidR="0019745C" w:rsidRPr="00116AAA" w:rsidDel="004128AE">
          <w:rPr>
            <w:rFonts w:ascii="Poppins" w:hAnsi="Poppins"/>
            <w:sz w:val="20"/>
            <w:szCs w:val="20"/>
            <w:rPrChange w:id="10084" w:author="thuyhuynh" w:date="2023-05-08T11:25:00Z">
              <w:rPr/>
            </w:rPrChange>
          </w:rPr>
          <w:delText>database where</w:delText>
        </w:r>
        <w:r w:rsidR="00B91528" w:rsidRPr="00116AAA" w:rsidDel="004128AE">
          <w:rPr>
            <w:rFonts w:ascii="Poppins" w:hAnsi="Poppins"/>
            <w:sz w:val="20"/>
            <w:szCs w:val="20"/>
            <w:rPrChange w:id="10085" w:author="thuyhuynh" w:date="2023-05-08T11:25:00Z">
              <w:rPr/>
            </w:rPrChange>
          </w:rPr>
          <w:delText xml:space="preserve"> </w:delText>
        </w:r>
        <w:r w:rsidR="0019745C" w:rsidRPr="00116AAA" w:rsidDel="004128AE">
          <w:rPr>
            <w:rFonts w:ascii="Poppins" w:hAnsi="Poppins"/>
            <w:sz w:val="20"/>
            <w:szCs w:val="20"/>
            <w:rPrChange w:id="10086" w:author="thuyhuynh" w:date="2023-05-08T11:25:00Z">
              <w:rPr/>
            </w:rPrChange>
          </w:rPr>
          <w:delText>templates</w:delText>
        </w:r>
        <w:r w:rsidR="000E69CF" w:rsidRPr="00116AAA" w:rsidDel="004128AE">
          <w:rPr>
            <w:rFonts w:ascii="Poppins" w:hAnsi="Poppins"/>
            <w:sz w:val="20"/>
            <w:szCs w:val="20"/>
            <w:rPrChange w:id="10087" w:author="thuyhuynh" w:date="2023-05-08T11:25:00Z">
              <w:rPr/>
            </w:rPrChange>
          </w:rPr>
          <w:delText xml:space="preserve"> are </w:delText>
        </w:r>
        <w:r w:rsidR="00FD2894" w:rsidRPr="00116AAA" w:rsidDel="004128AE">
          <w:rPr>
            <w:rFonts w:ascii="Poppins" w:hAnsi="Poppins"/>
            <w:sz w:val="20"/>
            <w:szCs w:val="20"/>
            <w:lang w:eastAsia="ko-KR"/>
            <w:rPrChange w:id="10088" w:author="thuyhuynh" w:date="2023-05-08T11:25:00Z">
              <w:rPr>
                <w:lang w:eastAsia="ko-KR"/>
              </w:rPr>
            </w:rPrChange>
          </w:rPr>
          <w:delText>retrieved</w:delText>
        </w:r>
        <w:r w:rsidR="00FD2894" w:rsidRPr="00116AAA" w:rsidDel="004128AE">
          <w:rPr>
            <w:rFonts w:ascii="Poppins" w:hAnsi="Poppins"/>
            <w:sz w:val="20"/>
            <w:szCs w:val="20"/>
            <w:rPrChange w:id="10089" w:author="thuyhuynh" w:date="2023-05-08T11:25:00Z">
              <w:rPr/>
            </w:rPrChange>
          </w:rPr>
          <w:delText xml:space="preserve"> </w:delText>
        </w:r>
        <w:r w:rsidR="000E69CF" w:rsidRPr="00116AAA" w:rsidDel="004128AE">
          <w:rPr>
            <w:rFonts w:ascii="Poppins" w:hAnsi="Poppins"/>
            <w:sz w:val="20"/>
            <w:szCs w:val="20"/>
            <w:rPrChange w:id="10090" w:author="thuyhuynh" w:date="2023-05-08T11:25:00Z">
              <w:rPr/>
            </w:rPrChange>
          </w:rPr>
          <w:delText xml:space="preserve">quickly </w:delText>
        </w:r>
        <w:r w:rsidR="00FD2894" w:rsidRPr="00116AAA" w:rsidDel="004128AE">
          <w:rPr>
            <w:rFonts w:ascii="Poppins" w:hAnsi="Poppins"/>
            <w:sz w:val="20"/>
            <w:szCs w:val="20"/>
            <w:lang w:eastAsia="ko-KR"/>
            <w:rPrChange w:id="10091" w:author="thuyhuynh" w:date="2023-05-08T11:25:00Z">
              <w:rPr>
                <w:lang w:eastAsia="ko-KR"/>
              </w:rPr>
            </w:rPrChange>
          </w:rPr>
          <w:delText>using</w:delText>
        </w:r>
        <w:r w:rsidR="00FD2894" w:rsidRPr="00116AAA" w:rsidDel="004128AE">
          <w:rPr>
            <w:rFonts w:ascii="Poppins" w:hAnsi="Poppins"/>
            <w:sz w:val="20"/>
            <w:szCs w:val="20"/>
            <w:rPrChange w:id="10092" w:author="thuyhuynh" w:date="2023-05-08T11:25:00Z">
              <w:rPr/>
            </w:rPrChange>
          </w:rPr>
          <w:delText xml:space="preserve"> </w:delText>
        </w:r>
        <w:r w:rsidR="0019745C" w:rsidRPr="00116AAA" w:rsidDel="004128AE">
          <w:rPr>
            <w:rFonts w:ascii="Poppins" w:hAnsi="Poppins"/>
            <w:sz w:val="20"/>
            <w:szCs w:val="20"/>
            <w:rPrChange w:id="10093" w:author="thuyhuynh" w:date="2023-05-08T11:25:00Z">
              <w:rPr/>
            </w:rPrChange>
          </w:rPr>
          <w:delText>user-input</w:delText>
        </w:r>
        <w:r w:rsidR="000E69CF" w:rsidRPr="00116AAA" w:rsidDel="004128AE">
          <w:rPr>
            <w:rFonts w:ascii="Poppins" w:hAnsi="Poppins"/>
            <w:sz w:val="20"/>
            <w:szCs w:val="20"/>
            <w:rPrChange w:id="10094" w:author="thuyhuynh" w:date="2023-05-08T11:25:00Z">
              <w:rPr/>
            </w:rPrChange>
          </w:rPr>
          <w:delText xml:space="preserve"> IDs. Users can </w:delText>
        </w:r>
        <w:r w:rsidR="0019745C" w:rsidRPr="00116AAA" w:rsidDel="004128AE">
          <w:rPr>
            <w:rFonts w:ascii="Poppins" w:hAnsi="Poppins"/>
            <w:sz w:val="20"/>
            <w:szCs w:val="20"/>
            <w:rPrChange w:id="10095" w:author="thuyhuynh" w:date="2023-05-08T11:25:00Z">
              <w:rPr/>
            </w:rPrChange>
          </w:rPr>
          <w:delText>enroll</w:delText>
        </w:r>
        <w:r w:rsidR="000E69CF" w:rsidRPr="00116AAA" w:rsidDel="004128AE">
          <w:rPr>
            <w:rFonts w:ascii="Poppins" w:hAnsi="Poppins"/>
            <w:sz w:val="20"/>
            <w:szCs w:val="20"/>
            <w:rPrChange w:id="10096" w:author="thuyhuynh" w:date="2023-05-08T11:25:00Z">
              <w:rPr/>
            </w:rPrChange>
          </w:rPr>
          <w:delText>/</w:delText>
        </w:r>
        <w:r w:rsidR="0019745C" w:rsidRPr="00116AAA" w:rsidDel="004128AE">
          <w:rPr>
            <w:rFonts w:ascii="Poppins" w:hAnsi="Poppins"/>
            <w:sz w:val="20"/>
            <w:szCs w:val="20"/>
            <w:rPrChange w:id="10097" w:author="thuyhuynh" w:date="2023-05-08T11:25:00Z">
              <w:rPr/>
            </w:rPrChange>
          </w:rPr>
          <w:delText>unenroll</w:delText>
        </w:r>
        <w:r w:rsidR="000E69CF" w:rsidRPr="00116AAA" w:rsidDel="004128AE">
          <w:rPr>
            <w:rFonts w:ascii="Poppins" w:hAnsi="Poppins"/>
            <w:sz w:val="20"/>
            <w:szCs w:val="20"/>
            <w:rPrChange w:id="10098" w:author="thuyhuynh" w:date="2023-05-08T11:25:00Z">
              <w:rPr/>
            </w:rPrChange>
          </w:rPr>
          <w:delText xml:space="preserve"> templates into/from </w:delText>
        </w:r>
        <w:r w:rsidR="00FD2894" w:rsidRPr="00116AAA" w:rsidDel="004128AE">
          <w:rPr>
            <w:rFonts w:ascii="Poppins" w:hAnsi="Poppins"/>
            <w:sz w:val="20"/>
            <w:szCs w:val="20"/>
            <w:lang w:eastAsia="ko-KR"/>
            <w:rPrChange w:id="10099" w:author="thuyhuynh" w:date="2023-05-08T11:25:00Z">
              <w:rPr>
                <w:lang w:eastAsia="ko-KR"/>
              </w:rPr>
            </w:rPrChange>
          </w:rPr>
          <w:delText xml:space="preserve">the </w:delText>
        </w:r>
        <w:r w:rsidR="000E69CF" w:rsidRPr="00116AAA" w:rsidDel="004128AE">
          <w:rPr>
            <w:rFonts w:ascii="Poppins" w:hAnsi="Poppins"/>
            <w:sz w:val="20"/>
            <w:szCs w:val="20"/>
            <w:rPrChange w:id="10100" w:author="thuyhuynh" w:date="2023-05-08T11:25:00Z">
              <w:rPr/>
            </w:rPrChange>
          </w:rPr>
          <w:delText>gallery and save the changes permanently.</w:delText>
        </w:r>
      </w:del>
    </w:p>
    <w:p w:rsidR="008D0823" w:rsidRPr="00116AAA" w:rsidDel="004128AE" w:rsidRDefault="000E69CF">
      <w:pPr>
        <w:pStyle w:val="Heading3"/>
        <w:rPr>
          <w:del w:id="10101" w:author="thuyhuynh" w:date="2022-03-30T15:29:00Z"/>
          <w:sz w:val="20"/>
          <w:szCs w:val="20"/>
          <w:lang w:eastAsia="ko-KR"/>
          <w:rPrChange w:id="10102" w:author="thuyhuynh" w:date="2023-05-08T11:25:00Z">
            <w:rPr>
              <w:del w:id="10103" w:author="thuyhuynh" w:date="2022-03-30T15:29:00Z"/>
              <w:lang w:eastAsia="ko-KR"/>
            </w:rPr>
          </w:rPrChange>
        </w:rPr>
      </w:pPr>
      <w:bookmarkStart w:id="10104" w:name="_Toc263100543"/>
      <w:bookmarkStart w:id="10105" w:name="_Toc263673318"/>
      <w:bookmarkStart w:id="10106" w:name="_Toc274753245"/>
      <w:bookmarkStart w:id="10107" w:name="_Toc330934466"/>
      <w:del w:id="10108" w:author="thuyhuynh" w:date="2022-03-30T15:29:00Z">
        <w:r w:rsidRPr="00116AAA" w:rsidDel="004128AE">
          <w:rPr>
            <w:sz w:val="20"/>
            <w:szCs w:val="20"/>
            <w:lang w:eastAsia="ko-KR"/>
            <w:rPrChange w:id="10109" w:author="thuyhuynh" w:date="2023-05-08T11:25:00Z">
              <w:rPr>
                <w:rFonts w:ascii="Poppins" w:hAnsi="Poppins"/>
                <w:sz w:val="24"/>
                <w:szCs w:val="24"/>
                <w:lang w:eastAsia="ko-KR"/>
              </w:rPr>
            </w:rPrChange>
          </w:rPr>
          <w:delText>Iris Recognition</w:delText>
        </w:r>
        <w:bookmarkEnd w:id="10104"/>
        <w:bookmarkEnd w:id="10105"/>
        <w:bookmarkEnd w:id="10106"/>
        <w:bookmarkEnd w:id="10107"/>
      </w:del>
    </w:p>
    <w:p w:rsidR="000E69CF" w:rsidRPr="00116AAA" w:rsidDel="004128AE" w:rsidRDefault="000E69CF" w:rsidP="000E69CF">
      <w:pPr>
        <w:jc w:val="both"/>
        <w:rPr>
          <w:del w:id="10110" w:author="thuyhuynh" w:date="2022-03-30T15:29:00Z"/>
          <w:rFonts w:ascii="Poppins" w:hAnsi="Poppins"/>
          <w:sz w:val="20"/>
          <w:szCs w:val="20"/>
          <w:lang w:eastAsia="ko-KR"/>
          <w:rPrChange w:id="10111" w:author="thuyhuynh" w:date="2023-05-08T11:25:00Z">
            <w:rPr>
              <w:del w:id="10112" w:author="thuyhuynh" w:date="2022-03-30T15:29:00Z"/>
              <w:lang w:eastAsia="ko-KR"/>
            </w:rPr>
          </w:rPrChange>
        </w:rPr>
      </w:pPr>
      <w:del w:id="10113" w:author="thuyhuynh" w:date="2022-03-30T15:29:00Z">
        <w:r w:rsidRPr="00116AAA" w:rsidDel="004128AE">
          <w:rPr>
            <w:rFonts w:ascii="Poppins" w:hAnsi="Poppins"/>
            <w:sz w:val="20"/>
            <w:szCs w:val="20"/>
            <w:lang w:eastAsia="ko-KR"/>
            <w:rPrChange w:id="10114" w:author="thuyhuynh" w:date="2023-05-08T11:25:00Z">
              <w:rPr>
                <w:lang w:eastAsia="ko-KR"/>
              </w:rPr>
            </w:rPrChange>
          </w:rPr>
          <w:delText xml:space="preserve">Generally, </w:delText>
        </w:r>
        <w:r w:rsidR="00FD2894" w:rsidRPr="00116AAA" w:rsidDel="004128AE">
          <w:rPr>
            <w:rFonts w:ascii="Poppins" w:hAnsi="Poppins"/>
            <w:sz w:val="20"/>
            <w:szCs w:val="20"/>
            <w:lang w:eastAsia="ko-KR"/>
            <w:rPrChange w:id="10115" w:author="thuyhuynh" w:date="2023-05-08T11:25:00Z">
              <w:rPr>
                <w:lang w:eastAsia="ko-KR"/>
              </w:rPr>
            </w:rPrChange>
          </w:rPr>
          <w:delText xml:space="preserve">iris </w:delText>
        </w:r>
        <w:r w:rsidRPr="00116AAA" w:rsidDel="004128AE">
          <w:rPr>
            <w:rFonts w:ascii="Poppins" w:hAnsi="Poppins"/>
            <w:sz w:val="20"/>
            <w:szCs w:val="20"/>
            <w:lang w:eastAsia="ko-KR"/>
            <w:rPrChange w:id="10116" w:author="thuyhuynh" w:date="2023-05-08T11:25:00Z">
              <w:rPr>
                <w:lang w:eastAsia="ko-KR"/>
              </w:rPr>
            </w:rPrChange>
          </w:rPr>
          <w:delText xml:space="preserve">recognition process can be </w:delText>
        </w:r>
        <w:r w:rsidR="00FD2894" w:rsidRPr="00116AAA" w:rsidDel="004128AE">
          <w:rPr>
            <w:rFonts w:ascii="Poppins" w:hAnsi="Poppins"/>
            <w:sz w:val="20"/>
            <w:szCs w:val="20"/>
            <w:lang w:eastAsia="ko-KR"/>
            <w:rPrChange w:id="10117" w:author="thuyhuynh" w:date="2023-05-08T11:25:00Z">
              <w:rPr>
                <w:lang w:eastAsia="ko-KR"/>
              </w:rPr>
            </w:rPrChange>
          </w:rPr>
          <w:delText xml:space="preserve">classified </w:delText>
        </w:r>
        <w:r w:rsidRPr="00116AAA" w:rsidDel="004128AE">
          <w:rPr>
            <w:rFonts w:ascii="Poppins" w:hAnsi="Poppins"/>
            <w:sz w:val="20"/>
            <w:szCs w:val="20"/>
            <w:lang w:eastAsia="ko-KR"/>
            <w:rPrChange w:id="10118" w:author="thuyhuynh" w:date="2023-05-08T11:25:00Z">
              <w:rPr>
                <w:lang w:eastAsia="ko-KR"/>
              </w:rPr>
            </w:rPrChange>
          </w:rPr>
          <w:delText xml:space="preserve">into two different tasks: identification and verification. </w:delText>
        </w:r>
      </w:del>
    </w:p>
    <w:p w:rsidR="0015418B" w:rsidRPr="00116AAA" w:rsidDel="004128AE" w:rsidRDefault="0015418B" w:rsidP="000E69CF">
      <w:pPr>
        <w:jc w:val="both"/>
        <w:rPr>
          <w:del w:id="10119" w:author="thuyhuynh" w:date="2022-03-30T15:29:00Z"/>
          <w:rFonts w:ascii="Poppins" w:hAnsi="Poppins"/>
          <w:sz w:val="20"/>
          <w:szCs w:val="20"/>
          <w:lang w:eastAsia="ko-KR"/>
          <w:rPrChange w:id="10120" w:author="thuyhuynh" w:date="2023-05-08T11:25:00Z">
            <w:rPr>
              <w:del w:id="10121" w:author="thuyhuynh" w:date="2022-03-30T15:29:00Z"/>
              <w:lang w:eastAsia="ko-KR"/>
            </w:rPr>
          </w:rPrChange>
        </w:rPr>
      </w:pPr>
    </w:p>
    <w:p w:rsidR="000E69CF" w:rsidRPr="00116AAA" w:rsidDel="004128AE" w:rsidRDefault="000E69CF" w:rsidP="00CB68AF">
      <w:pPr>
        <w:pStyle w:val="ListParagraph"/>
        <w:numPr>
          <w:ilvl w:val="0"/>
          <w:numId w:val="7"/>
        </w:numPr>
        <w:jc w:val="both"/>
        <w:rPr>
          <w:del w:id="10122" w:author="thuyhuynh" w:date="2022-03-30T15:29:00Z"/>
          <w:rFonts w:ascii="Poppins" w:hAnsi="Poppins"/>
          <w:sz w:val="20"/>
          <w:szCs w:val="20"/>
          <w:rPrChange w:id="10123" w:author="thuyhuynh" w:date="2023-05-08T11:25:00Z">
            <w:rPr>
              <w:del w:id="10124" w:author="thuyhuynh" w:date="2022-03-30T15:29:00Z"/>
            </w:rPr>
          </w:rPrChange>
        </w:rPr>
      </w:pPr>
      <w:del w:id="10125" w:author="thuyhuynh" w:date="2022-03-30T15:29:00Z">
        <w:r w:rsidRPr="00116AAA" w:rsidDel="004128AE">
          <w:rPr>
            <w:rFonts w:ascii="Poppins" w:hAnsi="Poppins"/>
            <w:sz w:val="20"/>
            <w:szCs w:val="20"/>
            <w:rPrChange w:id="10126" w:author="thuyhuynh" w:date="2023-05-08T11:25:00Z">
              <w:rPr/>
            </w:rPrChange>
          </w:rPr>
          <w:delText>Identification</w:delText>
        </w:r>
        <w:r w:rsidR="00032EE7" w:rsidRPr="00116AAA" w:rsidDel="004128AE">
          <w:rPr>
            <w:rFonts w:ascii="Poppins" w:hAnsi="Poppins"/>
            <w:sz w:val="20"/>
            <w:szCs w:val="20"/>
            <w:rPrChange w:id="10127" w:author="thuyhuynh" w:date="2023-05-08T11:25:00Z">
              <w:rPr/>
            </w:rPrChange>
          </w:rPr>
          <w:delText xml:space="preserve"> (1-to-N)</w:delText>
        </w:r>
        <w:r w:rsidRPr="00116AAA" w:rsidDel="004128AE">
          <w:rPr>
            <w:rFonts w:ascii="Poppins" w:hAnsi="Poppins"/>
            <w:sz w:val="20"/>
            <w:szCs w:val="20"/>
            <w:rPrChange w:id="10128" w:author="thuyhuynh" w:date="2023-05-08T11:25:00Z">
              <w:rPr/>
            </w:rPrChange>
          </w:rPr>
          <w:delText xml:space="preserve"> is to compare one template against a list of </w:delText>
        </w:r>
        <w:r w:rsidR="00FD2894" w:rsidRPr="00116AAA" w:rsidDel="004128AE">
          <w:rPr>
            <w:rFonts w:ascii="Poppins" w:hAnsi="Poppins"/>
            <w:sz w:val="20"/>
            <w:szCs w:val="20"/>
            <w:lang w:eastAsia="ko-KR"/>
            <w:rPrChange w:id="10129" w:author="thuyhuynh" w:date="2023-05-08T11:25:00Z">
              <w:rPr>
                <w:lang w:eastAsia="ko-KR"/>
              </w:rPr>
            </w:rPrChange>
          </w:rPr>
          <w:delText xml:space="preserve">enrolled </w:delText>
        </w:r>
        <w:r w:rsidRPr="00116AAA" w:rsidDel="004128AE">
          <w:rPr>
            <w:rFonts w:ascii="Poppins" w:hAnsi="Poppins"/>
            <w:sz w:val="20"/>
            <w:szCs w:val="20"/>
            <w:rPrChange w:id="10130" w:author="thuyhuynh" w:date="2023-05-08T11:25:00Z">
              <w:rPr/>
            </w:rPrChange>
          </w:rPr>
          <w:delText xml:space="preserve">templates to find out </w:delText>
        </w:r>
        <w:r w:rsidR="00FD2894" w:rsidRPr="00116AAA" w:rsidDel="004128AE">
          <w:rPr>
            <w:rFonts w:ascii="Poppins" w:hAnsi="Poppins"/>
            <w:sz w:val="20"/>
            <w:szCs w:val="20"/>
            <w:lang w:eastAsia="ko-KR"/>
            <w:rPrChange w:id="10131" w:author="thuyhuynh" w:date="2023-05-08T11:25:00Z">
              <w:rPr>
                <w:lang w:eastAsia="ko-KR"/>
              </w:rPr>
            </w:rPrChange>
          </w:rPr>
          <w:delText>whether it belongs to any of the e</w:delText>
        </w:r>
        <w:r w:rsidR="00EC2BD9" w:rsidRPr="00116AAA" w:rsidDel="004128AE">
          <w:rPr>
            <w:rFonts w:ascii="Poppins" w:hAnsi="Poppins"/>
            <w:sz w:val="20"/>
            <w:szCs w:val="20"/>
            <w:lang w:eastAsia="ko-KR"/>
            <w:rPrChange w:id="10132" w:author="thuyhuynh" w:date="2023-05-08T11:25:00Z">
              <w:rPr>
                <w:lang w:eastAsia="ko-KR"/>
              </w:rPr>
            </w:rPrChange>
          </w:rPr>
          <w:delText>nrollees and if so, what</w:delText>
        </w:r>
        <w:r w:rsidR="00F32985" w:rsidRPr="00116AAA" w:rsidDel="004128AE">
          <w:rPr>
            <w:rFonts w:ascii="Poppins" w:hAnsi="Poppins"/>
            <w:sz w:val="20"/>
            <w:szCs w:val="20"/>
            <w:lang w:eastAsia="ko-KR"/>
            <w:rPrChange w:id="10133" w:author="thuyhuynh" w:date="2023-05-08T11:25:00Z">
              <w:rPr>
                <w:lang w:eastAsia="ko-KR"/>
              </w:rPr>
            </w:rPrChange>
          </w:rPr>
          <w:delText xml:space="preserve"> the identity of the found enrollee</w:delText>
        </w:r>
        <w:r w:rsidR="00EC2BD9" w:rsidRPr="00116AAA" w:rsidDel="004128AE">
          <w:rPr>
            <w:rFonts w:ascii="Poppins" w:hAnsi="Poppins"/>
            <w:sz w:val="20"/>
            <w:szCs w:val="20"/>
            <w:lang w:eastAsia="ko-KR"/>
            <w:rPrChange w:id="10134" w:author="thuyhuynh" w:date="2023-05-08T11:25:00Z">
              <w:rPr>
                <w:lang w:eastAsia="ko-KR"/>
              </w:rPr>
            </w:rPrChange>
          </w:rPr>
          <w:delText xml:space="preserve"> is</w:delText>
        </w:r>
        <w:r w:rsidR="00F32985" w:rsidRPr="00116AAA" w:rsidDel="004128AE">
          <w:rPr>
            <w:rFonts w:ascii="Poppins" w:hAnsi="Poppins"/>
            <w:sz w:val="20"/>
            <w:szCs w:val="20"/>
            <w:lang w:eastAsia="ko-KR"/>
            <w:rPrChange w:id="10135" w:author="thuyhuynh" w:date="2023-05-08T11:25:00Z">
              <w:rPr>
                <w:lang w:eastAsia="ko-KR"/>
              </w:rPr>
            </w:rPrChange>
          </w:rPr>
          <w:delText>.</w:delText>
        </w:r>
        <w:r w:rsidRPr="00116AAA" w:rsidDel="004128AE">
          <w:rPr>
            <w:rFonts w:ascii="Poppins" w:hAnsi="Poppins"/>
            <w:sz w:val="20"/>
            <w:szCs w:val="20"/>
            <w:rPrChange w:id="10136" w:author="thuyhuynh" w:date="2023-05-08T11:25:00Z">
              <w:rPr/>
            </w:rPrChange>
          </w:rPr>
          <w:delText xml:space="preserve"> </w:delText>
        </w:r>
      </w:del>
    </w:p>
    <w:p w:rsidR="008D0823" w:rsidRPr="00116AAA" w:rsidDel="004128AE" w:rsidRDefault="008D0823">
      <w:pPr>
        <w:pStyle w:val="ListParagraph"/>
        <w:jc w:val="both"/>
        <w:rPr>
          <w:del w:id="10137" w:author="thuyhuynh" w:date="2022-03-30T15:29:00Z"/>
          <w:rFonts w:ascii="Poppins" w:hAnsi="Poppins"/>
          <w:sz w:val="20"/>
          <w:szCs w:val="20"/>
          <w:rPrChange w:id="10138" w:author="thuyhuynh" w:date="2023-05-08T11:25:00Z">
            <w:rPr>
              <w:del w:id="10139" w:author="thuyhuynh" w:date="2022-03-30T15:29:00Z"/>
            </w:rPr>
          </w:rPrChange>
        </w:rPr>
      </w:pPr>
    </w:p>
    <w:p w:rsidR="000E69CF" w:rsidRPr="00116AAA" w:rsidDel="004128AE" w:rsidRDefault="00F32985" w:rsidP="00CB68AF">
      <w:pPr>
        <w:pStyle w:val="ListParagraph"/>
        <w:numPr>
          <w:ilvl w:val="0"/>
          <w:numId w:val="7"/>
        </w:numPr>
        <w:jc w:val="both"/>
        <w:rPr>
          <w:del w:id="10140" w:author="thuyhuynh" w:date="2022-03-30T15:29:00Z"/>
          <w:rFonts w:ascii="Poppins" w:hAnsi="Poppins"/>
          <w:sz w:val="20"/>
          <w:szCs w:val="20"/>
          <w:rPrChange w:id="10141" w:author="thuyhuynh" w:date="2023-05-08T11:25:00Z">
            <w:rPr>
              <w:del w:id="10142" w:author="thuyhuynh" w:date="2022-03-30T15:29:00Z"/>
            </w:rPr>
          </w:rPrChange>
        </w:rPr>
      </w:pPr>
      <w:del w:id="10143" w:author="thuyhuynh" w:date="2022-03-30T15:29:00Z">
        <w:r w:rsidRPr="00116AAA" w:rsidDel="004128AE">
          <w:rPr>
            <w:rFonts w:ascii="Poppins" w:hAnsi="Poppins"/>
            <w:sz w:val="20"/>
            <w:szCs w:val="20"/>
            <w:lang w:eastAsia="ko-KR"/>
            <w:rPrChange w:id="10144" w:author="thuyhuynh" w:date="2023-05-08T11:25:00Z">
              <w:rPr>
                <w:lang w:eastAsia="ko-KR"/>
              </w:rPr>
            </w:rPrChange>
          </w:rPr>
          <w:delText>V</w:delText>
        </w:r>
        <w:r w:rsidR="000E69CF" w:rsidRPr="00116AAA" w:rsidDel="004128AE">
          <w:rPr>
            <w:rFonts w:ascii="Poppins" w:hAnsi="Poppins"/>
            <w:sz w:val="20"/>
            <w:szCs w:val="20"/>
            <w:rPrChange w:id="10145" w:author="thuyhuynh" w:date="2023-05-08T11:25:00Z">
              <w:rPr/>
            </w:rPrChange>
          </w:rPr>
          <w:delText>erification</w:delText>
        </w:r>
        <w:r w:rsidR="00032EE7" w:rsidRPr="00116AAA" w:rsidDel="004128AE">
          <w:rPr>
            <w:rFonts w:ascii="Poppins" w:hAnsi="Poppins"/>
            <w:sz w:val="20"/>
            <w:szCs w:val="20"/>
            <w:rPrChange w:id="10146" w:author="thuyhuynh" w:date="2023-05-08T11:25:00Z">
              <w:rPr/>
            </w:rPrChange>
          </w:rPr>
          <w:delText xml:space="preserve"> (1-to-1)</w:delText>
        </w:r>
        <w:r w:rsidR="000E69CF" w:rsidRPr="00116AAA" w:rsidDel="004128AE">
          <w:rPr>
            <w:rFonts w:ascii="Poppins" w:hAnsi="Poppins"/>
            <w:sz w:val="20"/>
            <w:szCs w:val="20"/>
            <w:rPrChange w:id="10147" w:author="thuyhuynh" w:date="2023-05-08T11:25:00Z">
              <w:rPr/>
            </w:rPrChange>
          </w:rPr>
          <w:delText xml:space="preserve"> is to compare </w:delText>
        </w:r>
        <w:r w:rsidR="00EC2BD9" w:rsidRPr="00116AAA" w:rsidDel="004128AE">
          <w:rPr>
            <w:rFonts w:ascii="Poppins" w:hAnsi="Poppins"/>
            <w:sz w:val="20"/>
            <w:szCs w:val="20"/>
            <w:lang w:eastAsia="ko-KR"/>
            <w:rPrChange w:id="10148" w:author="thuyhuynh" w:date="2023-05-08T11:25:00Z">
              <w:rPr>
                <w:lang w:eastAsia="ko-KR"/>
              </w:rPr>
            </w:rPrChange>
          </w:rPr>
          <w:delText xml:space="preserve">the </w:delText>
        </w:r>
        <w:r w:rsidRPr="00116AAA" w:rsidDel="004128AE">
          <w:rPr>
            <w:rFonts w:ascii="Poppins" w:hAnsi="Poppins"/>
            <w:sz w:val="20"/>
            <w:szCs w:val="20"/>
            <w:lang w:eastAsia="ko-KR"/>
            <w:rPrChange w:id="10149" w:author="thuyhuynh" w:date="2023-05-08T11:25:00Z">
              <w:rPr>
                <w:lang w:eastAsia="ko-KR"/>
              </w:rPr>
            </w:rPrChange>
          </w:rPr>
          <w:delText>two templates to see whether they are from the same eye or not</w:delText>
        </w:r>
        <w:r w:rsidR="000E69CF" w:rsidRPr="00116AAA" w:rsidDel="004128AE">
          <w:rPr>
            <w:rFonts w:ascii="Poppins" w:hAnsi="Poppins"/>
            <w:sz w:val="20"/>
            <w:szCs w:val="20"/>
            <w:rPrChange w:id="10150" w:author="thuyhuynh" w:date="2023-05-08T11:25:00Z">
              <w:rPr/>
            </w:rPrChange>
          </w:rPr>
          <w:delText xml:space="preserve">. </w:delText>
        </w:r>
      </w:del>
    </w:p>
    <w:p w:rsidR="000E69CF" w:rsidRPr="00116AAA" w:rsidDel="004128AE" w:rsidRDefault="000E69CF" w:rsidP="000E69CF">
      <w:pPr>
        <w:jc w:val="both"/>
        <w:rPr>
          <w:del w:id="10151" w:author="thuyhuynh" w:date="2022-03-30T15:29:00Z"/>
          <w:rFonts w:ascii="Poppins" w:hAnsi="Poppins"/>
          <w:sz w:val="20"/>
          <w:szCs w:val="20"/>
          <w:lang w:eastAsia="ko-KR"/>
          <w:rPrChange w:id="10152" w:author="thuyhuynh" w:date="2023-05-08T11:25:00Z">
            <w:rPr>
              <w:del w:id="10153" w:author="thuyhuynh" w:date="2022-03-30T15:29:00Z"/>
              <w:lang w:eastAsia="ko-KR"/>
            </w:rPr>
          </w:rPrChange>
        </w:rPr>
      </w:pPr>
    </w:p>
    <w:p w:rsidR="00657FF5" w:rsidRPr="00116AAA" w:rsidDel="004128AE" w:rsidRDefault="00032EE7" w:rsidP="000E69CF">
      <w:pPr>
        <w:jc w:val="both"/>
        <w:rPr>
          <w:del w:id="10154" w:author="thuyhuynh" w:date="2022-03-30T15:29:00Z"/>
          <w:rFonts w:ascii="Poppins" w:hAnsi="Poppins"/>
          <w:sz w:val="20"/>
          <w:szCs w:val="20"/>
          <w:lang w:eastAsia="ko-KR"/>
          <w:rPrChange w:id="10155" w:author="thuyhuynh" w:date="2023-05-08T11:25:00Z">
            <w:rPr>
              <w:del w:id="10156" w:author="thuyhuynh" w:date="2022-03-30T15:29:00Z"/>
              <w:lang w:eastAsia="ko-KR"/>
            </w:rPr>
          </w:rPrChange>
        </w:rPr>
      </w:pPr>
      <w:del w:id="10157" w:author="thuyhuynh" w:date="2022-03-30T15:29:00Z">
        <w:r w:rsidRPr="00116AAA" w:rsidDel="004128AE">
          <w:rPr>
            <w:rFonts w:ascii="Poppins" w:hAnsi="Poppins"/>
            <w:sz w:val="20"/>
            <w:szCs w:val="20"/>
            <w:lang w:eastAsia="ko-KR"/>
            <w:rPrChange w:id="10158" w:author="thuyhuynh" w:date="2023-05-08T11:25:00Z">
              <w:rPr>
                <w:lang w:eastAsia="ko-KR"/>
              </w:rPr>
            </w:rPrChange>
          </w:rPr>
          <w:delText xml:space="preserve">Instead of </w:delText>
        </w:r>
        <w:r w:rsidR="00657FF5" w:rsidRPr="00116AAA" w:rsidDel="004128AE">
          <w:rPr>
            <w:rFonts w:ascii="Poppins" w:hAnsi="Poppins"/>
            <w:sz w:val="20"/>
            <w:szCs w:val="20"/>
            <w:lang w:eastAsia="ko-KR"/>
            <w:rPrChange w:id="10159" w:author="thuyhuynh" w:date="2023-05-08T11:25:00Z">
              <w:rPr>
                <w:lang w:eastAsia="ko-KR"/>
              </w:rPr>
            </w:rPrChange>
          </w:rPr>
          <w:delText xml:space="preserve">providing binary </w:delText>
        </w:r>
        <w:r w:rsidRPr="00116AAA" w:rsidDel="004128AE">
          <w:rPr>
            <w:rFonts w:ascii="Poppins" w:hAnsi="Poppins"/>
            <w:sz w:val="20"/>
            <w:szCs w:val="20"/>
            <w:lang w:eastAsia="ko-KR"/>
            <w:rPrChange w:id="10160" w:author="thuyhuynh" w:date="2023-05-08T11:25:00Z">
              <w:rPr>
                <w:lang w:eastAsia="ko-KR"/>
              </w:rPr>
            </w:rPrChange>
          </w:rPr>
          <w:delText>identification and verification</w:delText>
        </w:r>
        <w:r w:rsidR="00657FF5" w:rsidRPr="00116AAA" w:rsidDel="004128AE">
          <w:rPr>
            <w:rFonts w:ascii="Poppins" w:hAnsi="Poppins"/>
            <w:sz w:val="20"/>
            <w:szCs w:val="20"/>
            <w:lang w:eastAsia="ko-KR"/>
            <w:rPrChange w:id="10161" w:author="thuyhuynh" w:date="2023-05-08T11:25:00Z">
              <w:rPr>
                <w:lang w:eastAsia="ko-KR"/>
              </w:rPr>
            </w:rPrChange>
          </w:rPr>
          <w:delText xml:space="preserve"> results</w:delText>
        </w:r>
        <w:r w:rsidR="00C4269B" w:rsidRPr="00116AAA" w:rsidDel="004128AE">
          <w:rPr>
            <w:rFonts w:ascii="Poppins" w:hAnsi="Poppins"/>
            <w:sz w:val="20"/>
            <w:szCs w:val="20"/>
            <w:lang w:eastAsia="ko-KR"/>
            <w:rPrChange w:id="10162" w:author="thuyhuynh" w:date="2023-05-08T11:25:00Z">
              <w:rPr>
                <w:lang w:eastAsia="ko-KR"/>
              </w:rPr>
            </w:rPrChange>
          </w:rPr>
          <w:delText xml:space="preserve">, </w:delText>
        </w:r>
      </w:del>
      <w:del w:id="10163" w:author="thuyhuynh" w:date="2022-03-30T11:09:00Z">
        <w:r w:rsidR="00DE1335" w:rsidRPr="00116AAA" w:rsidDel="00E37F22">
          <w:rPr>
            <w:rFonts w:ascii="Poppins" w:hAnsi="Poppins"/>
            <w:sz w:val="20"/>
            <w:szCs w:val="20"/>
            <w:lang w:eastAsia="ko-KR"/>
            <w:rPrChange w:id="10164" w:author="thuyhuynh" w:date="2023-05-08T11:25:00Z">
              <w:rPr>
                <w:lang w:eastAsia="ko-KR"/>
              </w:rPr>
            </w:rPrChange>
          </w:rPr>
          <w:delText>IriShield</w:delText>
        </w:r>
      </w:del>
      <w:del w:id="10165" w:author="thuyhuynh" w:date="2022-03-30T15:29:00Z">
        <w:r w:rsidR="00DE1335" w:rsidRPr="00116AAA" w:rsidDel="004128AE">
          <w:rPr>
            <w:rFonts w:ascii="Poppins" w:hAnsi="Poppins"/>
            <w:sz w:val="20"/>
            <w:szCs w:val="20"/>
            <w:lang w:eastAsia="ko-KR"/>
            <w:rPrChange w:id="10166" w:author="thuyhuynh" w:date="2023-05-08T11:25:00Z">
              <w:rPr>
                <w:lang w:eastAsia="ko-KR"/>
              </w:rPr>
            </w:rPrChange>
          </w:rPr>
          <w:delText xml:space="preserve"> </w:delText>
        </w:r>
        <w:r w:rsidR="00C4269B" w:rsidRPr="00116AAA" w:rsidDel="004128AE">
          <w:rPr>
            <w:rFonts w:ascii="Poppins" w:hAnsi="Poppins"/>
            <w:sz w:val="20"/>
            <w:szCs w:val="20"/>
            <w:lang w:eastAsia="ko-KR"/>
            <w:rPrChange w:id="10167" w:author="thuyhuynh" w:date="2023-05-08T11:25:00Z">
              <w:rPr>
                <w:lang w:eastAsia="ko-KR"/>
              </w:rPr>
            </w:rPrChange>
          </w:rPr>
          <w:delText xml:space="preserve">provides </w:delText>
        </w:r>
        <w:r w:rsidR="00657FF5" w:rsidRPr="00116AAA" w:rsidDel="004128AE">
          <w:rPr>
            <w:rFonts w:ascii="Poppins" w:hAnsi="Poppins"/>
            <w:sz w:val="20"/>
            <w:szCs w:val="20"/>
            <w:lang w:eastAsia="ko-KR"/>
            <w:rPrChange w:id="10168" w:author="thuyhuynh" w:date="2023-05-08T11:25:00Z">
              <w:rPr>
                <w:lang w:eastAsia="ko-KR"/>
              </w:rPr>
            </w:rPrChange>
          </w:rPr>
          <w:delText xml:space="preserve">one </w:delText>
        </w:r>
        <w:r w:rsidR="00CC2B73" w:rsidRPr="00116AAA" w:rsidDel="004128AE">
          <w:rPr>
            <w:rFonts w:ascii="Poppins" w:hAnsi="Poppins"/>
            <w:sz w:val="20"/>
            <w:szCs w:val="20"/>
            <w:lang w:eastAsia="ko-KR"/>
            <w:rPrChange w:id="10169" w:author="thuyhuynh" w:date="2023-05-08T11:25:00Z">
              <w:rPr>
                <w:lang w:eastAsia="ko-KR"/>
              </w:rPr>
            </w:rPrChange>
          </w:rPr>
          <w:delText>matching distance</w:delText>
        </w:r>
        <w:r w:rsidR="00C4269B" w:rsidRPr="00116AAA" w:rsidDel="004128AE">
          <w:rPr>
            <w:rFonts w:ascii="Poppins" w:hAnsi="Poppins"/>
            <w:sz w:val="20"/>
            <w:szCs w:val="20"/>
            <w:lang w:eastAsia="ko-KR"/>
            <w:rPrChange w:id="10170" w:author="thuyhuynh" w:date="2023-05-08T11:25:00Z">
              <w:rPr>
                <w:lang w:eastAsia="ko-KR"/>
              </w:rPr>
            </w:rPrChange>
          </w:rPr>
          <w:delText xml:space="preserve"> </w:delText>
        </w:r>
        <w:r w:rsidR="00F32985" w:rsidRPr="00116AAA" w:rsidDel="004128AE">
          <w:rPr>
            <w:rFonts w:ascii="Poppins" w:hAnsi="Poppins"/>
            <w:sz w:val="20"/>
            <w:szCs w:val="20"/>
            <w:lang w:eastAsia="ko-KR"/>
            <w:rPrChange w:id="10171" w:author="thuyhuynh" w:date="2023-05-08T11:25:00Z">
              <w:rPr>
                <w:lang w:eastAsia="ko-KR"/>
              </w:rPr>
            </w:rPrChange>
          </w:rPr>
          <w:delText>for every pair of compared templates</w:delText>
        </w:r>
        <w:r w:rsidR="00C4269B" w:rsidRPr="00116AAA" w:rsidDel="004128AE">
          <w:rPr>
            <w:rFonts w:ascii="Poppins" w:hAnsi="Poppins"/>
            <w:sz w:val="20"/>
            <w:szCs w:val="20"/>
            <w:lang w:eastAsia="ko-KR"/>
            <w:rPrChange w:id="10172" w:author="thuyhuynh" w:date="2023-05-08T11:25:00Z">
              <w:rPr>
                <w:lang w:eastAsia="ko-KR"/>
              </w:rPr>
            </w:rPrChange>
          </w:rPr>
          <w:delText xml:space="preserve">. The </w:delText>
        </w:r>
        <w:r w:rsidR="00AE6C3E" w:rsidRPr="00116AAA" w:rsidDel="004128AE">
          <w:rPr>
            <w:rFonts w:ascii="Poppins" w:hAnsi="Poppins"/>
            <w:sz w:val="20"/>
            <w:szCs w:val="20"/>
            <w:lang w:eastAsia="ko-KR"/>
            <w:rPrChange w:id="10173" w:author="thuyhuynh" w:date="2023-05-08T11:25:00Z">
              <w:rPr>
                <w:lang w:eastAsia="ko-KR"/>
              </w:rPr>
            </w:rPrChange>
          </w:rPr>
          <w:delText xml:space="preserve">lower </w:delText>
        </w:r>
        <w:r w:rsidR="00F32985" w:rsidRPr="00116AAA" w:rsidDel="004128AE">
          <w:rPr>
            <w:rFonts w:ascii="Poppins" w:hAnsi="Poppins"/>
            <w:sz w:val="20"/>
            <w:szCs w:val="20"/>
            <w:lang w:eastAsia="ko-KR"/>
            <w:rPrChange w:id="10174" w:author="thuyhuynh" w:date="2023-05-08T11:25:00Z">
              <w:rPr>
                <w:lang w:eastAsia="ko-KR"/>
              </w:rPr>
            </w:rPrChange>
          </w:rPr>
          <w:delText xml:space="preserve">is the </w:delText>
        </w:r>
        <w:r w:rsidR="00CC2B73" w:rsidRPr="00116AAA" w:rsidDel="004128AE">
          <w:rPr>
            <w:rFonts w:ascii="Poppins" w:hAnsi="Poppins"/>
            <w:sz w:val="20"/>
            <w:szCs w:val="20"/>
            <w:lang w:eastAsia="ko-KR"/>
            <w:rPrChange w:id="10175" w:author="thuyhuynh" w:date="2023-05-08T11:25:00Z">
              <w:rPr>
                <w:lang w:eastAsia="ko-KR"/>
              </w:rPr>
            </w:rPrChange>
          </w:rPr>
          <w:delText>matching distance</w:delText>
        </w:r>
        <w:r w:rsidR="00EC2BD9" w:rsidRPr="00116AAA" w:rsidDel="004128AE">
          <w:rPr>
            <w:rFonts w:ascii="Poppins" w:hAnsi="Poppins"/>
            <w:sz w:val="20"/>
            <w:szCs w:val="20"/>
            <w:lang w:eastAsia="ko-KR"/>
            <w:rPrChange w:id="10176" w:author="thuyhuynh" w:date="2023-05-08T11:25:00Z">
              <w:rPr>
                <w:lang w:eastAsia="ko-KR"/>
              </w:rPr>
            </w:rPrChange>
          </w:rPr>
          <w:delText>;</w:delText>
        </w:r>
        <w:r w:rsidR="00C4269B" w:rsidRPr="00116AAA" w:rsidDel="004128AE">
          <w:rPr>
            <w:rFonts w:ascii="Poppins" w:hAnsi="Poppins"/>
            <w:sz w:val="20"/>
            <w:szCs w:val="20"/>
            <w:lang w:eastAsia="ko-KR"/>
            <w:rPrChange w:id="10177" w:author="thuyhuynh" w:date="2023-05-08T11:25:00Z">
              <w:rPr>
                <w:lang w:eastAsia="ko-KR"/>
              </w:rPr>
            </w:rPrChange>
          </w:rPr>
          <w:delText xml:space="preserve"> the </w:delText>
        </w:r>
        <w:r w:rsidR="00AE6C3E" w:rsidRPr="00116AAA" w:rsidDel="004128AE">
          <w:rPr>
            <w:rFonts w:ascii="Poppins" w:hAnsi="Poppins"/>
            <w:sz w:val="20"/>
            <w:szCs w:val="20"/>
            <w:lang w:eastAsia="ko-KR"/>
            <w:rPrChange w:id="10178" w:author="thuyhuynh" w:date="2023-05-08T11:25:00Z">
              <w:rPr>
                <w:lang w:eastAsia="ko-KR"/>
              </w:rPr>
            </w:rPrChange>
          </w:rPr>
          <w:delText xml:space="preserve">higher </w:delText>
        </w:r>
        <w:r w:rsidR="00F32985" w:rsidRPr="00116AAA" w:rsidDel="004128AE">
          <w:rPr>
            <w:rFonts w:ascii="Poppins" w:hAnsi="Poppins"/>
            <w:sz w:val="20"/>
            <w:szCs w:val="20"/>
            <w:lang w:eastAsia="ko-KR"/>
            <w:rPrChange w:id="10179" w:author="thuyhuynh" w:date="2023-05-08T11:25:00Z">
              <w:rPr>
                <w:lang w:eastAsia="ko-KR"/>
              </w:rPr>
            </w:rPrChange>
          </w:rPr>
          <w:delText xml:space="preserve">is </w:delText>
        </w:r>
        <w:r w:rsidR="00C4269B" w:rsidRPr="00116AAA" w:rsidDel="004128AE">
          <w:rPr>
            <w:rFonts w:ascii="Poppins" w:hAnsi="Poppins"/>
            <w:sz w:val="20"/>
            <w:szCs w:val="20"/>
            <w:lang w:eastAsia="ko-KR"/>
            <w:rPrChange w:id="10180" w:author="thuyhuynh" w:date="2023-05-08T11:25:00Z">
              <w:rPr>
                <w:lang w:eastAsia="ko-KR"/>
              </w:rPr>
            </w:rPrChange>
          </w:rPr>
          <w:delText xml:space="preserve">the possibility that the two compared templates are from the same eye. </w:delText>
        </w:r>
        <w:r w:rsidR="00F32985" w:rsidRPr="00116AAA" w:rsidDel="004128AE">
          <w:rPr>
            <w:rFonts w:ascii="Poppins" w:hAnsi="Poppins"/>
            <w:sz w:val="20"/>
            <w:szCs w:val="20"/>
            <w:lang w:eastAsia="ko-KR"/>
            <w:rPrChange w:id="10181" w:author="thuyhuynh" w:date="2023-05-08T11:25:00Z">
              <w:rPr>
                <w:lang w:eastAsia="ko-KR"/>
              </w:rPr>
            </w:rPrChange>
          </w:rPr>
          <w:delText xml:space="preserve">The </w:delText>
        </w:r>
        <w:r w:rsidR="00657FF5" w:rsidRPr="00116AAA" w:rsidDel="004128AE">
          <w:rPr>
            <w:rFonts w:ascii="Poppins" w:hAnsi="Poppins"/>
            <w:sz w:val="20"/>
            <w:szCs w:val="20"/>
            <w:lang w:eastAsia="ko-KR"/>
            <w:rPrChange w:id="10182" w:author="thuyhuynh" w:date="2023-05-08T11:25:00Z">
              <w:rPr>
                <w:lang w:eastAsia="ko-KR"/>
              </w:rPr>
            </w:rPrChange>
          </w:rPr>
          <w:delText>decision</w:delText>
        </w:r>
        <w:r w:rsidR="00F32985" w:rsidRPr="00116AAA" w:rsidDel="004128AE">
          <w:rPr>
            <w:rFonts w:ascii="Poppins" w:hAnsi="Poppins"/>
            <w:sz w:val="20"/>
            <w:szCs w:val="20"/>
            <w:lang w:eastAsia="ko-KR"/>
            <w:rPrChange w:id="10183" w:author="thuyhuynh" w:date="2023-05-08T11:25:00Z">
              <w:rPr>
                <w:lang w:eastAsia="ko-KR"/>
              </w:rPr>
            </w:rPrChange>
          </w:rPr>
          <w:delText xml:space="preserve"> </w:delText>
        </w:r>
        <w:r w:rsidR="00657FF5" w:rsidRPr="00116AAA" w:rsidDel="004128AE">
          <w:rPr>
            <w:rFonts w:ascii="Poppins" w:hAnsi="Poppins"/>
            <w:sz w:val="20"/>
            <w:szCs w:val="20"/>
            <w:lang w:eastAsia="ko-KR"/>
            <w:rPrChange w:id="10184" w:author="thuyhuynh" w:date="2023-05-08T11:25:00Z">
              <w:rPr>
                <w:lang w:eastAsia="ko-KR"/>
              </w:rPr>
            </w:rPrChange>
          </w:rPr>
          <w:delText>will be</w:delText>
        </w:r>
        <w:r w:rsidR="00F32985" w:rsidRPr="00116AAA" w:rsidDel="004128AE">
          <w:rPr>
            <w:rFonts w:ascii="Poppins" w:hAnsi="Poppins"/>
            <w:sz w:val="20"/>
            <w:szCs w:val="20"/>
            <w:lang w:eastAsia="ko-KR"/>
            <w:rPrChange w:id="10185" w:author="thuyhuynh" w:date="2023-05-08T11:25:00Z">
              <w:rPr>
                <w:lang w:eastAsia="ko-KR"/>
              </w:rPr>
            </w:rPrChange>
          </w:rPr>
          <w:delText xml:space="preserve"> done </w:delText>
        </w:r>
        <w:r w:rsidR="00657FF5" w:rsidRPr="00116AAA" w:rsidDel="004128AE">
          <w:rPr>
            <w:rFonts w:ascii="Poppins" w:hAnsi="Poppins"/>
            <w:sz w:val="20"/>
            <w:szCs w:val="20"/>
            <w:lang w:eastAsia="ko-KR"/>
            <w:rPrChange w:id="10186" w:author="thuyhuynh" w:date="2023-05-08T11:25:00Z">
              <w:rPr>
                <w:lang w:eastAsia="ko-KR"/>
              </w:rPr>
            </w:rPrChange>
          </w:rPr>
          <w:delText xml:space="preserve">by the application system </w:delText>
        </w:r>
        <w:r w:rsidR="00F32985" w:rsidRPr="00116AAA" w:rsidDel="004128AE">
          <w:rPr>
            <w:rFonts w:ascii="Poppins" w:hAnsi="Poppins"/>
            <w:sz w:val="20"/>
            <w:szCs w:val="20"/>
            <w:lang w:eastAsia="ko-KR"/>
            <w:rPrChange w:id="10187" w:author="thuyhuynh" w:date="2023-05-08T11:25:00Z">
              <w:rPr>
                <w:lang w:eastAsia="ko-KR"/>
              </w:rPr>
            </w:rPrChange>
          </w:rPr>
          <w:delText xml:space="preserve">using one </w:delText>
        </w:r>
        <w:r w:rsidR="00657FF5" w:rsidRPr="00116AAA" w:rsidDel="004128AE">
          <w:rPr>
            <w:rFonts w:ascii="Poppins" w:hAnsi="Poppins"/>
            <w:sz w:val="20"/>
            <w:szCs w:val="20"/>
            <w:lang w:eastAsia="ko-KR"/>
            <w:rPrChange w:id="10188" w:author="thuyhuynh" w:date="2023-05-08T11:25:00Z">
              <w:rPr>
                <w:lang w:eastAsia="ko-KR"/>
              </w:rPr>
            </w:rPrChange>
          </w:rPr>
          <w:delText xml:space="preserve">distance threshold </w:delText>
        </w:r>
        <w:r w:rsidR="00F32985" w:rsidRPr="00116AAA" w:rsidDel="004128AE">
          <w:rPr>
            <w:rFonts w:ascii="Poppins" w:hAnsi="Poppins"/>
            <w:sz w:val="20"/>
            <w:szCs w:val="20"/>
            <w:lang w:eastAsia="ko-KR"/>
            <w:rPrChange w:id="10189" w:author="thuyhuynh" w:date="2023-05-08T11:25:00Z">
              <w:rPr>
                <w:lang w:eastAsia="ko-KR"/>
              </w:rPr>
            </w:rPrChange>
          </w:rPr>
          <w:delText>(</w:delText>
        </w:r>
        <w:r w:rsidR="00657FF5" w:rsidRPr="00116AAA" w:rsidDel="004128AE">
          <w:rPr>
            <w:rFonts w:ascii="Poppins" w:hAnsi="Poppins"/>
            <w:sz w:val="20"/>
            <w:szCs w:val="20"/>
            <w:lang w:eastAsia="ko-KR"/>
            <w:rPrChange w:id="10190" w:author="thuyhuynh" w:date="2023-05-08T11:25:00Z">
              <w:rPr>
                <w:lang w:eastAsia="ko-KR"/>
              </w:rPr>
            </w:rPrChange>
          </w:rPr>
          <w:delText>dichotomous decision</w:delText>
        </w:r>
        <w:r w:rsidR="00F32985" w:rsidRPr="00116AAA" w:rsidDel="004128AE">
          <w:rPr>
            <w:rFonts w:ascii="Poppins" w:hAnsi="Poppins"/>
            <w:sz w:val="20"/>
            <w:szCs w:val="20"/>
            <w:lang w:eastAsia="ko-KR"/>
            <w:rPrChange w:id="10191" w:author="thuyhuynh" w:date="2023-05-08T11:25:00Z">
              <w:rPr>
                <w:lang w:eastAsia="ko-KR"/>
              </w:rPr>
            </w:rPrChange>
          </w:rPr>
          <w:delText>) or two (trichoto</w:delText>
        </w:r>
        <w:r w:rsidR="00657FF5" w:rsidRPr="00116AAA" w:rsidDel="004128AE">
          <w:rPr>
            <w:rFonts w:ascii="Poppins" w:hAnsi="Poppins"/>
            <w:sz w:val="20"/>
            <w:szCs w:val="20"/>
            <w:lang w:eastAsia="ko-KR"/>
            <w:rPrChange w:id="10192" w:author="thuyhuynh" w:date="2023-05-08T11:25:00Z">
              <w:rPr>
                <w:lang w:eastAsia="ko-KR"/>
              </w:rPr>
            </w:rPrChange>
          </w:rPr>
          <w:delText>mous)</w:delText>
        </w:r>
        <w:r w:rsidR="00F32985" w:rsidRPr="00116AAA" w:rsidDel="004128AE">
          <w:rPr>
            <w:rFonts w:ascii="Poppins" w:hAnsi="Poppins"/>
            <w:sz w:val="20"/>
            <w:szCs w:val="20"/>
            <w:lang w:eastAsia="ko-KR"/>
            <w:rPrChange w:id="10193" w:author="thuyhuynh" w:date="2023-05-08T11:25:00Z">
              <w:rPr>
                <w:lang w:eastAsia="ko-KR"/>
              </w:rPr>
            </w:rPrChange>
          </w:rPr>
          <w:delText xml:space="preserve">. </w:delText>
        </w:r>
      </w:del>
    </w:p>
    <w:p w:rsidR="00657FF5" w:rsidRPr="00116AAA" w:rsidDel="004128AE" w:rsidRDefault="00657FF5" w:rsidP="000E69CF">
      <w:pPr>
        <w:jc w:val="both"/>
        <w:rPr>
          <w:del w:id="10194" w:author="thuyhuynh" w:date="2022-03-30T15:29:00Z"/>
          <w:rFonts w:ascii="Poppins" w:hAnsi="Poppins"/>
          <w:sz w:val="20"/>
          <w:szCs w:val="20"/>
          <w:lang w:eastAsia="ko-KR"/>
          <w:rPrChange w:id="10195" w:author="thuyhuynh" w:date="2023-05-08T11:25:00Z">
            <w:rPr>
              <w:del w:id="10196" w:author="thuyhuynh" w:date="2022-03-30T15:29:00Z"/>
              <w:lang w:eastAsia="ko-KR"/>
            </w:rPr>
          </w:rPrChange>
        </w:rPr>
      </w:pPr>
    </w:p>
    <w:p w:rsidR="00AE6C3E" w:rsidRPr="00116AAA" w:rsidDel="004128AE" w:rsidRDefault="00AE6C3E" w:rsidP="000E69CF">
      <w:pPr>
        <w:jc w:val="both"/>
        <w:rPr>
          <w:del w:id="10197" w:author="thuyhuynh" w:date="2022-03-30T15:29:00Z"/>
          <w:rFonts w:ascii="Poppins" w:hAnsi="Poppins"/>
          <w:sz w:val="20"/>
          <w:szCs w:val="20"/>
          <w:lang w:eastAsia="ko-KR"/>
          <w:rPrChange w:id="10198" w:author="thuyhuynh" w:date="2023-05-08T11:25:00Z">
            <w:rPr>
              <w:del w:id="10199" w:author="thuyhuynh" w:date="2022-03-30T15:29:00Z"/>
              <w:lang w:eastAsia="ko-KR"/>
            </w:rPr>
          </w:rPrChange>
        </w:rPr>
      </w:pPr>
      <w:del w:id="10200" w:author="thuyhuynh" w:date="2022-03-30T15:29:00Z">
        <w:r w:rsidRPr="00116AAA" w:rsidDel="004128AE">
          <w:rPr>
            <w:rFonts w:ascii="Poppins" w:hAnsi="Poppins"/>
            <w:sz w:val="20"/>
            <w:szCs w:val="20"/>
            <w:lang w:eastAsia="ko-KR"/>
            <w:rPrChange w:id="10201" w:author="thuyhuynh" w:date="2023-05-08T11:25:00Z">
              <w:rPr>
                <w:lang w:eastAsia="ko-KR"/>
              </w:rPr>
            </w:rPrChange>
          </w:rPr>
          <w:delText xml:space="preserve">Choosing a decision threshold value is a tradeoff between </w:delText>
        </w:r>
        <w:r w:rsidR="00C3172B" w:rsidRPr="00116AAA" w:rsidDel="004128AE">
          <w:rPr>
            <w:rFonts w:ascii="Poppins" w:hAnsi="Poppins"/>
            <w:sz w:val="20"/>
            <w:szCs w:val="20"/>
            <w:lang w:eastAsia="ko-KR"/>
            <w:rPrChange w:id="10202" w:author="thuyhuynh" w:date="2023-05-08T11:25:00Z">
              <w:rPr>
                <w:lang w:eastAsia="ko-KR"/>
              </w:rPr>
            </w:rPrChange>
          </w:rPr>
          <w:delText>system security (avoiding false positive matches) and user convenience (minimizing false negative matches). For more details, please refer to the IDDK API Reference manual.</w:delText>
        </w:r>
      </w:del>
    </w:p>
    <w:p w:rsidR="00C3172B" w:rsidRPr="00116AAA" w:rsidDel="004128AE" w:rsidRDefault="00C3172B" w:rsidP="000E69CF">
      <w:pPr>
        <w:jc w:val="both"/>
        <w:rPr>
          <w:del w:id="10203" w:author="thuyhuynh" w:date="2022-03-30T15:29:00Z"/>
          <w:rFonts w:ascii="Poppins" w:hAnsi="Poppins"/>
          <w:sz w:val="20"/>
          <w:szCs w:val="20"/>
          <w:lang w:eastAsia="ko-KR"/>
          <w:rPrChange w:id="10204" w:author="thuyhuynh" w:date="2023-05-08T11:25:00Z">
            <w:rPr>
              <w:del w:id="10205" w:author="thuyhuynh" w:date="2022-03-30T15:29:00Z"/>
              <w:lang w:eastAsia="ko-KR"/>
            </w:rPr>
          </w:rPrChange>
        </w:rPr>
      </w:pPr>
    </w:p>
    <w:p w:rsidR="000E69CF" w:rsidRPr="00116AAA" w:rsidDel="004128AE" w:rsidRDefault="00C3172B" w:rsidP="00EC41CA">
      <w:pPr>
        <w:jc w:val="both"/>
        <w:rPr>
          <w:del w:id="10206" w:author="thuyhuynh" w:date="2022-03-30T15:29:00Z"/>
          <w:rFonts w:ascii="Poppins" w:hAnsi="Poppins"/>
          <w:sz w:val="20"/>
          <w:szCs w:val="20"/>
          <w:lang w:eastAsia="ko-KR"/>
          <w:rPrChange w:id="10207" w:author="thuyhuynh" w:date="2023-05-08T11:25:00Z">
            <w:rPr>
              <w:del w:id="10208" w:author="thuyhuynh" w:date="2022-03-30T15:29:00Z"/>
              <w:lang w:eastAsia="ko-KR"/>
            </w:rPr>
          </w:rPrChange>
        </w:rPr>
      </w:pPr>
      <w:del w:id="10209" w:author="thuyhuynh" w:date="2022-03-30T15:29:00Z">
        <w:r w:rsidRPr="00116AAA" w:rsidDel="004128AE">
          <w:rPr>
            <w:rFonts w:ascii="Poppins" w:hAnsi="Poppins"/>
            <w:sz w:val="20"/>
            <w:szCs w:val="20"/>
            <w:lang w:eastAsia="ko-KR"/>
            <w:rPrChange w:id="10210" w:author="thuyhuynh" w:date="2023-05-08T11:25:00Z">
              <w:rPr>
                <w:lang w:eastAsia="ko-KR"/>
              </w:rPr>
            </w:rPrChange>
          </w:rPr>
          <w:delText>Actual c</w:delText>
        </w:r>
        <w:r w:rsidRPr="00116AAA" w:rsidDel="004128AE">
          <w:rPr>
            <w:rFonts w:ascii="Poppins" w:hAnsi="Poppins"/>
            <w:sz w:val="20"/>
            <w:szCs w:val="20"/>
            <w:rPrChange w:id="10211" w:author="thuyhuynh" w:date="2023-05-08T11:25:00Z">
              <w:rPr/>
            </w:rPrChange>
          </w:rPr>
          <w:delText xml:space="preserve">omparison </w:delText>
        </w:r>
        <w:r w:rsidRPr="00116AAA" w:rsidDel="004128AE">
          <w:rPr>
            <w:rFonts w:ascii="Poppins" w:hAnsi="Poppins"/>
            <w:sz w:val="20"/>
            <w:szCs w:val="20"/>
            <w:lang w:eastAsia="ko-KR"/>
            <w:rPrChange w:id="10212" w:author="thuyhuynh" w:date="2023-05-08T11:25:00Z">
              <w:rPr>
                <w:lang w:eastAsia="ko-KR"/>
              </w:rPr>
            </w:rPrChange>
          </w:rPr>
          <w:delText>is computed only when the two templates have the same eye-side or when at least one of them has unknown eye-side.</w:delText>
        </w:r>
        <w:r w:rsidR="006736B1" w:rsidRPr="00116AAA" w:rsidDel="004128AE">
          <w:rPr>
            <w:rFonts w:ascii="Poppins" w:hAnsi="Poppins"/>
            <w:sz w:val="20"/>
            <w:szCs w:val="20"/>
            <w:rPrChange w:id="10213" w:author="thuyhuynh" w:date="2023-05-08T11:25:00Z">
              <w:rPr/>
            </w:rPrChange>
          </w:rPr>
          <w:delText xml:space="preserve"> Therefore, when developers try to compare a </w:delText>
        </w:r>
        <w:r w:rsidR="009D04FC" w:rsidRPr="00116AAA" w:rsidDel="004128AE">
          <w:rPr>
            <w:rFonts w:ascii="Poppins" w:hAnsi="Poppins"/>
            <w:sz w:val="20"/>
            <w:szCs w:val="20"/>
            <w:rPrChange w:id="10214" w:author="thuyhuynh" w:date="2023-05-08T11:25:00Z">
              <w:rPr/>
            </w:rPrChange>
          </w:rPr>
          <w:delText>left</w:delText>
        </w:r>
        <w:r w:rsidR="009D04FC" w:rsidRPr="00116AAA" w:rsidDel="004128AE">
          <w:rPr>
            <w:rFonts w:ascii="Poppins" w:hAnsi="Poppins"/>
            <w:sz w:val="20"/>
            <w:szCs w:val="20"/>
            <w:lang w:eastAsia="ko-KR"/>
            <w:rPrChange w:id="10215" w:author="thuyhuynh" w:date="2023-05-08T11:25:00Z">
              <w:rPr>
                <w:lang w:eastAsia="ko-KR"/>
              </w:rPr>
            </w:rPrChange>
          </w:rPr>
          <w:delText>-</w:delText>
        </w:r>
        <w:r w:rsidR="006736B1" w:rsidRPr="00116AAA" w:rsidDel="004128AE">
          <w:rPr>
            <w:rFonts w:ascii="Poppins" w:hAnsi="Poppins"/>
            <w:sz w:val="20"/>
            <w:szCs w:val="20"/>
            <w:rPrChange w:id="10216" w:author="thuyhuynh" w:date="2023-05-08T11:25:00Z">
              <w:rPr/>
            </w:rPrChange>
          </w:rPr>
          <w:delText xml:space="preserve">eye </w:delText>
        </w:r>
        <w:r w:rsidR="009D04FC" w:rsidRPr="00116AAA" w:rsidDel="004128AE">
          <w:rPr>
            <w:rFonts w:ascii="Poppins" w:hAnsi="Poppins"/>
            <w:sz w:val="20"/>
            <w:szCs w:val="20"/>
            <w:lang w:eastAsia="ko-KR"/>
            <w:rPrChange w:id="10217" w:author="thuyhuynh" w:date="2023-05-08T11:25:00Z">
              <w:rPr>
                <w:lang w:eastAsia="ko-KR"/>
              </w:rPr>
            </w:rPrChange>
          </w:rPr>
          <w:delText xml:space="preserve">template </w:delText>
        </w:r>
        <w:r w:rsidR="006736B1" w:rsidRPr="00116AAA" w:rsidDel="004128AE">
          <w:rPr>
            <w:rFonts w:ascii="Poppins" w:hAnsi="Poppins"/>
            <w:sz w:val="20"/>
            <w:szCs w:val="20"/>
            <w:rPrChange w:id="10218" w:author="thuyhuynh" w:date="2023-05-08T11:25:00Z">
              <w:rPr/>
            </w:rPrChange>
          </w:rPr>
          <w:delText xml:space="preserve">with a </w:delText>
        </w:r>
        <w:r w:rsidR="009D04FC" w:rsidRPr="00116AAA" w:rsidDel="004128AE">
          <w:rPr>
            <w:rFonts w:ascii="Poppins" w:hAnsi="Poppins"/>
            <w:sz w:val="20"/>
            <w:szCs w:val="20"/>
            <w:rPrChange w:id="10219" w:author="thuyhuynh" w:date="2023-05-08T11:25:00Z">
              <w:rPr/>
            </w:rPrChange>
          </w:rPr>
          <w:delText>right</w:delText>
        </w:r>
        <w:r w:rsidR="009D04FC" w:rsidRPr="00116AAA" w:rsidDel="004128AE">
          <w:rPr>
            <w:rFonts w:ascii="Poppins" w:hAnsi="Poppins"/>
            <w:sz w:val="20"/>
            <w:szCs w:val="20"/>
            <w:lang w:eastAsia="ko-KR"/>
            <w:rPrChange w:id="10220" w:author="thuyhuynh" w:date="2023-05-08T11:25:00Z">
              <w:rPr>
                <w:lang w:eastAsia="ko-KR"/>
              </w:rPr>
            </w:rPrChange>
          </w:rPr>
          <w:delText>-</w:delText>
        </w:r>
        <w:r w:rsidR="006736B1" w:rsidRPr="00116AAA" w:rsidDel="004128AE">
          <w:rPr>
            <w:rFonts w:ascii="Poppins" w:hAnsi="Poppins"/>
            <w:sz w:val="20"/>
            <w:szCs w:val="20"/>
            <w:rPrChange w:id="10221" w:author="thuyhuynh" w:date="2023-05-08T11:25:00Z">
              <w:rPr/>
            </w:rPrChange>
          </w:rPr>
          <w:delText>eye</w:delText>
        </w:r>
        <w:r w:rsidR="009D04FC" w:rsidRPr="00116AAA" w:rsidDel="004128AE">
          <w:rPr>
            <w:rFonts w:ascii="Poppins" w:hAnsi="Poppins"/>
            <w:sz w:val="20"/>
            <w:szCs w:val="20"/>
            <w:lang w:eastAsia="ko-KR"/>
            <w:rPrChange w:id="10222" w:author="thuyhuynh" w:date="2023-05-08T11:25:00Z">
              <w:rPr>
                <w:lang w:eastAsia="ko-KR"/>
              </w:rPr>
            </w:rPrChange>
          </w:rPr>
          <w:delText xml:space="preserve"> one</w:delText>
        </w:r>
        <w:r w:rsidR="006736B1" w:rsidRPr="00116AAA" w:rsidDel="004128AE">
          <w:rPr>
            <w:rFonts w:ascii="Poppins" w:hAnsi="Poppins"/>
            <w:sz w:val="20"/>
            <w:szCs w:val="20"/>
            <w:rPrChange w:id="10223" w:author="thuyhuynh" w:date="2023-05-08T11:25:00Z">
              <w:rPr/>
            </w:rPrChange>
          </w:rPr>
          <w:delText xml:space="preserve">, </w:delText>
        </w:r>
        <w:r w:rsidR="0054039B" w:rsidRPr="00116AAA" w:rsidDel="004128AE">
          <w:rPr>
            <w:rFonts w:ascii="Poppins" w:hAnsi="Poppins"/>
            <w:sz w:val="20"/>
            <w:szCs w:val="20"/>
            <w:rPrChange w:id="10224" w:author="thuyhuynh" w:date="2023-05-08T11:25:00Z">
              <w:rPr/>
            </w:rPrChange>
          </w:rPr>
          <w:delText>a</w:delText>
        </w:r>
        <w:r w:rsidR="006736B1" w:rsidRPr="00116AAA" w:rsidDel="004128AE">
          <w:rPr>
            <w:rFonts w:ascii="Poppins" w:hAnsi="Poppins"/>
            <w:sz w:val="20"/>
            <w:szCs w:val="20"/>
            <w:rPrChange w:id="10225" w:author="thuyhuynh" w:date="2023-05-08T11:25:00Z">
              <w:rPr/>
            </w:rPrChange>
          </w:rPr>
          <w:delText xml:space="preserve"> </w:delText>
        </w:r>
        <w:r w:rsidR="009D04FC" w:rsidRPr="00116AAA" w:rsidDel="004128AE">
          <w:rPr>
            <w:rFonts w:ascii="Poppins" w:hAnsi="Poppins"/>
            <w:sz w:val="20"/>
            <w:szCs w:val="20"/>
            <w:lang w:eastAsia="ko-KR"/>
            <w:rPrChange w:id="10226" w:author="thuyhuynh" w:date="2023-05-08T11:25:00Z">
              <w:rPr>
                <w:lang w:eastAsia="ko-KR"/>
              </w:rPr>
            </w:rPrChange>
          </w:rPr>
          <w:delText>big</w:delText>
        </w:r>
        <w:r w:rsidR="009D04FC" w:rsidRPr="00116AAA" w:rsidDel="004128AE">
          <w:rPr>
            <w:rFonts w:ascii="Poppins" w:hAnsi="Poppins"/>
            <w:sz w:val="20"/>
            <w:szCs w:val="20"/>
            <w:rPrChange w:id="10227" w:author="thuyhuynh" w:date="2023-05-08T11:25:00Z">
              <w:rPr/>
            </w:rPrChange>
          </w:rPr>
          <w:delText xml:space="preserve"> </w:delText>
        </w:r>
        <w:r w:rsidR="006736B1" w:rsidRPr="00116AAA" w:rsidDel="004128AE">
          <w:rPr>
            <w:rFonts w:ascii="Poppins" w:hAnsi="Poppins"/>
            <w:sz w:val="20"/>
            <w:szCs w:val="20"/>
            <w:rPrChange w:id="10228" w:author="thuyhuynh" w:date="2023-05-08T11:25:00Z">
              <w:rPr/>
            </w:rPrChange>
          </w:rPr>
          <w:delText>distance will be returned</w:delText>
        </w:r>
        <w:r w:rsidR="00EC2BD9" w:rsidRPr="00116AAA" w:rsidDel="004128AE">
          <w:rPr>
            <w:rFonts w:ascii="Poppins" w:hAnsi="Poppins"/>
            <w:sz w:val="20"/>
            <w:szCs w:val="20"/>
            <w:lang w:eastAsia="ko-KR"/>
            <w:rPrChange w:id="10229" w:author="thuyhuynh" w:date="2023-05-08T11:25:00Z">
              <w:rPr>
                <w:lang w:eastAsia="ko-KR"/>
              </w:rPr>
            </w:rPrChange>
          </w:rPr>
          <w:delText xml:space="preserve"> constantly</w:delText>
        </w:r>
        <w:r w:rsidR="006736B1" w:rsidRPr="00116AAA" w:rsidDel="004128AE">
          <w:rPr>
            <w:rFonts w:ascii="Poppins" w:hAnsi="Poppins"/>
            <w:sz w:val="20"/>
            <w:szCs w:val="20"/>
            <w:rPrChange w:id="10230" w:author="thuyhuynh" w:date="2023-05-08T11:25:00Z">
              <w:rPr/>
            </w:rPrChange>
          </w:rPr>
          <w:delText xml:space="preserve">. </w:delText>
        </w:r>
        <w:r w:rsidR="00EC2BD9" w:rsidRPr="00116AAA" w:rsidDel="004128AE">
          <w:rPr>
            <w:rFonts w:ascii="Poppins" w:hAnsi="Poppins"/>
            <w:sz w:val="20"/>
            <w:szCs w:val="20"/>
            <w:lang w:eastAsia="ko-KR"/>
            <w:rPrChange w:id="10231" w:author="thuyhuynh" w:date="2023-05-08T11:25:00Z">
              <w:rPr>
                <w:lang w:eastAsia="ko-KR"/>
              </w:rPr>
            </w:rPrChange>
          </w:rPr>
          <w:delText>If</w:delText>
        </w:r>
        <w:r w:rsidR="009D04FC" w:rsidRPr="00116AAA" w:rsidDel="004128AE">
          <w:rPr>
            <w:rFonts w:ascii="Poppins" w:hAnsi="Poppins"/>
            <w:sz w:val="20"/>
            <w:szCs w:val="20"/>
            <w:rPrChange w:id="10232" w:author="thuyhuynh" w:date="2023-05-08T11:25:00Z">
              <w:rPr/>
            </w:rPrChange>
          </w:rPr>
          <w:delText xml:space="preserve"> </w:delText>
        </w:r>
        <w:r w:rsidR="009D04FC" w:rsidRPr="00116AAA" w:rsidDel="004128AE">
          <w:rPr>
            <w:rFonts w:ascii="Poppins" w:hAnsi="Poppins"/>
            <w:sz w:val="20"/>
            <w:szCs w:val="20"/>
            <w:lang w:eastAsia="ko-KR"/>
            <w:rPrChange w:id="10233" w:author="thuyhuynh" w:date="2023-05-08T11:25:00Z">
              <w:rPr>
                <w:lang w:eastAsia="ko-KR"/>
              </w:rPr>
            </w:rPrChange>
          </w:rPr>
          <w:delText>one or both</w:delText>
        </w:r>
        <w:r w:rsidR="009D04FC" w:rsidRPr="00116AAA" w:rsidDel="004128AE">
          <w:rPr>
            <w:rFonts w:ascii="Poppins" w:hAnsi="Poppins"/>
            <w:sz w:val="20"/>
            <w:szCs w:val="20"/>
            <w:rPrChange w:id="10234" w:author="thuyhuynh" w:date="2023-05-08T11:25:00Z">
              <w:rPr/>
            </w:rPrChange>
          </w:rPr>
          <w:delText xml:space="preserve"> </w:delText>
        </w:r>
        <w:r w:rsidR="006736B1" w:rsidRPr="00116AAA" w:rsidDel="004128AE">
          <w:rPr>
            <w:rFonts w:ascii="Poppins" w:hAnsi="Poppins"/>
            <w:sz w:val="20"/>
            <w:szCs w:val="20"/>
            <w:rPrChange w:id="10235" w:author="thuyhuynh" w:date="2023-05-08T11:25:00Z">
              <w:rPr/>
            </w:rPrChange>
          </w:rPr>
          <w:delText>template</w:delText>
        </w:r>
        <w:r w:rsidR="009D04FC" w:rsidRPr="00116AAA" w:rsidDel="004128AE">
          <w:rPr>
            <w:rFonts w:ascii="Poppins" w:hAnsi="Poppins"/>
            <w:sz w:val="20"/>
            <w:szCs w:val="20"/>
            <w:lang w:eastAsia="ko-KR"/>
            <w:rPrChange w:id="10236" w:author="thuyhuynh" w:date="2023-05-08T11:25:00Z">
              <w:rPr>
                <w:lang w:eastAsia="ko-KR"/>
              </w:rPr>
            </w:rPrChange>
          </w:rPr>
          <w:delText>s</w:delText>
        </w:r>
        <w:r w:rsidR="006736B1" w:rsidRPr="00116AAA" w:rsidDel="004128AE">
          <w:rPr>
            <w:rFonts w:ascii="Poppins" w:hAnsi="Poppins"/>
            <w:sz w:val="20"/>
            <w:szCs w:val="20"/>
            <w:rPrChange w:id="10237" w:author="thuyhuynh" w:date="2023-05-08T11:25:00Z">
              <w:rPr/>
            </w:rPrChange>
          </w:rPr>
          <w:delText xml:space="preserve"> consist of </w:delText>
        </w:r>
        <w:r w:rsidR="009D04FC" w:rsidRPr="00116AAA" w:rsidDel="004128AE">
          <w:rPr>
            <w:rFonts w:ascii="Poppins" w:hAnsi="Poppins"/>
            <w:sz w:val="20"/>
            <w:szCs w:val="20"/>
            <w:lang w:eastAsia="ko-KR"/>
            <w:rPrChange w:id="10238" w:author="thuyhuynh" w:date="2023-05-08T11:25:00Z">
              <w:rPr>
                <w:lang w:eastAsia="ko-KR"/>
              </w:rPr>
            </w:rPrChange>
          </w:rPr>
          <w:delText>multiple</w:delText>
        </w:r>
        <w:r w:rsidR="009D04FC" w:rsidRPr="00116AAA" w:rsidDel="004128AE">
          <w:rPr>
            <w:rFonts w:ascii="Poppins" w:hAnsi="Poppins"/>
            <w:sz w:val="20"/>
            <w:szCs w:val="20"/>
            <w:rPrChange w:id="10239" w:author="thuyhuynh" w:date="2023-05-08T11:25:00Z">
              <w:rPr/>
            </w:rPrChange>
          </w:rPr>
          <w:delText xml:space="preserve"> </w:delText>
        </w:r>
        <w:r w:rsidR="009D04FC" w:rsidRPr="00116AAA" w:rsidDel="004128AE">
          <w:rPr>
            <w:rFonts w:ascii="Poppins" w:hAnsi="Poppins"/>
            <w:sz w:val="20"/>
            <w:szCs w:val="20"/>
            <w:lang w:eastAsia="ko-KR"/>
            <w:rPrChange w:id="10240" w:author="thuyhuynh" w:date="2023-05-08T11:25:00Z">
              <w:rPr>
                <w:lang w:eastAsia="ko-KR"/>
              </w:rPr>
            </w:rPrChange>
          </w:rPr>
          <w:delText>irises</w:delText>
        </w:r>
        <w:r w:rsidR="006736B1" w:rsidRPr="00116AAA" w:rsidDel="004128AE">
          <w:rPr>
            <w:rFonts w:ascii="Poppins" w:hAnsi="Poppins"/>
            <w:sz w:val="20"/>
            <w:szCs w:val="20"/>
            <w:rPrChange w:id="10241" w:author="thuyhuynh" w:date="2023-05-08T11:25:00Z">
              <w:rPr/>
            </w:rPrChange>
          </w:rPr>
          <w:delText xml:space="preserve">, </w:delText>
        </w:r>
        <w:r w:rsidR="009D04FC" w:rsidRPr="00116AAA" w:rsidDel="004128AE">
          <w:rPr>
            <w:rFonts w:ascii="Poppins" w:hAnsi="Poppins"/>
            <w:sz w:val="20"/>
            <w:szCs w:val="20"/>
            <w:lang w:eastAsia="ko-KR"/>
            <w:rPrChange w:id="10242" w:author="thuyhuynh" w:date="2023-05-08T11:25:00Z">
              <w:rPr>
                <w:lang w:eastAsia="ko-KR"/>
              </w:rPr>
            </w:rPrChange>
          </w:rPr>
          <w:delText xml:space="preserve">the comparison result between them is the </w:delText>
        </w:r>
        <w:r w:rsidR="006736B1" w:rsidRPr="00116AAA" w:rsidDel="004128AE">
          <w:rPr>
            <w:rFonts w:ascii="Poppins" w:hAnsi="Poppins"/>
            <w:sz w:val="20"/>
            <w:szCs w:val="20"/>
            <w:rPrChange w:id="10243" w:author="thuyhuynh" w:date="2023-05-08T11:25:00Z">
              <w:rPr/>
            </w:rPrChange>
          </w:rPr>
          <w:delText xml:space="preserve">minimum distance among </w:delText>
        </w:r>
        <w:r w:rsidR="009D04FC" w:rsidRPr="00116AAA" w:rsidDel="004128AE">
          <w:rPr>
            <w:rFonts w:ascii="Poppins" w:hAnsi="Poppins"/>
            <w:sz w:val="20"/>
            <w:szCs w:val="20"/>
            <w:lang w:eastAsia="ko-KR"/>
            <w:rPrChange w:id="10244" w:author="thuyhuynh" w:date="2023-05-08T11:25:00Z">
              <w:rPr>
                <w:lang w:eastAsia="ko-KR"/>
              </w:rPr>
            </w:rPrChange>
          </w:rPr>
          <w:delText xml:space="preserve">all distances of every possible pair of irises contained </w:delText>
        </w:r>
        <w:r w:rsidR="00EC2BD9" w:rsidRPr="00116AAA" w:rsidDel="004128AE">
          <w:rPr>
            <w:rFonts w:ascii="Poppins" w:hAnsi="Poppins"/>
            <w:sz w:val="20"/>
            <w:szCs w:val="20"/>
            <w:lang w:eastAsia="ko-KR"/>
            <w:rPrChange w:id="10245" w:author="thuyhuynh" w:date="2023-05-08T11:25:00Z">
              <w:rPr>
                <w:lang w:eastAsia="ko-KR"/>
              </w:rPr>
            </w:rPrChange>
          </w:rPr>
          <w:delText xml:space="preserve">in </w:delText>
        </w:r>
        <w:r w:rsidR="009D04FC" w:rsidRPr="00116AAA" w:rsidDel="004128AE">
          <w:rPr>
            <w:rFonts w:ascii="Poppins" w:hAnsi="Poppins"/>
            <w:sz w:val="20"/>
            <w:szCs w:val="20"/>
            <w:lang w:eastAsia="ko-KR"/>
            <w:rPrChange w:id="10246" w:author="thuyhuynh" w:date="2023-05-08T11:25:00Z">
              <w:rPr>
                <w:lang w:eastAsia="ko-KR"/>
              </w:rPr>
            </w:rPrChange>
          </w:rPr>
          <w:delText>the two templates.</w:delText>
        </w:r>
      </w:del>
    </w:p>
    <w:p w:rsidR="00A227EC" w:rsidRPr="00116AAA" w:rsidDel="004128AE" w:rsidRDefault="00A227EC">
      <w:pPr>
        <w:rPr>
          <w:del w:id="10247" w:author="thuyhuynh" w:date="2022-03-30T15:29:00Z"/>
          <w:rFonts w:ascii="Poppins" w:hAnsi="Poppins"/>
          <w:sz w:val="20"/>
          <w:szCs w:val="20"/>
          <w:lang w:eastAsia="ko-KR"/>
          <w:rPrChange w:id="10248" w:author="thuyhuynh" w:date="2023-05-08T11:25:00Z">
            <w:rPr>
              <w:del w:id="10249" w:author="thuyhuynh" w:date="2022-03-30T15:29:00Z"/>
              <w:lang w:eastAsia="ko-KR"/>
            </w:rPr>
          </w:rPrChange>
        </w:rPr>
      </w:pPr>
    </w:p>
    <w:p w:rsidR="008D0823" w:rsidRPr="00116AAA" w:rsidDel="004128AE" w:rsidRDefault="00203BD2">
      <w:pPr>
        <w:pStyle w:val="Heading2"/>
        <w:rPr>
          <w:del w:id="10250" w:author="thuyhuynh" w:date="2022-03-30T15:29:00Z"/>
          <w:rFonts w:ascii="Poppins" w:hAnsi="Poppins"/>
          <w:sz w:val="20"/>
          <w:szCs w:val="20"/>
          <w:rPrChange w:id="10251" w:author="thuyhuynh" w:date="2023-05-08T11:25:00Z">
            <w:rPr>
              <w:del w:id="10252" w:author="thuyhuynh" w:date="2022-03-30T15:29:00Z"/>
            </w:rPr>
          </w:rPrChange>
        </w:rPr>
      </w:pPr>
      <w:bookmarkStart w:id="10253" w:name="_Toc263100544"/>
      <w:bookmarkStart w:id="10254" w:name="_Toc263673319"/>
      <w:bookmarkStart w:id="10255" w:name="_Toc274753246"/>
      <w:bookmarkStart w:id="10256" w:name="_Ref287346915"/>
      <w:bookmarkStart w:id="10257" w:name="_Ref289523284"/>
      <w:bookmarkStart w:id="10258" w:name="_Ref289523298"/>
      <w:bookmarkStart w:id="10259" w:name="_Ref289523321"/>
      <w:bookmarkStart w:id="10260" w:name="_Ref289523367"/>
      <w:bookmarkStart w:id="10261" w:name="_Ref289523403"/>
      <w:bookmarkStart w:id="10262" w:name="_Ref290577963"/>
      <w:bookmarkStart w:id="10263" w:name="_Toc330934467"/>
      <w:del w:id="10264" w:author="thuyhuynh" w:date="2022-03-30T15:29:00Z">
        <w:r w:rsidRPr="00116AAA" w:rsidDel="004128AE">
          <w:rPr>
            <w:rFonts w:ascii="Poppins" w:hAnsi="Poppins"/>
            <w:b w:val="0"/>
            <w:bCs w:val="0"/>
            <w:i w:val="0"/>
            <w:sz w:val="20"/>
            <w:szCs w:val="20"/>
            <w:rPrChange w:id="10265" w:author="thuyhuynh" w:date="2023-05-08T11:25:00Z">
              <w:rPr>
                <w:b w:val="0"/>
                <w:bCs w:val="0"/>
                <w:i w:val="0"/>
              </w:rPr>
            </w:rPrChange>
          </w:rPr>
          <w:delText>Security Infrastructure</w:delText>
        </w:r>
        <w:bookmarkEnd w:id="9551"/>
        <w:bookmarkEnd w:id="9552"/>
        <w:bookmarkEnd w:id="10253"/>
        <w:bookmarkEnd w:id="10254"/>
        <w:bookmarkEnd w:id="10255"/>
        <w:bookmarkEnd w:id="10256"/>
        <w:bookmarkEnd w:id="10257"/>
        <w:bookmarkEnd w:id="10258"/>
        <w:bookmarkEnd w:id="10259"/>
        <w:bookmarkEnd w:id="10260"/>
        <w:bookmarkEnd w:id="10261"/>
        <w:bookmarkEnd w:id="10262"/>
        <w:bookmarkEnd w:id="10263"/>
      </w:del>
    </w:p>
    <w:p w:rsidR="000E69CF" w:rsidRPr="00116AAA" w:rsidDel="004128AE" w:rsidRDefault="000E69CF" w:rsidP="000E69CF">
      <w:pPr>
        <w:rPr>
          <w:del w:id="10266" w:author="thuyhuynh" w:date="2022-03-30T15:29:00Z"/>
          <w:rFonts w:ascii="Poppins" w:hAnsi="Poppins"/>
          <w:sz w:val="20"/>
          <w:szCs w:val="20"/>
          <w:rPrChange w:id="10267" w:author="thuyhuynh" w:date="2023-05-08T11:25:00Z">
            <w:rPr>
              <w:del w:id="10268" w:author="thuyhuynh" w:date="2022-03-30T15:29:00Z"/>
            </w:rPr>
          </w:rPrChange>
        </w:rPr>
      </w:pPr>
    </w:p>
    <w:p w:rsidR="000E69CF" w:rsidRPr="00116AAA" w:rsidDel="004128AE" w:rsidRDefault="000E69CF" w:rsidP="000E69CF">
      <w:pPr>
        <w:jc w:val="both"/>
        <w:rPr>
          <w:del w:id="10269" w:author="thuyhuynh" w:date="2022-03-30T15:29:00Z"/>
          <w:rFonts w:ascii="Poppins" w:hAnsi="Poppins"/>
          <w:sz w:val="20"/>
          <w:szCs w:val="20"/>
          <w:rPrChange w:id="10270" w:author="thuyhuynh" w:date="2023-05-08T11:25:00Z">
            <w:rPr>
              <w:del w:id="10271" w:author="thuyhuynh" w:date="2022-03-30T15:29:00Z"/>
            </w:rPr>
          </w:rPrChange>
        </w:rPr>
      </w:pPr>
      <w:bookmarkStart w:id="10272" w:name="_Toc248910634"/>
      <w:bookmarkStart w:id="10273" w:name="_Toc253240138"/>
      <w:del w:id="10274" w:author="thuyhuynh" w:date="2022-03-30T15:29:00Z">
        <w:r w:rsidRPr="00116AAA" w:rsidDel="004128AE">
          <w:rPr>
            <w:rFonts w:ascii="Poppins" w:hAnsi="Poppins"/>
            <w:sz w:val="20"/>
            <w:szCs w:val="20"/>
            <w:rPrChange w:id="10275" w:author="thuyhuynh" w:date="2023-05-08T11:25:00Z">
              <w:rPr/>
            </w:rPrChange>
          </w:rPr>
          <w:delText xml:space="preserve">To secure data exchange between the device and </w:delText>
        </w:r>
        <w:r w:rsidR="00FF4DD9" w:rsidRPr="00116AAA" w:rsidDel="004128AE">
          <w:rPr>
            <w:rFonts w:ascii="Poppins" w:hAnsi="Poppins"/>
            <w:sz w:val="20"/>
            <w:szCs w:val="20"/>
            <w:lang w:eastAsia="ko-KR"/>
            <w:rPrChange w:id="10276" w:author="thuyhuynh" w:date="2023-05-08T11:25:00Z">
              <w:rPr>
                <w:lang w:eastAsia="ko-KR"/>
              </w:rPr>
            </w:rPrChange>
          </w:rPr>
          <w:delText xml:space="preserve">the </w:delText>
        </w:r>
        <w:r w:rsidRPr="00116AAA" w:rsidDel="004128AE">
          <w:rPr>
            <w:rFonts w:ascii="Poppins" w:hAnsi="Poppins"/>
            <w:sz w:val="20"/>
            <w:szCs w:val="20"/>
            <w:rPrChange w:id="10277" w:author="thuyhuynh" w:date="2023-05-08T11:25:00Z">
              <w:rPr/>
            </w:rPrChange>
          </w:rPr>
          <w:delText xml:space="preserve">user </w:delText>
        </w:r>
        <w:r w:rsidRPr="00116AAA" w:rsidDel="004128AE">
          <w:rPr>
            <w:rFonts w:ascii="Poppins" w:hAnsi="Poppins"/>
            <w:sz w:val="20"/>
            <w:szCs w:val="20"/>
            <w:lang w:eastAsia="ko-KR"/>
            <w:rPrChange w:id="10278" w:author="thuyhuynh" w:date="2023-05-08T11:25:00Z">
              <w:rPr>
                <w:lang w:eastAsia="ko-KR"/>
              </w:rPr>
            </w:rPrChange>
          </w:rPr>
          <w:delText>(host)</w:delText>
        </w:r>
        <w:r w:rsidRPr="00116AAA" w:rsidDel="004128AE">
          <w:rPr>
            <w:rFonts w:ascii="Poppins" w:hAnsi="Poppins"/>
            <w:sz w:val="20"/>
            <w:szCs w:val="20"/>
            <w:rPrChange w:id="10279" w:author="thuyhuynh" w:date="2023-05-08T11:25:00Z">
              <w:rPr/>
            </w:rPrChange>
          </w:rPr>
          <w:delText xml:space="preserve">, </w:delText>
        </w:r>
      </w:del>
      <w:del w:id="10280" w:author="thuyhuynh" w:date="2022-03-30T11:09:00Z">
        <w:r w:rsidR="00DE1335" w:rsidRPr="00116AAA" w:rsidDel="00E37F22">
          <w:rPr>
            <w:rFonts w:ascii="Poppins" w:hAnsi="Poppins"/>
            <w:sz w:val="20"/>
            <w:szCs w:val="20"/>
            <w:rPrChange w:id="10281" w:author="thuyhuynh" w:date="2023-05-08T11:25:00Z">
              <w:rPr/>
            </w:rPrChange>
          </w:rPr>
          <w:delText>IriShield</w:delText>
        </w:r>
      </w:del>
      <w:del w:id="10282" w:author="thuyhuynh" w:date="2022-03-30T15:29:00Z">
        <w:r w:rsidR="00DE1335" w:rsidRPr="00116AAA" w:rsidDel="004128AE">
          <w:rPr>
            <w:rFonts w:ascii="Poppins" w:hAnsi="Poppins"/>
            <w:sz w:val="20"/>
            <w:szCs w:val="20"/>
            <w:rPrChange w:id="10283" w:author="thuyhuynh" w:date="2023-05-08T11:25:00Z">
              <w:rPr/>
            </w:rPrChange>
          </w:rPr>
          <w:delText xml:space="preserve"> </w:delText>
        </w:r>
        <w:r w:rsidR="005211B5" w:rsidRPr="00116AAA" w:rsidDel="004128AE">
          <w:rPr>
            <w:rFonts w:ascii="Poppins" w:hAnsi="Poppins"/>
            <w:sz w:val="20"/>
            <w:szCs w:val="20"/>
            <w:rPrChange w:id="10284" w:author="thuyhuynh" w:date="2023-05-08T11:25:00Z">
              <w:rPr/>
            </w:rPrChange>
          </w:rPr>
          <w:delText xml:space="preserve">applies state-of-the-art </w:delText>
        </w:r>
        <w:r w:rsidRPr="00116AAA" w:rsidDel="004128AE">
          <w:rPr>
            <w:rFonts w:ascii="Poppins" w:hAnsi="Poppins"/>
            <w:sz w:val="20"/>
            <w:szCs w:val="20"/>
            <w:rPrChange w:id="10285" w:author="thuyhuynh" w:date="2023-05-08T11:25:00Z">
              <w:rPr/>
            </w:rPrChange>
          </w:rPr>
          <w:delText xml:space="preserve">cryptographic </w:delText>
        </w:r>
        <w:r w:rsidR="005211B5" w:rsidRPr="00116AAA" w:rsidDel="004128AE">
          <w:rPr>
            <w:rFonts w:ascii="Poppins" w:hAnsi="Poppins"/>
            <w:sz w:val="20"/>
            <w:szCs w:val="20"/>
            <w:rPrChange w:id="10286" w:author="thuyhuynh" w:date="2023-05-08T11:25:00Z">
              <w:rPr/>
            </w:rPrChange>
          </w:rPr>
          <w:delText>standards</w:delText>
        </w:r>
        <w:r w:rsidR="00B91528" w:rsidRPr="00116AAA" w:rsidDel="004128AE">
          <w:rPr>
            <w:rFonts w:ascii="Poppins" w:hAnsi="Poppins"/>
            <w:sz w:val="20"/>
            <w:szCs w:val="20"/>
            <w:rPrChange w:id="10287" w:author="thuyhuynh" w:date="2023-05-08T11:25:00Z">
              <w:rPr/>
            </w:rPrChange>
          </w:rPr>
          <w:delText xml:space="preserve"> </w:delText>
        </w:r>
        <w:r w:rsidR="00BB39AA" w:rsidRPr="00116AAA" w:rsidDel="004128AE">
          <w:rPr>
            <w:rFonts w:ascii="Poppins" w:hAnsi="Poppins"/>
            <w:sz w:val="20"/>
            <w:szCs w:val="20"/>
            <w:rPrChange w:id="10288" w:author="thuyhuynh" w:date="2023-05-08T11:25:00Z">
              <w:rPr/>
            </w:rPrChange>
          </w:rPr>
          <w:delText>on</w:delText>
        </w:r>
        <w:r w:rsidRPr="00116AAA" w:rsidDel="004128AE">
          <w:rPr>
            <w:rFonts w:ascii="Poppins" w:hAnsi="Poppins"/>
            <w:sz w:val="20"/>
            <w:szCs w:val="20"/>
            <w:rPrChange w:id="10289" w:author="thuyhuynh" w:date="2023-05-08T11:25:00Z">
              <w:rPr/>
            </w:rPrChange>
          </w:rPr>
          <w:delText xml:space="preserve"> all functions </w:delText>
        </w:r>
        <w:r w:rsidR="00FF4DD9" w:rsidRPr="00116AAA" w:rsidDel="004128AE">
          <w:rPr>
            <w:rFonts w:ascii="Poppins" w:hAnsi="Poppins"/>
            <w:sz w:val="20"/>
            <w:szCs w:val="20"/>
            <w:rPrChange w:id="10290" w:author="thuyhuynh" w:date="2023-05-08T11:25:00Z">
              <w:rPr/>
            </w:rPrChange>
          </w:rPr>
          <w:delText>relat</w:delText>
        </w:r>
        <w:r w:rsidR="00FF4DD9" w:rsidRPr="00116AAA" w:rsidDel="004128AE">
          <w:rPr>
            <w:rFonts w:ascii="Poppins" w:hAnsi="Poppins"/>
            <w:sz w:val="20"/>
            <w:szCs w:val="20"/>
            <w:lang w:eastAsia="ko-KR"/>
            <w:rPrChange w:id="10291" w:author="thuyhuynh" w:date="2023-05-08T11:25:00Z">
              <w:rPr>
                <w:lang w:eastAsia="ko-KR"/>
              </w:rPr>
            </w:rPrChange>
          </w:rPr>
          <w:delText>ed</w:delText>
        </w:r>
        <w:r w:rsidR="00FF4DD9" w:rsidRPr="00116AAA" w:rsidDel="004128AE">
          <w:rPr>
            <w:rFonts w:ascii="Poppins" w:hAnsi="Poppins"/>
            <w:sz w:val="20"/>
            <w:szCs w:val="20"/>
            <w:rPrChange w:id="10292" w:author="thuyhuynh" w:date="2023-05-08T11:25:00Z">
              <w:rPr/>
            </w:rPrChange>
          </w:rPr>
          <w:delText xml:space="preserve"> </w:delText>
        </w:r>
        <w:r w:rsidRPr="00116AAA" w:rsidDel="004128AE">
          <w:rPr>
            <w:rFonts w:ascii="Poppins" w:hAnsi="Poppins"/>
            <w:sz w:val="20"/>
            <w:szCs w:val="20"/>
            <w:rPrChange w:id="10293" w:author="thuyhuynh" w:date="2023-05-08T11:25:00Z">
              <w:rPr/>
            </w:rPrChange>
          </w:rPr>
          <w:delText xml:space="preserve">to image and template transmission on USB bus. This security infrastructure is based on </w:delText>
        </w:r>
        <w:r w:rsidRPr="00116AAA" w:rsidDel="004128AE">
          <w:rPr>
            <w:rFonts w:ascii="Poppins" w:hAnsi="Poppins"/>
            <w:sz w:val="20"/>
            <w:szCs w:val="20"/>
            <w:lang w:eastAsia="ko-KR"/>
            <w:rPrChange w:id="10294" w:author="thuyhuynh" w:date="2023-05-08T11:25:00Z">
              <w:rPr>
                <w:lang w:eastAsia="ko-KR"/>
              </w:rPr>
            </w:rPrChange>
          </w:rPr>
          <w:delText>Public Key Infrastructure (</w:delText>
        </w:r>
        <w:r w:rsidRPr="00116AAA" w:rsidDel="004128AE">
          <w:rPr>
            <w:rFonts w:ascii="Poppins" w:hAnsi="Poppins"/>
            <w:sz w:val="20"/>
            <w:szCs w:val="20"/>
            <w:rPrChange w:id="10295" w:author="thuyhuynh" w:date="2023-05-08T11:25:00Z">
              <w:rPr/>
            </w:rPrChange>
          </w:rPr>
          <w:delText>PKI</w:delText>
        </w:r>
        <w:r w:rsidRPr="00116AAA" w:rsidDel="004128AE">
          <w:rPr>
            <w:rFonts w:ascii="Poppins" w:hAnsi="Poppins"/>
            <w:sz w:val="20"/>
            <w:szCs w:val="20"/>
            <w:lang w:eastAsia="ko-KR"/>
            <w:rPrChange w:id="10296" w:author="thuyhuynh" w:date="2023-05-08T11:25:00Z">
              <w:rPr>
                <w:lang w:eastAsia="ko-KR"/>
              </w:rPr>
            </w:rPrChange>
          </w:rPr>
          <w:delText>),</w:delText>
        </w:r>
        <w:r w:rsidRPr="00116AAA" w:rsidDel="004128AE">
          <w:rPr>
            <w:rFonts w:ascii="Poppins" w:hAnsi="Poppins"/>
            <w:sz w:val="20"/>
            <w:szCs w:val="20"/>
            <w:rPrChange w:id="10297" w:author="thuyhuynh" w:date="2023-05-08T11:25:00Z">
              <w:rPr/>
            </w:rPrChange>
          </w:rPr>
          <w:delText xml:space="preserve"> employing</w:delText>
        </w:r>
        <w:r w:rsidR="002C59A3" w:rsidRPr="00116AAA" w:rsidDel="004128AE">
          <w:rPr>
            <w:rFonts w:ascii="Poppins" w:hAnsi="Poppins"/>
            <w:sz w:val="20"/>
            <w:szCs w:val="20"/>
            <w:lang w:eastAsia="ko-KR"/>
            <w:rPrChange w:id="10298" w:author="thuyhuynh" w:date="2023-05-08T11:25:00Z">
              <w:rPr>
                <w:lang w:eastAsia="ko-KR"/>
              </w:rPr>
            </w:rPrChange>
          </w:rPr>
          <w:delText xml:space="preserve"> </w:delText>
        </w:r>
        <w:r w:rsidRPr="00116AAA" w:rsidDel="004128AE">
          <w:rPr>
            <w:rFonts w:ascii="Poppins" w:hAnsi="Poppins"/>
            <w:sz w:val="20"/>
            <w:szCs w:val="20"/>
            <w:rPrChange w:id="10299" w:author="thuyhuynh" w:date="2023-05-08T11:25:00Z">
              <w:rPr/>
            </w:rPrChange>
          </w:rPr>
          <w:delText>2048-bit RSA key pair for asymmetric encryption and signature,</w:delText>
        </w:r>
        <w:r w:rsidR="009735EE" w:rsidRPr="00116AAA" w:rsidDel="004128AE">
          <w:rPr>
            <w:rFonts w:ascii="Poppins" w:hAnsi="Poppins"/>
            <w:sz w:val="20"/>
            <w:szCs w:val="20"/>
            <w:rPrChange w:id="10300" w:author="thuyhuynh" w:date="2023-05-08T11:25:00Z">
              <w:rPr/>
            </w:rPrChange>
          </w:rPr>
          <w:delText xml:space="preserve"> </w:delText>
        </w:r>
        <w:r w:rsidRPr="00116AAA" w:rsidDel="004128AE">
          <w:rPr>
            <w:rFonts w:ascii="Poppins" w:hAnsi="Poppins"/>
            <w:sz w:val="20"/>
            <w:szCs w:val="20"/>
            <w:rPrChange w:id="10301" w:author="thuyhuynh" w:date="2023-05-08T11:25:00Z">
              <w:rPr/>
            </w:rPrChange>
          </w:rPr>
          <w:delText xml:space="preserve">256-bit AES for </w:delText>
        </w:r>
        <w:r w:rsidRPr="00116AAA" w:rsidDel="004128AE">
          <w:rPr>
            <w:rFonts w:ascii="Poppins" w:hAnsi="Poppins"/>
            <w:sz w:val="20"/>
            <w:szCs w:val="20"/>
            <w:lang w:eastAsia="ko-KR"/>
            <w:rPrChange w:id="10302" w:author="thuyhuynh" w:date="2023-05-08T11:25:00Z">
              <w:rPr>
                <w:lang w:eastAsia="ko-KR"/>
              </w:rPr>
            </w:rPrChange>
          </w:rPr>
          <w:delText xml:space="preserve">session </w:delText>
        </w:r>
        <w:r w:rsidR="002C59A3" w:rsidRPr="00116AAA" w:rsidDel="004128AE">
          <w:rPr>
            <w:rFonts w:ascii="Poppins" w:hAnsi="Poppins"/>
            <w:sz w:val="20"/>
            <w:szCs w:val="20"/>
            <w:rPrChange w:id="10303" w:author="thuyhuynh" w:date="2023-05-08T11:25:00Z">
              <w:rPr/>
            </w:rPrChange>
          </w:rPr>
          <w:delText>encryption</w:delText>
        </w:r>
        <w:r w:rsidR="002C59A3" w:rsidRPr="00116AAA" w:rsidDel="004128AE">
          <w:rPr>
            <w:rFonts w:ascii="Poppins" w:hAnsi="Poppins"/>
            <w:sz w:val="20"/>
            <w:szCs w:val="20"/>
            <w:lang w:eastAsia="ko-KR"/>
            <w:rPrChange w:id="10304" w:author="thuyhuynh" w:date="2023-05-08T11:25:00Z">
              <w:rPr>
                <w:lang w:eastAsia="ko-KR"/>
              </w:rPr>
            </w:rPrChange>
          </w:rPr>
          <w:delText>,</w:delText>
        </w:r>
        <w:r w:rsidRPr="00116AAA" w:rsidDel="004128AE">
          <w:rPr>
            <w:rFonts w:ascii="Poppins" w:hAnsi="Poppins"/>
            <w:sz w:val="20"/>
            <w:szCs w:val="20"/>
            <w:rPrChange w:id="10305" w:author="thuyhuynh" w:date="2023-05-08T11:25:00Z">
              <w:rPr/>
            </w:rPrChange>
          </w:rPr>
          <w:delText xml:space="preserve"> and SHA1 for </w:delText>
        </w:r>
        <w:r w:rsidRPr="00116AAA" w:rsidDel="004128AE">
          <w:rPr>
            <w:rFonts w:ascii="Poppins" w:hAnsi="Poppins"/>
            <w:sz w:val="20"/>
            <w:szCs w:val="20"/>
            <w:lang w:eastAsia="ko-KR"/>
            <w:rPrChange w:id="10306" w:author="thuyhuynh" w:date="2023-05-08T11:25:00Z">
              <w:rPr>
                <w:lang w:eastAsia="ko-KR"/>
              </w:rPr>
            </w:rPrChange>
          </w:rPr>
          <w:delText>data digest</w:delText>
        </w:r>
        <w:r w:rsidRPr="00116AAA" w:rsidDel="004128AE">
          <w:rPr>
            <w:rFonts w:ascii="Poppins" w:hAnsi="Poppins"/>
            <w:sz w:val="20"/>
            <w:szCs w:val="20"/>
            <w:rPrChange w:id="10307" w:author="thuyhuynh" w:date="2023-05-08T11:25:00Z">
              <w:rPr/>
            </w:rPrChange>
          </w:rPr>
          <w:delText xml:space="preserve">. RSA key pairs are imported into the device in </w:delText>
        </w:r>
        <w:r w:rsidR="00BB39AA" w:rsidRPr="00116AAA" w:rsidDel="004128AE">
          <w:rPr>
            <w:rFonts w:ascii="Poppins" w:hAnsi="Poppins"/>
            <w:sz w:val="20"/>
            <w:szCs w:val="20"/>
            <w:rPrChange w:id="10308" w:author="thuyhuynh" w:date="2023-05-08T11:25:00Z">
              <w:rPr/>
            </w:rPrChange>
          </w:rPr>
          <w:delText xml:space="preserve">the </w:delText>
        </w:r>
        <w:r w:rsidRPr="00116AAA" w:rsidDel="004128AE">
          <w:rPr>
            <w:rFonts w:ascii="Poppins" w:hAnsi="Poppins"/>
            <w:sz w:val="20"/>
            <w:szCs w:val="20"/>
            <w:rPrChange w:id="10309" w:author="thuyhuynh" w:date="2023-05-08T11:25:00Z">
              <w:rPr/>
            </w:rPrChange>
          </w:rPr>
          <w:delText>form of</w:delText>
        </w:r>
        <w:r w:rsidR="00BB39AA" w:rsidRPr="00116AAA" w:rsidDel="004128AE">
          <w:rPr>
            <w:rFonts w:ascii="Poppins" w:hAnsi="Poppins"/>
            <w:sz w:val="20"/>
            <w:szCs w:val="20"/>
            <w:rPrChange w:id="10310" w:author="thuyhuynh" w:date="2023-05-08T11:25:00Z">
              <w:rPr/>
            </w:rPrChange>
          </w:rPr>
          <w:delText xml:space="preserve"> an</w:delText>
        </w:r>
        <w:r w:rsidRPr="00116AAA" w:rsidDel="004128AE">
          <w:rPr>
            <w:rFonts w:ascii="Poppins" w:hAnsi="Poppins"/>
            <w:sz w:val="20"/>
            <w:szCs w:val="20"/>
            <w:rPrChange w:id="10311" w:author="thuyhuynh" w:date="2023-05-08T11:25:00Z">
              <w:rPr/>
            </w:rPrChange>
          </w:rPr>
          <w:delText xml:space="preserve"> X509 certificate (for public key) and PFX/PKCS #12 certificate (for</w:delText>
        </w:r>
        <w:r w:rsidR="00B91528" w:rsidRPr="00116AAA" w:rsidDel="004128AE">
          <w:rPr>
            <w:rFonts w:ascii="Poppins" w:hAnsi="Poppins"/>
            <w:sz w:val="20"/>
            <w:szCs w:val="20"/>
            <w:rPrChange w:id="10312" w:author="thuyhuynh" w:date="2023-05-08T11:25:00Z">
              <w:rPr/>
            </w:rPrChange>
          </w:rPr>
          <w:delText xml:space="preserve"> </w:delText>
        </w:r>
        <w:r w:rsidRPr="00116AAA" w:rsidDel="004128AE">
          <w:rPr>
            <w:rFonts w:ascii="Poppins" w:hAnsi="Poppins"/>
            <w:sz w:val="20"/>
            <w:szCs w:val="20"/>
            <w:rPrChange w:id="10313" w:author="thuyhuynh" w:date="2023-05-08T11:25:00Z">
              <w:rPr/>
            </w:rPrChange>
          </w:rPr>
          <w:delText xml:space="preserve">private key). </w:delText>
        </w:r>
      </w:del>
      <w:del w:id="10314" w:author="thuyhuynh" w:date="2022-03-30T11:09:00Z">
        <w:r w:rsidR="00DE1335" w:rsidRPr="00116AAA" w:rsidDel="00E37F22">
          <w:rPr>
            <w:rFonts w:ascii="Poppins" w:hAnsi="Poppins"/>
            <w:sz w:val="20"/>
            <w:szCs w:val="20"/>
            <w:rPrChange w:id="10315" w:author="thuyhuynh" w:date="2023-05-08T11:25:00Z">
              <w:rPr/>
            </w:rPrChange>
          </w:rPr>
          <w:delText>IriShield</w:delText>
        </w:r>
      </w:del>
      <w:del w:id="10316" w:author="thuyhuynh" w:date="2022-03-30T15:29:00Z">
        <w:r w:rsidR="002C59A3" w:rsidRPr="00116AAA" w:rsidDel="004128AE">
          <w:rPr>
            <w:rFonts w:ascii="Poppins" w:hAnsi="Poppins"/>
            <w:sz w:val="20"/>
            <w:szCs w:val="20"/>
            <w:rPrChange w:id="10317" w:author="thuyhuynh" w:date="2023-05-08T11:25:00Z">
              <w:rPr/>
            </w:rPrChange>
          </w:rPr>
          <w:delText>, however, only</w:delText>
        </w:r>
        <w:r w:rsidRPr="00116AAA" w:rsidDel="004128AE">
          <w:rPr>
            <w:rFonts w:ascii="Poppins" w:hAnsi="Poppins"/>
            <w:sz w:val="20"/>
            <w:szCs w:val="20"/>
            <w:rPrChange w:id="10318" w:author="thuyhuynh" w:date="2023-05-08T11:25:00Z">
              <w:rPr/>
            </w:rPrChange>
          </w:rPr>
          <w:delText xml:space="preserve"> concern</w:delText>
        </w:r>
        <w:r w:rsidR="002C59A3" w:rsidRPr="00116AAA" w:rsidDel="004128AE">
          <w:rPr>
            <w:rFonts w:ascii="Poppins" w:hAnsi="Poppins"/>
            <w:sz w:val="20"/>
            <w:szCs w:val="20"/>
            <w:lang w:eastAsia="ko-KR"/>
            <w:rPrChange w:id="10319" w:author="thuyhuynh" w:date="2023-05-08T11:25:00Z">
              <w:rPr>
                <w:lang w:eastAsia="ko-KR"/>
              </w:rPr>
            </w:rPrChange>
          </w:rPr>
          <w:delText>s</w:delText>
        </w:r>
        <w:r w:rsidRPr="00116AAA" w:rsidDel="004128AE">
          <w:rPr>
            <w:rFonts w:ascii="Poppins" w:hAnsi="Poppins"/>
            <w:sz w:val="20"/>
            <w:szCs w:val="20"/>
            <w:rPrChange w:id="10320" w:author="thuyhuynh" w:date="2023-05-08T11:25:00Z">
              <w:rPr/>
            </w:rPrChange>
          </w:rPr>
          <w:delText xml:space="preserve"> cryptography keys inside each certificate</w:delText>
        </w:r>
        <w:r w:rsidRPr="00116AAA" w:rsidDel="004128AE">
          <w:rPr>
            <w:rFonts w:ascii="Poppins" w:hAnsi="Poppins"/>
            <w:sz w:val="20"/>
            <w:szCs w:val="20"/>
            <w:lang w:eastAsia="ko-KR"/>
            <w:rPrChange w:id="10321" w:author="thuyhuynh" w:date="2023-05-08T11:25:00Z">
              <w:rPr>
                <w:lang w:eastAsia="ko-KR"/>
              </w:rPr>
            </w:rPrChange>
          </w:rPr>
          <w:delText>.</w:delText>
        </w:r>
        <w:r w:rsidR="00B91528" w:rsidRPr="00116AAA" w:rsidDel="004128AE">
          <w:rPr>
            <w:rFonts w:ascii="Poppins" w:hAnsi="Poppins"/>
            <w:sz w:val="20"/>
            <w:szCs w:val="20"/>
            <w:lang w:eastAsia="ko-KR"/>
            <w:rPrChange w:id="10322" w:author="thuyhuynh" w:date="2023-05-08T11:25:00Z">
              <w:rPr>
                <w:lang w:eastAsia="ko-KR"/>
              </w:rPr>
            </w:rPrChange>
          </w:rPr>
          <w:delText xml:space="preserve"> </w:delText>
        </w:r>
        <w:r w:rsidRPr="00116AAA" w:rsidDel="004128AE">
          <w:rPr>
            <w:rFonts w:ascii="Poppins" w:hAnsi="Poppins"/>
            <w:sz w:val="20"/>
            <w:szCs w:val="20"/>
            <w:lang w:eastAsia="ko-KR"/>
            <w:rPrChange w:id="10323" w:author="thuyhuynh" w:date="2023-05-08T11:25:00Z">
              <w:rPr>
                <w:lang w:eastAsia="ko-KR"/>
              </w:rPr>
            </w:rPrChange>
          </w:rPr>
          <w:delText>E</w:delText>
        </w:r>
        <w:r w:rsidRPr="00116AAA" w:rsidDel="004128AE">
          <w:rPr>
            <w:rFonts w:ascii="Poppins" w:hAnsi="Poppins"/>
            <w:sz w:val="20"/>
            <w:szCs w:val="20"/>
            <w:rPrChange w:id="10324" w:author="thuyhuynh" w:date="2023-05-08T11:25:00Z">
              <w:rPr/>
            </w:rPrChange>
          </w:rPr>
          <w:delText xml:space="preserve">xpiry, </w:delText>
        </w:r>
        <w:r w:rsidRPr="00116AAA" w:rsidDel="004128AE">
          <w:rPr>
            <w:rFonts w:ascii="Poppins" w:hAnsi="Poppins"/>
            <w:sz w:val="20"/>
            <w:szCs w:val="20"/>
            <w:lang w:eastAsia="ko-KR"/>
            <w:rPrChange w:id="10325" w:author="thuyhuynh" w:date="2023-05-08T11:25:00Z">
              <w:rPr>
                <w:lang w:eastAsia="ko-KR"/>
              </w:rPr>
            </w:rPrChange>
          </w:rPr>
          <w:delText>Certification Authority (</w:delText>
        </w:r>
        <w:r w:rsidRPr="00116AAA" w:rsidDel="004128AE">
          <w:rPr>
            <w:rFonts w:ascii="Poppins" w:hAnsi="Poppins"/>
            <w:sz w:val="20"/>
            <w:szCs w:val="20"/>
            <w:rPrChange w:id="10326" w:author="thuyhuynh" w:date="2023-05-08T11:25:00Z">
              <w:rPr/>
            </w:rPrChange>
          </w:rPr>
          <w:delText>CA</w:delText>
        </w:r>
        <w:r w:rsidRPr="00116AAA" w:rsidDel="004128AE">
          <w:rPr>
            <w:rFonts w:ascii="Poppins" w:hAnsi="Poppins"/>
            <w:sz w:val="20"/>
            <w:szCs w:val="20"/>
            <w:lang w:eastAsia="ko-KR"/>
            <w:rPrChange w:id="10327" w:author="thuyhuynh" w:date="2023-05-08T11:25:00Z">
              <w:rPr>
                <w:lang w:eastAsia="ko-KR"/>
              </w:rPr>
            </w:rPrChange>
          </w:rPr>
          <w:delText>)</w:delText>
        </w:r>
        <w:r w:rsidRPr="00116AAA" w:rsidDel="004128AE">
          <w:rPr>
            <w:rFonts w:ascii="Poppins" w:hAnsi="Poppins"/>
            <w:sz w:val="20"/>
            <w:szCs w:val="20"/>
            <w:rPrChange w:id="10328" w:author="thuyhuynh" w:date="2023-05-08T11:25:00Z">
              <w:rPr/>
            </w:rPrChange>
          </w:rPr>
          <w:delText xml:space="preserve"> verification, issuers and subjects as well as other parts </w:delText>
        </w:r>
        <w:r w:rsidRPr="00116AAA" w:rsidDel="004128AE">
          <w:rPr>
            <w:rFonts w:ascii="Poppins" w:hAnsi="Poppins"/>
            <w:sz w:val="20"/>
            <w:szCs w:val="20"/>
            <w:lang w:eastAsia="ko-KR"/>
            <w:rPrChange w:id="10329" w:author="thuyhuynh" w:date="2023-05-08T11:25:00Z">
              <w:rPr>
                <w:lang w:eastAsia="ko-KR"/>
              </w:rPr>
            </w:rPrChange>
          </w:rPr>
          <w:delText xml:space="preserve">of each certificate </w:delText>
        </w:r>
        <w:r w:rsidRPr="00116AAA" w:rsidDel="004128AE">
          <w:rPr>
            <w:rFonts w:ascii="Poppins" w:hAnsi="Poppins"/>
            <w:sz w:val="20"/>
            <w:szCs w:val="20"/>
            <w:rPrChange w:id="10330" w:author="thuyhuynh" w:date="2023-05-08T11:25:00Z">
              <w:rPr/>
            </w:rPrChange>
          </w:rPr>
          <w:delText xml:space="preserve">are left to customers’ consideration. </w:delText>
        </w:r>
      </w:del>
    </w:p>
    <w:p w:rsidR="00635263" w:rsidRPr="00116AAA" w:rsidDel="004128AE" w:rsidRDefault="000E69CF">
      <w:pPr>
        <w:pStyle w:val="Heading3"/>
        <w:rPr>
          <w:del w:id="10331" w:author="thuyhuynh" w:date="2022-03-30T15:29:00Z"/>
          <w:sz w:val="20"/>
          <w:szCs w:val="20"/>
          <w:rPrChange w:id="10332" w:author="thuyhuynh" w:date="2023-05-08T11:25:00Z">
            <w:rPr>
              <w:del w:id="10333" w:author="thuyhuynh" w:date="2022-03-30T15:29:00Z"/>
            </w:rPr>
          </w:rPrChange>
        </w:rPr>
      </w:pPr>
      <w:bookmarkStart w:id="10334" w:name="_Toc250033345"/>
      <w:bookmarkStart w:id="10335" w:name="_Toc250035119"/>
      <w:bookmarkStart w:id="10336" w:name="_Toc253240121"/>
      <w:bookmarkStart w:id="10337" w:name="_Toc258966816"/>
      <w:bookmarkStart w:id="10338" w:name="_Toc258966934"/>
      <w:bookmarkStart w:id="10339" w:name="_Toc258967354"/>
      <w:bookmarkStart w:id="10340" w:name="_Toc258967442"/>
      <w:bookmarkStart w:id="10341" w:name="_Toc258966817"/>
      <w:bookmarkStart w:id="10342" w:name="_Toc258966935"/>
      <w:bookmarkStart w:id="10343" w:name="_Toc258967355"/>
      <w:bookmarkStart w:id="10344" w:name="_Toc258967443"/>
      <w:bookmarkStart w:id="10345" w:name="_Toc258966818"/>
      <w:bookmarkStart w:id="10346" w:name="_Toc258966936"/>
      <w:bookmarkStart w:id="10347" w:name="_Toc258967356"/>
      <w:bookmarkStart w:id="10348" w:name="_Toc258967444"/>
      <w:bookmarkStart w:id="10349" w:name="_Toc258966819"/>
      <w:bookmarkStart w:id="10350" w:name="_Toc258966937"/>
      <w:bookmarkStart w:id="10351" w:name="_Toc258967357"/>
      <w:bookmarkStart w:id="10352" w:name="_Toc258967445"/>
      <w:bookmarkStart w:id="10353" w:name="_Toc258966820"/>
      <w:bookmarkStart w:id="10354" w:name="_Toc258966938"/>
      <w:bookmarkStart w:id="10355" w:name="_Toc258967358"/>
      <w:bookmarkStart w:id="10356" w:name="_Toc258967446"/>
      <w:bookmarkStart w:id="10357" w:name="_Toc258966821"/>
      <w:bookmarkStart w:id="10358" w:name="_Toc258966939"/>
      <w:bookmarkStart w:id="10359" w:name="_Toc258967359"/>
      <w:bookmarkStart w:id="10360" w:name="_Toc258967447"/>
      <w:bookmarkStart w:id="10361" w:name="_Toc258966822"/>
      <w:bookmarkStart w:id="10362" w:name="_Toc258966940"/>
      <w:bookmarkStart w:id="10363" w:name="_Toc258967360"/>
      <w:bookmarkStart w:id="10364" w:name="_Toc258967448"/>
      <w:bookmarkStart w:id="10365" w:name="_Toc258966823"/>
      <w:bookmarkStart w:id="10366" w:name="_Toc258966941"/>
      <w:bookmarkStart w:id="10367" w:name="_Toc258967361"/>
      <w:bookmarkStart w:id="10368" w:name="_Toc258967449"/>
      <w:bookmarkStart w:id="10369" w:name="_Toc258966824"/>
      <w:bookmarkStart w:id="10370" w:name="_Toc258966942"/>
      <w:bookmarkStart w:id="10371" w:name="_Toc258967362"/>
      <w:bookmarkStart w:id="10372" w:name="_Toc258967450"/>
      <w:bookmarkStart w:id="10373" w:name="_Toc258966825"/>
      <w:bookmarkStart w:id="10374" w:name="_Toc258966943"/>
      <w:bookmarkStart w:id="10375" w:name="_Toc258967363"/>
      <w:bookmarkStart w:id="10376" w:name="_Toc258967451"/>
      <w:bookmarkStart w:id="10377" w:name="_Toc258966826"/>
      <w:bookmarkStart w:id="10378" w:name="_Toc258966944"/>
      <w:bookmarkStart w:id="10379" w:name="_Toc258967364"/>
      <w:bookmarkStart w:id="10380" w:name="_Toc258967452"/>
      <w:bookmarkStart w:id="10381" w:name="_Toc258966827"/>
      <w:bookmarkStart w:id="10382" w:name="_Toc258966945"/>
      <w:bookmarkStart w:id="10383" w:name="_Toc258967365"/>
      <w:bookmarkStart w:id="10384" w:name="_Toc258967453"/>
      <w:bookmarkStart w:id="10385" w:name="_Toc258966828"/>
      <w:bookmarkStart w:id="10386" w:name="_Toc258966946"/>
      <w:bookmarkStart w:id="10387" w:name="_Toc258967366"/>
      <w:bookmarkStart w:id="10388" w:name="_Toc258967454"/>
      <w:bookmarkStart w:id="10389" w:name="_Toc258966829"/>
      <w:bookmarkStart w:id="10390" w:name="_Toc258966947"/>
      <w:bookmarkStart w:id="10391" w:name="_Toc258967367"/>
      <w:bookmarkStart w:id="10392" w:name="_Toc258967455"/>
      <w:bookmarkStart w:id="10393" w:name="_Toc258966830"/>
      <w:bookmarkStart w:id="10394" w:name="_Toc258966948"/>
      <w:bookmarkStart w:id="10395" w:name="_Toc258967368"/>
      <w:bookmarkStart w:id="10396" w:name="_Toc258967456"/>
      <w:bookmarkStart w:id="10397" w:name="_Toc258966831"/>
      <w:bookmarkStart w:id="10398" w:name="_Toc258966949"/>
      <w:bookmarkStart w:id="10399" w:name="_Toc258967369"/>
      <w:bookmarkStart w:id="10400" w:name="_Toc258967457"/>
      <w:bookmarkStart w:id="10401" w:name="_Toc258966832"/>
      <w:bookmarkStart w:id="10402" w:name="_Toc258966950"/>
      <w:bookmarkStart w:id="10403" w:name="_Toc258967370"/>
      <w:bookmarkStart w:id="10404" w:name="_Toc258967458"/>
      <w:bookmarkStart w:id="10405" w:name="_Toc258966833"/>
      <w:bookmarkStart w:id="10406" w:name="_Toc258966951"/>
      <w:bookmarkStart w:id="10407" w:name="_Toc258967371"/>
      <w:bookmarkStart w:id="10408" w:name="_Toc258967459"/>
      <w:bookmarkStart w:id="10409" w:name="_Toc263100545"/>
      <w:bookmarkStart w:id="10410" w:name="_Toc263673320"/>
      <w:bookmarkStart w:id="10411" w:name="_Toc274753247"/>
      <w:bookmarkStart w:id="10412" w:name="_Toc330934468"/>
      <w:bookmarkStart w:id="10413" w:name="_Toc249950445"/>
      <w:bookmarkEnd w:id="10334"/>
      <w:bookmarkEnd w:id="10335"/>
      <w:bookmarkEnd w:id="10336"/>
      <w:bookmarkEnd w:id="10337"/>
      <w:bookmarkEnd w:id="10338"/>
      <w:bookmarkEnd w:id="10339"/>
      <w:bookmarkEnd w:id="10340"/>
      <w:bookmarkEnd w:id="10341"/>
      <w:bookmarkEnd w:id="10342"/>
      <w:bookmarkEnd w:id="10343"/>
      <w:bookmarkEnd w:id="10344"/>
      <w:bookmarkEnd w:id="10345"/>
      <w:bookmarkEnd w:id="10346"/>
      <w:bookmarkEnd w:id="10347"/>
      <w:bookmarkEnd w:id="10348"/>
      <w:bookmarkEnd w:id="10349"/>
      <w:bookmarkEnd w:id="10350"/>
      <w:bookmarkEnd w:id="10351"/>
      <w:bookmarkEnd w:id="10352"/>
      <w:bookmarkEnd w:id="10353"/>
      <w:bookmarkEnd w:id="10354"/>
      <w:bookmarkEnd w:id="10355"/>
      <w:bookmarkEnd w:id="10356"/>
      <w:bookmarkEnd w:id="10357"/>
      <w:bookmarkEnd w:id="10358"/>
      <w:bookmarkEnd w:id="10359"/>
      <w:bookmarkEnd w:id="10360"/>
      <w:bookmarkEnd w:id="10361"/>
      <w:bookmarkEnd w:id="10362"/>
      <w:bookmarkEnd w:id="10363"/>
      <w:bookmarkEnd w:id="10364"/>
      <w:bookmarkEnd w:id="10365"/>
      <w:bookmarkEnd w:id="10366"/>
      <w:bookmarkEnd w:id="10367"/>
      <w:bookmarkEnd w:id="10368"/>
      <w:bookmarkEnd w:id="10369"/>
      <w:bookmarkEnd w:id="10370"/>
      <w:bookmarkEnd w:id="10371"/>
      <w:bookmarkEnd w:id="10372"/>
      <w:bookmarkEnd w:id="10373"/>
      <w:bookmarkEnd w:id="10374"/>
      <w:bookmarkEnd w:id="10375"/>
      <w:bookmarkEnd w:id="10376"/>
      <w:bookmarkEnd w:id="10377"/>
      <w:bookmarkEnd w:id="10378"/>
      <w:bookmarkEnd w:id="10379"/>
      <w:bookmarkEnd w:id="10380"/>
      <w:bookmarkEnd w:id="10381"/>
      <w:bookmarkEnd w:id="10382"/>
      <w:bookmarkEnd w:id="10383"/>
      <w:bookmarkEnd w:id="10384"/>
      <w:bookmarkEnd w:id="10385"/>
      <w:bookmarkEnd w:id="10386"/>
      <w:bookmarkEnd w:id="10387"/>
      <w:bookmarkEnd w:id="10388"/>
      <w:bookmarkEnd w:id="10389"/>
      <w:bookmarkEnd w:id="10390"/>
      <w:bookmarkEnd w:id="10391"/>
      <w:bookmarkEnd w:id="10392"/>
      <w:bookmarkEnd w:id="10393"/>
      <w:bookmarkEnd w:id="10394"/>
      <w:bookmarkEnd w:id="10395"/>
      <w:bookmarkEnd w:id="10396"/>
      <w:bookmarkEnd w:id="10397"/>
      <w:bookmarkEnd w:id="10398"/>
      <w:bookmarkEnd w:id="10399"/>
      <w:bookmarkEnd w:id="10400"/>
      <w:bookmarkEnd w:id="10401"/>
      <w:bookmarkEnd w:id="10402"/>
      <w:bookmarkEnd w:id="10403"/>
      <w:bookmarkEnd w:id="10404"/>
      <w:bookmarkEnd w:id="10405"/>
      <w:bookmarkEnd w:id="10406"/>
      <w:bookmarkEnd w:id="10407"/>
      <w:bookmarkEnd w:id="10408"/>
      <w:del w:id="10414" w:author="thuyhuynh" w:date="2022-03-30T15:29:00Z">
        <w:r w:rsidRPr="00116AAA" w:rsidDel="004128AE">
          <w:rPr>
            <w:sz w:val="20"/>
            <w:szCs w:val="20"/>
            <w:rPrChange w:id="10415" w:author="thuyhuynh" w:date="2023-05-08T11:25:00Z">
              <w:rPr>
                <w:rFonts w:ascii="Poppins" w:hAnsi="Poppins"/>
                <w:sz w:val="24"/>
                <w:szCs w:val="24"/>
              </w:rPr>
            </w:rPrChange>
          </w:rPr>
          <w:delText>PKI Key Distribution</w:delText>
        </w:r>
        <w:bookmarkEnd w:id="10409"/>
        <w:bookmarkEnd w:id="10410"/>
        <w:bookmarkEnd w:id="10411"/>
        <w:bookmarkEnd w:id="10412"/>
      </w:del>
    </w:p>
    <w:p w:rsidR="000E69CF" w:rsidRPr="00116AAA" w:rsidDel="004128AE" w:rsidRDefault="000E69CF" w:rsidP="000E69CF">
      <w:pPr>
        <w:jc w:val="both"/>
        <w:rPr>
          <w:del w:id="10416" w:author="thuyhuynh" w:date="2022-03-30T15:29:00Z"/>
          <w:rFonts w:ascii="Poppins" w:hAnsi="Poppins"/>
          <w:sz w:val="20"/>
          <w:szCs w:val="20"/>
          <w:lang w:eastAsia="ko-KR"/>
          <w:rPrChange w:id="10417" w:author="thuyhuynh" w:date="2023-05-08T11:25:00Z">
            <w:rPr>
              <w:del w:id="10418" w:author="thuyhuynh" w:date="2022-03-30T15:29:00Z"/>
              <w:lang w:eastAsia="ko-KR"/>
            </w:rPr>
          </w:rPrChange>
        </w:rPr>
      </w:pPr>
      <w:del w:id="10419" w:author="thuyhuynh" w:date="2022-03-30T15:29:00Z">
        <w:r w:rsidRPr="00116AAA" w:rsidDel="004128AE">
          <w:rPr>
            <w:rFonts w:ascii="Poppins" w:hAnsi="Poppins"/>
            <w:sz w:val="20"/>
            <w:szCs w:val="20"/>
            <w:lang w:eastAsia="ko-KR"/>
            <w:rPrChange w:id="10420" w:author="thuyhuynh" w:date="2023-05-08T11:25:00Z">
              <w:rPr>
                <w:lang w:eastAsia="ko-KR"/>
              </w:rPr>
            </w:rPrChange>
          </w:rPr>
          <w:delText xml:space="preserve">In the cryptography mode, </w:delText>
        </w:r>
        <w:r w:rsidR="00DF1D43" w:rsidRPr="00116AAA" w:rsidDel="004128AE">
          <w:rPr>
            <w:rFonts w:ascii="Poppins" w:hAnsi="Poppins"/>
            <w:sz w:val="20"/>
            <w:szCs w:val="20"/>
            <w:lang w:eastAsia="ko-KR"/>
            <w:rPrChange w:id="10421" w:author="thuyhuynh" w:date="2023-05-08T11:25:00Z">
              <w:rPr>
                <w:lang w:eastAsia="ko-KR"/>
              </w:rPr>
            </w:rPrChange>
          </w:rPr>
          <w:delText xml:space="preserve">the </w:delText>
        </w:r>
        <w:r w:rsidRPr="00116AAA" w:rsidDel="004128AE">
          <w:rPr>
            <w:rFonts w:ascii="Poppins" w:hAnsi="Poppins"/>
            <w:sz w:val="20"/>
            <w:szCs w:val="20"/>
            <w:lang w:eastAsia="ko-KR"/>
            <w:rPrChange w:id="10422" w:author="thuyhuynh" w:date="2023-05-08T11:25:00Z">
              <w:rPr>
                <w:lang w:eastAsia="ko-KR"/>
              </w:rPr>
            </w:rPrChange>
          </w:rPr>
          <w:delText xml:space="preserve">device and </w:delText>
        </w:r>
        <w:r w:rsidR="00DF1D43" w:rsidRPr="00116AAA" w:rsidDel="004128AE">
          <w:rPr>
            <w:rFonts w:ascii="Poppins" w:hAnsi="Poppins"/>
            <w:sz w:val="20"/>
            <w:szCs w:val="20"/>
            <w:lang w:eastAsia="ko-KR"/>
            <w:rPrChange w:id="10423" w:author="thuyhuynh" w:date="2023-05-08T11:25:00Z">
              <w:rPr>
                <w:lang w:eastAsia="ko-KR"/>
              </w:rPr>
            </w:rPrChange>
          </w:rPr>
          <w:delText xml:space="preserve">its </w:delText>
        </w:r>
        <w:r w:rsidRPr="00116AAA" w:rsidDel="004128AE">
          <w:rPr>
            <w:rFonts w:ascii="Poppins" w:hAnsi="Poppins"/>
            <w:sz w:val="20"/>
            <w:szCs w:val="20"/>
            <w:lang w:eastAsia="ko-KR"/>
            <w:rPrChange w:id="10424" w:author="thuyhuynh" w:date="2023-05-08T11:25:00Z">
              <w:rPr>
                <w:lang w:eastAsia="ko-KR"/>
              </w:rPr>
            </w:rPrChange>
          </w:rPr>
          <w:delText xml:space="preserve">user must be provided with </w:delText>
        </w:r>
        <w:r w:rsidRPr="00116AAA" w:rsidDel="004128AE">
          <w:rPr>
            <w:rFonts w:ascii="Poppins" w:hAnsi="Poppins"/>
            <w:sz w:val="20"/>
            <w:szCs w:val="20"/>
            <w:rPrChange w:id="10425" w:author="thuyhuynh" w:date="2023-05-08T11:25:00Z">
              <w:rPr/>
            </w:rPrChange>
          </w:rPr>
          <w:delText xml:space="preserve">pairs of cryptographic keys - a </w:delText>
        </w:r>
        <w:r w:rsidRPr="00116AAA" w:rsidDel="004128AE">
          <w:rPr>
            <w:rFonts w:ascii="Poppins" w:hAnsi="Poppins"/>
            <w:bCs/>
            <w:sz w:val="20"/>
            <w:szCs w:val="20"/>
            <w:rPrChange w:id="10426" w:author="thuyhuynh" w:date="2023-05-08T11:25:00Z">
              <w:rPr>
                <w:bCs/>
              </w:rPr>
            </w:rPrChange>
          </w:rPr>
          <w:delText>public key</w:delText>
        </w:r>
        <w:r w:rsidRPr="00116AAA" w:rsidDel="004128AE">
          <w:rPr>
            <w:rFonts w:ascii="Poppins" w:hAnsi="Poppins"/>
            <w:sz w:val="20"/>
            <w:szCs w:val="20"/>
            <w:rPrChange w:id="10427" w:author="thuyhuynh" w:date="2023-05-08T11:25:00Z">
              <w:rPr/>
            </w:rPrChange>
          </w:rPr>
          <w:delText xml:space="preserve"> and a </w:delText>
        </w:r>
        <w:r w:rsidRPr="00116AAA" w:rsidDel="004128AE">
          <w:rPr>
            <w:rFonts w:ascii="Poppins" w:hAnsi="Poppins"/>
            <w:bCs/>
            <w:sz w:val="20"/>
            <w:szCs w:val="20"/>
            <w:rPrChange w:id="10428" w:author="thuyhuynh" w:date="2023-05-08T11:25:00Z">
              <w:rPr>
                <w:bCs/>
              </w:rPr>
            </w:rPrChange>
          </w:rPr>
          <w:delText>private key</w:delText>
        </w:r>
        <w:r w:rsidR="00407D2C" w:rsidRPr="00116AAA" w:rsidDel="004128AE">
          <w:rPr>
            <w:rFonts w:ascii="Poppins" w:hAnsi="Poppins"/>
            <w:bCs/>
            <w:sz w:val="20"/>
            <w:szCs w:val="20"/>
            <w:lang w:eastAsia="ko-KR"/>
            <w:rPrChange w:id="10429" w:author="thuyhuynh" w:date="2023-05-08T11:25:00Z">
              <w:rPr>
                <w:bCs/>
                <w:lang w:eastAsia="ko-KR"/>
              </w:rPr>
            </w:rPrChange>
          </w:rPr>
          <w:delText xml:space="preserve"> - </w:delText>
        </w:r>
        <w:r w:rsidR="00407D2C" w:rsidRPr="00116AAA" w:rsidDel="004128AE">
          <w:rPr>
            <w:rFonts w:ascii="Poppins" w:hAnsi="Poppins"/>
            <w:sz w:val="20"/>
            <w:szCs w:val="20"/>
            <w:lang w:eastAsia="ko-KR"/>
            <w:rPrChange w:id="10430" w:author="thuyhuynh" w:date="2023-05-08T11:25:00Z">
              <w:rPr>
                <w:lang w:eastAsia="ko-KR"/>
              </w:rPr>
            </w:rPrChange>
          </w:rPr>
          <w:delText>separately</w:delText>
        </w:r>
        <w:r w:rsidRPr="00116AAA" w:rsidDel="004128AE">
          <w:rPr>
            <w:rFonts w:ascii="Poppins" w:hAnsi="Poppins"/>
            <w:bCs/>
            <w:sz w:val="20"/>
            <w:szCs w:val="20"/>
            <w:rPrChange w:id="10431" w:author="thuyhuynh" w:date="2023-05-08T11:25:00Z">
              <w:rPr>
                <w:bCs/>
              </w:rPr>
            </w:rPrChange>
          </w:rPr>
          <w:delText>.</w:delText>
        </w:r>
        <w:r w:rsidRPr="00116AAA" w:rsidDel="004128AE">
          <w:rPr>
            <w:rFonts w:ascii="Poppins" w:hAnsi="Poppins"/>
            <w:sz w:val="20"/>
            <w:szCs w:val="20"/>
            <w:lang w:eastAsia="ko-KR"/>
            <w:rPrChange w:id="10432" w:author="thuyhuynh" w:date="2023-05-08T11:25:00Z">
              <w:rPr>
                <w:lang w:eastAsia="ko-KR"/>
              </w:rPr>
            </w:rPrChange>
          </w:rPr>
          <w:delText xml:space="preserve"> The pr</w:delText>
        </w:r>
        <w:r w:rsidR="000A668F" w:rsidRPr="00116AAA" w:rsidDel="004128AE">
          <w:rPr>
            <w:rFonts w:ascii="Poppins" w:hAnsi="Poppins"/>
            <w:sz w:val="20"/>
            <w:szCs w:val="20"/>
            <w:lang w:eastAsia="ko-KR"/>
            <w:rPrChange w:id="10433" w:author="thuyhuynh" w:date="2023-05-08T11:25:00Z">
              <w:rPr>
                <w:lang w:eastAsia="ko-KR"/>
              </w:rPr>
            </w:rPrChange>
          </w:rPr>
          <w:delText xml:space="preserve">ivate keys must be kept </w:delText>
        </w:r>
        <w:r w:rsidR="00407D2C" w:rsidRPr="00116AAA" w:rsidDel="004128AE">
          <w:rPr>
            <w:rFonts w:ascii="Poppins" w:hAnsi="Poppins"/>
            <w:sz w:val="20"/>
            <w:szCs w:val="20"/>
            <w:lang w:eastAsia="ko-KR"/>
            <w:rPrChange w:id="10434" w:author="thuyhuynh" w:date="2023-05-08T11:25:00Z">
              <w:rPr>
                <w:lang w:eastAsia="ko-KR"/>
              </w:rPr>
            </w:rPrChange>
          </w:rPr>
          <w:delText>confidential by each</w:delText>
        </w:r>
        <w:r w:rsidRPr="00116AAA" w:rsidDel="004128AE">
          <w:rPr>
            <w:rFonts w:ascii="Poppins" w:hAnsi="Poppins"/>
            <w:sz w:val="20"/>
            <w:szCs w:val="20"/>
            <w:lang w:eastAsia="ko-KR"/>
            <w:rPrChange w:id="10435" w:author="thuyhuynh" w:date="2023-05-08T11:25:00Z">
              <w:rPr>
                <w:lang w:eastAsia="ko-KR"/>
              </w:rPr>
            </w:rPrChange>
          </w:rPr>
          <w:delText xml:space="preserve"> side</w:delText>
        </w:r>
        <w:r w:rsidR="00B91528" w:rsidRPr="00116AAA" w:rsidDel="004128AE">
          <w:rPr>
            <w:rFonts w:ascii="Poppins" w:hAnsi="Poppins"/>
            <w:sz w:val="20"/>
            <w:szCs w:val="20"/>
            <w:lang w:eastAsia="ko-KR"/>
            <w:rPrChange w:id="10436" w:author="thuyhuynh" w:date="2023-05-08T11:25:00Z">
              <w:rPr>
                <w:lang w:eastAsia="ko-KR"/>
              </w:rPr>
            </w:rPrChange>
          </w:rPr>
          <w:delText xml:space="preserve"> </w:delText>
        </w:r>
        <w:r w:rsidRPr="00116AAA" w:rsidDel="004128AE">
          <w:rPr>
            <w:rFonts w:ascii="Poppins" w:hAnsi="Poppins"/>
            <w:sz w:val="20"/>
            <w:szCs w:val="20"/>
            <w:lang w:eastAsia="ko-KR"/>
            <w:rPrChange w:id="10437" w:author="thuyhuynh" w:date="2023-05-08T11:25:00Z">
              <w:rPr>
                <w:lang w:eastAsia="ko-KR"/>
              </w:rPr>
            </w:rPrChange>
          </w:rPr>
          <w:delText xml:space="preserve">while the paired public keys are made </w:delText>
        </w:r>
        <w:r w:rsidRPr="00116AAA" w:rsidDel="004128AE">
          <w:rPr>
            <w:rFonts w:ascii="Poppins" w:hAnsi="Poppins"/>
            <w:sz w:val="20"/>
            <w:szCs w:val="20"/>
            <w:rPrChange w:id="10438" w:author="thuyhuynh" w:date="2023-05-08T11:25:00Z">
              <w:rPr/>
            </w:rPrChange>
          </w:rPr>
          <w:delText xml:space="preserve">publicly available </w:delText>
        </w:r>
        <w:r w:rsidRPr="00116AAA" w:rsidDel="004128AE">
          <w:rPr>
            <w:rFonts w:ascii="Poppins" w:hAnsi="Poppins"/>
            <w:sz w:val="20"/>
            <w:szCs w:val="20"/>
            <w:lang w:eastAsia="ko-KR"/>
            <w:rPrChange w:id="10439" w:author="thuyhuynh" w:date="2023-05-08T11:25:00Z">
              <w:rPr>
                <w:lang w:eastAsia="ko-KR"/>
              </w:rPr>
            </w:rPrChange>
          </w:rPr>
          <w:delText>to the other party.</w:delText>
        </w:r>
        <w:r w:rsidR="00407D2C" w:rsidRPr="00116AAA" w:rsidDel="004128AE">
          <w:rPr>
            <w:rFonts w:ascii="Poppins" w:hAnsi="Poppins"/>
            <w:sz w:val="20"/>
            <w:szCs w:val="20"/>
            <w:lang w:eastAsia="ko-KR"/>
            <w:rPrChange w:id="10440" w:author="thuyhuynh" w:date="2023-05-08T11:25:00Z">
              <w:rPr>
                <w:lang w:eastAsia="ko-KR"/>
              </w:rPr>
            </w:rPrChange>
          </w:rPr>
          <w:delText xml:space="preserve"> </w:delText>
        </w:r>
      </w:del>
    </w:p>
    <w:p w:rsidR="000E69CF" w:rsidRPr="00116AAA" w:rsidDel="004128AE" w:rsidRDefault="000E69CF" w:rsidP="000E69CF">
      <w:pPr>
        <w:jc w:val="both"/>
        <w:rPr>
          <w:del w:id="10441" w:author="thuyhuynh" w:date="2022-03-30T15:29:00Z"/>
          <w:rFonts w:ascii="Poppins" w:hAnsi="Poppins"/>
          <w:sz w:val="20"/>
          <w:szCs w:val="20"/>
          <w:rPrChange w:id="10442" w:author="thuyhuynh" w:date="2023-05-08T11:25:00Z">
            <w:rPr>
              <w:del w:id="10443" w:author="thuyhuynh" w:date="2022-03-30T15:29:00Z"/>
            </w:rPr>
          </w:rPrChange>
        </w:rPr>
      </w:pPr>
    </w:p>
    <w:p w:rsidR="000E69CF" w:rsidRPr="00116AAA" w:rsidDel="004128AE" w:rsidRDefault="000E69CF" w:rsidP="000E69CF">
      <w:pPr>
        <w:jc w:val="both"/>
        <w:rPr>
          <w:del w:id="10444" w:author="thuyhuynh" w:date="2022-03-30T15:29:00Z"/>
          <w:rFonts w:ascii="Poppins" w:hAnsi="Poppins"/>
          <w:sz w:val="20"/>
          <w:szCs w:val="20"/>
          <w:lang w:eastAsia="ko-KR"/>
          <w:rPrChange w:id="10445" w:author="thuyhuynh" w:date="2023-05-08T11:25:00Z">
            <w:rPr>
              <w:del w:id="10446" w:author="thuyhuynh" w:date="2022-03-30T15:29:00Z"/>
              <w:lang w:eastAsia="ko-KR"/>
            </w:rPr>
          </w:rPrChange>
        </w:rPr>
      </w:pPr>
      <w:del w:id="10447" w:author="thuyhuynh" w:date="2022-03-30T15:29:00Z">
        <w:r w:rsidRPr="00116AAA" w:rsidDel="004128AE">
          <w:rPr>
            <w:rFonts w:ascii="Poppins" w:hAnsi="Poppins"/>
            <w:sz w:val="20"/>
            <w:szCs w:val="20"/>
            <w:rPrChange w:id="10448" w:author="thuyhuynh" w:date="2023-05-08T11:25:00Z">
              <w:rPr/>
            </w:rPrChange>
          </w:rPr>
          <w:delText xml:space="preserve">To implement this security feature, </w:delText>
        </w:r>
        <w:r w:rsidRPr="00116AAA" w:rsidDel="004128AE">
          <w:rPr>
            <w:rFonts w:ascii="Poppins" w:hAnsi="Poppins"/>
            <w:sz w:val="20"/>
            <w:szCs w:val="20"/>
            <w:lang w:eastAsia="ko-KR"/>
            <w:rPrChange w:id="10449" w:author="thuyhuynh" w:date="2023-05-08T11:25:00Z">
              <w:rPr>
                <w:lang w:eastAsia="ko-KR"/>
              </w:rPr>
            </w:rPrChange>
          </w:rPr>
          <w:delText xml:space="preserve">the </w:delText>
        </w:r>
        <w:r w:rsidRPr="00116AAA" w:rsidDel="004128AE">
          <w:rPr>
            <w:rFonts w:ascii="Poppins" w:hAnsi="Poppins"/>
            <w:sz w:val="20"/>
            <w:szCs w:val="20"/>
            <w:rPrChange w:id="10450" w:author="thuyhuynh" w:date="2023-05-08T11:25:00Z">
              <w:rPr/>
            </w:rPrChange>
          </w:rPr>
          <w:delText>device utilizes the following key notations:</w:delText>
        </w:r>
      </w:del>
    </w:p>
    <w:p w:rsidR="00F1349C" w:rsidRPr="00116AAA" w:rsidDel="004128AE" w:rsidRDefault="00F1349C" w:rsidP="000E69CF">
      <w:pPr>
        <w:jc w:val="both"/>
        <w:rPr>
          <w:del w:id="10451" w:author="thuyhuynh" w:date="2022-03-30T15:29:00Z"/>
          <w:rFonts w:ascii="Poppins" w:hAnsi="Poppins"/>
          <w:sz w:val="20"/>
          <w:szCs w:val="20"/>
          <w:lang w:eastAsia="ko-KR"/>
          <w:rPrChange w:id="10452" w:author="thuyhuynh" w:date="2023-05-08T11:25:00Z">
            <w:rPr>
              <w:del w:id="10453" w:author="thuyhuynh" w:date="2022-03-30T15:29:00Z"/>
              <w:lang w:eastAsia="ko-KR"/>
            </w:rPr>
          </w:rPrChange>
        </w:rPr>
      </w:pPr>
    </w:p>
    <w:p w:rsidR="000E69CF" w:rsidRPr="00116AAA" w:rsidDel="004128AE" w:rsidRDefault="000E69CF" w:rsidP="00CB68AF">
      <w:pPr>
        <w:pStyle w:val="ListParagraph"/>
        <w:numPr>
          <w:ilvl w:val="0"/>
          <w:numId w:val="7"/>
        </w:numPr>
        <w:rPr>
          <w:del w:id="10454" w:author="thuyhuynh" w:date="2022-03-30T15:29:00Z"/>
          <w:rFonts w:ascii="Poppins" w:hAnsi="Poppins"/>
          <w:sz w:val="20"/>
          <w:szCs w:val="20"/>
          <w:rPrChange w:id="10455" w:author="thuyhuynh" w:date="2023-05-08T11:25:00Z">
            <w:rPr>
              <w:del w:id="10456" w:author="thuyhuynh" w:date="2022-03-30T15:29:00Z"/>
            </w:rPr>
          </w:rPrChange>
        </w:rPr>
      </w:pPr>
      <w:del w:id="10457" w:author="thuyhuynh" w:date="2022-03-30T15:29:00Z">
        <w:r w:rsidRPr="00116AAA" w:rsidDel="004128AE">
          <w:rPr>
            <w:rFonts w:ascii="Poppins" w:hAnsi="Poppins"/>
            <w:b/>
            <w:sz w:val="20"/>
            <w:szCs w:val="20"/>
            <w:rPrChange w:id="10458" w:author="thuyhuynh" w:date="2023-05-08T11:25:00Z">
              <w:rPr>
                <w:b/>
              </w:rPr>
            </w:rPrChange>
          </w:rPr>
          <w:delText>CRCam</w:delText>
        </w:r>
        <w:r w:rsidR="003729DB" w:rsidRPr="00116AAA" w:rsidDel="004128AE">
          <w:rPr>
            <w:rFonts w:ascii="Poppins" w:hAnsi="Poppins"/>
            <w:b/>
            <w:sz w:val="20"/>
            <w:szCs w:val="20"/>
            <w:rPrChange w:id="10459" w:author="thuyhuynh" w:date="2023-05-08T11:25:00Z">
              <w:rPr>
                <w:b/>
              </w:rPr>
            </w:rPrChange>
          </w:rPr>
          <w:delText xml:space="preserve"> </w:delText>
        </w:r>
        <w:r w:rsidRPr="00116AAA" w:rsidDel="004128AE">
          <w:rPr>
            <w:rFonts w:ascii="Poppins" w:hAnsi="Poppins"/>
            <w:sz w:val="20"/>
            <w:szCs w:val="20"/>
            <w:rPrChange w:id="10460" w:author="thuyhuynh" w:date="2023-05-08T11:25:00Z">
              <w:rPr/>
            </w:rPrChange>
          </w:rPr>
          <w:delText>(private key of</w:delText>
        </w:r>
        <w:r w:rsidR="00B91528" w:rsidRPr="00116AAA" w:rsidDel="004128AE">
          <w:rPr>
            <w:rFonts w:ascii="Poppins" w:hAnsi="Poppins"/>
            <w:sz w:val="20"/>
            <w:szCs w:val="20"/>
            <w:rPrChange w:id="10461" w:author="thuyhuynh" w:date="2023-05-08T11:25:00Z">
              <w:rPr/>
            </w:rPrChange>
          </w:rPr>
          <w:delText xml:space="preserve"> </w:delText>
        </w:r>
        <w:r w:rsidRPr="00116AAA" w:rsidDel="004128AE">
          <w:rPr>
            <w:rFonts w:ascii="Poppins" w:hAnsi="Poppins"/>
            <w:sz w:val="20"/>
            <w:szCs w:val="20"/>
            <w:rPrChange w:id="10462" w:author="thuyhuynh" w:date="2023-05-08T11:25:00Z">
              <w:rPr/>
            </w:rPrChange>
          </w:rPr>
          <w:delText xml:space="preserve">device): a private key used by the device to sign data sent to </w:delText>
        </w:r>
        <w:r w:rsidR="00C10E7D" w:rsidRPr="00116AAA" w:rsidDel="004128AE">
          <w:rPr>
            <w:rFonts w:ascii="Poppins" w:hAnsi="Poppins"/>
            <w:sz w:val="20"/>
            <w:szCs w:val="20"/>
            <w:lang w:eastAsia="ko-KR"/>
            <w:rPrChange w:id="10463" w:author="thuyhuynh" w:date="2023-05-08T11:25:00Z">
              <w:rPr>
                <w:lang w:eastAsia="ko-KR"/>
              </w:rPr>
            </w:rPrChange>
          </w:rPr>
          <w:delText xml:space="preserve">the </w:delText>
        </w:r>
        <w:r w:rsidRPr="00116AAA" w:rsidDel="004128AE">
          <w:rPr>
            <w:rFonts w:ascii="Poppins" w:hAnsi="Poppins"/>
            <w:sz w:val="20"/>
            <w:szCs w:val="20"/>
            <w:rPrChange w:id="10464" w:author="thuyhuynh" w:date="2023-05-08T11:25:00Z">
              <w:rPr/>
            </w:rPrChange>
          </w:rPr>
          <w:delText xml:space="preserve">user and to decrypt </w:delText>
        </w:r>
        <w:r w:rsidR="00C10E7D" w:rsidRPr="00116AAA" w:rsidDel="004128AE">
          <w:rPr>
            <w:rFonts w:ascii="Poppins" w:hAnsi="Poppins"/>
            <w:sz w:val="20"/>
            <w:szCs w:val="20"/>
            <w:lang w:eastAsia="ko-KR"/>
            <w:rPrChange w:id="10465" w:author="thuyhuynh" w:date="2023-05-08T11:25:00Z">
              <w:rPr>
                <w:lang w:eastAsia="ko-KR"/>
              </w:rPr>
            </w:rPrChange>
          </w:rPr>
          <w:delText xml:space="preserve">the </w:delText>
        </w:r>
        <w:r w:rsidRPr="00116AAA" w:rsidDel="004128AE">
          <w:rPr>
            <w:rFonts w:ascii="Poppins" w:hAnsi="Poppins"/>
            <w:sz w:val="20"/>
            <w:szCs w:val="20"/>
            <w:rPrChange w:id="10466" w:author="thuyhuynh" w:date="2023-05-08T11:25:00Z">
              <w:rPr/>
            </w:rPrChange>
          </w:rPr>
          <w:delText xml:space="preserve">data received from </w:delText>
        </w:r>
        <w:r w:rsidR="00C10E7D" w:rsidRPr="00116AAA" w:rsidDel="004128AE">
          <w:rPr>
            <w:rFonts w:ascii="Poppins" w:hAnsi="Poppins"/>
            <w:sz w:val="20"/>
            <w:szCs w:val="20"/>
            <w:lang w:eastAsia="ko-KR"/>
            <w:rPrChange w:id="10467" w:author="thuyhuynh" w:date="2023-05-08T11:25:00Z">
              <w:rPr>
                <w:lang w:eastAsia="ko-KR"/>
              </w:rPr>
            </w:rPrChange>
          </w:rPr>
          <w:delText xml:space="preserve">the </w:delText>
        </w:r>
        <w:r w:rsidRPr="00116AAA" w:rsidDel="004128AE">
          <w:rPr>
            <w:rFonts w:ascii="Poppins" w:hAnsi="Poppins"/>
            <w:sz w:val="20"/>
            <w:szCs w:val="20"/>
            <w:rPrChange w:id="10468" w:author="thuyhuynh" w:date="2023-05-08T11:25:00Z">
              <w:rPr/>
            </w:rPrChange>
          </w:rPr>
          <w:delText>user</w:delText>
        </w:r>
        <w:r w:rsidR="00C10E7D" w:rsidRPr="00116AAA" w:rsidDel="004128AE">
          <w:rPr>
            <w:rFonts w:ascii="Poppins" w:hAnsi="Poppins"/>
            <w:sz w:val="20"/>
            <w:szCs w:val="20"/>
            <w:lang w:eastAsia="ko-KR"/>
            <w:rPrChange w:id="10469" w:author="thuyhuynh" w:date="2023-05-08T11:25:00Z">
              <w:rPr>
                <w:lang w:eastAsia="ko-KR"/>
              </w:rPr>
            </w:rPrChange>
          </w:rPr>
          <w:delText>.</w:delText>
        </w:r>
      </w:del>
    </w:p>
    <w:p w:rsidR="008D0823" w:rsidRPr="00116AAA" w:rsidDel="004128AE" w:rsidRDefault="008D0823">
      <w:pPr>
        <w:pStyle w:val="ListParagraph"/>
        <w:rPr>
          <w:del w:id="10470" w:author="thuyhuynh" w:date="2022-03-30T15:29:00Z"/>
          <w:rFonts w:ascii="Poppins" w:hAnsi="Poppins"/>
          <w:sz w:val="20"/>
          <w:szCs w:val="20"/>
          <w:rPrChange w:id="10471" w:author="thuyhuynh" w:date="2023-05-08T11:25:00Z">
            <w:rPr>
              <w:del w:id="10472" w:author="thuyhuynh" w:date="2022-03-30T15:29:00Z"/>
            </w:rPr>
          </w:rPrChange>
        </w:rPr>
      </w:pPr>
    </w:p>
    <w:p w:rsidR="000E69CF" w:rsidRPr="00116AAA" w:rsidDel="004128AE" w:rsidRDefault="000E69CF" w:rsidP="00CB68AF">
      <w:pPr>
        <w:pStyle w:val="ListParagraph"/>
        <w:numPr>
          <w:ilvl w:val="0"/>
          <w:numId w:val="7"/>
        </w:numPr>
        <w:rPr>
          <w:del w:id="10473" w:author="thuyhuynh" w:date="2022-03-30T15:29:00Z"/>
          <w:rFonts w:ascii="Poppins" w:hAnsi="Poppins"/>
          <w:sz w:val="20"/>
          <w:szCs w:val="20"/>
          <w:rPrChange w:id="10474" w:author="thuyhuynh" w:date="2023-05-08T11:25:00Z">
            <w:rPr>
              <w:del w:id="10475" w:author="thuyhuynh" w:date="2022-03-30T15:29:00Z"/>
            </w:rPr>
          </w:rPrChange>
        </w:rPr>
      </w:pPr>
      <w:del w:id="10476" w:author="thuyhuynh" w:date="2022-03-30T15:29:00Z">
        <w:r w:rsidRPr="00116AAA" w:rsidDel="004128AE">
          <w:rPr>
            <w:rFonts w:ascii="Poppins" w:hAnsi="Poppins"/>
            <w:b/>
            <w:sz w:val="20"/>
            <w:szCs w:val="20"/>
            <w:rPrChange w:id="10477" w:author="thuyhuynh" w:date="2023-05-08T11:25:00Z">
              <w:rPr>
                <w:b/>
              </w:rPr>
            </w:rPrChange>
          </w:rPr>
          <w:delText>CUCam</w:delText>
        </w:r>
        <w:r w:rsidR="003729DB" w:rsidRPr="00116AAA" w:rsidDel="004128AE">
          <w:rPr>
            <w:rFonts w:ascii="Poppins" w:hAnsi="Poppins"/>
            <w:b/>
            <w:sz w:val="20"/>
            <w:szCs w:val="20"/>
            <w:rPrChange w:id="10478" w:author="thuyhuynh" w:date="2023-05-08T11:25:00Z">
              <w:rPr>
                <w:b/>
              </w:rPr>
            </w:rPrChange>
          </w:rPr>
          <w:delText xml:space="preserve"> </w:delText>
        </w:r>
        <w:r w:rsidRPr="00116AAA" w:rsidDel="004128AE">
          <w:rPr>
            <w:rFonts w:ascii="Poppins" w:hAnsi="Poppins"/>
            <w:sz w:val="20"/>
            <w:szCs w:val="20"/>
            <w:rPrChange w:id="10479" w:author="thuyhuynh" w:date="2023-05-08T11:25:00Z">
              <w:rPr/>
            </w:rPrChange>
          </w:rPr>
          <w:delText xml:space="preserve">(public key of device): a public key used by the user to verify data received from </w:delText>
        </w:r>
        <w:r w:rsidR="00C10E7D" w:rsidRPr="00116AAA" w:rsidDel="004128AE">
          <w:rPr>
            <w:rFonts w:ascii="Poppins" w:hAnsi="Poppins"/>
            <w:sz w:val="20"/>
            <w:szCs w:val="20"/>
            <w:lang w:eastAsia="ko-KR"/>
            <w:rPrChange w:id="10480" w:author="thuyhuynh" w:date="2023-05-08T11:25:00Z">
              <w:rPr>
                <w:lang w:eastAsia="ko-KR"/>
              </w:rPr>
            </w:rPrChange>
          </w:rPr>
          <w:delText xml:space="preserve">the </w:delText>
        </w:r>
        <w:r w:rsidRPr="00116AAA" w:rsidDel="004128AE">
          <w:rPr>
            <w:rFonts w:ascii="Poppins" w:hAnsi="Poppins"/>
            <w:sz w:val="20"/>
            <w:szCs w:val="20"/>
            <w:rPrChange w:id="10481" w:author="thuyhuynh" w:date="2023-05-08T11:25:00Z">
              <w:rPr/>
            </w:rPrChange>
          </w:rPr>
          <w:delText xml:space="preserve">device and to encrypt </w:delText>
        </w:r>
        <w:r w:rsidR="00C10E7D" w:rsidRPr="00116AAA" w:rsidDel="004128AE">
          <w:rPr>
            <w:rFonts w:ascii="Poppins" w:hAnsi="Poppins"/>
            <w:sz w:val="20"/>
            <w:szCs w:val="20"/>
            <w:lang w:eastAsia="ko-KR"/>
            <w:rPrChange w:id="10482" w:author="thuyhuynh" w:date="2023-05-08T11:25:00Z">
              <w:rPr>
                <w:lang w:eastAsia="ko-KR"/>
              </w:rPr>
            </w:rPrChange>
          </w:rPr>
          <w:delText xml:space="preserve">the </w:delText>
        </w:r>
        <w:r w:rsidRPr="00116AAA" w:rsidDel="004128AE">
          <w:rPr>
            <w:rFonts w:ascii="Poppins" w:hAnsi="Poppins"/>
            <w:sz w:val="20"/>
            <w:szCs w:val="20"/>
            <w:rPrChange w:id="10483" w:author="thuyhuynh" w:date="2023-05-08T11:25:00Z">
              <w:rPr/>
            </w:rPrChange>
          </w:rPr>
          <w:delText xml:space="preserve">data sent to </w:delText>
        </w:r>
        <w:r w:rsidR="00C10E7D" w:rsidRPr="00116AAA" w:rsidDel="004128AE">
          <w:rPr>
            <w:rFonts w:ascii="Poppins" w:hAnsi="Poppins"/>
            <w:sz w:val="20"/>
            <w:szCs w:val="20"/>
            <w:lang w:eastAsia="ko-KR"/>
            <w:rPrChange w:id="10484" w:author="thuyhuynh" w:date="2023-05-08T11:25:00Z">
              <w:rPr>
                <w:lang w:eastAsia="ko-KR"/>
              </w:rPr>
            </w:rPrChange>
          </w:rPr>
          <w:delText xml:space="preserve">the </w:delText>
        </w:r>
        <w:r w:rsidRPr="00116AAA" w:rsidDel="004128AE">
          <w:rPr>
            <w:rFonts w:ascii="Poppins" w:hAnsi="Poppins"/>
            <w:sz w:val="20"/>
            <w:szCs w:val="20"/>
            <w:rPrChange w:id="10485" w:author="thuyhuynh" w:date="2023-05-08T11:25:00Z">
              <w:rPr/>
            </w:rPrChange>
          </w:rPr>
          <w:delText>device</w:delText>
        </w:r>
        <w:r w:rsidR="00C10E7D" w:rsidRPr="00116AAA" w:rsidDel="004128AE">
          <w:rPr>
            <w:rFonts w:ascii="Poppins" w:hAnsi="Poppins"/>
            <w:sz w:val="20"/>
            <w:szCs w:val="20"/>
            <w:lang w:eastAsia="ko-KR"/>
            <w:rPrChange w:id="10486" w:author="thuyhuynh" w:date="2023-05-08T11:25:00Z">
              <w:rPr>
                <w:lang w:eastAsia="ko-KR"/>
              </w:rPr>
            </w:rPrChange>
          </w:rPr>
          <w:delText>.</w:delText>
        </w:r>
      </w:del>
    </w:p>
    <w:p w:rsidR="008B25F9" w:rsidRPr="00116AAA" w:rsidDel="004128AE" w:rsidRDefault="008B25F9" w:rsidP="008B25F9">
      <w:pPr>
        <w:pStyle w:val="ListParagraph"/>
        <w:rPr>
          <w:del w:id="10487" w:author="thuyhuynh" w:date="2022-03-30T15:29:00Z"/>
          <w:rFonts w:ascii="Poppins" w:hAnsi="Poppins"/>
          <w:sz w:val="20"/>
          <w:szCs w:val="20"/>
          <w:rPrChange w:id="10488" w:author="thuyhuynh" w:date="2023-05-08T11:25:00Z">
            <w:rPr>
              <w:del w:id="10489" w:author="thuyhuynh" w:date="2022-03-30T15:29:00Z"/>
            </w:rPr>
          </w:rPrChange>
        </w:rPr>
      </w:pPr>
    </w:p>
    <w:p w:rsidR="000E69CF" w:rsidRPr="00116AAA" w:rsidDel="004128AE" w:rsidRDefault="000E69CF" w:rsidP="00CB68AF">
      <w:pPr>
        <w:pStyle w:val="ListParagraph"/>
        <w:numPr>
          <w:ilvl w:val="0"/>
          <w:numId w:val="7"/>
        </w:numPr>
        <w:rPr>
          <w:del w:id="10490" w:author="thuyhuynh" w:date="2022-03-30T15:29:00Z"/>
          <w:rFonts w:ascii="Poppins" w:hAnsi="Poppins"/>
          <w:sz w:val="20"/>
          <w:szCs w:val="20"/>
          <w:rPrChange w:id="10491" w:author="thuyhuynh" w:date="2023-05-08T11:25:00Z">
            <w:rPr>
              <w:del w:id="10492" w:author="thuyhuynh" w:date="2022-03-30T15:29:00Z"/>
            </w:rPr>
          </w:rPrChange>
        </w:rPr>
      </w:pPr>
      <w:del w:id="10493" w:author="thuyhuynh" w:date="2022-03-30T15:29:00Z">
        <w:r w:rsidRPr="00116AAA" w:rsidDel="004128AE">
          <w:rPr>
            <w:rFonts w:ascii="Poppins" w:hAnsi="Poppins"/>
            <w:b/>
            <w:sz w:val="20"/>
            <w:szCs w:val="20"/>
            <w:rPrChange w:id="10494" w:author="thuyhuynh" w:date="2023-05-08T11:25:00Z">
              <w:rPr>
                <w:b/>
              </w:rPr>
            </w:rPrChange>
          </w:rPr>
          <w:delText>CRCust</w:delText>
        </w:r>
        <w:r w:rsidR="003729DB" w:rsidRPr="00116AAA" w:rsidDel="004128AE">
          <w:rPr>
            <w:rFonts w:ascii="Poppins" w:hAnsi="Poppins"/>
            <w:b/>
            <w:sz w:val="20"/>
            <w:szCs w:val="20"/>
            <w:rPrChange w:id="10495" w:author="thuyhuynh" w:date="2023-05-08T11:25:00Z">
              <w:rPr>
                <w:b/>
              </w:rPr>
            </w:rPrChange>
          </w:rPr>
          <w:delText xml:space="preserve"> </w:delText>
        </w:r>
        <w:r w:rsidRPr="00116AAA" w:rsidDel="004128AE">
          <w:rPr>
            <w:rFonts w:ascii="Poppins" w:hAnsi="Poppins"/>
            <w:sz w:val="20"/>
            <w:szCs w:val="20"/>
            <w:rPrChange w:id="10496" w:author="thuyhuynh" w:date="2023-05-08T11:25:00Z">
              <w:rPr/>
            </w:rPrChange>
          </w:rPr>
          <w:delText xml:space="preserve">(private key of user): a private key used by the user to sign </w:delText>
        </w:r>
        <w:r w:rsidR="00C10E7D" w:rsidRPr="00116AAA" w:rsidDel="004128AE">
          <w:rPr>
            <w:rFonts w:ascii="Poppins" w:hAnsi="Poppins"/>
            <w:sz w:val="20"/>
            <w:szCs w:val="20"/>
            <w:lang w:eastAsia="ko-KR"/>
            <w:rPrChange w:id="10497" w:author="thuyhuynh" w:date="2023-05-08T11:25:00Z">
              <w:rPr>
                <w:lang w:eastAsia="ko-KR"/>
              </w:rPr>
            </w:rPrChange>
          </w:rPr>
          <w:delText xml:space="preserve">the </w:delText>
        </w:r>
        <w:r w:rsidRPr="00116AAA" w:rsidDel="004128AE">
          <w:rPr>
            <w:rFonts w:ascii="Poppins" w:hAnsi="Poppins"/>
            <w:sz w:val="20"/>
            <w:szCs w:val="20"/>
            <w:rPrChange w:id="10498" w:author="thuyhuynh" w:date="2023-05-08T11:25:00Z">
              <w:rPr/>
            </w:rPrChange>
          </w:rPr>
          <w:delText xml:space="preserve">data sent to </w:delText>
        </w:r>
        <w:r w:rsidR="00C10E7D" w:rsidRPr="00116AAA" w:rsidDel="004128AE">
          <w:rPr>
            <w:rFonts w:ascii="Poppins" w:hAnsi="Poppins"/>
            <w:sz w:val="20"/>
            <w:szCs w:val="20"/>
            <w:lang w:eastAsia="ko-KR"/>
            <w:rPrChange w:id="10499" w:author="thuyhuynh" w:date="2023-05-08T11:25:00Z">
              <w:rPr>
                <w:lang w:eastAsia="ko-KR"/>
              </w:rPr>
            </w:rPrChange>
          </w:rPr>
          <w:delText xml:space="preserve">the </w:delText>
        </w:r>
        <w:r w:rsidRPr="00116AAA" w:rsidDel="004128AE">
          <w:rPr>
            <w:rFonts w:ascii="Poppins" w:hAnsi="Poppins"/>
            <w:sz w:val="20"/>
            <w:szCs w:val="20"/>
            <w:rPrChange w:id="10500" w:author="thuyhuynh" w:date="2023-05-08T11:25:00Z">
              <w:rPr/>
            </w:rPrChange>
          </w:rPr>
          <w:delText xml:space="preserve">device and to decrypt </w:delText>
        </w:r>
        <w:r w:rsidR="00C10E7D" w:rsidRPr="00116AAA" w:rsidDel="004128AE">
          <w:rPr>
            <w:rFonts w:ascii="Poppins" w:hAnsi="Poppins"/>
            <w:sz w:val="20"/>
            <w:szCs w:val="20"/>
            <w:lang w:eastAsia="ko-KR"/>
            <w:rPrChange w:id="10501" w:author="thuyhuynh" w:date="2023-05-08T11:25:00Z">
              <w:rPr>
                <w:lang w:eastAsia="ko-KR"/>
              </w:rPr>
            </w:rPrChange>
          </w:rPr>
          <w:delText xml:space="preserve">the </w:delText>
        </w:r>
        <w:r w:rsidRPr="00116AAA" w:rsidDel="004128AE">
          <w:rPr>
            <w:rFonts w:ascii="Poppins" w:hAnsi="Poppins"/>
            <w:sz w:val="20"/>
            <w:szCs w:val="20"/>
            <w:rPrChange w:id="10502" w:author="thuyhuynh" w:date="2023-05-08T11:25:00Z">
              <w:rPr/>
            </w:rPrChange>
          </w:rPr>
          <w:delText xml:space="preserve">data received from </w:delText>
        </w:r>
        <w:r w:rsidR="00C10E7D" w:rsidRPr="00116AAA" w:rsidDel="004128AE">
          <w:rPr>
            <w:rFonts w:ascii="Poppins" w:hAnsi="Poppins"/>
            <w:sz w:val="20"/>
            <w:szCs w:val="20"/>
            <w:lang w:eastAsia="ko-KR"/>
            <w:rPrChange w:id="10503" w:author="thuyhuynh" w:date="2023-05-08T11:25:00Z">
              <w:rPr>
                <w:lang w:eastAsia="ko-KR"/>
              </w:rPr>
            </w:rPrChange>
          </w:rPr>
          <w:delText xml:space="preserve">the </w:delText>
        </w:r>
        <w:r w:rsidRPr="00116AAA" w:rsidDel="004128AE">
          <w:rPr>
            <w:rFonts w:ascii="Poppins" w:hAnsi="Poppins"/>
            <w:sz w:val="20"/>
            <w:szCs w:val="20"/>
            <w:rPrChange w:id="10504" w:author="thuyhuynh" w:date="2023-05-08T11:25:00Z">
              <w:rPr/>
            </w:rPrChange>
          </w:rPr>
          <w:delText>device</w:delText>
        </w:r>
        <w:r w:rsidR="00C10E7D" w:rsidRPr="00116AAA" w:rsidDel="004128AE">
          <w:rPr>
            <w:rFonts w:ascii="Poppins" w:hAnsi="Poppins"/>
            <w:sz w:val="20"/>
            <w:szCs w:val="20"/>
            <w:lang w:eastAsia="ko-KR"/>
            <w:rPrChange w:id="10505" w:author="thuyhuynh" w:date="2023-05-08T11:25:00Z">
              <w:rPr>
                <w:lang w:eastAsia="ko-KR"/>
              </w:rPr>
            </w:rPrChange>
          </w:rPr>
          <w:delText>.</w:delText>
        </w:r>
      </w:del>
    </w:p>
    <w:p w:rsidR="008D0823" w:rsidRPr="00116AAA" w:rsidDel="004128AE" w:rsidRDefault="008D0823">
      <w:pPr>
        <w:pStyle w:val="ListParagraph"/>
        <w:rPr>
          <w:del w:id="10506" w:author="thuyhuynh" w:date="2022-03-30T15:29:00Z"/>
          <w:rFonts w:ascii="Poppins" w:hAnsi="Poppins"/>
          <w:sz w:val="20"/>
          <w:szCs w:val="20"/>
          <w:rPrChange w:id="10507" w:author="thuyhuynh" w:date="2023-05-08T11:25:00Z">
            <w:rPr>
              <w:del w:id="10508" w:author="thuyhuynh" w:date="2022-03-30T15:29:00Z"/>
            </w:rPr>
          </w:rPrChange>
        </w:rPr>
      </w:pPr>
    </w:p>
    <w:p w:rsidR="000E69CF" w:rsidRPr="00116AAA" w:rsidDel="004128AE" w:rsidRDefault="000E69CF" w:rsidP="00CB68AF">
      <w:pPr>
        <w:pStyle w:val="ListParagraph"/>
        <w:numPr>
          <w:ilvl w:val="0"/>
          <w:numId w:val="7"/>
        </w:numPr>
        <w:rPr>
          <w:del w:id="10509" w:author="thuyhuynh" w:date="2022-03-30T15:29:00Z"/>
          <w:rFonts w:ascii="Poppins" w:hAnsi="Poppins"/>
          <w:sz w:val="20"/>
          <w:szCs w:val="20"/>
          <w:rPrChange w:id="10510" w:author="thuyhuynh" w:date="2023-05-08T11:25:00Z">
            <w:rPr>
              <w:del w:id="10511" w:author="thuyhuynh" w:date="2022-03-30T15:29:00Z"/>
            </w:rPr>
          </w:rPrChange>
        </w:rPr>
      </w:pPr>
      <w:del w:id="10512" w:author="thuyhuynh" w:date="2022-03-30T15:29:00Z">
        <w:r w:rsidRPr="00116AAA" w:rsidDel="004128AE">
          <w:rPr>
            <w:rFonts w:ascii="Poppins" w:hAnsi="Poppins"/>
            <w:b/>
            <w:sz w:val="20"/>
            <w:szCs w:val="20"/>
            <w:rPrChange w:id="10513" w:author="thuyhuynh" w:date="2023-05-08T11:25:00Z">
              <w:rPr>
                <w:b/>
              </w:rPr>
            </w:rPrChange>
          </w:rPr>
          <w:delText>CUCust</w:delText>
        </w:r>
        <w:r w:rsidR="003729DB" w:rsidRPr="00116AAA" w:rsidDel="004128AE">
          <w:rPr>
            <w:rFonts w:ascii="Poppins" w:hAnsi="Poppins"/>
            <w:b/>
            <w:sz w:val="20"/>
            <w:szCs w:val="20"/>
            <w:rPrChange w:id="10514" w:author="thuyhuynh" w:date="2023-05-08T11:25:00Z">
              <w:rPr>
                <w:b/>
              </w:rPr>
            </w:rPrChange>
          </w:rPr>
          <w:delText xml:space="preserve"> </w:delText>
        </w:r>
        <w:r w:rsidRPr="00116AAA" w:rsidDel="004128AE">
          <w:rPr>
            <w:rFonts w:ascii="Poppins" w:hAnsi="Poppins"/>
            <w:sz w:val="20"/>
            <w:szCs w:val="20"/>
            <w:rPrChange w:id="10515" w:author="thuyhuynh" w:date="2023-05-08T11:25:00Z">
              <w:rPr/>
            </w:rPrChange>
          </w:rPr>
          <w:delText xml:space="preserve">(public key of user): a public key used by the device to verify </w:delText>
        </w:r>
        <w:r w:rsidR="00C10E7D" w:rsidRPr="00116AAA" w:rsidDel="004128AE">
          <w:rPr>
            <w:rFonts w:ascii="Poppins" w:hAnsi="Poppins"/>
            <w:sz w:val="20"/>
            <w:szCs w:val="20"/>
            <w:lang w:eastAsia="ko-KR"/>
            <w:rPrChange w:id="10516" w:author="thuyhuynh" w:date="2023-05-08T11:25:00Z">
              <w:rPr>
                <w:lang w:eastAsia="ko-KR"/>
              </w:rPr>
            </w:rPrChange>
          </w:rPr>
          <w:delText xml:space="preserve">the </w:delText>
        </w:r>
        <w:r w:rsidRPr="00116AAA" w:rsidDel="004128AE">
          <w:rPr>
            <w:rFonts w:ascii="Poppins" w:hAnsi="Poppins"/>
            <w:sz w:val="20"/>
            <w:szCs w:val="20"/>
            <w:rPrChange w:id="10517" w:author="thuyhuynh" w:date="2023-05-08T11:25:00Z">
              <w:rPr/>
            </w:rPrChange>
          </w:rPr>
          <w:delText xml:space="preserve">data received from user and to encrypt </w:delText>
        </w:r>
        <w:r w:rsidR="00C10E7D" w:rsidRPr="00116AAA" w:rsidDel="004128AE">
          <w:rPr>
            <w:rFonts w:ascii="Poppins" w:hAnsi="Poppins"/>
            <w:sz w:val="20"/>
            <w:szCs w:val="20"/>
            <w:lang w:eastAsia="ko-KR"/>
            <w:rPrChange w:id="10518" w:author="thuyhuynh" w:date="2023-05-08T11:25:00Z">
              <w:rPr>
                <w:lang w:eastAsia="ko-KR"/>
              </w:rPr>
            </w:rPrChange>
          </w:rPr>
          <w:delText xml:space="preserve">the </w:delText>
        </w:r>
        <w:r w:rsidRPr="00116AAA" w:rsidDel="004128AE">
          <w:rPr>
            <w:rFonts w:ascii="Poppins" w:hAnsi="Poppins"/>
            <w:sz w:val="20"/>
            <w:szCs w:val="20"/>
            <w:rPrChange w:id="10519" w:author="thuyhuynh" w:date="2023-05-08T11:25:00Z">
              <w:rPr/>
            </w:rPrChange>
          </w:rPr>
          <w:delText xml:space="preserve">data sent to </w:delText>
        </w:r>
        <w:r w:rsidR="00C10E7D" w:rsidRPr="00116AAA" w:rsidDel="004128AE">
          <w:rPr>
            <w:rFonts w:ascii="Poppins" w:hAnsi="Poppins"/>
            <w:sz w:val="20"/>
            <w:szCs w:val="20"/>
            <w:lang w:eastAsia="ko-KR"/>
            <w:rPrChange w:id="10520" w:author="thuyhuynh" w:date="2023-05-08T11:25:00Z">
              <w:rPr>
                <w:lang w:eastAsia="ko-KR"/>
              </w:rPr>
            </w:rPrChange>
          </w:rPr>
          <w:delText xml:space="preserve">the </w:delText>
        </w:r>
        <w:r w:rsidRPr="00116AAA" w:rsidDel="004128AE">
          <w:rPr>
            <w:rFonts w:ascii="Poppins" w:hAnsi="Poppins"/>
            <w:sz w:val="20"/>
            <w:szCs w:val="20"/>
            <w:rPrChange w:id="10521" w:author="thuyhuynh" w:date="2023-05-08T11:25:00Z">
              <w:rPr/>
            </w:rPrChange>
          </w:rPr>
          <w:delText>user</w:delText>
        </w:r>
        <w:r w:rsidR="00C10E7D" w:rsidRPr="00116AAA" w:rsidDel="004128AE">
          <w:rPr>
            <w:rFonts w:ascii="Poppins" w:hAnsi="Poppins"/>
            <w:sz w:val="20"/>
            <w:szCs w:val="20"/>
            <w:lang w:eastAsia="ko-KR"/>
            <w:rPrChange w:id="10522" w:author="thuyhuynh" w:date="2023-05-08T11:25:00Z">
              <w:rPr>
                <w:lang w:eastAsia="ko-KR"/>
              </w:rPr>
            </w:rPrChange>
          </w:rPr>
          <w:delText>.</w:delText>
        </w:r>
      </w:del>
    </w:p>
    <w:p w:rsidR="000E69CF" w:rsidRPr="00116AAA" w:rsidDel="004128AE" w:rsidRDefault="000E69CF" w:rsidP="000E69CF">
      <w:pPr>
        <w:jc w:val="both"/>
        <w:rPr>
          <w:del w:id="10523" w:author="thuyhuynh" w:date="2022-03-30T15:29:00Z"/>
          <w:rFonts w:ascii="Poppins" w:hAnsi="Poppins"/>
          <w:sz w:val="20"/>
          <w:szCs w:val="20"/>
          <w:rPrChange w:id="10524" w:author="thuyhuynh" w:date="2023-05-08T11:25:00Z">
            <w:rPr>
              <w:del w:id="10525" w:author="thuyhuynh" w:date="2022-03-30T15:29:00Z"/>
            </w:rPr>
          </w:rPrChange>
        </w:rPr>
      </w:pPr>
    </w:p>
    <w:p w:rsidR="008D0823" w:rsidRPr="00116AAA" w:rsidDel="004128AE" w:rsidRDefault="000E69CF">
      <w:pPr>
        <w:jc w:val="both"/>
        <w:rPr>
          <w:del w:id="10526" w:author="thuyhuynh" w:date="2022-03-30T15:29:00Z"/>
          <w:rFonts w:ascii="Poppins" w:hAnsi="Poppins"/>
          <w:b/>
          <w:sz w:val="20"/>
          <w:szCs w:val="20"/>
          <w:lang w:eastAsia="ko-KR"/>
          <w:rPrChange w:id="10527" w:author="thuyhuynh" w:date="2023-05-08T11:25:00Z">
            <w:rPr>
              <w:del w:id="10528" w:author="thuyhuynh" w:date="2022-03-30T15:29:00Z"/>
              <w:b/>
              <w:lang w:eastAsia="ko-KR"/>
            </w:rPr>
          </w:rPrChange>
        </w:rPr>
      </w:pPr>
      <w:del w:id="10529" w:author="thuyhuynh" w:date="2022-03-30T15:29:00Z">
        <w:r w:rsidRPr="00116AAA" w:rsidDel="004128AE">
          <w:rPr>
            <w:rFonts w:ascii="Poppins" w:hAnsi="Poppins"/>
            <w:sz w:val="20"/>
            <w:szCs w:val="20"/>
            <w:rPrChange w:id="10530" w:author="thuyhuynh" w:date="2023-05-08T11:25:00Z">
              <w:rPr/>
            </w:rPrChange>
          </w:rPr>
          <w:delText xml:space="preserve">The device needs to be provided with the keys </w:delText>
        </w:r>
        <w:r w:rsidRPr="00116AAA" w:rsidDel="004128AE">
          <w:rPr>
            <w:rFonts w:ascii="Poppins" w:hAnsi="Poppins"/>
            <w:b/>
            <w:sz w:val="20"/>
            <w:szCs w:val="20"/>
            <w:rPrChange w:id="10531" w:author="thuyhuynh" w:date="2023-05-08T11:25:00Z">
              <w:rPr>
                <w:b/>
              </w:rPr>
            </w:rPrChange>
          </w:rPr>
          <w:delText>CRCam</w:delText>
        </w:r>
        <w:r w:rsidRPr="00116AAA" w:rsidDel="004128AE">
          <w:rPr>
            <w:rFonts w:ascii="Poppins" w:hAnsi="Poppins"/>
            <w:sz w:val="20"/>
            <w:szCs w:val="20"/>
            <w:rPrChange w:id="10532" w:author="thuyhuynh" w:date="2023-05-08T11:25:00Z">
              <w:rPr/>
            </w:rPrChange>
          </w:rPr>
          <w:delText xml:space="preserve"> and </w:delText>
        </w:r>
        <w:r w:rsidRPr="00116AAA" w:rsidDel="004128AE">
          <w:rPr>
            <w:rFonts w:ascii="Poppins" w:hAnsi="Poppins"/>
            <w:b/>
            <w:sz w:val="20"/>
            <w:szCs w:val="20"/>
            <w:rPrChange w:id="10533" w:author="thuyhuynh" w:date="2023-05-08T11:25:00Z">
              <w:rPr>
                <w:b/>
              </w:rPr>
            </w:rPrChange>
          </w:rPr>
          <w:delText>CUCust</w:delText>
        </w:r>
        <w:r w:rsidRPr="00116AAA" w:rsidDel="004128AE">
          <w:rPr>
            <w:rFonts w:ascii="Poppins" w:hAnsi="Poppins"/>
            <w:sz w:val="20"/>
            <w:szCs w:val="20"/>
            <w:rPrChange w:id="10534" w:author="thuyhuynh" w:date="2023-05-08T11:25:00Z">
              <w:rPr/>
            </w:rPrChange>
          </w:rPr>
          <w:delText xml:space="preserve"> before </w:delText>
        </w:r>
        <w:r w:rsidR="00C10E7D" w:rsidRPr="00116AAA" w:rsidDel="004128AE">
          <w:rPr>
            <w:rFonts w:ascii="Poppins" w:hAnsi="Poppins"/>
            <w:sz w:val="20"/>
            <w:szCs w:val="20"/>
            <w:lang w:eastAsia="ko-KR"/>
            <w:rPrChange w:id="10535" w:author="thuyhuynh" w:date="2023-05-08T11:25:00Z">
              <w:rPr>
                <w:lang w:eastAsia="ko-KR"/>
              </w:rPr>
            </w:rPrChange>
          </w:rPr>
          <w:delText xml:space="preserve">the </w:delText>
        </w:r>
        <w:r w:rsidRPr="00116AAA" w:rsidDel="004128AE">
          <w:rPr>
            <w:rFonts w:ascii="Poppins" w:hAnsi="Poppins"/>
            <w:sz w:val="20"/>
            <w:szCs w:val="20"/>
            <w:rPrChange w:id="10536" w:author="thuyhuynh" w:date="2023-05-08T11:25:00Z">
              <w:rPr/>
            </w:rPrChange>
          </w:rPr>
          <w:delText xml:space="preserve">user is able to call any function in cryptographic version. </w:delText>
        </w:r>
        <w:r w:rsidR="00C10E7D" w:rsidRPr="00116AAA" w:rsidDel="004128AE">
          <w:rPr>
            <w:rFonts w:ascii="Poppins" w:hAnsi="Poppins"/>
            <w:sz w:val="20"/>
            <w:szCs w:val="20"/>
            <w:lang w:eastAsia="ko-KR"/>
            <w:rPrChange w:id="10537" w:author="thuyhuynh" w:date="2023-05-08T11:25:00Z">
              <w:rPr>
                <w:lang w:eastAsia="ko-KR"/>
              </w:rPr>
            </w:rPrChange>
          </w:rPr>
          <w:delText>The u</w:delText>
        </w:r>
        <w:r w:rsidRPr="00116AAA" w:rsidDel="004128AE">
          <w:rPr>
            <w:rFonts w:ascii="Poppins" w:hAnsi="Poppins"/>
            <w:sz w:val="20"/>
            <w:szCs w:val="20"/>
            <w:rPrChange w:id="10538" w:author="thuyhuynh" w:date="2023-05-08T11:25:00Z">
              <w:rPr/>
            </w:rPrChange>
          </w:rPr>
          <w:delText>ser also needs to manage the corresponding</w:delText>
        </w:r>
        <w:r w:rsidR="00B91528" w:rsidRPr="00116AAA" w:rsidDel="004128AE">
          <w:rPr>
            <w:rFonts w:ascii="Poppins" w:hAnsi="Poppins"/>
            <w:sz w:val="20"/>
            <w:szCs w:val="20"/>
            <w:rPrChange w:id="10539" w:author="thuyhuynh" w:date="2023-05-08T11:25:00Z">
              <w:rPr/>
            </w:rPrChange>
          </w:rPr>
          <w:delText xml:space="preserve"> </w:delText>
        </w:r>
        <w:r w:rsidRPr="00116AAA" w:rsidDel="004128AE">
          <w:rPr>
            <w:rFonts w:ascii="Poppins" w:hAnsi="Poppins"/>
            <w:sz w:val="20"/>
            <w:szCs w:val="20"/>
            <w:rPrChange w:id="10540" w:author="thuyhuynh" w:date="2023-05-08T11:25:00Z">
              <w:rPr/>
            </w:rPrChange>
          </w:rPr>
          <w:delText>key</w:delText>
        </w:r>
        <w:r w:rsidRPr="00116AAA" w:rsidDel="004128AE">
          <w:rPr>
            <w:rFonts w:ascii="Poppins" w:hAnsi="Poppins"/>
            <w:sz w:val="20"/>
            <w:szCs w:val="20"/>
            <w:lang w:eastAsia="ko-KR"/>
            <w:rPrChange w:id="10541" w:author="thuyhuynh" w:date="2023-05-08T11:25:00Z">
              <w:rPr>
                <w:lang w:eastAsia="ko-KR"/>
              </w:rPr>
            </w:rPrChange>
          </w:rPr>
          <w:delText>s</w:delText>
        </w:r>
        <w:r w:rsidR="00B91528" w:rsidRPr="00116AAA" w:rsidDel="004128AE">
          <w:rPr>
            <w:rFonts w:ascii="Poppins" w:hAnsi="Poppins"/>
            <w:sz w:val="20"/>
            <w:szCs w:val="20"/>
            <w:lang w:eastAsia="ko-KR"/>
            <w:rPrChange w:id="10542" w:author="thuyhuynh" w:date="2023-05-08T11:25:00Z">
              <w:rPr>
                <w:lang w:eastAsia="ko-KR"/>
              </w:rPr>
            </w:rPrChange>
          </w:rPr>
          <w:delText xml:space="preserve"> </w:delText>
        </w:r>
        <w:r w:rsidRPr="00116AAA" w:rsidDel="004128AE">
          <w:rPr>
            <w:rFonts w:ascii="Poppins" w:hAnsi="Poppins"/>
            <w:b/>
            <w:sz w:val="20"/>
            <w:szCs w:val="20"/>
            <w:rPrChange w:id="10543" w:author="thuyhuynh" w:date="2023-05-08T11:25:00Z">
              <w:rPr>
                <w:b/>
              </w:rPr>
            </w:rPrChange>
          </w:rPr>
          <w:delText>CRCust</w:delText>
        </w:r>
        <w:r w:rsidRPr="00116AAA" w:rsidDel="004128AE">
          <w:rPr>
            <w:rFonts w:ascii="Poppins" w:hAnsi="Poppins"/>
            <w:sz w:val="20"/>
            <w:szCs w:val="20"/>
            <w:rPrChange w:id="10544" w:author="thuyhuynh" w:date="2023-05-08T11:25:00Z">
              <w:rPr/>
            </w:rPrChange>
          </w:rPr>
          <w:delText xml:space="preserve"> and </w:delText>
        </w:r>
        <w:r w:rsidRPr="00116AAA" w:rsidDel="004128AE">
          <w:rPr>
            <w:rFonts w:ascii="Poppins" w:hAnsi="Poppins"/>
            <w:b/>
            <w:sz w:val="20"/>
            <w:szCs w:val="20"/>
            <w:rPrChange w:id="10545" w:author="thuyhuynh" w:date="2023-05-08T11:25:00Z">
              <w:rPr>
                <w:b/>
              </w:rPr>
            </w:rPrChange>
          </w:rPr>
          <w:delText>CUCam</w:delText>
        </w:r>
        <w:r w:rsidR="00B91528" w:rsidRPr="00116AAA" w:rsidDel="004128AE">
          <w:rPr>
            <w:rFonts w:ascii="Poppins" w:hAnsi="Poppins"/>
            <w:b/>
            <w:sz w:val="20"/>
            <w:szCs w:val="20"/>
            <w:rPrChange w:id="10546" w:author="thuyhuynh" w:date="2023-05-08T11:25:00Z">
              <w:rPr>
                <w:b/>
              </w:rPr>
            </w:rPrChange>
          </w:rPr>
          <w:delText xml:space="preserve"> </w:delText>
        </w:r>
        <w:r w:rsidRPr="00116AAA" w:rsidDel="004128AE">
          <w:rPr>
            <w:rFonts w:ascii="Poppins" w:hAnsi="Poppins"/>
            <w:sz w:val="20"/>
            <w:szCs w:val="20"/>
            <w:lang w:eastAsia="ko-KR"/>
            <w:rPrChange w:id="10547" w:author="thuyhuynh" w:date="2023-05-08T11:25:00Z">
              <w:rPr>
                <w:lang w:eastAsia="ko-KR"/>
              </w:rPr>
            </w:rPrChange>
          </w:rPr>
          <w:delText>at</w:delText>
        </w:r>
        <w:r w:rsidR="00B91528" w:rsidRPr="00116AAA" w:rsidDel="004128AE">
          <w:rPr>
            <w:rFonts w:ascii="Poppins" w:hAnsi="Poppins"/>
            <w:sz w:val="20"/>
            <w:szCs w:val="20"/>
            <w:lang w:eastAsia="ko-KR"/>
            <w:rPrChange w:id="10548" w:author="thuyhuynh" w:date="2023-05-08T11:25:00Z">
              <w:rPr>
                <w:lang w:eastAsia="ko-KR"/>
              </w:rPr>
            </w:rPrChange>
          </w:rPr>
          <w:delText xml:space="preserve"> </w:delText>
        </w:r>
        <w:r w:rsidRPr="00116AAA" w:rsidDel="004128AE">
          <w:rPr>
            <w:rFonts w:ascii="Poppins" w:hAnsi="Poppins"/>
            <w:sz w:val="20"/>
            <w:szCs w:val="20"/>
            <w:rPrChange w:id="10549" w:author="thuyhuynh" w:date="2023-05-08T11:25:00Z">
              <w:rPr/>
            </w:rPrChange>
          </w:rPr>
          <w:delText>his/her own site (</w:delText>
        </w:r>
        <w:r w:rsidR="00D67F27" w:rsidRPr="00116AAA" w:rsidDel="004128AE">
          <w:rPr>
            <w:rFonts w:ascii="Poppins" w:hAnsi="Poppins"/>
            <w:sz w:val="20"/>
            <w:szCs w:val="20"/>
            <w:rPrChange w:id="10550" w:author="thuyhuynh" w:date="2023-05-08T11:25:00Z">
              <w:rPr/>
            </w:rPrChange>
          </w:rPr>
          <w:fldChar w:fldCharType="begin"/>
        </w:r>
        <w:r w:rsidRPr="00116AAA" w:rsidDel="004128AE">
          <w:rPr>
            <w:rFonts w:ascii="Poppins" w:hAnsi="Poppins"/>
            <w:sz w:val="20"/>
            <w:szCs w:val="20"/>
            <w:rPrChange w:id="10551" w:author="thuyhuynh" w:date="2023-05-08T11:25:00Z">
              <w:rPr/>
            </w:rPrChange>
          </w:rPr>
          <w:delInstrText xml:space="preserve"> REF _Ref261283578 \h </w:delInstrText>
        </w:r>
      </w:del>
      <w:r w:rsidR="00116AAA" w:rsidRPr="00116AAA">
        <w:rPr>
          <w:rFonts w:ascii="Poppins" w:hAnsi="Poppins" w:hint="eastAsia"/>
          <w:sz w:val="20"/>
          <w:szCs w:val="20"/>
          <w:rPrChange w:id="10552" w:author="thuyhuynh" w:date="2023-05-08T11:25:00Z">
            <w:rPr>
              <w:rFonts w:ascii="Poppins" w:hAnsi="Poppins" w:hint="eastAsia"/>
            </w:rPr>
          </w:rPrChange>
        </w:rPr>
        <w:instrText xml:space="preserve"> \* MERGEFORMAT </w:instrText>
      </w:r>
      <w:del w:id="10553" w:author="thuyhuynh" w:date="2022-03-30T15:29:00Z">
        <w:r w:rsidR="00D67F27" w:rsidRPr="00116AAA" w:rsidDel="004128AE">
          <w:rPr>
            <w:rFonts w:ascii="Poppins" w:hAnsi="Poppins"/>
            <w:sz w:val="20"/>
            <w:szCs w:val="20"/>
            <w:rPrChange w:id="10554" w:author="thuyhuynh" w:date="2023-05-08T11:25:00Z">
              <w:rPr>
                <w:rFonts w:ascii="Poppins" w:hAnsi="Poppins"/>
                <w:sz w:val="20"/>
                <w:szCs w:val="20"/>
              </w:rPr>
            </w:rPrChange>
          </w:rPr>
        </w:r>
        <w:r w:rsidR="00D67F27" w:rsidRPr="00116AAA" w:rsidDel="004128AE">
          <w:rPr>
            <w:rFonts w:ascii="Poppins" w:hAnsi="Poppins"/>
            <w:sz w:val="20"/>
            <w:szCs w:val="20"/>
            <w:rPrChange w:id="10555" w:author="thuyhuynh" w:date="2023-05-08T11:25:00Z">
              <w:rPr/>
            </w:rPrChange>
          </w:rPr>
          <w:fldChar w:fldCharType="separate"/>
        </w:r>
      </w:del>
      <w:ins w:id="10556" w:author="TANBAO" w:date="2014-01-09T12:05:00Z">
        <w:del w:id="10557" w:author="thuyhuynh" w:date="2022-03-30T15:29:00Z">
          <w:r w:rsidR="00442201" w:rsidRPr="00116AAA" w:rsidDel="004128AE">
            <w:rPr>
              <w:rFonts w:ascii="Poppins" w:hAnsi="Poppins"/>
              <w:sz w:val="20"/>
              <w:szCs w:val="20"/>
              <w:rPrChange w:id="10558" w:author="thuyhuynh" w:date="2023-05-08T11:25:00Z">
                <w:rPr/>
              </w:rPrChange>
            </w:rPr>
            <w:delText xml:space="preserve">Figure </w:delText>
          </w:r>
          <w:r w:rsidR="00442201" w:rsidRPr="00116AAA" w:rsidDel="004128AE">
            <w:rPr>
              <w:rFonts w:ascii="Poppins" w:hAnsi="Poppins"/>
              <w:noProof/>
              <w:sz w:val="20"/>
              <w:szCs w:val="20"/>
              <w:rPrChange w:id="10559" w:author="thuyhuynh" w:date="2023-05-08T11:25:00Z">
                <w:rPr>
                  <w:noProof/>
                </w:rPr>
              </w:rPrChange>
            </w:rPr>
            <w:delText>1</w:delText>
          </w:r>
        </w:del>
      </w:ins>
      <w:del w:id="10560" w:author="thuyhuynh" w:date="2022-03-30T15:29:00Z">
        <w:r w:rsidR="00197EE7" w:rsidRPr="00116AAA" w:rsidDel="004128AE">
          <w:rPr>
            <w:rFonts w:ascii="Poppins" w:hAnsi="Poppins"/>
            <w:sz w:val="20"/>
            <w:szCs w:val="20"/>
            <w:rPrChange w:id="10561" w:author="thuyhuynh" w:date="2023-05-08T11:25:00Z">
              <w:rPr/>
            </w:rPrChange>
          </w:rPr>
          <w:delText xml:space="preserve">Figure </w:delText>
        </w:r>
        <w:r w:rsidR="00197EE7" w:rsidRPr="00116AAA" w:rsidDel="004128AE">
          <w:rPr>
            <w:rFonts w:ascii="Poppins" w:hAnsi="Poppins"/>
            <w:noProof/>
            <w:sz w:val="20"/>
            <w:szCs w:val="20"/>
            <w:rPrChange w:id="10562" w:author="thuyhuynh" w:date="2023-05-08T11:25:00Z">
              <w:rPr>
                <w:noProof/>
              </w:rPr>
            </w:rPrChange>
          </w:rPr>
          <w:delText>1</w:delText>
        </w:r>
        <w:r w:rsidR="00D67F27" w:rsidRPr="00116AAA" w:rsidDel="004128AE">
          <w:rPr>
            <w:rFonts w:ascii="Poppins" w:hAnsi="Poppins"/>
            <w:sz w:val="20"/>
            <w:szCs w:val="20"/>
            <w:rPrChange w:id="10563" w:author="thuyhuynh" w:date="2023-05-08T11:25:00Z">
              <w:rPr/>
            </w:rPrChange>
          </w:rPr>
          <w:fldChar w:fldCharType="end"/>
        </w:r>
        <w:r w:rsidRPr="00116AAA" w:rsidDel="004128AE">
          <w:rPr>
            <w:rFonts w:ascii="Poppins" w:hAnsi="Poppins"/>
            <w:sz w:val="20"/>
            <w:szCs w:val="20"/>
            <w:rPrChange w:id="10564" w:author="thuyhuynh" w:date="2023-05-08T11:25:00Z">
              <w:rPr/>
            </w:rPrChange>
          </w:rPr>
          <w:delText>).</w:delText>
        </w:r>
      </w:del>
    </w:p>
    <w:p w:rsidR="000E69CF" w:rsidRPr="00116AAA" w:rsidDel="004128AE" w:rsidRDefault="000E69CF" w:rsidP="000E69CF">
      <w:pPr>
        <w:rPr>
          <w:del w:id="10565" w:author="thuyhuynh" w:date="2022-03-30T15:29:00Z"/>
          <w:rFonts w:ascii="Poppins" w:hAnsi="Poppins"/>
          <w:b/>
          <w:sz w:val="20"/>
          <w:szCs w:val="20"/>
          <w:lang w:eastAsia="ko-KR"/>
          <w:rPrChange w:id="10566" w:author="thuyhuynh" w:date="2023-05-08T11:25:00Z">
            <w:rPr>
              <w:del w:id="10567" w:author="thuyhuynh" w:date="2022-03-30T15:29:00Z"/>
              <w:b/>
              <w:lang w:eastAsia="ko-KR"/>
            </w:rPr>
          </w:rPrChange>
        </w:rPr>
      </w:pPr>
    </w:p>
    <w:p w:rsidR="000E69CF" w:rsidRPr="00116AAA" w:rsidDel="004128AE" w:rsidRDefault="008D0823" w:rsidP="000E69CF">
      <w:pPr>
        <w:jc w:val="center"/>
        <w:rPr>
          <w:del w:id="10568" w:author="thuyhuynh" w:date="2022-03-30T15:29:00Z"/>
          <w:rFonts w:ascii="Poppins" w:hAnsi="Poppins"/>
          <w:sz w:val="20"/>
          <w:szCs w:val="20"/>
          <w:rPrChange w:id="10569" w:author="thuyhuynh" w:date="2023-05-08T11:25:00Z">
            <w:rPr>
              <w:del w:id="10570" w:author="thuyhuynh" w:date="2022-03-30T15:29:00Z"/>
            </w:rPr>
          </w:rPrChange>
        </w:rPr>
      </w:pPr>
      <w:del w:id="10571" w:author="thuyhuynh" w:date="2022-03-30T15:29:00Z">
        <w:r w:rsidRPr="00116AAA" w:rsidDel="004128AE">
          <w:rPr>
            <w:rFonts w:ascii="Poppins" w:hAnsi="Poppins"/>
            <w:noProof/>
            <w:sz w:val="20"/>
            <w:szCs w:val="20"/>
            <w:rPrChange w:id="10572">
              <w:rPr>
                <w:noProof/>
              </w:rPr>
            </w:rPrChange>
          </w:rPr>
          <w:drawing>
            <wp:inline distT="0" distB="0" distL="0" distR="0" wp14:anchorId="1C976946" wp14:editId="77AE6D94">
              <wp:extent cx="3582194" cy="1693437"/>
              <wp:effectExtent l="0" t="0" r="0" b="0"/>
              <wp:docPr id="330" name="그림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7" cstate="print"/>
                      <a:srcRect/>
                      <a:stretch>
                        <a:fillRect/>
                      </a:stretch>
                    </pic:blipFill>
                    <pic:spPr bwMode="auto">
                      <a:xfrm>
                        <a:off x="0" y="0"/>
                        <a:ext cx="3586732" cy="1695582"/>
                      </a:xfrm>
                      <a:prstGeom prst="rect">
                        <a:avLst/>
                      </a:prstGeom>
                      <a:noFill/>
                      <a:ln w="9525">
                        <a:noFill/>
                        <a:miter lim="800000"/>
                        <a:headEnd/>
                        <a:tailEnd/>
                      </a:ln>
                    </pic:spPr>
                  </pic:pic>
                </a:graphicData>
              </a:graphic>
            </wp:inline>
          </w:drawing>
        </w:r>
      </w:del>
    </w:p>
    <w:p w:rsidR="000E69CF" w:rsidRPr="00116AAA" w:rsidDel="004128AE" w:rsidRDefault="000E69CF" w:rsidP="000E69CF">
      <w:pPr>
        <w:pStyle w:val="Caption"/>
        <w:jc w:val="center"/>
        <w:rPr>
          <w:del w:id="10573" w:author="thuyhuynh" w:date="2022-03-30T15:29:00Z"/>
          <w:rFonts w:ascii="Poppins" w:hAnsi="Poppins"/>
          <w:lang w:eastAsia="ko-KR"/>
          <w:rPrChange w:id="10574" w:author="thuyhuynh" w:date="2023-05-08T11:25:00Z">
            <w:rPr>
              <w:del w:id="10575" w:author="thuyhuynh" w:date="2022-03-30T15:29:00Z"/>
              <w:sz w:val="22"/>
              <w:lang w:eastAsia="ko-KR"/>
            </w:rPr>
          </w:rPrChange>
        </w:rPr>
      </w:pPr>
      <w:bookmarkStart w:id="10576" w:name="_Ref261272083"/>
    </w:p>
    <w:p w:rsidR="000E69CF" w:rsidRPr="00116AAA" w:rsidDel="004128AE" w:rsidRDefault="000E69CF" w:rsidP="000E69CF">
      <w:pPr>
        <w:pStyle w:val="Caption"/>
        <w:jc w:val="center"/>
        <w:rPr>
          <w:del w:id="10577" w:author="thuyhuynh" w:date="2022-03-30T15:29:00Z"/>
          <w:rFonts w:ascii="Poppins" w:hAnsi="Poppins"/>
          <w:lang w:eastAsia="ko-KR"/>
          <w:rPrChange w:id="10578" w:author="thuyhuynh" w:date="2023-05-08T11:25:00Z">
            <w:rPr>
              <w:del w:id="10579" w:author="thuyhuynh" w:date="2022-03-30T15:29:00Z"/>
              <w:lang w:eastAsia="ko-KR"/>
            </w:rPr>
          </w:rPrChange>
        </w:rPr>
      </w:pPr>
      <w:bookmarkStart w:id="10580" w:name="_Ref261283578"/>
      <w:del w:id="10581" w:author="thuyhuynh" w:date="2022-03-30T15:29:00Z">
        <w:r w:rsidRPr="00116AAA" w:rsidDel="004128AE">
          <w:rPr>
            <w:rFonts w:ascii="Poppins" w:hAnsi="Poppins"/>
            <w:b w:val="0"/>
            <w:bCs w:val="0"/>
            <w:rPrChange w:id="10582" w:author="thuyhuynh" w:date="2023-05-08T11:25:00Z">
              <w:rPr>
                <w:b w:val="0"/>
                <w:bCs w:val="0"/>
              </w:rPr>
            </w:rPrChange>
          </w:rPr>
          <w:delText xml:space="preserve">Figure </w:delText>
        </w:r>
        <w:r w:rsidR="00D67F27" w:rsidRPr="00116AAA" w:rsidDel="004128AE">
          <w:rPr>
            <w:rFonts w:ascii="Poppins" w:hAnsi="Poppins"/>
            <w:b w:val="0"/>
            <w:bCs w:val="0"/>
            <w:rPrChange w:id="10583" w:author="thuyhuynh" w:date="2023-05-08T11:25:00Z">
              <w:rPr>
                <w:b w:val="0"/>
                <w:bCs w:val="0"/>
              </w:rPr>
            </w:rPrChange>
          </w:rPr>
          <w:fldChar w:fldCharType="begin"/>
        </w:r>
        <w:r w:rsidRPr="00116AAA" w:rsidDel="004128AE">
          <w:rPr>
            <w:rFonts w:ascii="Poppins" w:hAnsi="Poppins"/>
            <w:b w:val="0"/>
            <w:bCs w:val="0"/>
            <w:rPrChange w:id="10584" w:author="thuyhuynh" w:date="2023-05-08T11:25:00Z">
              <w:rPr>
                <w:b w:val="0"/>
                <w:bCs w:val="0"/>
              </w:rPr>
            </w:rPrChange>
          </w:rPr>
          <w:delInstrText xml:space="preserve"> SEQ Figure \* ARABIC </w:delInstrText>
        </w:r>
        <w:r w:rsidR="00D67F27" w:rsidRPr="00116AAA" w:rsidDel="004128AE">
          <w:rPr>
            <w:rFonts w:ascii="Poppins" w:hAnsi="Poppins"/>
            <w:b w:val="0"/>
            <w:bCs w:val="0"/>
            <w:rPrChange w:id="10585" w:author="thuyhuynh" w:date="2023-05-08T11:25:00Z">
              <w:rPr>
                <w:b w:val="0"/>
                <w:bCs w:val="0"/>
              </w:rPr>
            </w:rPrChange>
          </w:rPr>
          <w:fldChar w:fldCharType="separate"/>
        </w:r>
        <w:r w:rsidR="00442201" w:rsidRPr="00116AAA" w:rsidDel="004128AE">
          <w:rPr>
            <w:rFonts w:ascii="Poppins" w:hAnsi="Poppins"/>
            <w:b w:val="0"/>
            <w:bCs w:val="0"/>
            <w:noProof/>
            <w:rPrChange w:id="10586" w:author="thuyhuynh" w:date="2023-05-08T11:25:00Z">
              <w:rPr>
                <w:b w:val="0"/>
                <w:bCs w:val="0"/>
                <w:noProof/>
              </w:rPr>
            </w:rPrChange>
          </w:rPr>
          <w:delText>1</w:delText>
        </w:r>
        <w:r w:rsidR="00D67F27" w:rsidRPr="00116AAA" w:rsidDel="004128AE">
          <w:rPr>
            <w:rFonts w:ascii="Poppins" w:hAnsi="Poppins"/>
            <w:b w:val="0"/>
            <w:bCs w:val="0"/>
            <w:rPrChange w:id="10587" w:author="thuyhuynh" w:date="2023-05-08T11:25:00Z">
              <w:rPr>
                <w:b w:val="0"/>
                <w:bCs w:val="0"/>
              </w:rPr>
            </w:rPrChange>
          </w:rPr>
          <w:fldChar w:fldCharType="end"/>
        </w:r>
        <w:bookmarkEnd w:id="10576"/>
        <w:bookmarkEnd w:id="10580"/>
        <w:r w:rsidRPr="00116AAA" w:rsidDel="004128AE">
          <w:rPr>
            <w:rFonts w:ascii="Poppins" w:hAnsi="Poppins"/>
            <w:b w:val="0"/>
            <w:bCs w:val="0"/>
            <w:rPrChange w:id="10588" w:author="thuyhuynh" w:date="2023-05-08T11:25:00Z">
              <w:rPr>
                <w:b w:val="0"/>
                <w:bCs w:val="0"/>
              </w:rPr>
            </w:rPrChange>
          </w:rPr>
          <w:delText xml:space="preserve">. Distribution of keys between </w:delText>
        </w:r>
        <w:r w:rsidR="00C10E7D" w:rsidRPr="00116AAA" w:rsidDel="004128AE">
          <w:rPr>
            <w:rFonts w:ascii="Poppins" w:hAnsi="Poppins"/>
            <w:b w:val="0"/>
            <w:bCs w:val="0"/>
            <w:lang w:eastAsia="ko-KR"/>
            <w:rPrChange w:id="10589" w:author="thuyhuynh" w:date="2023-05-08T11:25:00Z">
              <w:rPr>
                <w:b w:val="0"/>
                <w:bCs w:val="0"/>
                <w:lang w:eastAsia="ko-KR"/>
              </w:rPr>
            </w:rPrChange>
          </w:rPr>
          <w:delText xml:space="preserve">the </w:delText>
        </w:r>
        <w:r w:rsidRPr="00116AAA" w:rsidDel="004128AE">
          <w:rPr>
            <w:rFonts w:ascii="Poppins" w:hAnsi="Poppins"/>
            <w:b w:val="0"/>
            <w:bCs w:val="0"/>
            <w:rPrChange w:id="10590" w:author="thuyhuynh" w:date="2023-05-08T11:25:00Z">
              <w:rPr>
                <w:b w:val="0"/>
                <w:bCs w:val="0"/>
              </w:rPr>
            </w:rPrChange>
          </w:rPr>
          <w:delText xml:space="preserve">device and </w:delText>
        </w:r>
        <w:r w:rsidR="00C10E7D" w:rsidRPr="00116AAA" w:rsidDel="004128AE">
          <w:rPr>
            <w:rFonts w:ascii="Poppins" w:hAnsi="Poppins"/>
            <w:b w:val="0"/>
            <w:bCs w:val="0"/>
            <w:lang w:eastAsia="ko-KR"/>
            <w:rPrChange w:id="10591" w:author="thuyhuynh" w:date="2023-05-08T11:25:00Z">
              <w:rPr>
                <w:b w:val="0"/>
                <w:bCs w:val="0"/>
                <w:lang w:eastAsia="ko-KR"/>
              </w:rPr>
            </w:rPrChange>
          </w:rPr>
          <w:delText xml:space="preserve">the </w:delText>
        </w:r>
        <w:r w:rsidRPr="00116AAA" w:rsidDel="004128AE">
          <w:rPr>
            <w:rFonts w:ascii="Poppins" w:hAnsi="Poppins"/>
            <w:b w:val="0"/>
            <w:bCs w:val="0"/>
            <w:rPrChange w:id="10592" w:author="thuyhuynh" w:date="2023-05-08T11:25:00Z">
              <w:rPr>
                <w:b w:val="0"/>
                <w:bCs w:val="0"/>
              </w:rPr>
            </w:rPrChange>
          </w:rPr>
          <w:delText>user</w:delText>
        </w:r>
      </w:del>
    </w:p>
    <w:p w:rsidR="000E69CF" w:rsidRPr="00116AAA" w:rsidDel="004128AE" w:rsidRDefault="000E69CF" w:rsidP="000E69CF">
      <w:pPr>
        <w:jc w:val="both"/>
        <w:rPr>
          <w:del w:id="10593" w:author="thuyhuynh" w:date="2022-03-30T15:29:00Z"/>
          <w:rFonts w:ascii="Poppins" w:hAnsi="Poppins"/>
          <w:sz w:val="20"/>
          <w:szCs w:val="20"/>
          <w:rPrChange w:id="10594" w:author="thuyhuynh" w:date="2023-05-08T11:25:00Z">
            <w:rPr>
              <w:del w:id="10595" w:author="thuyhuynh" w:date="2022-03-30T15:29:00Z"/>
            </w:rPr>
          </w:rPrChange>
        </w:rPr>
      </w:pPr>
    </w:p>
    <w:p w:rsidR="000E69CF" w:rsidRPr="00116AAA" w:rsidDel="004128AE" w:rsidRDefault="0019378B" w:rsidP="000E69CF">
      <w:pPr>
        <w:jc w:val="both"/>
        <w:rPr>
          <w:del w:id="10596" w:author="thuyhuynh" w:date="2022-03-30T15:29:00Z"/>
          <w:rFonts w:ascii="Poppins" w:hAnsi="Poppins"/>
          <w:sz w:val="20"/>
          <w:szCs w:val="20"/>
          <w:lang w:eastAsia="ko-KR"/>
          <w:rPrChange w:id="10597" w:author="thuyhuynh" w:date="2023-05-08T11:25:00Z">
            <w:rPr>
              <w:del w:id="10598" w:author="thuyhuynh" w:date="2022-03-30T15:29:00Z"/>
              <w:lang w:eastAsia="ko-KR"/>
            </w:rPr>
          </w:rPrChange>
        </w:rPr>
      </w:pPr>
      <w:del w:id="10599" w:author="thuyhuynh" w:date="2022-03-30T15:29:00Z">
        <w:r w:rsidRPr="00116AAA" w:rsidDel="004128AE">
          <w:rPr>
            <w:rFonts w:ascii="Poppins" w:hAnsi="Poppins"/>
            <w:sz w:val="20"/>
            <w:szCs w:val="20"/>
            <w:rPrChange w:id="10600" w:author="thuyhuynh" w:date="2023-05-08T11:25:00Z">
              <w:rPr/>
            </w:rPrChange>
          </w:rPr>
          <w:delText>The valid keys ar</w:delText>
        </w:r>
        <w:r w:rsidRPr="00116AAA" w:rsidDel="004128AE">
          <w:rPr>
            <w:rFonts w:ascii="Poppins" w:hAnsi="Poppins"/>
            <w:sz w:val="20"/>
            <w:szCs w:val="20"/>
            <w:lang w:eastAsia="ko-KR"/>
            <w:rPrChange w:id="10601" w:author="thuyhuynh" w:date="2023-05-08T11:25:00Z">
              <w:rPr>
                <w:lang w:eastAsia="ko-KR"/>
              </w:rPr>
            </w:rPrChange>
          </w:rPr>
          <w:delText>e</w:delText>
        </w:r>
        <w:r w:rsidR="000E69CF" w:rsidRPr="00116AAA" w:rsidDel="004128AE">
          <w:rPr>
            <w:rFonts w:ascii="Poppins" w:hAnsi="Poppins"/>
            <w:sz w:val="20"/>
            <w:szCs w:val="20"/>
            <w:rPrChange w:id="10602" w:author="thuyhuynh" w:date="2023-05-08T11:25:00Z">
              <w:rPr/>
            </w:rPrChange>
          </w:rPr>
          <w:delText xml:space="preserve"> to be installed in the device using the appropriate API functions provided by </w:delText>
        </w:r>
        <w:r w:rsidR="00DD7BFB" w:rsidRPr="00116AAA" w:rsidDel="004128AE">
          <w:rPr>
            <w:rFonts w:ascii="Poppins" w:hAnsi="Poppins"/>
            <w:sz w:val="20"/>
            <w:szCs w:val="20"/>
            <w:rPrChange w:id="10603" w:author="thuyhuynh" w:date="2023-05-08T11:25:00Z">
              <w:rPr/>
            </w:rPrChange>
          </w:rPr>
          <w:delText xml:space="preserve">IDDK 2000 </w:delText>
        </w:r>
        <w:r w:rsidR="000E69CF" w:rsidRPr="00116AAA" w:rsidDel="004128AE">
          <w:rPr>
            <w:rFonts w:ascii="Poppins" w:hAnsi="Poppins"/>
            <w:sz w:val="20"/>
            <w:szCs w:val="20"/>
            <w:rPrChange w:id="10604" w:author="thuyhuynh" w:date="2023-05-08T11:25:00Z">
              <w:rPr/>
            </w:rPrChange>
          </w:rPr>
          <w:delText>(</w:delText>
        </w:r>
        <w:r w:rsidR="00D67F27" w:rsidRPr="00116AAA" w:rsidDel="004128AE">
          <w:rPr>
            <w:rFonts w:ascii="Poppins" w:hAnsi="Poppins"/>
            <w:sz w:val="20"/>
            <w:szCs w:val="20"/>
            <w:rPrChange w:id="10605" w:author="thuyhuynh" w:date="2023-05-08T11:25:00Z">
              <w:rPr/>
            </w:rPrChange>
          </w:rPr>
          <w:fldChar w:fldCharType="begin"/>
        </w:r>
        <w:r w:rsidR="000E69CF" w:rsidRPr="00116AAA" w:rsidDel="004128AE">
          <w:rPr>
            <w:rFonts w:ascii="Poppins" w:hAnsi="Poppins"/>
            <w:sz w:val="20"/>
            <w:szCs w:val="20"/>
            <w:rPrChange w:id="10606" w:author="thuyhuynh" w:date="2023-05-08T11:25:00Z">
              <w:rPr/>
            </w:rPrChange>
          </w:rPr>
          <w:delInstrText xml:space="preserve"> REF _Ref261272174 \h </w:delInstrText>
        </w:r>
      </w:del>
      <w:r w:rsidR="00116AAA" w:rsidRPr="00116AAA">
        <w:rPr>
          <w:rFonts w:ascii="Poppins" w:hAnsi="Poppins" w:hint="eastAsia"/>
          <w:sz w:val="20"/>
          <w:szCs w:val="20"/>
          <w:rPrChange w:id="10607" w:author="thuyhuynh" w:date="2023-05-08T11:25:00Z">
            <w:rPr>
              <w:rFonts w:ascii="Poppins" w:hAnsi="Poppins" w:hint="eastAsia"/>
            </w:rPr>
          </w:rPrChange>
        </w:rPr>
        <w:instrText xml:space="preserve"> \* MERGEFORMAT </w:instrText>
      </w:r>
      <w:del w:id="10608" w:author="thuyhuynh" w:date="2022-03-30T15:29:00Z">
        <w:r w:rsidR="00D67F27" w:rsidRPr="00116AAA" w:rsidDel="004128AE">
          <w:rPr>
            <w:rFonts w:ascii="Poppins" w:hAnsi="Poppins"/>
            <w:sz w:val="20"/>
            <w:szCs w:val="20"/>
            <w:rPrChange w:id="10609" w:author="thuyhuynh" w:date="2023-05-08T11:25:00Z">
              <w:rPr>
                <w:rFonts w:ascii="Poppins" w:hAnsi="Poppins"/>
                <w:sz w:val="20"/>
                <w:szCs w:val="20"/>
              </w:rPr>
            </w:rPrChange>
          </w:rPr>
        </w:r>
        <w:r w:rsidR="00D67F27" w:rsidRPr="00116AAA" w:rsidDel="004128AE">
          <w:rPr>
            <w:rFonts w:ascii="Poppins" w:hAnsi="Poppins"/>
            <w:sz w:val="20"/>
            <w:szCs w:val="20"/>
            <w:rPrChange w:id="10610" w:author="thuyhuynh" w:date="2023-05-08T11:25:00Z">
              <w:rPr/>
            </w:rPrChange>
          </w:rPr>
          <w:fldChar w:fldCharType="separate"/>
        </w:r>
      </w:del>
      <w:ins w:id="10611" w:author="TANBAO" w:date="2014-01-09T12:05:00Z">
        <w:del w:id="10612" w:author="thuyhuynh" w:date="2022-03-30T15:29:00Z">
          <w:r w:rsidR="00442201" w:rsidRPr="00116AAA" w:rsidDel="004128AE">
            <w:rPr>
              <w:rFonts w:ascii="Poppins" w:hAnsi="Poppins"/>
              <w:sz w:val="20"/>
              <w:szCs w:val="20"/>
              <w:rPrChange w:id="10613" w:author="thuyhuynh" w:date="2023-05-08T11:25:00Z">
                <w:rPr/>
              </w:rPrChange>
            </w:rPr>
            <w:delText xml:space="preserve">Figure </w:delText>
          </w:r>
          <w:r w:rsidR="00442201" w:rsidRPr="00116AAA" w:rsidDel="004128AE">
            <w:rPr>
              <w:rFonts w:ascii="Poppins" w:hAnsi="Poppins"/>
              <w:noProof/>
              <w:sz w:val="20"/>
              <w:szCs w:val="20"/>
              <w:rPrChange w:id="10614" w:author="thuyhuynh" w:date="2023-05-08T11:25:00Z">
                <w:rPr>
                  <w:noProof/>
                </w:rPr>
              </w:rPrChange>
            </w:rPr>
            <w:delText>2</w:delText>
          </w:r>
        </w:del>
      </w:ins>
      <w:del w:id="10615" w:author="thuyhuynh" w:date="2022-03-30T15:29:00Z">
        <w:r w:rsidR="00197EE7" w:rsidRPr="00116AAA" w:rsidDel="004128AE">
          <w:rPr>
            <w:rFonts w:ascii="Poppins" w:hAnsi="Poppins"/>
            <w:sz w:val="20"/>
            <w:szCs w:val="20"/>
            <w:rPrChange w:id="10616" w:author="thuyhuynh" w:date="2023-05-08T11:25:00Z">
              <w:rPr/>
            </w:rPrChange>
          </w:rPr>
          <w:delText xml:space="preserve">Figure </w:delText>
        </w:r>
        <w:r w:rsidR="00197EE7" w:rsidRPr="00116AAA" w:rsidDel="004128AE">
          <w:rPr>
            <w:rFonts w:ascii="Poppins" w:hAnsi="Poppins"/>
            <w:noProof/>
            <w:sz w:val="20"/>
            <w:szCs w:val="20"/>
            <w:rPrChange w:id="10617" w:author="thuyhuynh" w:date="2023-05-08T11:25:00Z">
              <w:rPr>
                <w:noProof/>
              </w:rPr>
            </w:rPrChange>
          </w:rPr>
          <w:delText>2</w:delText>
        </w:r>
        <w:r w:rsidR="00D67F27" w:rsidRPr="00116AAA" w:rsidDel="004128AE">
          <w:rPr>
            <w:rFonts w:ascii="Poppins" w:hAnsi="Poppins"/>
            <w:sz w:val="20"/>
            <w:szCs w:val="20"/>
            <w:rPrChange w:id="10618" w:author="thuyhuynh" w:date="2023-05-08T11:25:00Z">
              <w:rPr/>
            </w:rPrChange>
          </w:rPr>
          <w:fldChar w:fldCharType="end"/>
        </w:r>
        <w:r w:rsidR="000E69CF" w:rsidRPr="00116AAA" w:rsidDel="004128AE">
          <w:rPr>
            <w:rFonts w:ascii="Poppins" w:hAnsi="Poppins"/>
            <w:sz w:val="20"/>
            <w:szCs w:val="20"/>
            <w:rPrChange w:id="10619" w:author="thuyhuynh" w:date="2023-05-08T11:25:00Z">
              <w:rPr/>
            </w:rPrChange>
          </w:rPr>
          <w:delText xml:space="preserve">). </w:delText>
        </w:r>
      </w:del>
    </w:p>
    <w:p w:rsidR="00F1349C" w:rsidRPr="00116AAA" w:rsidDel="004128AE" w:rsidRDefault="00F1349C" w:rsidP="000E69CF">
      <w:pPr>
        <w:jc w:val="both"/>
        <w:rPr>
          <w:del w:id="10620" w:author="thuyhuynh" w:date="2022-03-30T15:29:00Z"/>
          <w:rFonts w:ascii="Poppins" w:hAnsi="Poppins"/>
          <w:sz w:val="20"/>
          <w:szCs w:val="20"/>
          <w:lang w:eastAsia="ko-KR"/>
          <w:rPrChange w:id="10621" w:author="thuyhuynh" w:date="2023-05-08T11:25:00Z">
            <w:rPr>
              <w:del w:id="10622" w:author="thuyhuynh" w:date="2022-03-30T15:29:00Z"/>
              <w:lang w:eastAsia="ko-KR"/>
            </w:rPr>
          </w:rPrChange>
        </w:rPr>
      </w:pPr>
    </w:p>
    <w:p w:rsidR="000E69CF" w:rsidRPr="00116AAA" w:rsidDel="004128AE" w:rsidRDefault="000E69CF" w:rsidP="00CB68AF">
      <w:pPr>
        <w:pStyle w:val="ListParagraph"/>
        <w:numPr>
          <w:ilvl w:val="0"/>
          <w:numId w:val="7"/>
        </w:numPr>
        <w:jc w:val="both"/>
        <w:rPr>
          <w:del w:id="10623" w:author="thuyhuynh" w:date="2022-03-30T15:29:00Z"/>
          <w:rFonts w:ascii="Poppins" w:hAnsi="Poppins"/>
          <w:sz w:val="20"/>
          <w:szCs w:val="20"/>
          <w:rPrChange w:id="10624" w:author="thuyhuynh" w:date="2023-05-08T11:25:00Z">
            <w:rPr>
              <w:del w:id="10625" w:author="thuyhuynh" w:date="2022-03-30T15:29:00Z"/>
            </w:rPr>
          </w:rPrChange>
        </w:rPr>
      </w:pPr>
      <w:del w:id="10626" w:author="thuyhuynh" w:date="2022-03-30T15:29:00Z">
        <w:r w:rsidRPr="00116AAA" w:rsidDel="004128AE">
          <w:rPr>
            <w:rFonts w:ascii="Poppins" w:hAnsi="Poppins"/>
            <w:b/>
            <w:sz w:val="20"/>
            <w:szCs w:val="20"/>
            <w:rPrChange w:id="10627" w:author="thuyhuynh" w:date="2023-05-08T11:25:00Z">
              <w:rPr>
                <w:b/>
              </w:rPr>
            </w:rPrChange>
          </w:rPr>
          <w:delText>CUCust</w:delText>
        </w:r>
        <w:r w:rsidRPr="00116AAA" w:rsidDel="004128AE">
          <w:rPr>
            <w:rFonts w:ascii="Poppins" w:hAnsi="Poppins"/>
            <w:sz w:val="20"/>
            <w:szCs w:val="20"/>
            <w:rPrChange w:id="10628" w:author="thuyhuynh" w:date="2023-05-08T11:25:00Z">
              <w:rPr/>
            </w:rPrChange>
          </w:rPr>
          <w:delText xml:space="preserve"> has to be imported first in an X509 DER-encoded format. To prevent unauthorized modification on </w:delText>
        </w:r>
        <w:r w:rsidRPr="00116AAA" w:rsidDel="004128AE">
          <w:rPr>
            <w:rFonts w:ascii="Poppins" w:hAnsi="Poppins"/>
            <w:b/>
            <w:sz w:val="20"/>
            <w:szCs w:val="20"/>
            <w:rPrChange w:id="10629" w:author="thuyhuynh" w:date="2023-05-08T11:25:00Z">
              <w:rPr>
                <w:b/>
              </w:rPr>
            </w:rPrChange>
          </w:rPr>
          <w:delText>CUCust</w:delText>
        </w:r>
        <w:r w:rsidRPr="00116AAA" w:rsidDel="004128AE">
          <w:rPr>
            <w:rFonts w:ascii="Poppins" w:hAnsi="Poppins"/>
            <w:sz w:val="20"/>
            <w:szCs w:val="20"/>
            <w:rPrChange w:id="10630" w:author="thuyhuynh" w:date="2023-05-08T11:25:00Z">
              <w:rPr/>
            </w:rPrChange>
          </w:rPr>
          <w:delText xml:space="preserve"> from outside, any update on </w:delText>
        </w:r>
        <w:r w:rsidRPr="00116AAA" w:rsidDel="004128AE">
          <w:rPr>
            <w:rFonts w:ascii="Poppins" w:hAnsi="Poppins"/>
            <w:b/>
            <w:sz w:val="20"/>
            <w:szCs w:val="20"/>
            <w:rPrChange w:id="10631" w:author="thuyhuynh" w:date="2023-05-08T11:25:00Z">
              <w:rPr>
                <w:b/>
              </w:rPr>
            </w:rPrChange>
          </w:rPr>
          <w:delText>CUCust</w:delText>
        </w:r>
        <w:r w:rsidRPr="00116AAA" w:rsidDel="004128AE">
          <w:rPr>
            <w:rFonts w:ascii="Poppins" w:hAnsi="Poppins"/>
            <w:sz w:val="20"/>
            <w:szCs w:val="20"/>
            <w:rPrChange w:id="10632" w:author="thuyhuynh" w:date="2023-05-08T11:25:00Z">
              <w:rPr/>
            </w:rPrChange>
          </w:rPr>
          <w:delText xml:space="preserve"> from the second time needs</w:delText>
        </w:r>
        <w:r w:rsidR="00B91528" w:rsidRPr="00116AAA" w:rsidDel="004128AE">
          <w:rPr>
            <w:rFonts w:ascii="Poppins" w:hAnsi="Poppins"/>
            <w:sz w:val="20"/>
            <w:szCs w:val="20"/>
            <w:rPrChange w:id="10633" w:author="thuyhuynh" w:date="2023-05-08T11:25:00Z">
              <w:rPr/>
            </w:rPrChange>
          </w:rPr>
          <w:delText xml:space="preserve"> </w:delText>
        </w:r>
        <w:r w:rsidRPr="00116AAA" w:rsidDel="004128AE">
          <w:rPr>
            <w:rFonts w:ascii="Poppins" w:hAnsi="Poppins"/>
            <w:sz w:val="20"/>
            <w:szCs w:val="20"/>
            <w:rPrChange w:id="10634" w:author="thuyhuynh" w:date="2023-05-08T11:25:00Z">
              <w:rPr/>
            </w:rPrChange>
          </w:rPr>
          <w:delText xml:space="preserve">to be signed by the old </w:delText>
        </w:r>
        <w:r w:rsidRPr="00116AAA" w:rsidDel="004128AE">
          <w:rPr>
            <w:rFonts w:ascii="Poppins" w:hAnsi="Poppins"/>
            <w:b/>
            <w:sz w:val="20"/>
            <w:szCs w:val="20"/>
            <w:rPrChange w:id="10635" w:author="thuyhuynh" w:date="2023-05-08T11:25:00Z">
              <w:rPr>
                <w:b/>
              </w:rPr>
            </w:rPrChange>
          </w:rPr>
          <w:delText>CRCust</w:delText>
        </w:r>
        <w:r w:rsidRPr="00116AAA" w:rsidDel="004128AE">
          <w:rPr>
            <w:rFonts w:ascii="Poppins" w:hAnsi="Poppins"/>
            <w:sz w:val="20"/>
            <w:szCs w:val="20"/>
            <w:rPrChange w:id="10636" w:author="thuyhuynh" w:date="2023-05-08T11:25:00Z">
              <w:rPr/>
            </w:rPrChange>
          </w:rPr>
          <w:delText xml:space="preserve">. </w:delText>
        </w:r>
      </w:del>
    </w:p>
    <w:p w:rsidR="008D0823" w:rsidRPr="00116AAA" w:rsidDel="004128AE" w:rsidRDefault="008D0823">
      <w:pPr>
        <w:pStyle w:val="ListParagraph"/>
        <w:jc w:val="both"/>
        <w:rPr>
          <w:del w:id="10637" w:author="thuyhuynh" w:date="2022-03-30T15:29:00Z"/>
          <w:rFonts w:ascii="Poppins" w:hAnsi="Poppins"/>
          <w:sz w:val="20"/>
          <w:szCs w:val="20"/>
          <w:rPrChange w:id="10638" w:author="thuyhuynh" w:date="2023-05-08T11:25:00Z">
            <w:rPr>
              <w:del w:id="10639" w:author="thuyhuynh" w:date="2022-03-30T15:29:00Z"/>
            </w:rPr>
          </w:rPrChange>
        </w:rPr>
      </w:pPr>
    </w:p>
    <w:p w:rsidR="000E69CF" w:rsidRPr="00116AAA" w:rsidDel="004128AE" w:rsidRDefault="003729DB" w:rsidP="00CB68AF">
      <w:pPr>
        <w:pStyle w:val="ListParagraph"/>
        <w:numPr>
          <w:ilvl w:val="0"/>
          <w:numId w:val="7"/>
        </w:numPr>
        <w:jc w:val="both"/>
        <w:rPr>
          <w:del w:id="10640" w:author="thuyhuynh" w:date="2022-03-30T15:29:00Z"/>
          <w:rFonts w:ascii="Poppins" w:hAnsi="Poppins"/>
          <w:sz w:val="20"/>
          <w:szCs w:val="20"/>
          <w:rPrChange w:id="10641" w:author="thuyhuynh" w:date="2023-05-08T11:25:00Z">
            <w:rPr>
              <w:del w:id="10642" w:author="thuyhuynh" w:date="2022-03-30T15:29:00Z"/>
            </w:rPr>
          </w:rPrChange>
        </w:rPr>
      </w:pPr>
      <w:del w:id="10643" w:author="thuyhuynh" w:date="2022-03-30T15:29:00Z">
        <w:r w:rsidRPr="00116AAA" w:rsidDel="004128AE">
          <w:rPr>
            <w:rFonts w:ascii="Poppins" w:hAnsi="Poppins"/>
            <w:sz w:val="20"/>
            <w:szCs w:val="20"/>
            <w:rPrChange w:id="10644" w:author="thuyhuynh" w:date="2023-05-08T11:25:00Z">
              <w:rPr/>
            </w:rPrChange>
          </w:rPr>
          <w:delText xml:space="preserve">Device automatically generates a </w:delText>
        </w:r>
        <w:r w:rsidR="00DE4093" w:rsidRPr="00116AAA" w:rsidDel="004128AE">
          <w:rPr>
            <w:rFonts w:ascii="Poppins" w:hAnsi="Poppins"/>
            <w:sz w:val="20"/>
            <w:szCs w:val="20"/>
            <w:rPrChange w:id="10645" w:author="thuyhuynh" w:date="2023-05-08T11:25:00Z">
              <w:rPr/>
            </w:rPrChange>
          </w:rPr>
          <w:delText>unique</w:delText>
        </w:r>
        <w:r w:rsidR="00913197" w:rsidRPr="00116AAA" w:rsidDel="004128AE">
          <w:rPr>
            <w:rFonts w:ascii="Poppins" w:hAnsi="Poppins"/>
            <w:sz w:val="20"/>
            <w:szCs w:val="20"/>
            <w:rPrChange w:id="10646" w:author="thuyhuynh" w:date="2023-05-08T11:25:00Z">
              <w:rPr/>
            </w:rPrChange>
          </w:rPr>
          <w:delText xml:space="preserve"> RSA 2048-bit key pair </w:delText>
        </w:r>
        <w:r w:rsidR="00913197" w:rsidRPr="00116AAA" w:rsidDel="004128AE">
          <w:rPr>
            <w:rFonts w:ascii="Poppins" w:hAnsi="Poppins"/>
            <w:b/>
            <w:i/>
            <w:sz w:val="20"/>
            <w:szCs w:val="20"/>
            <w:rPrChange w:id="10647" w:author="thuyhuynh" w:date="2023-05-08T11:25:00Z">
              <w:rPr>
                <w:b/>
                <w:i/>
              </w:rPr>
            </w:rPrChange>
          </w:rPr>
          <w:delText>CRCam</w:delText>
        </w:r>
        <w:r w:rsidR="00913197" w:rsidRPr="00116AAA" w:rsidDel="004128AE">
          <w:rPr>
            <w:rFonts w:ascii="Poppins" w:hAnsi="Poppins"/>
            <w:sz w:val="20"/>
            <w:szCs w:val="20"/>
            <w:rPrChange w:id="10648" w:author="thuyhuynh" w:date="2023-05-08T11:25:00Z">
              <w:rPr/>
            </w:rPrChange>
          </w:rPr>
          <w:delText xml:space="preserve"> and </w:delText>
        </w:r>
        <w:r w:rsidR="00913197" w:rsidRPr="00116AAA" w:rsidDel="004128AE">
          <w:rPr>
            <w:rFonts w:ascii="Poppins" w:hAnsi="Poppins"/>
            <w:b/>
            <w:i/>
            <w:sz w:val="20"/>
            <w:szCs w:val="20"/>
            <w:rPrChange w:id="10649" w:author="thuyhuynh" w:date="2023-05-08T11:25:00Z">
              <w:rPr>
                <w:b/>
                <w:i/>
              </w:rPr>
            </w:rPrChange>
          </w:rPr>
          <w:delText>CUCam</w:delText>
        </w:r>
        <w:r w:rsidR="00913197" w:rsidRPr="00116AAA" w:rsidDel="004128AE">
          <w:rPr>
            <w:rFonts w:ascii="Poppins" w:hAnsi="Poppins"/>
            <w:sz w:val="20"/>
            <w:szCs w:val="20"/>
            <w:rPrChange w:id="10650" w:author="thuyhuynh" w:date="2023-05-08T11:25:00Z">
              <w:rPr/>
            </w:rPrChange>
          </w:rPr>
          <w:delText xml:space="preserve"> </w:delText>
        </w:r>
        <w:r w:rsidRPr="00116AAA" w:rsidDel="004128AE">
          <w:rPr>
            <w:rFonts w:ascii="Poppins" w:hAnsi="Poppins"/>
            <w:sz w:val="20"/>
            <w:szCs w:val="20"/>
            <w:rPrChange w:id="10651" w:author="thuyhuynh" w:date="2023-05-08T11:25:00Z">
              <w:rPr/>
            </w:rPrChange>
          </w:rPr>
          <w:delText xml:space="preserve">when </w:delText>
        </w:r>
        <w:r w:rsidR="00DE4093" w:rsidRPr="00116AAA" w:rsidDel="004128AE">
          <w:rPr>
            <w:rFonts w:ascii="Poppins" w:hAnsi="Poppins"/>
            <w:sz w:val="20"/>
            <w:szCs w:val="20"/>
            <w:rPrChange w:id="10652" w:author="thuyhuynh" w:date="2023-05-08T11:25:00Z">
              <w:rPr/>
            </w:rPrChange>
          </w:rPr>
          <w:delText>manufactured</w:delText>
        </w:r>
        <w:r w:rsidR="004D500E" w:rsidRPr="00116AAA" w:rsidDel="004128AE">
          <w:rPr>
            <w:rFonts w:ascii="Poppins" w:hAnsi="Poppins"/>
            <w:sz w:val="20"/>
            <w:szCs w:val="20"/>
            <w:rPrChange w:id="10653" w:author="thuyhuynh" w:date="2023-05-08T11:25:00Z">
              <w:rPr/>
            </w:rPrChange>
          </w:rPr>
          <w:delText>.</w:delText>
        </w:r>
        <w:r w:rsidR="00913197" w:rsidRPr="00116AAA" w:rsidDel="004128AE">
          <w:rPr>
            <w:rFonts w:ascii="Poppins" w:hAnsi="Poppins"/>
            <w:sz w:val="20"/>
            <w:szCs w:val="20"/>
            <w:rPrChange w:id="10654" w:author="thuyhuynh" w:date="2023-05-08T11:25:00Z">
              <w:rPr/>
            </w:rPrChange>
          </w:rPr>
          <w:delText xml:space="preserve"> </w:delText>
        </w:r>
        <w:r w:rsidR="00913197" w:rsidRPr="00116AAA" w:rsidDel="004128AE">
          <w:rPr>
            <w:rFonts w:ascii="Poppins" w:hAnsi="Poppins"/>
            <w:b/>
            <w:i/>
            <w:sz w:val="20"/>
            <w:szCs w:val="20"/>
            <w:rPrChange w:id="10655" w:author="thuyhuynh" w:date="2023-05-08T11:25:00Z">
              <w:rPr>
                <w:b/>
                <w:i/>
              </w:rPr>
            </w:rPrChange>
          </w:rPr>
          <w:delText>CUCam</w:delText>
        </w:r>
        <w:r w:rsidR="00913197" w:rsidRPr="00116AAA" w:rsidDel="004128AE">
          <w:rPr>
            <w:rFonts w:ascii="Poppins" w:hAnsi="Poppins"/>
            <w:sz w:val="20"/>
            <w:szCs w:val="20"/>
            <w:rPrChange w:id="10656" w:author="thuyhuynh" w:date="2023-05-08T11:25:00Z">
              <w:rPr/>
            </w:rPrChange>
          </w:rPr>
          <w:delText xml:space="preserve"> can be acquired by calling to function </w:delText>
        </w:r>
        <w:r w:rsidR="00913197" w:rsidRPr="00116AAA" w:rsidDel="004128AE">
          <w:rPr>
            <w:rFonts w:ascii="Poppins" w:hAnsi="Poppins"/>
            <w:b/>
            <w:i/>
            <w:sz w:val="20"/>
            <w:szCs w:val="20"/>
            <w:rPrChange w:id="10657" w:author="thuyhuynh" w:date="2023-05-08T11:25:00Z">
              <w:rPr>
                <w:b/>
                <w:i/>
              </w:rPr>
            </w:rPrChange>
          </w:rPr>
          <w:delText>Get</w:delText>
        </w:r>
        <w:r w:rsidR="00BB6E26" w:rsidRPr="00116AAA" w:rsidDel="004128AE">
          <w:rPr>
            <w:rFonts w:ascii="Poppins" w:hAnsi="Poppins"/>
            <w:b/>
            <w:i/>
            <w:sz w:val="20"/>
            <w:szCs w:val="20"/>
            <w:rPrChange w:id="10658" w:author="thuyhuynh" w:date="2023-05-08T11:25:00Z">
              <w:rPr>
                <w:b/>
                <w:i/>
              </w:rPr>
            </w:rPrChange>
          </w:rPr>
          <w:delText>CameraCertificate</w:delText>
        </w:r>
        <w:r w:rsidR="00913197" w:rsidRPr="00116AAA" w:rsidDel="004128AE">
          <w:rPr>
            <w:rFonts w:ascii="Poppins" w:hAnsi="Poppins"/>
            <w:sz w:val="20"/>
            <w:szCs w:val="20"/>
            <w:rPrChange w:id="10659" w:author="thuyhuynh" w:date="2023-05-08T11:25:00Z">
              <w:rPr/>
            </w:rPrChange>
          </w:rPr>
          <w:delText xml:space="preserve">(). </w:delText>
        </w:r>
        <w:r w:rsidR="00012E72" w:rsidRPr="00116AAA" w:rsidDel="004128AE">
          <w:rPr>
            <w:rFonts w:ascii="Poppins" w:hAnsi="Poppins"/>
            <w:sz w:val="20"/>
            <w:szCs w:val="20"/>
            <w:rPrChange w:id="10660" w:author="thuyhuynh" w:date="2023-05-08T11:25:00Z">
              <w:rPr/>
            </w:rPrChange>
          </w:rPr>
          <w:delText xml:space="preserve">Customers can keep and use this key pair or choose to provide </w:delText>
        </w:r>
        <w:r w:rsidR="00BB6E26" w:rsidRPr="00116AAA" w:rsidDel="004128AE">
          <w:rPr>
            <w:rFonts w:ascii="Poppins" w:hAnsi="Poppins"/>
            <w:sz w:val="20"/>
            <w:szCs w:val="20"/>
            <w:rPrChange w:id="10661" w:author="thuyhuynh" w:date="2023-05-08T11:25:00Z">
              <w:rPr/>
            </w:rPrChange>
          </w:rPr>
          <w:delText xml:space="preserve">the device with </w:delText>
        </w:r>
        <w:r w:rsidR="00012E72" w:rsidRPr="00116AAA" w:rsidDel="004128AE">
          <w:rPr>
            <w:rFonts w:ascii="Poppins" w:hAnsi="Poppins"/>
            <w:sz w:val="20"/>
            <w:szCs w:val="20"/>
            <w:rPrChange w:id="10662" w:author="thuyhuynh" w:date="2023-05-08T11:25:00Z">
              <w:rPr/>
            </w:rPrChange>
          </w:rPr>
          <w:delText xml:space="preserve">their own </w:delText>
        </w:r>
        <w:r w:rsidR="00BB6E26" w:rsidRPr="00116AAA" w:rsidDel="004128AE">
          <w:rPr>
            <w:rFonts w:ascii="Poppins" w:hAnsi="Poppins"/>
            <w:sz w:val="20"/>
            <w:szCs w:val="20"/>
            <w:rPrChange w:id="10663" w:author="thuyhuynh" w:date="2023-05-08T11:25:00Z">
              <w:rPr/>
            </w:rPrChange>
          </w:rPr>
          <w:delText xml:space="preserve">key pair </w:delText>
        </w:r>
        <w:r w:rsidR="00760ABD" w:rsidRPr="00116AAA" w:rsidDel="004128AE">
          <w:rPr>
            <w:rFonts w:ascii="Poppins" w:hAnsi="Poppins"/>
            <w:sz w:val="20"/>
            <w:szCs w:val="20"/>
            <w:rPrChange w:id="10664" w:author="thuyhuynh" w:date="2023-05-08T11:25:00Z">
              <w:rPr/>
            </w:rPrChange>
          </w:rPr>
          <w:delText>in a PKCS #12 (PFX) packet</w:delText>
        </w:r>
        <w:r w:rsidR="00DE4093" w:rsidRPr="00116AAA" w:rsidDel="004128AE">
          <w:rPr>
            <w:rFonts w:ascii="Poppins" w:hAnsi="Poppins"/>
            <w:sz w:val="20"/>
            <w:szCs w:val="20"/>
            <w:rPrChange w:id="10665" w:author="thuyhuynh" w:date="2023-05-08T11:25:00Z">
              <w:rPr/>
            </w:rPrChange>
          </w:rPr>
          <w:delText>.</w:delText>
        </w:r>
        <w:r w:rsidR="00760ABD" w:rsidRPr="00116AAA" w:rsidDel="004128AE">
          <w:rPr>
            <w:rFonts w:ascii="Poppins" w:hAnsi="Poppins"/>
            <w:sz w:val="20"/>
            <w:szCs w:val="20"/>
            <w:rPrChange w:id="10666" w:author="thuyhuynh" w:date="2023-05-08T11:25:00Z">
              <w:rPr/>
            </w:rPrChange>
          </w:rPr>
          <w:delText xml:space="preserve"> </w:delText>
        </w:r>
        <w:r w:rsidR="00C87F6F" w:rsidRPr="00116AAA" w:rsidDel="004128AE">
          <w:rPr>
            <w:rFonts w:ascii="Poppins" w:hAnsi="Poppins"/>
            <w:sz w:val="20"/>
            <w:szCs w:val="20"/>
            <w:rPrChange w:id="10667" w:author="thuyhuynh" w:date="2023-05-08T11:25:00Z">
              <w:rPr/>
            </w:rPrChange>
          </w:rPr>
          <w:delText>In the latter case, t</w:delText>
        </w:r>
        <w:r w:rsidR="00760ABD" w:rsidRPr="00116AAA" w:rsidDel="004128AE">
          <w:rPr>
            <w:rFonts w:ascii="Poppins" w:hAnsi="Poppins"/>
            <w:sz w:val="20"/>
            <w:szCs w:val="20"/>
            <w:rPrChange w:id="10668" w:author="thuyhuynh" w:date="2023-05-08T11:25:00Z">
              <w:rPr/>
            </w:rPrChange>
          </w:rPr>
          <w:delText>he</w:delText>
        </w:r>
        <w:r w:rsidR="00DE4093" w:rsidRPr="00116AAA" w:rsidDel="004128AE">
          <w:rPr>
            <w:rFonts w:ascii="Poppins" w:hAnsi="Poppins"/>
            <w:sz w:val="20"/>
            <w:szCs w:val="20"/>
            <w:rPrChange w:id="10669" w:author="thuyhuynh" w:date="2023-05-08T11:25:00Z">
              <w:rPr/>
            </w:rPrChange>
          </w:rPr>
          <w:delText xml:space="preserve"> PKCS</w:delText>
        </w:r>
        <w:r w:rsidR="0019378B" w:rsidRPr="00116AAA" w:rsidDel="004128AE">
          <w:rPr>
            <w:rFonts w:ascii="Poppins" w:hAnsi="Poppins"/>
            <w:sz w:val="20"/>
            <w:szCs w:val="20"/>
            <w:lang w:eastAsia="ko-KR"/>
            <w:rPrChange w:id="10670" w:author="thuyhuynh" w:date="2023-05-08T11:25:00Z">
              <w:rPr>
                <w:lang w:eastAsia="ko-KR"/>
              </w:rPr>
            </w:rPrChange>
          </w:rPr>
          <w:delText xml:space="preserve"> </w:delText>
        </w:r>
        <w:r w:rsidR="00DE4093" w:rsidRPr="00116AAA" w:rsidDel="004128AE">
          <w:rPr>
            <w:rFonts w:ascii="Poppins" w:hAnsi="Poppins"/>
            <w:sz w:val="20"/>
            <w:szCs w:val="20"/>
            <w:rPrChange w:id="10671" w:author="thuyhuynh" w:date="2023-05-08T11:25:00Z">
              <w:rPr/>
            </w:rPrChange>
          </w:rPr>
          <w:delText xml:space="preserve">#12 </w:delText>
        </w:r>
        <w:r w:rsidR="00760ABD" w:rsidRPr="00116AAA" w:rsidDel="004128AE">
          <w:rPr>
            <w:rFonts w:ascii="Poppins" w:hAnsi="Poppins"/>
            <w:sz w:val="20"/>
            <w:szCs w:val="20"/>
            <w:rPrChange w:id="10672" w:author="thuyhuynh" w:date="2023-05-08T11:25:00Z">
              <w:rPr/>
            </w:rPrChange>
          </w:rPr>
          <w:delText xml:space="preserve">packet must be signed by </w:delText>
        </w:r>
        <w:r w:rsidR="00760ABD" w:rsidRPr="00116AAA" w:rsidDel="004128AE">
          <w:rPr>
            <w:rFonts w:ascii="Poppins" w:hAnsi="Poppins"/>
            <w:b/>
            <w:i/>
            <w:sz w:val="20"/>
            <w:szCs w:val="20"/>
            <w:rPrChange w:id="10673" w:author="thuyhuynh" w:date="2023-05-08T11:25:00Z">
              <w:rPr>
                <w:b/>
                <w:i/>
              </w:rPr>
            </w:rPrChange>
          </w:rPr>
          <w:delText>C</w:delText>
        </w:r>
        <w:r w:rsidR="00913197" w:rsidRPr="00116AAA" w:rsidDel="004128AE">
          <w:rPr>
            <w:rFonts w:ascii="Poppins" w:hAnsi="Poppins"/>
            <w:b/>
            <w:i/>
            <w:sz w:val="20"/>
            <w:szCs w:val="20"/>
            <w:rPrChange w:id="10674" w:author="thuyhuynh" w:date="2023-05-08T11:25:00Z">
              <w:rPr>
                <w:b/>
                <w:i/>
              </w:rPr>
            </w:rPrChange>
          </w:rPr>
          <w:delText>R</w:delText>
        </w:r>
        <w:r w:rsidR="00760ABD" w:rsidRPr="00116AAA" w:rsidDel="004128AE">
          <w:rPr>
            <w:rFonts w:ascii="Poppins" w:hAnsi="Poppins"/>
            <w:b/>
            <w:i/>
            <w:sz w:val="20"/>
            <w:szCs w:val="20"/>
            <w:rPrChange w:id="10675" w:author="thuyhuynh" w:date="2023-05-08T11:25:00Z">
              <w:rPr>
                <w:b/>
                <w:i/>
              </w:rPr>
            </w:rPrChange>
          </w:rPr>
          <w:delText>Cust</w:delText>
        </w:r>
        <w:r w:rsidR="00760ABD" w:rsidRPr="00116AAA" w:rsidDel="004128AE">
          <w:rPr>
            <w:rFonts w:ascii="Poppins" w:hAnsi="Poppins"/>
            <w:sz w:val="20"/>
            <w:szCs w:val="20"/>
            <w:rPrChange w:id="10676" w:author="thuyhuynh" w:date="2023-05-08T11:25:00Z">
              <w:rPr/>
            </w:rPrChange>
          </w:rPr>
          <w:delText xml:space="preserve"> and </w:delText>
        </w:r>
        <w:r w:rsidR="00DE4093" w:rsidRPr="00116AAA" w:rsidDel="004128AE">
          <w:rPr>
            <w:rFonts w:ascii="Poppins" w:hAnsi="Poppins"/>
            <w:sz w:val="20"/>
            <w:szCs w:val="20"/>
            <w:rPrChange w:id="10677" w:author="thuyhuynh" w:date="2023-05-08T11:25:00Z">
              <w:rPr/>
            </w:rPrChange>
          </w:rPr>
          <w:delText xml:space="preserve">its corresponding password must be </w:delText>
        </w:r>
        <w:r w:rsidR="00760ABD" w:rsidRPr="00116AAA" w:rsidDel="004128AE">
          <w:rPr>
            <w:rFonts w:ascii="Poppins" w:hAnsi="Poppins"/>
            <w:sz w:val="20"/>
            <w:szCs w:val="20"/>
            <w:rPrChange w:id="10678" w:author="thuyhuynh" w:date="2023-05-08T11:25:00Z">
              <w:rPr/>
            </w:rPrChange>
          </w:rPr>
          <w:delText xml:space="preserve">encrypted by </w:delText>
        </w:r>
        <w:r w:rsidR="00C87F6F" w:rsidRPr="00116AAA" w:rsidDel="004128AE">
          <w:rPr>
            <w:rFonts w:ascii="Poppins" w:hAnsi="Poppins"/>
            <w:sz w:val="20"/>
            <w:szCs w:val="20"/>
            <w:rPrChange w:id="10679" w:author="thuyhuynh" w:date="2023-05-08T11:25:00Z">
              <w:rPr/>
            </w:rPrChange>
          </w:rPr>
          <w:delText xml:space="preserve">the </w:delText>
        </w:r>
        <w:r w:rsidR="00DE4093" w:rsidRPr="00116AAA" w:rsidDel="004128AE">
          <w:rPr>
            <w:rFonts w:ascii="Poppins" w:hAnsi="Poppins"/>
            <w:sz w:val="20"/>
            <w:szCs w:val="20"/>
            <w:rPrChange w:id="10680" w:author="thuyhuynh" w:date="2023-05-08T11:25:00Z">
              <w:rPr/>
            </w:rPrChange>
          </w:rPr>
          <w:delText>current</w:delText>
        </w:r>
        <w:r w:rsidR="00913197" w:rsidRPr="00116AAA" w:rsidDel="004128AE">
          <w:rPr>
            <w:rFonts w:ascii="Poppins" w:hAnsi="Poppins"/>
            <w:sz w:val="20"/>
            <w:szCs w:val="20"/>
            <w:rPrChange w:id="10681" w:author="thuyhuynh" w:date="2023-05-08T11:25:00Z">
              <w:rPr/>
            </w:rPrChange>
          </w:rPr>
          <w:delText xml:space="preserve"> </w:delText>
        </w:r>
        <w:r w:rsidR="00760ABD" w:rsidRPr="00116AAA" w:rsidDel="004128AE">
          <w:rPr>
            <w:rFonts w:ascii="Poppins" w:hAnsi="Poppins"/>
            <w:b/>
            <w:i/>
            <w:sz w:val="20"/>
            <w:szCs w:val="20"/>
            <w:rPrChange w:id="10682" w:author="thuyhuynh" w:date="2023-05-08T11:25:00Z">
              <w:rPr>
                <w:b/>
                <w:i/>
              </w:rPr>
            </w:rPrChange>
          </w:rPr>
          <w:delText>CUCam</w:delText>
        </w:r>
        <w:r w:rsidR="00012E72" w:rsidRPr="00116AAA" w:rsidDel="004128AE">
          <w:rPr>
            <w:rFonts w:ascii="Poppins" w:hAnsi="Poppins"/>
            <w:sz w:val="20"/>
            <w:szCs w:val="20"/>
            <w:rPrChange w:id="10683" w:author="thuyhuynh" w:date="2023-05-08T11:25:00Z">
              <w:rPr/>
            </w:rPrChange>
          </w:rPr>
          <w:delText>.</w:delText>
        </w:r>
        <w:r w:rsidR="00B91528" w:rsidRPr="00116AAA" w:rsidDel="004128AE">
          <w:rPr>
            <w:rFonts w:ascii="Poppins" w:hAnsi="Poppins"/>
            <w:sz w:val="20"/>
            <w:szCs w:val="20"/>
            <w:rPrChange w:id="10684" w:author="thuyhuynh" w:date="2023-05-08T11:25:00Z">
              <w:rPr/>
            </w:rPrChange>
          </w:rPr>
          <w:delText xml:space="preserve"> </w:delText>
        </w:r>
        <w:r w:rsidR="008D0B35" w:rsidRPr="00116AAA" w:rsidDel="004128AE">
          <w:rPr>
            <w:rFonts w:ascii="Poppins" w:hAnsi="Poppins"/>
            <w:sz w:val="20"/>
            <w:szCs w:val="20"/>
            <w:rPrChange w:id="10685" w:author="thuyhuynh" w:date="2023-05-08T11:25:00Z">
              <w:rPr/>
            </w:rPrChange>
          </w:rPr>
          <w:delText xml:space="preserve">The PKCS #12 </w:delText>
        </w:r>
        <w:r w:rsidR="004F61AD" w:rsidRPr="00116AAA" w:rsidDel="004128AE">
          <w:rPr>
            <w:rFonts w:ascii="Poppins" w:hAnsi="Poppins"/>
            <w:sz w:val="20"/>
            <w:szCs w:val="20"/>
            <w:rPrChange w:id="10686" w:author="thuyhuynh" w:date="2023-05-08T11:25:00Z">
              <w:rPr/>
            </w:rPrChange>
          </w:rPr>
          <w:delText xml:space="preserve">or X509 </w:delText>
        </w:r>
        <w:r w:rsidR="000E69CF" w:rsidRPr="00116AAA" w:rsidDel="004128AE">
          <w:rPr>
            <w:rFonts w:ascii="Poppins" w:hAnsi="Poppins"/>
            <w:sz w:val="20"/>
            <w:szCs w:val="20"/>
            <w:rPrChange w:id="10687" w:author="thuyhuynh" w:date="2023-05-08T11:25:00Z">
              <w:rPr/>
            </w:rPrChange>
          </w:rPr>
          <w:delText>packet</w:delText>
        </w:r>
        <w:r w:rsidR="00B91528" w:rsidRPr="00116AAA" w:rsidDel="004128AE">
          <w:rPr>
            <w:rFonts w:ascii="Poppins" w:hAnsi="Poppins"/>
            <w:sz w:val="20"/>
            <w:szCs w:val="20"/>
            <w:rPrChange w:id="10688" w:author="thuyhuynh" w:date="2023-05-08T11:25:00Z">
              <w:rPr/>
            </w:rPrChange>
          </w:rPr>
          <w:delText xml:space="preserve"> </w:delText>
        </w:r>
        <w:r w:rsidR="000E69CF" w:rsidRPr="00116AAA" w:rsidDel="004128AE">
          <w:rPr>
            <w:rFonts w:ascii="Poppins" w:hAnsi="Poppins"/>
            <w:sz w:val="20"/>
            <w:szCs w:val="20"/>
            <w:rPrChange w:id="10689" w:author="thuyhuynh" w:date="2023-05-08T11:25:00Z">
              <w:rPr/>
            </w:rPrChange>
          </w:rPr>
          <w:delText>must contain only the intended keys and certificate.</w:delText>
        </w:r>
      </w:del>
    </w:p>
    <w:p w:rsidR="000E69CF" w:rsidRPr="00116AAA" w:rsidDel="004128AE" w:rsidRDefault="000E69CF" w:rsidP="000E69CF">
      <w:pPr>
        <w:jc w:val="both"/>
        <w:rPr>
          <w:del w:id="10690" w:author="thuyhuynh" w:date="2022-03-30T15:29:00Z"/>
          <w:rFonts w:ascii="Poppins" w:hAnsi="Poppins"/>
          <w:sz w:val="20"/>
          <w:szCs w:val="20"/>
          <w:lang w:eastAsia="ko-KR"/>
          <w:rPrChange w:id="10691" w:author="thuyhuynh" w:date="2023-05-08T11:25:00Z">
            <w:rPr>
              <w:del w:id="10692" w:author="thuyhuynh" w:date="2022-03-30T15:29:00Z"/>
              <w:lang w:eastAsia="ko-KR"/>
            </w:rPr>
          </w:rPrChange>
        </w:rPr>
      </w:pPr>
    </w:p>
    <w:p w:rsidR="000E69CF" w:rsidRPr="00116AAA" w:rsidDel="004128AE" w:rsidRDefault="00C04588" w:rsidP="000E69CF">
      <w:pPr>
        <w:jc w:val="center"/>
        <w:rPr>
          <w:del w:id="10693" w:author="thuyhuynh" w:date="2022-03-30T15:29:00Z"/>
          <w:rFonts w:ascii="Poppins" w:hAnsi="Poppins"/>
          <w:sz w:val="20"/>
          <w:szCs w:val="20"/>
          <w:lang w:eastAsia="ko-KR"/>
          <w:rPrChange w:id="10694" w:author="thuyhuynh" w:date="2023-05-08T11:25:00Z">
            <w:rPr>
              <w:del w:id="10695" w:author="thuyhuynh" w:date="2022-03-30T15:29:00Z"/>
              <w:lang w:eastAsia="ko-KR"/>
            </w:rPr>
          </w:rPrChange>
        </w:rPr>
      </w:pPr>
      <w:del w:id="10696" w:author="thuyhuynh" w:date="2022-03-30T15:29:00Z">
        <w:r w:rsidRPr="00116AAA" w:rsidDel="004128AE">
          <w:rPr>
            <w:rFonts w:ascii="Poppins" w:hAnsi="Poppins"/>
            <w:b/>
            <w:noProof/>
            <w:sz w:val="20"/>
            <w:szCs w:val="20"/>
            <w:rPrChange w:id="10697">
              <w:rPr>
                <w:b/>
                <w:noProof/>
              </w:rPr>
            </w:rPrChange>
          </w:rPr>
          <mc:AlternateContent>
            <mc:Choice Requires="wpc">
              <w:drawing>
                <wp:inline distT="0" distB="0" distL="0" distR="0" wp14:anchorId="79AECE15" wp14:editId="4224FDA1">
                  <wp:extent cx="3835400" cy="1362710"/>
                  <wp:effectExtent l="0" t="76200" r="12700" b="8890"/>
                  <wp:docPr id="81" name="Canvas 6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32" name="Rectangle 67"/>
                          <wps:cNvSpPr>
                            <a:spLocks noChangeArrowheads="1"/>
                          </wps:cNvSpPr>
                          <wps:spPr bwMode="auto">
                            <a:xfrm>
                              <a:off x="1489200" y="4900"/>
                              <a:ext cx="734700" cy="377203"/>
                            </a:xfrm>
                            <a:prstGeom prst="rect">
                              <a:avLst/>
                            </a:prstGeom>
                            <a:solidFill>
                              <a:srgbClr val="FFFF99"/>
                            </a:solidFill>
                            <a:ln w="9525">
                              <a:solidFill>
                                <a:srgbClr val="000000"/>
                              </a:solidFill>
                              <a:miter lim="800000"/>
                              <a:headEnd/>
                              <a:tailEnd/>
                            </a:ln>
                            <a:effectLst>
                              <a:outerShdw dist="107763" dir="18900000" algn="ctr" rotWithShape="0">
                                <a:srgbClr val="808080">
                                  <a:alpha val="50000"/>
                                </a:srgbClr>
                              </a:outerShdw>
                            </a:effectLst>
                          </wps:spPr>
                          <wps:txbx>
                            <w:txbxContent>
                              <w:p w:rsidR="003E7815" w:rsidRDefault="003E7815" w:rsidP="000E69CF">
                                <w:r>
                                  <w:t>X509</w:t>
                                </w:r>
                              </w:p>
                            </w:txbxContent>
                          </wps:txbx>
                          <wps:bodyPr rot="0" vert="horz" wrap="square" lIns="91440" tIns="45720" rIns="91440" bIns="45720" anchor="ctr" anchorCtr="0" upright="1">
                            <a:noAutofit/>
                          </wps:bodyPr>
                        </wps:wsp>
                        <pic:pic xmlns:pic="http://schemas.openxmlformats.org/drawingml/2006/picture">
                          <pic:nvPicPr>
                            <pic:cNvPr id="333" name="Picture 6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259102"/>
                              <a:ext cx="694200" cy="841106"/>
                            </a:xfrm>
                            <a:prstGeom prst="rect">
                              <a:avLst/>
                            </a:prstGeom>
                            <a:noFill/>
                            <a:extLst>
                              <a:ext uri="{909E8E84-426E-40DD-AFC4-6F175D3DCCD1}">
                                <a14:hiddenFill xmlns:a14="http://schemas.microsoft.com/office/drawing/2010/main">
                                  <a:solidFill>
                                    <a:srgbClr val="FFFFFF"/>
                                  </a:solidFill>
                                </a14:hiddenFill>
                              </a:ext>
                            </a:extLst>
                          </pic:spPr>
                        </pic:pic>
                        <wps:wsp>
                          <wps:cNvPr id="334" name="Text Box 69"/>
                          <wps:cNvSpPr txBox="1">
                            <a:spLocks noChangeArrowheads="1"/>
                          </wps:cNvSpPr>
                          <wps:spPr bwMode="auto">
                            <a:xfrm>
                              <a:off x="2224700" y="1100208"/>
                              <a:ext cx="689400" cy="2625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F74F41" w:rsidRDefault="003E7815" w:rsidP="000E69CF">
                                <w:pPr>
                                  <w:rPr>
                                    <w:b/>
                                    <w:i/>
                                  </w:rPr>
                                </w:pPr>
                                <w:proofErr w:type="spellStart"/>
                                <w:r w:rsidRPr="00F74F41">
                                  <w:rPr>
                                    <w:b/>
                                    <w:i/>
                                  </w:rPr>
                                  <w:t>C</w:t>
                                </w:r>
                                <w:r>
                                  <w:rPr>
                                    <w:b/>
                                    <w:i/>
                                  </w:rPr>
                                  <w:t>UCam</w:t>
                                </w:r>
                                <w:proofErr w:type="spellEnd"/>
                              </w:p>
                            </w:txbxContent>
                          </wps:txbx>
                          <wps:bodyPr rot="0" vert="horz" wrap="square" lIns="91440" tIns="45720" rIns="91440" bIns="45720" anchor="t" anchorCtr="0" upright="1">
                            <a:spAutoFit/>
                          </wps:bodyPr>
                        </wps:wsp>
                        <wps:wsp>
                          <wps:cNvPr id="335" name="AutoShape 70"/>
                          <wps:cNvCnPr>
                            <a:cxnSpLocks noChangeShapeType="1"/>
                          </wps:cNvCnPr>
                          <wps:spPr bwMode="auto">
                            <a:xfrm>
                              <a:off x="1230000" y="442403"/>
                              <a:ext cx="1539600" cy="61000"/>
                            </a:xfrm>
                            <a:prstGeom prst="straightConnector1">
                              <a:avLst/>
                            </a:prstGeom>
                            <a:noFill/>
                            <a:ln w="19050">
                              <a:solidFill>
                                <a:srgbClr val="C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336" name="Text Box 71"/>
                          <wps:cNvSpPr txBox="1">
                            <a:spLocks noChangeArrowheads="1"/>
                          </wps:cNvSpPr>
                          <wps:spPr bwMode="auto">
                            <a:xfrm>
                              <a:off x="2223900" y="919407"/>
                              <a:ext cx="690200" cy="2633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F74F41" w:rsidRDefault="003E7815" w:rsidP="000E69CF">
                                <w:pPr>
                                  <w:rPr>
                                    <w:b/>
                                    <w:i/>
                                  </w:rPr>
                                </w:pPr>
                                <w:proofErr w:type="spellStart"/>
                                <w:r w:rsidRPr="00F74F41">
                                  <w:rPr>
                                    <w:b/>
                                    <w:i/>
                                  </w:rPr>
                                  <w:t>C</w:t>
                                </w:r>
                                <w:r>
                                  <w:rPr>
                                    <w:b/>
                                    <w:i/>
                                  </w:rPr>
                                  <w:t>RCam</w:t>
                                </w:r>
                                <w:proofErr w:type="spellEnd"/>
                              </w:p>
                            </w:txbxContent>
                          </wps:txbx>
                          <wps:bodyPr rot="0" vert="horz" wrap="square" lIns="91440" tIns="45720" rIns="91440" bIns="45720" anchor="t" anchorCtr="0" upright="1">
                            <a:spAutoFit/>
                          </wps:bodyPr>
                        </wps:wsp>
                        <wps:wsp>
                          <wps:cNvPr id="337" name="Text Box 72"/>
                          <wps:cNvSpPr txBox="1">
                            <a:spLocks noChangeArrowheads="1"/>
                          </wps:cNvSpPr>
                          <wps:spPr bwMode="auto">
                            <a:xfrm>
                              <a:off x="0" y="4900"/>
                              <a:ext cx="695000" cy="2542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050406" w:rsidRDefault="003E7815" w:rsidP="000E69CF">
                                <w:pPr>
                                  <w:rPr>
                                    <w:b/>
                                    <w:color w:val="1F497D" w:themeColor="text2"/>
                                    <w:sz w:val="26"/>
                                  </w:rPr>
                                </w:pPr>
                                <w:r w:rsidRPr="00050406">
                                  <w:rPr>
                                    <w:b/>
                                    <w:color w:val="1F497D" w:themeColor="text2"/>
                                    <w:sz w:val="26"/>
                                  </w:rPr>
                                  <w:t>Device</w:t>
                                </w:r>
                              </w:p>
                            </w:txbxContent>
                          </wps:txbx>
                          <wps:bodyPr rot="0" vert="horz" wrap="square" lIns="91440" tIns="45720" rIns="91440" bIns="45720" anchor="t" anchorCtr="0" upright="1">
                            <a:noAutofit/>
                          </wps:bodyPr>
                        </wps:wsp>
                        <wps:wsp>
                          <wps:cNvPr id="338" name="AutoShape 73"/>
                          <wps:cNvSpPr>
                            <a:spLocks noChangeArrowheads="1"/>
                          </wps:cNvSpPr>
                          <wps:spPr bwMode="auto">
                            <a:xfrm>
                              <a:off x="3134500" y="382103"/>
                              <a:ext cx="695900" cy="629805"/>
                            </a:xfrm>
                            <a:prstGeom prst="can">
                              <a:avLst>
                                <a:gd name="adj" fmla="val 25000"/>
                              </a:avLst>
                            </a:prstGeom>
                            <a:solidFill>
                              <a:schemeClr val="bg2">
                                <a:lumMod val="90000"/>
                                <a:lumOff val="0"/>
                              </a:schemeClr>
                            </a:solidFill>
                            <a:ln w="9525">
                              <a:solidFill>
                                <a:srgbClr val="000000"/>
                              </a:solidFill>
                              <a:round/>
                              <a:headEnd/>
                              <a:tailEnd/>
                            </a:ln>
                          </wps:spPr>
                          <wps:bodyPr rot="0" vert="horz" wrap="square" lIns="91440" tIns="45720" rIns="91440" bIns="45720" anchor="t" anchorCtr="0" upright="1">
                            <a:spAutoFit/>
                          </wps:bodyPr>
                        </wps:wsp>
                        <pic:pic xmlns:pic="http://schemas.openxmlformats.org/drawingml/2006/picture">
                          <pic:nvPicPr>
                            <pic:cNvPr id="339"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198900" y="564504"/>
                              <a:ext cx="243500" cy="2361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3289700" y="710605"/>
                              <a:ext cx="208800" cy="2088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41" name="Picture 7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498500" y="684205"/>
                              <a:ext cx="243600" cy="235202"/>
                            </a:xfrm>
                            <a:prstGeom prst="rect">
                              <a:avLst/>
                            </a:prstGeom>
                            <a:noFill/>
                            <a:extLst>
                              <a:ext uri="{909E8E84-426E-40DD-AFC4-6F175D3DCCD1}">
                                <a14:hiddenFill xmlns:a14="http://schemas.microsoft.com/office/drawing/2010/main">
                                  <a:solidFill>
                                    <a:srgbClr val="FFFFFF"/>
                                  </a:solidFill>
                                </a14:hiddenFill>
                              </a:ext>
                            </a:extLst>
                          </pic:spPr>
                        </pic:pic>
                        <wps:wsp>
                          <wps:cNvPr id="342" name="Text Box 77"/>
                          <wps:cNvSpPr txBox="1">
                            <a:spLocks noChangeArrowheads="1"/>
                          </wps:cNvSpPr>
                          <wps:spPr bwMode="auto">
                            <a:xfrm>
                              <a:off x="2223900" y="56100"/>
                              <a:ext cx="690200" cy="2624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F74F41" w:rsidRDefault="003E7815" w:rsidP="000E69CF">
                                <w:pPr>
                                  <w:rPr>
                                    <w:b/>
                                    <w:i/>
                                  </w:rPr>
                                </w:pPr>
                                <w:proofErr w:type="spellStart"/>
                                <w:r w:rsidRPr="00F74F41">
                                  <w:rPr>
                                    <w:b/>
                                    <w:i/>
                                  </w:rPr>
                                  <w:t>C</w:t>
                                </w:r>
                                <w:r>
                                  <w:rPr>
                                    <w:b/>
                                    <w:i/>
                                  </w:rPr>
                                  <w:t>UCust</w:t>
                                </w:r>
                                <w:proofErr w:type="spellEnd"/>
                              </w:p>
                            </w:txbxContent>
                          </wps:txbx>
                          <wps:bodyPr rot="0" vert="horz" wrap="square" lIns="91440" tIns="45720" rIns="91440" bIns="45720" anchor="t" anchorCtr="0" upright="1">
                            <a:spAutoFit/>
                          </wps:bodyPr>
                        </wps:wsp>
                        <pic:pic xmlns:pic="http://schemas.openxmlformats.org/drawingml/2006/picture">
                          <pic:nvPicPr>
                            <pic:cNvPr id="343" name="Picture 7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887900" y="70901"/>
                              <a:ext cx="255900" cy="247602"/>
                            </a:xfrm>
                            <a:prstGeom prst="rect">
                              <a:avLst/>
                            </a:prstGeom>
                            <a:noFill/>
                            <a:extLst>
                              <a:ext uri="{909E8E84-426E-40DD-AFC4-6F175D3DCCD1}">
                                <a14:hiddenFill xmlns:a14="http://schemas.microsoft.com/office/drawing/2010/main">
                                  <a:solidFill>
                                    <a:srgbClr val="FFFFFF"/>
                                  </a:solidFill>
                                </a14:hiddenFill>
                              </a:ext>
                            </a:extLst>
                          </pic:spPr>
                        </pic:pic>
                        <wps:wsp>
                          <wps:cNvPr id="345" name="AutoShape 79"/>
                          <wps:cNvCnPr>
                            <a:cxnSpLocks noChangeShapeType="1"/>
                          </wps:cNvCnPr>
                          <wps:spPr bwMode="auto">
                            <a:xfrm flipV="1">
                              <a:off x="1230000" y="800606"/>
                              <a:ext cx="1539600" cy="66800"/>
                            </a:xfrm>
                            <a:prstGeom prst="straightConnector1">
                              <a:avLst/>
                            </a:prstGeom>
                            <a:noFill/>
                            <a:ln w="19050">
                              <a:solidFill>
                                <a:srgbClr val="C00000"/>
                              </a:solidFill>
                              <a:round/>
                              <a:headEnd type="triangle" w="med" len="med"/>
                              <a:tailEnd type="oval" w="med" len="med"/>
                            </a:ln>
                            <a:extLst>
                              <a:ext uri="{909E8E84-426E-40DD-AFC4-6F175D3DCCD1}">
                                <a14:hiddenFill xmlns:a14="http://schemas.microsoft.com/office/drawing/2010/main">
                                  <a:noFill/>
                                </a14:hiddenFill>
                              </a:ext>
                            </a:extLst>
                          </wps:spPr>
                          <wps:bodyPr/>
                        </wps:wsp>
                        <wps:wsp>
                          <wps:cNvPr id="348" name="Rectangle 80"/>
                          <wps:cNvSpPr>
                            <a:spLocks noChangeArrowheads="1"/>
                          </wps:cNvSpPr>
                          <wps:spPr bwMode="auto">
                            <a:xfrm>
                              <a:off x="1489200" y="919407"/>
                              <a:ext cx="734700" cy="377203"/>
                            </a:xfrm>
                            <a:prstGeom prst="rect">
                              <a:avLst/>
                            </a:prstGeom>
                            <a:solidFill>
                              <a:srgbClr val="FFFF99"/>
                            </a:solidFill>
                            <a:ln w="9525">
                              <a:solidFill>
                                <a:srgbClr val="000000"/>
                              </a:solidFill>
                              <a:miter lim="800000"/>
                              <a:headEnd/>
                              <a:tailEnd/>
                            </a:ln>
                            <a:effectLst>
                              <a:outerShdw dist="107763" dir="18900000" algn="ctr" rotWithShape="0">
                                <a:srgbClr val="808080">
                                  <a:alpha val="50000"/>
                                </a:srgbClr>
                              </a:outerShdw>
                            </a:effectLst>
                          </wps:spPr>
                          <wps:txbx>
                            <w:txbxContent>
                              <w:p w:rsidR="003E7815" w:rsidRDefault="003E7815" w:rsidP="000E69CF">
                                <w:r>
                                  <w:t>PFX</w:t>
                                </w:r>
                              </w:p>
                            </w:txbxContent>
                          </wps:txbx>
                          <wps:bodyPr rot="0" vert="horz" wrap="square" lIns="91440" tIns="45720" rIns="91440" bIns="45720" anchor="ctr" anchorCtr="0" upright="1">
                            <a:noAutofit/>
                          </wps:bodyPr>
                        </wps:wsp>
                        <pic:pic xmlns:pic="http://schemas.openxmlformats.org/drawingml/2006/picture">
                          <pic:nvPicPr>
                            <pic:cNvPr id="349" name="Picture 8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3586900" y="578504"/>
                              <a:ext cx="208800" cy="2089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0" name="Picture 8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893700" y="949107"/>
                              <a:ext cx="243500" cy="23610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1"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015900" y="1087808"/>
                              <a:ext cx="208000" cy="208802"/>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id="Canvas 65" o:spid="_x0000_s1032" editas="canvas" style="width:302pt;height:107.3pt;mso-position-horizontal-relative:char;mso-position-vertical-relative:line" coordsize="38354,13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width:38354;height:13627;visibility:visible;mso-wrap-style:square">
                    <v:fill o:detectmouseclick="t"/>
                    <v:path o:connecttype="none"/>
                  </v:shape>
                  <v:rect id="Rectangle 67" o:spid="_x0000_s1034" style="position:absolute;left:14892;top:49;width:7347;height:3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3f9MUA&#10;AADcAAAADwAAAGRycy9kb3ducmV2LnhtbESP0WrCQBRE34X+w3ILvulGBZHUTRBLiz5INe0H3GZv&#10;k9Ds3bC7TdJ+vVsQfBxm5gyzzUfTip6cbywrWMwTEMSl1Q1XCj7eX2YbED4ga2wtk4Jf8pBnD5Mt&#10;ptoOfKG+CJWIEPYpKqhD6FIpfVmTQT+3HXH0vqwzGKJ0ldQOhwg3rVwmyVoabDgu1NjRvqbyu/gx&#10;Cj512f25c3/anem5WA8HGV6Pb0pNH8fdE4hAY7iHb+2DVrBaLeH/TDwC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Hd/0xQAAANwAAAAPAAAAAAAAAAAAAAAAAJgCAABkcnMv&#10;ZG93bnJldi54bWxQSwUGAAAAAAQABAD1AAAAigMAAAAA&#10;" fillcolor="#ff9">
                    <v:shadow on="t" opacity=".5" offset="6pt,-6pt"/>
                    <v:textbox>
                      <w:txbxContent>
                        <w:p w:rsidR="003E7815" w:rsidRDefault="003E7815" w:rsidP="000E69CF">
                          <w:r>
                            <w:t>X509</w:t>
                          </w:r>
                        </w:p>
                      </w:txbxContent>
                    </v:textbox>
                  </v:rect>
                  <v:shape id="Picture 68" o:spid="_x0000_s1035" type="#_x0000_t75" style="position:absolute;top:2591;width:6942;height:8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mOWjXHAAAA3AAAAA8AAABkcnMvZG93bnJldi54bWxEj91qwkAUhO8LfYflFHpTdNNuERtdJYhF&#10;C4L4U6+P2dMkmD0bslsT375bKPRymJlvmOm8t7W4UusrxxqehwkI4tyZigsNx8P7YAzCB2SDtWPS&#10;cCMP89n93RRT4zre0XUfChEh7FPUUIbQpFL6vCSLfuga4uh9udZiiLItpGmxi3Bby5ckGUmLFceF&#10;EhtalJRf9t9Ww0qpTXZers7+4zLe1k+f2enttdP68aHPJiAC9eE//NdeGw1KKfg9E4+AnP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KmOWjXHAAAA3AAAAA8AAAAAAAAAAAAA&#10;AAAAnwIAAGRycy9kb3ducmV2LnhtbFBLBQYAAAAABAAEAPcAAACTAwAAAAA=&#10;">
                    <v:imagedata r:id="rId71" o:title=""/>
                  </v:shape>
                  <v:shape id="Text Box 69" o:spid="_x0000_s1036" type="#_x0000_t202" style="position:absolute;left:22247;top:11002;width:6894;height:2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cQpsMA&#10;AADcAAAADwAAAGRycy9kb3ducmV2LnhtbESPQWvCQBSE7wX/w/KE3urGaotEVxG14KGX2nh/ZJ/Z&#10;YPZtyL6a+O/dQqHHYWa+YVabwTfqRl2sAxuYTjJQxGWwNVcGiu+PlwWoKMgWm8Bk4E4RNuvR0wpz&#10;G3r+ottJKpUgHHM04ETaXOtYOvIYJ6ElTt4ldB4lya7StsM+wX2jX7PsXXusOS04bGnnqLyefrwB&#10;Ebud3ouDj8fz8LnvXVa+YWHM83jYLkEJDfIf/msfrYHZbA6/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kcQpsMAAADcAAAADwAAAAAAAAAAAAAAAACYAgAAZHJzL2Rv&#10;d25yZXYueG1sUEsFBgAAAAAEAAQA9QAAAIgDAAAAAA==&#10;" filled="f" stroked="f">
                    <v:textbox style="mso-fit-shape-to-text:t">
                      <w:txbxContent>
                        <w:p w:rsidR="003E7815" w:rsidRPr="00F74F41" w:rsidRDefault="003E7815" w:rsidP="000E69CF">
                          <w:pPr>
                            <w:rPr>
                              <w:b/>
                              <w:i/>
                            </w:rPr>
                          </w:pPr>
                          <w:r w:rsidRPr="00F74F41">
                            <w:rPr>
                              <w:b/>
                              <w:i/>
                            </w:rPr>
                            <w:t>C</w:t>
                          </w:r>
                          <w:r>
                            <w:rPr>
                              <w:b/>
                              <w:i/>
                            </w:rPr>
                            <w:t>UCam</w:t>
                          </w:r>
                        </w:p>
                      </w:txbxContent>
                    </v:textbox>
                  </v:shape>
                  <v:shapetype id="_x0000_t32" coordsize="21600,21600" o:spt="32" o:oned="t" path="m,l21600,21600e" filled="f">
                    <v:path arrowok="t" fillok="f" o:connecttype="none"/>
                    <o:lock v:ext="edit" shapetype="t"/>
                  </v:shapetype>
                  <v:shape id="AutoShape 70" o:spid="_x0000_s1037" type="#_x0000_t32" style="position:absolute;left:12300;top:4424;width:15396;height:6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w1n8QAAADcAAAADwAAAGRycy9kb3ducmV2LnhtbESP3YrCMBSE7wXfIRxh7zRV8YdqWlRY&#10;cEEQu4vg3aE525ZtTkqT1fr2RhC8HGbmG2addqYWV2pdZVnBeBSBIM6trrhQ8PP9OVyCcB5ZY22Z&#10;FNzJQZr0e2uMtb3xia6ZL0SAsItRQel9E0vp8pIMupFtiIP3a1uDPsi2kLrFW4CbWk6iaC4NVhwW&#10;SmxoV1L+l/0bBcutltvz2V6yBe4PRxPdx/nXTqmPQbdZgfDU+Xf41d5rBdPpDJ5nwhGQ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XDWfxAAAANwAAAAPAAAAAAAAAAAA&#10;AAAAAKECAABkcnMvZG93bnJldi54bWxQSwUGAAAAAAQABAD5AAAAkgMAAAAA&#10;" strokecolor="#c00000" strokeweight="1.5pt">
                    <v:stroke startarrow="block" endarrow="oval"/>
                  </v:shape>
                  <v:shape id="Text Box 71" o:spid="_x0000_s1038" type="#_x0000_t202" style="position:absolute;left:22239;top:9194;width:6902;height:26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rSsMA&#10;AADcAAAADwAAAGRycy9kb3ducmV2LnhtbESPT2vCQBTE7wW/w/IEb3VjpSLRVcQ/4KGXarw/sq/Z&#10;0OzbkH018du7hUKPw8z8hllvB9+oO3WxDmxgNs1AEZfB1lwZKK6n1yWoKMgWm8Bk4EERtpvRyxpz&#10;G3r+pPtFKpUgHHM04ETaXOtYOvIYp6ElTt5X6DxKkl2lbYd9gvtGv2XZQnusOS04bGnvqPy+/HgD&#10;InY3exRHH8+34ePQu6x8x8KYyXjYrUAJDfIf/mufrYH5fAG/Z9IR0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dkrSsMAAADcAAAADwAAAAAAAAAAAAAAAACYAgAAZHJzL2Rv&#10;d25yZXYueG1sUEsFBgAAAAAEAAQA9QAAAIgDAAAAAA==&#10;" filled="f" stroked="f">
                    <v:textbox style="mso-fit-shape-to-text:t">
                      <w:txbxContent>
                        <w:p w:rsidR="003E7815" w:rsidRPr="00F74F41" w:rsidRDefault="003E7815" w:rsidP="000E69CF">
                          <w:pPr>
                            <w:rPr>
                              <w:b/>
                              <w:i/>
                            </w:rPr>
                          </w:pPr>
                          <w:r w:rsidRPr="00F74F41">
                            <w:rPr>
                              <w:b/>
                              <w:i/>
                            </w:rPr>
                            <w:t>C</w:t>
                          </w:r>
                          <w:r>
                            <w:rPr>
                              <w:b/>
                              <w:i/>
                            </w:rPr>
                            <w:t>RCam</w:t>
                          </w:r>
                        </w:p>
                      </w:txbxContent>
                    </v:textbox>
                  </v:shape>
                  <v:shape id="Text Box 72" o:spid="_x0000_s1039" type="#_x0000_t202" style="position:absolute;top:49;width:6950;height:2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EjyMQA&#10;AADcAAAADwAAAGRycy9kb3ducmV2LnhtbESPT2sCMRTE74LfIbxCb5pUW7Vbo0il4MlS/4G3x+a5&#10;u7h5WTbRXb+9KQgeh5n5DTOdt7YUV6p94VjDW1+BIE6dKTjTsNv+9CYgfEA2WDomDTfyMJ91O1NM&#10;jGv4j66bkIkIYZ+ghjyEKpHSpzlZ9H1XEUfv5GqLIco6k6bGJsJtKQdKjaTFguNCjhV955SeNxer&#10;Yb8+HQ/v6jdb2o+qca2SbD+l1q8v7eILRKA2PMOP9spoGA7H8H8mHgE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RI8jEAAAA3AAAAA8AAAAAAAAAAAAAAAAAmAIAAGRycy9k&#10;b3ducmV2LnhtbFBLBQYAAAAABAAEAPUAAACJAwAAAAA=&#10;" filled="f" stroked="f">
                    <v:textbox>
                      <w:txbxContent>
                        <w:p w:rsidR="003E7815" w:rsidRPr="00050406" w:rsidRDefault="003E7815" w:rsidP="000E69CF">
                          <w:pPr>
                            <w:rPr>
                              <w:b/>
                              <w:color w:val="1F497D" w:themeColor="text2"/>
                              <w:sz w:val="26"/>
                            </w:rPr>
                          </w:pPr>
                          <w:r w:rsidRPr="00050406">
                            <w:rPr>
                              <w:b/>
                              <w:color w:val="1F497D" w:themeColor="text2"/>
                              <w:sz w:val="26"/>
                            </w:rPr>
                            <w:t>Device</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AutoShape 73" o:spid="_x0000_s1040" type="#_x0000_t22" style="position:absolute;left:31345;top:3821;width:6959;height:62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0KbsA&#10;AADcAAAADwAAAGRycy9kb3ducmV2LnhtbERPyQrCMBC9C/5DGMGbTV0QqUYRUenVBc9DM7bFZlKS&#10;qPXvzUHw+Hj7atOZRrzI+dqygnGSgiAurK65VHC9HEYLED4ga2wsk4IPedis+70VZtq++USvcyhF&#10;DGGfoYIqhDaT0hcVGfSJbYkjd7fOYIjQlVI7fMdw08hJms6lwZpjQ4Ut7SoqHuenUZDPisdun98O&#10;R5zIPR61dnkblBoOuu0SRKAu/MU/d64VTKdxbTwTj4Bcfw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NfnNCm7AAAA3AAAAA8AAAAAAAAAAAAAAAAAmAIAAGRycy9kb3ducmV2Lnht&#10;bFBLBQYAAAAABAAEAPUAAACAAwAAAAA=&#10;" fillcolor="#ddd8c2 [2894]">
                    <v:textbox style="mso-fit-shape-to-text:t"/>
                  </v:shape>
                  <v:shape id="Picture 74" o:spid="_x0000_s1041" type="#_x0000_t75" style="position:absolute;left:31989;top:5645;width:2435;height:2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2Q87DAAAA3AAAAA8AAABkcnMvZG93bnJldi54bWxEj8FqwzAQRO+F/IPYQG+NnBpK40QJIRBo&#10;LqZ1+wGLtbFNrJWRZNnp11eFQo/DzLxhdofZ9CKS851lBetVBoK4trrjRsHX5/npFYQPyBp7y6Tg&#10;Th4O+8XDDgttJ/6gWIVGJAj7AhW0IQyFlL5uyaBf2YE4eVfrDIYkXSO1wynBTS+fs+xFGuw4LbQ4&#10;0Kml+laNRkFm40W+D+tYfcfS9VzpcjMGpR6X83ELItAc/sN/7TetIM838HsmHQG5/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zZDzsMAAADcAAAADwAAAAAAAAAAAAAAAACf&#10;AgAAZHJzL2Rvd25yZXYueG1sUEsFBgAAAAAEAAQA9wAAAI8DAAAAAA==&#10;">
                    <v:imagedata r:id="rId72" o:title=""/>
                  </v:shape>
                  <v:shape id="Picture 75" o:spid="_x0000_s1042" type="#_x0000_t75" style="position:absolute;left:32897;top:7106;width:2088;height:2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iAfobEAAAA3AAAAA8AAABkcnMvZG93bnJldi54bWxET01rwkAQvRf8D8sIvYjZpEqR6BqktVTa&#10;Xqoechyy0yQ1OxuyG03+ffcg9Ph435tsMI24UudqywqSKAZBXFhdc6ngfHqbr0A4j6yxsUwKRnKQ&#10;bScPG0y1vfE3XY++FCGEXYoKKu/bVEpXVGTQRbYlDtyP7Qz6ALtS6g5vIdw08imOn6XBmkNDhS29&#10;VFRcjr1RsJerWZ68vvfuo97/4tdnPvbjUqnH6bBbg/A0+H/x3X3QChbLMD+cCUdAbv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iAfobEAAAA3AAAAA8AAAAAAAAAAAAAAAAA&#10;nwIAAGRycy9kb3ducmV2LnhtbFBLBQYAAAAABAAEAPcAAACQAwAAAAA=&#10;">
                    <v:imagedata r:id="rId73" o:title=""/>
                  </v:shape>
                  <v:shape id="Picture 76" o:spid="_x0000_s1043" type="#_x0000_t75" style="position:absolute;left:34985;top:6842;width:2436;height:23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1GPLXDAAAA3AAAAA8AAABkcnMvZG93bnJldi54bWxEj8FqwzAQRO+B/oPYQm+J7CaE1o1sSqGQ&#10;XELi9AMWa2ubWisjKYqbr48KhRyHmXnDbKrJDCKS871lBfkiA0HcWN1zq+Dr9Dl/AeEDssbBMin4&#10;JQ9V+TDbYKHthY8U69CKBGFfoIIuhLGQ0jcdGfQLOxIn79s6gyFJ10rt8JLgZpDPWbaWBntOCx2O&#10;9NFR81OfjYLMxp08jHmsr3HvBq71/vUclHp6nN7fQASawj38395qBctVDn9n0hGQ5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UY8tcMAAADcAAAADwAAAAAAAAAAAAAAAACf&#10;AgAAZHJzL2Rvd25yZXYueG1sUEsFBgAAAAAEAAQA9wAAAI8DAAAAAA==&#10;">
                    <v:imagedata r:id="rId72" o:title=""/>
                  </v:shape>
                  <v:shape id="Text Box 77" o:spid="_x0000_s1044" type="#_x0000_t202" style="position:absolute;left:22239;top:561;width:6902;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ReNMMA&#10;AADcAAAADwAAAGRycy9kb3ducmV2LnhtbESPQWvCQBSE7wX/w/IEb3WjtkWiq4hV8NBLbbw/ss9s&#10;MPs2ZF9N/PfdQqHHYWa+YdbbwTfqTl2sAxuYTTNQxGWwNVcGiq/j8xJUFGSLTWAy8KAI283oaY25&#10;DT1/0v0slUoQjjkacCJtrnUsHXmM09ASJ+8aOo+SZFdp22Gf4L7R8yx70x5rTgsOW9o7Km/nb29A&#10;xO5mj+Lg4+kyfLz3LitfsTBmMh52K1BCg/yH/9ona2DxMof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uReNMMAAADcAAAADwAAAAAAAAAAAAAAAACYAgAAZHJzL2Rv&#10;d25yZXYueG1sUEsFBgAAAAAEAAQA9QAAAIgDAAAAAA==&#10;" filled="f" stroked="f">
                    <v:textbox style="mso-fit-shape-to-text:t">
                      <w:txbxContent>
                        <w:p w:rsidR="003E7815" w:rsidRPr="00F74F41" w:rsidRDefault="003E7815" w:rsidP="000E69CF">
                          <w:pPr>
                            <w:rPr>
                              <w:b/>
                              <w:i/>
                            </w:rPr>
                          </w:pPr>
                          <w:r w:rsidRPr="00F74F41">
                            <w:rPr>
                              <w:b/>
                              <w:i/>
                            </w:rPr>
                            <w:t>C</w:t>
                          </w:r>
                          <w:r>
                            <w:rPr>
                              <w:b/>
                              <w:i/>
                            </w:rPr>
                            <w:t>UCust</w:t>
                          </w:r>
                        </w:p>
                      </w:txbxContent>
                    </v:textbox>
                  </v:shape>
                  <v:shape id="Picture 78" o:spid="_x0000_s1045" type="#_x0000_t75" style="position:absolute;left:18879;top:709;width:2559;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LYB1nDAAAA3AAAAA8AAABkcnMvZG93bnJldi54bWxEj91qAjEUhO8LfYdwhN51s/5QdDVKEQrt&#10;jdjVBzhsjruLm5MliXHbpzeC4OUwM98wq81gOhHJ+daygnGWgyCurG65VnA8fL3PQfiArLGzTAr+&#10;yMNm/fqywkLbK/9SLEMtEoR9gQqaEPpCSl81ZNBntidO3sk6gyFJV0vt8JrgppOTPP+QBltOCw32&#10;tG2oOpcXoyC38Ufu+3Es/+POdVzq3eISlHobDZ9LEIGG8Aw/2t9awXQ2hfuZdATk+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tgHWcMAAADcAAAADwAAAAAAAAAAAAAAAACf&#10;AgAAZHJzL2Rvd25yZXYueG1sUEsFBgAAAAAEAAQA9wAAAI8DAAAAAA==&#10;">
                    <v:imagedata r:id="rId72" o:title=""/>
                  </v:shape>
                  <v:shape id="AutoShape 79" o:spid="_x0000_s1046" type="#_x0000_t32" style="position:absolute;left:12300;top:8006;width:15396;height:66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54Zq8UAAADcAAAADwAAAGRycy9kb3ducmV2LnhtbESPQWvCQBSE74X+h+UVeilmY9UaoquI&#10;pehR01y8PbLPJJh9G7NrTP99Vyj0OMzMN8xyPZhG9NS52rKCcRSDIC6srrlUkH9/jRIQziNrbCyT&#10;gh9ysF49Py0x1fbOR+ozX4oAYZeigsr7NpXSFRUZdJFtiYN3tp1BH2RXSt3hPcBNI9/j+EMarDks&#10;VNjStqLikt2MgnmCpzc77q/553zSno7DgW67jVKvL8NmAcLT4P/Df+29VjCZzuBxJhwBu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54Zq8UAAADcAAAADwAAAAAAAAAA&#10;AAAAAAChAgAAZHJzL2Rvd25yZXYueG1sUEsFBgAAAAAEAAQA+QAAAJMDAAAAAA==&#10;" strokecolor="#c00000" strokeweight="1.5pt">
                    <v:stroke startarrow="block" endarrow="oval"/>
                  </v:shape>
                  <v:rect id="Rectangle 80" o:spid="_x0000_s1047" style="position:absolute;left:14892;top:9194;width:7347;height:37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bY8IA&#10;AADcAAAADwAAAGRycy9kb3ducmV2LnhtbERP3WrCMBS+H+wdwhl4N1N1yKhGkQ1FL2Ta+QDH5tgW&#10;m5OSxLbu6c3FwMuP73++7E0tWnK+sqxgNExAEOdWV1woOP2u3z9B+ICssbZMCu7kYbl4fZljqm3H&#10;R2qzUIgYwj5FBWUITSqlz0sy6Ie2IY7cxTqDIUJXSO2wi+GmluMkmUqDFceGEhv6Kim/Zjej4Kzz&#10;5s8d2v3qQN/ZtNvKsNn9KDV461czEIH68BT/u7daweQjro1n4h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85tjwgAAANwAAAAPAAAAAAAAAAAAAAAAAJgCAABkcnMvZG93&#10;bnJldi54bWxQSwUGAAAAAAQABAD1AAAAhwMAAAAA&#10;" fillcolor="#ff9">
                    <v:shadow on="t" opacity=".5" offset="6pt,-6pt"/>
                    <v:textbox>
                      <w:txbxContent>
                        <w:p w:rsidR="003E7815" w:rsidRDefault="003E7815" w:rsidP="000E69CF">
                          <w:r>
                            <w:t>PFX</w:t>
                          </w:r>
                        </w:p>
                      </w:txbxContent>
                    </v:textbox>
                  </v:rect>
                  <v:shape id="Picture 81" o:spid="_x0000_s1048" type="#_x0000_t75" style="position:absolute;left:35869;top:5785;width:2088;height:20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61xvHAAAA3AAAAA8AAABkcnMvZG93bnJldi54bWxEj09rwkAUxO9Cv8PyCr1Is7FK0dRVxD+0&#10;aC/VHnJ8ZF+T1OzbkN1o8u27BcHjMDO/YebLzlTiQo0rLSsYRTEI4szqknMF36fd8xSE88gaK8uk&#10;oCcHy8XDYI6Jtlf+osvR5yJA2CWooPC+TqR0WUEGXWRr4uD92MagD7LJpW7wGuCmki9x/CoNlhwW&#10;CqxpXVB2PrZGwVZOh+lo8966fbn9xc9D2rf9RKmnx271BsJT5+/hW/tDKxhPZvB/JhwBufg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m61xvHAAAA3AAAAA8AAAAAAAAAAAAA&#10;AAAAnwIAAGRycy9kb3ducmV2LnhtbFBLBQYAAAAABAAEAPcAAACTAwAAAAA=&#10;">
                    <v:imagedata r:id="rId73" o:title=""/>
                  </v:shape>
                  <v:shape id="Picture 82" o:spid="_x0000_s1049" type="#_x0000_t75" style="position:absolute;left:18937;top:9491;width:2435;height:23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TD/PBAAAA3AAAAA8AAABkcnMvZG93bnJldi54bWxET91qwjAUvh/sHcIRvFtTJxuuNsoYCO6m&#10;bHUPcGiObbE5KUlMq0+/XAx2+fH9l/vZDCKS871lBassB0HcWN1zq+DndHjagPABWeNgmRTcyMN+&#10;9/hQYqHtxN8U69CKFMK+QAVdCGMhpW86MugzOxIn7mydwZCga6V2OKVwM8jnPH+VBntODR2O9NFR&#10;c6mvRkFu46f8GlexvsfKDVzr6u0alFou5vctiEBz+Bf/uY9awfolzU9n0hGQu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fTD/PBAAAA3AAAAA8AAAAAAAAAAAAAAAAAnwIA&#10;AGRycy9kb3ducmV2LnhtbFBLBQYAAAAABAAEAPcAAACNAwAAAAA=&#10;">
                    <v:imagedata r:id="rId72" o:title=""/>
                  </v:shape>
                  <v:shape id="Picture 83" o:spid="_x0000_s1050" type="#_x0000_t75" style="position:absolute;left:20159;top:10878;width:2080;height:20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VTcDHAAAA3AAAAA8AAABkcnMvZG93bnJldi54bWxEj09rwkAUxO+FfoflFbxI3aTaIqmriFUU&#10;68U/B4+P7GuSNvs2ZDeafHtXEHocZuY3zGTWmlJcqHaFZQXxIAJBnFpdcKbgdFy9jkE4j6yxtEwK&#10;OnIwmz4/TTDR9sp7uhx8JgKEXYIKcu+rREqX5mTQDWxFHLwfWxv0QdaZ1DVeA9yU8i2KPqTBgsNC&#10;jhUtckr/Do1RsJTj/jn+WjduWyx/cfd97ppupFTvpZ1/gvDU+v/wo73RCobvMdzPhCMgpz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IVTcDHAAAA3AAAAA8AAAAAAAAAAAAA&#10;AAAAnwIAAGRycy9kb3ducmV2LnhtbFBLBQYAAAAABAAEAPcAAACTAwAAAAA=&#10;">
                    <v:imagedata r:id="rId73" o:title=""/>
                  </v:shape>
                  <w10:anchorlock/>
                </v:group>
              </w:pict>
            </mc:Fallback>
          </mc:AlternateContent>
        </w:r>
      </w:del>
    </w:p>
    <w:p w:rsidR="000E69CF" w:rsidRPr="00116AAA" w:rsidDel="004128AE" w:rsidRDefault="000E69CF" w:rsidP="000E69CF">
      <w:pPr>
        <w:pStyle w:val="Caption"/>
        <w:jc w:val="center"/>
        <w:rPr>
          <w:del w:id="10698" w:author="thuyhuynh" w:date="2022-03-30T15:29:00Z"/>
          <w:rFonts w:ascii="Poppins" w:hAnsi="Poppins"/>
          <w:rPrChange w:id="10699" w:author="thuyhuynh" w:date="2023-05-08T11:25:00Z">
            <w:rPr>
              <w:del w:id="10700" w:author="thuyhuynh" w:date="2022-03-30T15:29:00Z"/>
              <w:sz w:val="22"/>
            </w:rPr>
          </w:rPrChange>
        </w:rPr>
      </w:pPr>
    </w:p>
    <w:p w:rsidR="000E69CF" w:rsidRPr="00116AAA" w:rsidDel="004128AE" w:rsidRDefault="000E69CF" w:rsidP="000E69CF">
      <w:pPr>
        <w:pStyle w:val="Caption"/>
        <w:jc w:val="center"/>
        <w:rPr>
          <w:del w:id="10701" w:author="thuyhuynh" w:date="2022-03-30T15:29:00Z"/>
          <w:rFonts w:ascii="Poppins" w:hAnsi="Poppins"/>
          <w:lang w:eastAsia="ko-KR"/>
          <w:rPrChange w:id="10702" w:author="thuyhuynh" w:date="2023-05-08T11:25:00Z">
            <w:rPr>
              <w:del w:id="10703" w:author="thuyhuynh" w:date="2022-03-30T15:29:00Z"/>
              <w:sz w:val="22"/>
              <w:lang w:eastAsia="ko-KR"/>
            </w:rPr>
          </w:rPrChange>
        </w:rPr>
      </w:pPr>
      <w:bookmarkStart w:id="10704" w:name="_Ref261272174"/>
      <w:del w:id="10705" w:author="thuyhuynh" w:date="2022-03-30T15:29:00Z">
        <w:r w:rsidRPr="00116AAA" w:rsidDel="004128AE">
          <w:rPr>
            <w:rFonts w:ascii="Poppins" w:hAnsi="Poppins"/>
            <w:b w:val="0"/>
            <w:bCs w:val="0"/>
            <w:rPrChange w:id="10706" w:author="thuyhuynh" w:date="2023-05-08T11:25:00Z">
              <w:rPr>
                <w:b w:val="0"/>
                <w:bCs w:val="0"/>
              </w:rPr>
            </w:rPrChange>
          </w:rPr>
          <w:delText xml:space="preserve">Figure </w:delText>
        </w:r>
        <w:r w:rsidR="00D67F27" w:rsidRPr="00116AAA" w:rsidDel="004128AE">
          <w:rPr>
            <w:rFonts w:ascii="Poppins" w:hAnsi="Poppins"/>
            <w:b w:val="0"/>
            <w:bCs w:val="0"/>
            <w:rPrChange w:id="10707" w:author="thuyhuynh" w:date="2023-05-08T11:25:00Z">
              <w:rPr>
                <w:b w:val="0"/>
                <w:bCs w:val="0"/>
              </w:rPr>
            </w:rPrChange>
          </w:rPr>
          <w:fldChar w:fldCharType="begin"/>
        </w:r>
        <w:r w:rsidRPr="00116AAA" w:rsidDel="004128AE">
          <w:rPr>
            <w:rFonts w:ascii="Poppins" w:hAnsi="Poppins"/>
            <w:b w:val="0"/>
            <w:bCs w:val="0"/>
            <w:rPrChange w:id="10708" w:author="thuyhuynh" w:date="2023-05-08T11:25:00Z">
              <w:rPr>
                <w:b w:val="0"/>
                <w:bCs w:val="0"/>
              </w:rPr>
            </w:rPrChange>
          </w:rPr>
          <w:delInstrText xml:space="preserve"> SEQ Figure \* ARABIC </w:delInstrText>
        </w:r>
        <w:r w:rsidR="00D67F27" w:rsidRPr="00116AAA" w:rsidDel="004128AE">
          <w:rPr>
            <w:rFonts w:ascii="Poppins" w:hAnsi="Poppins"/>
            <w:b w:val="0"/>
            <w:bCs w:val="0"/>
            <w:rPrChange w:id="10709" w:author="thuyhuynh" w:date="2023-05-08T11:25:00Z">
              <w:rPr>
                <w:b w:val="0"/>
                <w:bCs w:val="0"/>
              </w:rPr>
            </w:rPrChange>
          </w:rPr>
          <w:fldChar w:fldCharType="separate"/>
        </w:r>
        <w:r w:rsidR="00442201" w:rsidRPr="00116AAA" w:rsidDel="004128AE">
          <w:rPr>
            <w:rFonts w:ascii="Poppins" w:hAnsi="Poppins"/>
            <w:b w:val="0"/>
            <w:bCs w:val="0"/>
            <w:noProof/>
            <w:rPrChange w:id="10710" w:author="thuyhuynh" w:date="2023-05-08T11:25:00Z">
              <w:rPr>
                <w:b w:val="0"/>
                <w:bCs w:val="0"/>
                <w:noProof/>
              </w:rPr>
            </w:rPrChange>
          </w:rPr>
          <w:delText>2</w:delText>
        </w:r>
        <w:r w:rsidR="00D67F27" w:rsidRPr="00116AAA" w:rsidDel="004128AE">
          <w:rPr>
            <w:rFonts w:ascii="Poppins" w:hAnsi="Poppins"/>
            <w:b w:val="0"/>
            <w:bCs w:val="0"/>
            <w:rPrChange w:id="10711" w:author="thuyhuynh" w:date="2023-05-08T11:25:00Z">
              <w:rPr>
                <w:b w:val="0"/>
                <w:bCs w:val="0"/>
              </w:rPr>
            </w:rPrChange>
          </w:rPr>
          <w:fldChar w:fldCharType="end"/>
        </w:r>
        <w:bookmarkEnd w:id="10704"/>
        <w:r w:rsidRPr="00116AAA" w:rsidDel="004128AE">
          <w:rPr>
            <w:rFonts w:ascii="Poppins" w:hAnsi="Poppins"/>
            <w:b w:val="0"/>
            <w:bCs w:val="0"/>
            <w:rPrChange w:id="10712" w:author="thuyhuynh" w:date="2023-05-08T11:25:00Z">
              <w:rPr>
                <w:b w:val="0"/>
                <w:bCs w:val="0"/>
              </w:rPr>
            </w:rPrChange>
          </w:rPr>
          <w:delText>. Import</w:delText>
        </w:r>
        <w:r w:rsidR="00C10E7D" w:rsidRPr="00116AAA" w:rsidDel="004128AE">
          <w:rPr>
            <w:rFonts w:ascii="Poppins" w:hAnsi="Poppins"/>
            <w:b w:val="0"/>
            <w:bCs w:val="0"/>
            <w:lang w:eastAsia="ko-KR"/>
            <w:rPrChange w:id="10713" w:author="thuyhuynh" w:date="2023-05-08T11:25:00Z">
              <w:rPr>
                <w:b w:val="0"/>
                <w:bCs w:val="0"/>
                <w:lang w:eastAsia="ko-KR"/>
              </w:rPr>
            </w:rPrChange>
          </w:rPr>
          <w:delText>ing keys</w:delText>
        </w:r>
        <w:r w:rsidRPr="00116AAA" w:rsidDel="004128AE">
          <w:rPr>
            <w:rFonts w:ascii="Poppins" w:hAnsi="Poppins"/>
            <w:b w:val="0"/>
            <w:bCs w:val="0"/>
            <w:rPrChange w:id="10714" w:author="thuyhuynh" w:date="2023-05-08T11:25:00Z">
              <w:rPr>
                <w:b w:val="0"/>
                <w:bCs w:val="0"/>
              </w:rPr>
            </w:rPrChange>
          </w:rPr>
          <w:delText xml:space="preserve"> into the device</w:delText>
        </w:r>
      </w:del>
    </w:p>
    <w:p w:rsidR="000E69CF" w:rsidRPr="00116AAA" w:rsidDel="004128AE" w:rsidRDefault="000E69CF" w:rsidP="000E69CF">
      <w:pPr>
        <w:jc w:val="both"/>
        <w:rPr>
          <w:del w:id="10715" w:author="thuyhuynh" w:date="2022-03-30T15:29:00Z"/>
          <w:rFonts w:ascii="Poppins" w:hAnsi="Poppins"/>
          <w:sz w:val="20"/>
          <w:szCs w:val="20"/>
          <w:lang w:eastAsia="ko-KR"/>
          <w:rPrChange w:id="10716" w:author="thuyhuynh" w:date="2023-05-08T11:25:00Z">
            <w:rPr>
              <w:del w:id="10717" w:author="thuyhuynh" w:date="2022-03-30T15:29:00Z"/>
              <w:lang w:eastAsia="ko-KR"/>
            </w:rPr>
          </w:rPrChange>
        </w:rPr>
      </w:pPr>
    </w:p>
    <w:p w:rsidR="000E69CF" w:rsidRPr="00116AAA" w:rsidDel="004128AE" w:rsidRDefault="000E69CF" w:rsidP="00B51FDD">
      <w:pPr>
        <w:rPr>
          <w:del w:id="10718" w:author="thuyhuynh" w:date="2022-03-30T15:29:00Z"/>
          <w:rFonts w:ascii="Poppins" w:hAnsi="Poppins"/>
          <w:sz w:val="20"/>
          <w:szCs w:val="20"/>
          <w:lang w:eastAsia="ko-KR"/>
          <w:rPrChange w:id="10719" w:author="thuyhuynh" w:date="2023-05-08T11:25:00Z">
            <w:rPr>
              <w:del w:id="10720" w:author="thuyhuynh" w:date="2022-03-30T15:29:00Z"/>
              <w:lang w:eastAsia="ko-KR"/>
            </w:rPr>
          </w:rPrChange>
        </w:rPr>
      </w:pPr>
      <w:del w:id="10721" w:author="thuyhuynh" w:date="2022-03-30T15:29:00Z">
        <w:r w:rsidRPr="00116AAA" w:rsidDel="004128AE">
          <w:rPr>
            <w:rFonts w:ascii="Poppins" w:hAnsi="Poppins"/>
            <w:sz w:val="20"/>
            <w:szCs w:val="20"/>
            <w:lang w:eastAsia="ko-KR"/>
            <w:rPrChange w:id="10722" w:author="thuyhuynh" w:date="2023-05-08T11:25:00Z">
              <w:rPr>
                <w:lang w:eastAsia="ko-KR"/>
              </w:rPr>
            </w:rPrChange>
          </w:rPr>
          <w:delText xml:space="preserve">In order to be imported into the device, X509 </w:delText>
        </w:r>
        <w:r w:rsidR="00B51FDD" w:rsidRPr="00116AAA" w:rsidDel="004128AE">
          <w:rPr>
            <w:rFonts w:ascii="Poppins" w:hAnsi="Poppins"/>
            <w:sz w:val="20"/>
            <w:szCs w:val="20"/>
            <w:lang w:eastAsia="ko-KR"/>
            <w:rPrChange w:id="10723" w:author="thuyhuynh" w:date="2023-05-08T11:25:00Z">
              <w:rPr>
                <w:lang w:eastAsia="ko-KR"/>
              </w:rPr>
            </w:rPrChange>
          </w:rPr>
          <w:delText>and PKCS</w:delText>
        </w:r>
        <w:r w:rsidR="0019378B" w:rsidRPr="00116AAA" w:rsidDel="004128AE">
          <w:rPr>
            <w:rFonts w:ascii="Poppins" w:hAnsi="Poppins"/>
            <w:sz w:val="20"/>
            <w:szCs w:val="20"/>
            <w:lang w:eastAsia="ko-KR"/>
            <w:rPrChange w:id="10724" w:author="thuyhuynh" w:date="2023-05-08T11:25:00Z">
              <w:rPr>
                <w:lang w:eastAsia="ko-KR"/>
              </w:rPr>
            </w:rPrChange>
          </w:rPr>
          <w:delText xml:space="preserve"> </w:delText>
        </w:r>
        <w:r w:rsidR="00B51FDD" w:rsidRPr="00116AAA" w:rsidDel="004128AE">
          <w:rPr>
            <w:rFonts w:ascii="Poppins" w:hAnsi="Poppins"/>
            <w:sz w:val="20"/>
            <w:szCs w:val="20"/>
            <w:lang w:eastAsia="ko-KR"/>
            <w:rPrChange w:id="10725" w:author="thuyhuynh" w:date="2023-05-08T11:25:00Z">
              <w:rPr>
                <w:lang w:eastAsia="ko-KR"/>
              </w:rPr>
            </w:rPrChange>
          </w:rPr>
          <w:delText xml:space="preserve">#12 </w:delText>
        </w:r>
        <w:r w:rsidRPr="00116AAA" w:rsidDel="004128AE">
          <w:rPr>
            <w:rFonts w:ascii="Poppins" w:hAnsi="Poppins"/>
            <w:sz w:val="20"/>
            <w:szCs w:val="20"/>
            <w:lang w:eastAsia="ko-KR"/>
            <w:rPrChange w:id="10726" w:author="thuyhuynh" w:date="2023-05-08T11:25:00Z">
              <w:rPr>
                <w:lang w:eastAsia="ko-KR"/>
              </w:rPr>
            </w:rPrChange>
          </w:rPr>
          <w:delText>certificate</w:delText>
        </w:r>
        <w:r w:rsidR="00B51FDD" w:rsidRPr="00116AAA" w:rsidDel="004128AE">
          <w:rPr>
            <w:rFonts w:ascii="Poppins" w:hAnsi="Poppins"/>
            <w:sz w:val="20"/>
            <w:szCs w:val="20"/>
            <w:lang w:eastAsia="ko-KR"/>
            <w:rPrChange w:id="10727" w:author="thuyhuynh" w:date="2023-05-08T11:25:00Z">
              <w:rPr>
                <w:lang w:eastAsia="ko-KR"/>
              </w:rPr>
            </w:rPrChange>
          </w:rPr>
          <w:delText>s</w:delText>
        </w:r>
        <w:r w:rsidRPr="00116AAA" w:rsidDel="004128AE">
          <w:rPr>
            <w:rFonts w:ascii="Poppins" w:hAnsi="Poppins"/>
            <w:sz w:val="20"/>
            <w:szCs w:val="20"/>
            <w:lang w:eastAsia="ko-KR"/>
            <w:rPrChange w:id="10728" w:author="thuyhuynh" w:date="2023-05-08T11:25:00Z">
              <w:rPr>
                <w:lang w:eastAsia="ko-KR"/>
              </w:rPr>
            </w:rPrChange>
          </w:rPr>
          <w:delText xml:space="preserve"> must be signed and organized as follow</w:delText>
        </w:r>
        <w:r w:rsidR="00C10E7D" w:rsidRPr="00116AAA" w:rsidDel="004128AE">
          <w:rPr>
            <w:rFonts w:ascii="Poppins" w:hAnsi="Poppins"/>
            <w:sz w:val="20"/>
            <w:szCs w:val="20"/>
            <w:lang w:eastAsia="ko-KR"/>
            <w:rPrChange w:id="10729" w:author="thuyhuynh" w:date="2023-05-08T11:25:00Z">
              <w:rPr>
                <w:lang w:eastAsia="ko-KR"/>
              </w:rPr>
            </w:rPrChange>
          </w:rPr>
          <w:delText>s.</w:delText>
        </w:r>
      </w:del>
    </w:p>
    <w:p w:rsidR="000E69CF" w:rsidRPr="00116AAA" w:rsidDel="004128AE" w:rsidRDefault="00C04588" w:rsidP="003F47C4">
      <w:pPr>
        <w:rPr>
          <w:del w:id="10730" w:author="thuyhuynh" w:date="2022-03-30T15:29:00Z"/>
          <w:rFonts w:ascii="Poppins" w:hAnsi="Poppins"/>
          <w:sz w:val="20"/>
          <w:szCs w:val="20"/>
          <w:lang w:eastAsia="ko-KR"/>
          <w:rPrChange w:id="10731" w:author="thuyhuynh" w:date="2023-05-08T11:25:00Z">
            <w:rPr>
              <w:del w:id="10732" w:author="thuyhuynh" w:date="2022-03-30T15:29:00Z"/>
              <w:lang w:eastAsia="ko-KR"/>
            </w:rPr>
          </w:rPrChange>
        </w:rPr>
      </w:pPr>
      <w:del w:id="10733" w:author="thuyhuynh" w:date="2022-03-30T15:29:00Z">
        <w:r w:rsidRPr="00116AAA" w:rsidDel="004128AE">
          <w:rPr>
            <w:rFonts w:ascii="Poppins" w:hAnsi="Poppins"/>
            <w:noProof/>
            <w:sz w:val="20"/>
            <w:szCs w:val="20"/>
            <w:rPrChange w:id="10734">
              <w:rPr>
                <w:noProof/>
              </w:rPr>
            </w:rPrChange>
          </w:rPr>
          <mc:AlternateContent>
            <mc:Choice Requires="wpc">
              <w:drawing>
                <wp:inline distT="0" distB="0" distL="0" distR="0" wp14:anchorId="2022E906" wp14:editId="7652555B">
                  <wp:extent cx="5577840" cy="1166495"/>
                  <wp:effectExtent l="0" t="0" r="0" b="0"/>
                  <wp:docPr id="80" name="Canvas 14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6" name="Rectangle 61"/>
                          <wps:cNvSpPr>
                            <a:spLocks noChangeArrowheads="1"/>
                          </wps:cNvSpPr>
                          <wps:spPr bwMode="auto">
                            <a:xfrm>
                              <a:off x="237702" y="237719"/>
                              <a:ext cx="851906" cy="690256"/>
                            </a:xfrm>
                            <a:prstGeom prst="rect">
                              <a:avLst/>
                            </a:prstGeom>
                            <a:solidFill>
                              <a:srgbClr val="FFFFCC"/>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5A4387" w:rsidRDefault="003E7815" w:rsidP="003729DB">
                                <w:pPr>
                                  <w:jc w:val="center"/>
                                  <w:rPr>
                                    <w:b/>
                                    <w:color w:val="365F91" w:themeColor="accent1" w:themeShade="BF"/>
                                  </w:rPr>
                                </w:pPr>
                                <w:r w:rsidRPr="005A4387">
                                  <w:rPr>
                                    <w:b/>
                                    <w:color w:val="365F91" w:themeColor="accent1" w:themeShade="BF"/>
                                  </w:rPr>
                                  <w:t>Certificate Length</w:t>
                                </w:r>
                              </w:p>
                              <w:p w:rsidR="003E7815" w:rsidRDefault="003E7815" w:rsidP="003729DB">
                                <w:pPr>
                                  <w:jc w:val="center"/>
                                </w:pPr>
                                <w:r w:rsidRPr="00B43C33">
                                  <w:t>(4 bytes)</w:t>
                                </w:r>
                              </w:p>
                            </w:txbxContent>
                          </wps:txbx>
                          <wps:bodyPr rot="0" vert="horz" wrap="square" lIns="91440" tIns="45720" rIns="91440" bIns="45720" anchor="ctr" anchorCtr="0" upright="1">
                            <a:noAutofit/>
                          </wps:bodyPr>
                        </wps:wsp>
                        <wps:wsp>
                          <wps:cNvPr id="327" name="Rectangle 62"/>
                          <wps:cNvSpPr>
                            <a:spLocks noChangeArrowheads="1"/>
                          </wps:cNvSpPr>
                          <wps:spPr bwMode="auto">
                            <a:xfrm>
                              <a:off x="1089608" y="237719"/>
                              <a:ext cx="1698912" cy="690256"/>
                            </a:xfrm>
                            <a:prstGeom prst="rect">
                              <a:avLst/>
                            </a:prstGeom>
                            <a:solidFill>
                              <a:srgbClr val="FFFF99"/>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5A4387" w:rsidRDefault="003E7815" w:rsidP="003729DB">
                                <w:pPr>
                                  <w:jc w:val="center"/>
                                  <w:rPr>
                                    <w:b/>
                                    <w:color w:val="365F91" w:themeColor="accent1" w:themeShade="BF"/>
                                  </w:rPr>
                                </w:pPr>
                                <w:r w:rsidRPr="005A4387">
                                  <w:rPr>
                                    <w:b/>
                                    <w:color w:val="365F91" w:themeColor="accent1" w:themeShade="BF"/>
                                  </w:rPr>
                                  <w:t xml:space="preserve">Certificate </w:t>
                                </w:r>
                                <w:r>
                                  <w:rPr>
                                    <w:b/>
                                    <w:color w:val="365F91" w:themeColor="accent1" w:themeShade="BF"/>
                                  </w:rPr>
                                  <w:t>Data</w:t>
                                </w:r>
                              </w:p>
                              <w:p w:rsidR="003E7815" w:rsidRDefault="003E7815" w:rsidP="003729DB">
                                <w:pPr>
                                  <w:jc w:val="center"/>
                                </w:pPr>
                                <w:r w:rsidRPr="00B43C33">
                                  <w:t>(</w:t>
                                </w:r>
                                <w:r>
                                  <w:t>X509</w:t>
                                </w:r>
                                <w:r w:rsidRPr="00B43C33">
                                  <w:t>)</w:t>
                                </w:r>
                              </w:p>
                            </w:txbxContent>
                          </wps:txbx>
                          <wps:bodyPr rot="0" vert="horz" wrap="square" lIns="91440" tIns="45720" rIns="91440" bIns="45720" anchor="ctr" anchorCtr="0" upright="1">
                            <a:noAutofit/>
                          </wps:bodyPr>
                        </wps:wsp>
                        <wps:wsp>
                          <wps:cNvPr id="328" name="Rectangle 63"/>
                          <wps:cNvSpPr>
                            <a:spLocks noChangeArrowheads="1"/>
                          </wps:cNvSpPr>
                          <wps:spPr bwMode="auto">
                            <a:xfrm>
                              <a:off x="2788520" y="237719"/>
                              <a:ext cx="851006" cy="690256"/>
                            </a:xfrm>
                            <a:prstGeom prst="rect">
                              <a:avLst/>
                            </a:prstGeom>
                            <a:solidFill>
                              <a:srgbClr val="FFFFCC"/>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5A4387" w:rsidRDefault="003E7815" w:rsidP="003729DB">
                                <w:pPr>
                                  <w:jc w:val="center"/>
                                  <w:rPr>
                                    <w:b/>
                                    <w:color w:val="365F91" w:themeColor="accent1" w:themeShade="BF"/>
                                  </w:rPr>
                                </w:pPr>
                                <w:r>
                                  <w:rPr>
                                    <w:b/>
                                    <w:color w:val="365F91" w:themeColor="accent1" w:themeShade="BF"/>
                                  </w:rPr>
                                  <w:t>Signature</w:t>
                                </w:r>
                                <w:r w:rsidRPr="005A4387">
                                  <w:rPr>
                                    <w:b/>
                                    <w:color w:val="365F91" w:themeColor="accent1" w:themeShade="BF"/>
                                  </w:rPr>
                                  <w:t xml:space="preserve"> Length</w:t>
                                </w:r>
                              </w:p>
                              <w:p w:rsidR="003E7815" w:rsidRDefault="003E7815" w:rsidP="003729DB">
                                <w:pPr>
                                  <w:jc w:val="center"/>
                                </w:pPr>
                                <w:r w:rsidRPr="00B43C33">
                                  <w:t>(4 bytes)</w:t>
                                </w:r>
                              </w:p>
                            </w:txbxContent>
                          </wps:txbx>
                          <wps:bodyPr rot="0" vert="horz" wrap="square" lIns="91440" tIns="45720" rIns="91440" bIns="45720" anchor="ctr" anchorCtr="0" upright="1">
                            <a:noAutofit/>
                          </wps:bodyPr>
                        </wps:wsp>
                        <wps:wsp>
                          <wps:cNvPr id="331" name="Rectangle 64"/>
                          <wps:cNvSpPr>
                            <a:spLocks noChangeArrowheads="1"/>
                          </wps:cNvSpPr>
                          <wps:spPr bwMode="auto">
                            <a:xfrm>
                              <a:off x="3639526" y="237719"/>
                              <a:ext cx="1699712" cy="690256"/>
                            </a:xfrm>
                            <a:prstGeom prst="rect">
                              <a:avLst/>
                            </a:prstGeom>
                            <a:solidFill>
                              <a:srgbClr val="FFFF99"/>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5A4387" w:rsidRDefault="003E7815" w:rsidP="003729DB">
                                <w:pPr>
                                  <w:jc w:val="center"/>
                                  <w:rPr>
                                    <w:b/>
                                    <w:color w:val="365F91" w:themeColor="accent1" w:themeShade="BF"/>
                                  </w:rPr>
                                </w:pPr>
                                <w:r>
                                  <w:rPr>
                                    <w:b/>
                                    <w:color w:val="365F91" w:themeColor="accent1" w:themeShade="BF"/>
                                  </w:rPr>
                                  <w:t>Signature</w:t>
                                </w:r>
                                <w:r w:rsidRPr="005A4387">
                                  <w:rPr>
                                    <w:b/>
                                    <w:color w:val="365F91" w:themeColor="accent1" w:themeShade="BF"/>
                                  </w:rPr>
                                  <w:t xml:space="preserve"> </w:t>
                                </w:r>
                                <w:r>
                                  <w:rPr>
                                    <w:b/>
                                    <w:color w:val="365F91" w:themeColor="accent1" w:themeShade="BF"/>
                                  </w:rPr>
                                  <w:t>Data</w:t>
                                </w:r>
                              </w:p>
                              <w:p w:rsidR="003E7815" w:rsidRDefault="003E7815" w:rsidP="003729DB">
                                <w:pPr>
                                  <w:jc w:val="center"/>
                                </w:pPr>
                                <w:r w:rsidRPr="00B43C33">
                                  <w:t>(</w:t>
                                </w:r>
                                <w:r>
                                  <w:rPr>
                                    <w:rFonts w:hint="eastAsia"/>
                                    <w:lang w:eastAsia="ko-KR"/>
                                  </w:rPr>
                                  <w:t>U</w:t>
                                </w:r>
                                <w:r>
                                  <w:t>sing SHA1</w:t>
                                </w:r>
                                <w:r w:rsidRPr="00B43C33">
                                  <w:t>)</w:t>
                                </w:r>
                              </w:p>
                            </w:txbxContent>
                          </wps:txbx>
                          <wps:bodyPr rot="0" vert="horz" wrap="square" lIns="91440" tIns="45720" rIns="91440" bIns="45720" anchor="ctr" anchorCtr="0" upright="1">
                            <a:noAutofit/>
                          </wps:bodyPr>
                        </wps:wsp>
                      </wpc:wpc>
                    </a:graphicData>
                  </a:graphic>
                </wp:inline>
              </w:drawing>
            </mc:Choice>
            <mc:Fallback>
              <w:pict>
                <v:group id="Canvas 149" o:spid="_x0000_s1051" editas="canvas" style="width:439.2pt;height:91.85pt;mso-position-horizontal-relative:char;mso-position-vertical-relative:line" coordsize="55778,11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">
                  <v:shape id="_x0000_s1052" type="#_x0000_t75" style="position:absolute;width:55778;height:11664;visibility:visible;mso-wrap-style:square">
                    <v:fill o:detectmouseclick="t"/>
                    <v:path o:connecttype="none"/>
                  </v:shape>
                  <v:rect id="Rectangle 61" o:spid="_x0000_s1053" style="position:absolute;left:2377;top:2377;width:8519;height:6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SMm8MA&#10;AADcAAAADwAAAGRycy9kb3ducmV2LnhtbESPQWsCMRSE7wX/Q3iCl6KJFqysRhFRsLe6Fc/PzXOz&#10;uHlZNlHXf28KhR6HmfmGWaw6V4s7taHyrGE8UiCIC28qLjUcf3bDGYgQkQ3WnknDkwKslr23BWbG&#10;P/hA9zyWIkE4ZKjBxthkUobCksMw8g1x8i6+dRiTbEtpWnwkuKvlRKmpdFhxWrDY0MZScc1vTsPn&#10;8eu6DfZ9dt6pQ7wo+33Kb6XWg363noOI1MX/8F97bzR8TKbweyYdAb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RSMm8MAAADcAAAADwAAAAAAAAAAAAAAAACYAgAAZHJzL2Rv&#10;d25yZXYueG1sUEsFBgAAAAAEAAQA9QAAAIgDAAAAAA==&#10;" fillcolor="#ffc" strokeweight="1.5pt">
                    <v:shadow on="t" opacity=".5" offset="6pt,-6pt"/>
                    <v:textbox>
                      <w:txbxContent>
                        <w:p w:rsidR="003E7815" w:rsidRPr="005A4387" w:rsidRDefault="003E7815" w:rsidP="003729DB">
                          <w:pPr>
                            <w:jc w:val="center"/>
                            <w:rPr>
                              <w:b/>
                              <w:color w:val="365F91" w:themeColor="accent1" w:themeShade="BF"/>
                            </w:rPr>
                          </w:pPr>
                          <w:r w:rsidRPr="005A4387">
                            <w:rPr>
                              <w:b/>
                              <w:color w:val="365F91" w:themeColor="accent1" w:themeShade="BF"/>
                            </w:rPr>
                            <w:t>Certificate Length</w:t>
                          </w:r>
                        </w:p>
                        <w:p w:rsidR="003E7815" w:rsidRDefault="003E7815" w:rsidP="003729DB">
                          <w:pPr>
                            <w:jc w:val="center"/>
                          </w:pPr>
                          <w:r w:rsidRPr="00B43C33">
                            <w:t>(4 bytes)</w:t>
                          </w:r>
                        </w:p>
                      </w:txbxContent>
                    </v:textbox>
                  </v:rect>
                  <v:rect id="Rectangle 62" o:spid="_x0000_s1054" style="position:absolute;left:10896;top:2377;width:16989;height:6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JUxcMA&#10;AADcAAAADwAAAGRycy9kb3ducmV2LnhtbESPT4vCMBTE78J+h/AW9qapLqhUU5GFBRVE6+7B46N5&#10;/YPNS2mird/eCILHYWZ+wyxXvanFjVpXWVYwHkUgiDOrKy4U/P/9DucgnEfWWFsmBXdysEo+BkuM&#10;te04pdvJFyJA2MWooPS+iaV0WUkG3cg2xMHLbWvQB9kWUrfYBbip5SSKptJgxWGhxIZ+Ssoup6tR&#10;cD0eiu15f+ww3dVn5ApdLlGpr89+vQDhqffv8Ku90Qq+JzN4nglHQC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jJUxcMAAADcAAAADwAAAAAAAAAAAAAAAACYAgAAZHJzL2Rv&#10;d25yZXYueG1sUEsFBgAAAAAEAAQA9QAAAIgDAAAAAA==&#10;" fillcolor="#ff9" strokeweight="1.5pt">
                    <v:shadow on="t" opacity=".5" offset="6pt,-6pt"/>
                    <v:textbox>
                      <w:txbxContent>
                        <w:p w:rsidR="003E7815" w:rsidRPr="005A4387" w:rsidRDefault="003E7815" w:rsidP="003729DB">
                          <w:pPr>
                            <w:jc w:val="center"/>
                            <w:rPr>
                              <w:b/>
                              <w:color w:val="365F91" w:themeColor="accent1" w:themeShade="BF"/>
                            </w:rPr>
                          </w:pPr>
                          <w:r w:rsidRPr="005A4387">
                            <w:rPr>
                              <w:b/>
                              <w:color w:val="365F91" w:themeColor="accent1" w:themeShade="BF"/>
                            </w:rPr>
                            <w:t xml:space="preserve">Certificate </w:t>
                          </w:r>
                          <w:r>
                            <w:rPr>
                              <w:b/>
                              <w:color w:val="365F91" w:themeColor="accent1" w:themeShade="BF"/>
                            </w:rPr>
                            <w:t>Data</w:t>
                          </w:r>
                        </w:p>
                        <w:p w:rsidR="003E7815" w:rsidRDefault="003E7815" w:rsidP="003729DB">
                          <w:pPr>
                            <w:jc w:val="center"/>
                          </w:pPr>
                          <w:r w:rsidRPr="00B43C33">
                            <w:t>(</w:t>
                          </w:r>
                          <w:r>
                            <w:t>X509</w:t>
                          </w:r>
                          <w:r w:rsidRPr="00B43C33">
                            <w:t>)</w:t>
                          </w:r>
                        </w:p>
                      </w:txbxContent>
                    </v:textbox>
                  </v:rect>
                  <v:rect id="Rectangle 63" o:spid="_x0000_s1055" style="position:absolute;left:27885;top:2377;width:8510;height:6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e9csAA&#10;AADcAAAADwAAAGRycy9kb3ducmV2LnhtbERPTYvCMBC9L+x/CLPgZdFEBVe6RhFR0Jt2xfNsMzbF&#10;ZlKaqPXfm4Pg8fG+Z4vO1eJGbag8axgOFAjiwpuKSw3Hv01/CiJEZIO1Z9LwoACL+efHDDPj73yg&#10;Wx5LkUI4ZKjBxthkUobCksMw8A1x4s6+dRgTbEtpWryncFfLkVIT6bDi1GCxoZWl4pJfnYaf4+6y&#10;DvZ7+r9Rh3hWdn/Kr6XWva9u+QsiUhff4pd7azSMR2ltOpOOgJ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8e9csAAAADcAAAADwAAAAAAAAAAAAAAAACYAgAAZHJzL2Rvd25y&#10;ZXYueG1sUEsFBgAAAAAEAAQA9QAAAIUDAAAAAA==&#10;" fillcolor="#ffc" strokeweight="1.5pt">
                    <v:shadow on="t" opacity=".5" offset="6pt,-6pt"/>
                    <v:textbox>
                      <w:txbxContent>
                        <w:p w:rsidR="003E7815" w:rsidRPr="005A4387" w:rsidRDefault="003E7815" w:rsidP="003729DB">
                          <w:pPr>
                            <w:jc w:val="center"/>
                            <w:rPr>
                              <w:b/>
                              <w:color w:val="365F91" w:themeColor="accent1" w:themeShade="BF"/>
                            </w:rPr>
                          </w:pPr>
                          <w:r>
                            <w:rPr>
                              <w:b/>
                              <w:color w:val="365F91" w:themeColor="accent1" w:themeShade="BF"/>
                            </w:rPr>
                            <w:t>Signature</w:t>
                          </w:r>
                          <w:r w:rsidRPr="005A4387">
                            <w:rPr>
                              <w:b/>
                              <w:color w:val="365F91" w:themeColor="accent1" w:themeShade="BF"/>
                            </w:rPr>
                            <w:t xml:space="preserve"> Length</w:t>
                          </w:r>
                        </w:p>
                        <w:p w:rsidR="003E7815" w:rsidRDefault="003E7815" w:rsidP="003729DB">
                          <w:pPr>
                            <w:jc w:val="center"/>
                          </w:pPr>
                          <w:r w:rsidRPr="00B43C33">
                            <w:t>(4 bytes)</w:t>
                          </w:r>
                        </w:p>
                      </w:txbxContent>
                    </v:textbox>
                  </v:rect>
                  <v:rect id="Rectangle 64" o:spid="_x0000_s1056" style="position:absolute;left:36395;top:2377;width:16997;height:69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7/978A&#10;AADcAAAADwAAAGRycy9kb3ducmV2LnhtbESPzQrCMBCE74LvEFbwpqkKItUoIggqiL8Hj0uztsVm&#10;U5po69sbQfA4zMw3zGzRmEK8qHK5ZQWDfgSCOLE651TB9bLuTUA4j6yxsEwK3uRgMW+3ZhhrW/OJ&#10;XmefigBhF6OCzPsyltIlGRl0fVsSB+9uK4M+yCqVusI6wE0hh1E0lgZzDgsZlrTKKHmcn0bB83hI&#10;t7f9scbTrrgh5+juEpXqdprlFISnxv/Dv/ZGKxiNBvA9E46An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rTv/3vwAAANwAAAAPAAAAAAAAAAAAAAAAAJgCAABkcnMvZG93bnJl&#10;di54bWxQSwUGAAAAAAQABAD1AAAAhAMAAAAA&#10;" fillcolor="#ff9" strokeweight="1.5pt">
                    <v:shadow on="t" opacity=".5" offset="6pt,-6pt"/>
                    <v:textbox>
                      <w:txbxContent>
                        <w:p w:rsidR="003E7815" w:rsidRPr="005A4387" w:rsidRDefault="003E7815" w:rsidP="003729DB">
                          <w:pPr>
                            <w:jc w:val="center"/>
                            <w:rPr>
                              <w:b/>
                              <w:color w:val="365F91" w:themeColor="accent1" w:themeShade="BF"/>
                            </w:rPr>
                          </w:pPr>
                          <w:r>
                            <w:rPr>
                              <w:b/>
                              <w:color w:val="365F91" w:themeColor="accent1" w:themeShade="BF"/>
                            </w:rPr>
                            <w:t>Signature</w:t>
                          </w:r>
                          <w:r w:rsidRPr="005A4387">
                            <w:rPr>
                              <w:b/>
                              <w:color w:val="365F91" w:themeColor="accent1" w:themeShade="BF"/>
                            </w:rPr>
                            <w:t xml:space="preserve"> </w:t>
                          </w:r>
                          <w:r>
                            <w:rPr>
                              <w:b/>
                              <w:color w:val="365F91" w:themeColor="accent1" w:themeShade="BF"/>
                            </w:rPr>
                            <w:t>Data</w:t>
                          </w:r>
                        </w:p>
                        <w:p w:rsidR="003E7815" w:rsidRDefault="003E7815" w:rsidP="003729DB">
                          <w:pPr>
                            <w:jc w:val="center"/>
                          </w:pPr>
                          <w:r w:rsidRPr="00B43C33">
                            <w:t>(</w:t>
                          </w:r>
                          <w:r>
                            <w:rPr>
                              <w:rFonts w:hint="eastAsia"/>
                              <w:lang w:eastAsia="ko-KR"/>
                            </w:rPr>
                            <w:t>U</w:t>
                          </w:r>
                          <w:r>
                            <w:t>sing SHA1</w:t>
                          </w:r>
                          <w:r w:rsidRPr="00B43C33">
                            <w:t>)</w:t>
                          </w:r>
                        </w:p>
                      </w:txbxContent>
                    </v:textbox>
                  </v:rect>
                  <w10:anchorlock/>
                </v:group>
              </w:pict>
            </mc:Fallback>
          </mc:AlternateContent>
        </w:r>
      </w:del>
    </w:p>
    <w:p w:rsidR="000E69CF" w:rsidRPr="00116AAA" w:rsidDel="004128AE" w:rsidRDefault="000E69CF" w:rsidP="00CB68AF">
      <w:pPr>
        <w:pStyle w:val="ListParagraph"/>
        <w:numPr>
          <w:ilvl w:val="1"/>
          <w:numId w:val="7"/>
        </w:numPr>
        <w:rPr>
          <w:del w:id="10735" w:author="thuyhuynh" w:date="2022-03-30T15:29:00Z"/>
          <w:rFonts w:ascii="Poppins" w:hAnsi="Poppins"/>
          <w:sz w:val="20"/>
          <w:szCs w:val="20"/>
          <w:rPrChange w:id="10736" w:author="thuyhuynh" w:date="2023-05-08T11:25:00Z">
            <w:rPr>
              <w:del w:id="10737" w:author="thuyhuynh" w:date="2022-03-30T15:29:00Z"/>
            </w:rPr>
          </w:rPrChange>
        </w:rPr>
      </w:pPr>
      <w:del w:id="10738" w:author="thuyhuynh" w:date="2022-03-30T15:29:00Z">
        <w:r w:rsidRPr="00116AAA" w:rsidDel="004128AE">
          <w:rPr>
            <w:rFonts w:ascii="Poppins" w:hAnsi="Poppins"/>
            <w:sz w:val="20"/>
            <w:szCs w:val="20"/>
            <w:rPrChange w:id="10739" w:author="thuyhuynh" w:date="2023-05-08T11:25:00Z">
              <w:rPr/>
            </w:rPrChange>
          </w:rPr>
          <w:delText>Certificate Length:</w:delText>
        </w:r>
        <w:r w:rsidR="00BB6E26" w:rsidRPr="00116AAA" w:rsidDel="004128AE">
          <w:rPr>
            <w:rFonts w:ascii="Poppins" w:hAnsi="Poppins"/>
            <w:sz w:val="20"/>
            <w:szCs w:val="20"/>
            <w:rPrChange w:id="10740" w:author="thuyhuynh" w:date="2023-05-08T11:25:00Z">
              <w:rPr/>
            </w:rPrChange>
          </w:rPr>
          <w:delText xml:space="preserve"> </w:delText>
        </w:r>
        <w:r w:rsidR="0019378B" w:rsidRPr="00116AAA" w:rsidDel="004128AE">
          <w:rPr>
            <w:rFonts w:ascii="Poppins" w:hAnsi="Poppins"/>
            <w:sz w:val="20"/>
            <w:szCs w:val="20"/>
            <w:lang w:eastAsia="ko-KR"/>
            <w:rPrChange w:id="10741" w:author="thuyhuynh" w:date="2023-05-08T11:25:00Z">
              <w:rPr>
                <w:lang w:eastAsia="ko-KR"/>
              </w:rPr>
            </w:rPrChange>
          </w:rPr>
          <w:delText>S</w:delText>
        </w:r>
        <w:r w:rsidRPr="00116AAA" w:rsidDel="004128AE">
          <w:rPr>
            <w:rFonts w:ascii="Poppins" w:hAnsi="Poppins"/>
            <w:sz w:val="20"/>
            <w:szCs w:val="20"/>
            <w:rPrChange w:id="10742" w:author="thuyhuynh" w:date="2023-05-08T11:25:00Z">
              <w:rPr/>
            </w:rPrChange>
          </w:rPr>
          <w:delText>ize in bytes of the Certificate Data</w:delText>
        </w:r>
      </w:del>
    </w:p>
    <w:p w:rsidR="000E69CF" w:rsidRPr="00116AAA" w:rsidDel="004128AE" w:rsidRDefault="0019378B" w:rsidP="00CB68AF">
      <w:pPr>
        <w:pStyle w:val="ListParagraph"/>
        <w:numPr>
          <w:ilvl w:val="1"/>
          <w:numId w:val="7"/>
        </w:numPr>
        <w:rPr>
          <w:del w:id="10743" w:author="thuyhuynh" w:date="2022-03-30T15:29:00Z"/>
          <w:rFonts w:ascii="Poppins" w:hAnsi="Poppins"/>
          <w:sz w:val="20"/>
          <w:szCs w:val="20"/>
          <w:rPrChange w:id="10744" w:author="thuyhuynh" w:date="2023-05-08T11:25:00Z">
            <w:rPr>
              <w:del w:id="10745" w:author="thuyhuynh" w:date="2022-03-30T15:29:00Z"/>
            </w:rPr>
          </w:rPrChange>
        </w:rPr>
      </w:pPr>
      <w:del w:id="10746" w:author="thuyhuynh" w:date="2022-03-30T15:29:00Z">
        <w:r w:rsidRPr="00116AAA" w:rsidDel="004128AE">
          <w:rPr>
            <w:rFonts w:ascii="Poppins" w:hAnsi="Poppins"/>
            <w:sz w:val="20"/>
            <w:szCs w:val="20"/>
            <w:rPrChange w:id="10747" w:author="thuyhuynh" w:date="2023-05-08T11:25:00Z">
              <w:rPr/>
            </w:rPrChange>
          </w:rPr>
          <w:delText xml:space="preserve">Certificate Data: </w:delText>
        </w:r>
        <w:r w:rsidRPr="00116AAA" w:rsidDel="004128AE">
          <w:rPr>
            <w:rFonts w:ascii="Poppins" w:hAnsi="Poppins"/>
            <w:sz w:val="20"/>
            <w:szCs w:val="20"/>
            <w:lang w:eastAsia="ko-KR"/>
            <w:rPrChange w:id="10748" w:author="thuyhuynh" w:date="2023-05-08T11:25:00Z">
              <w:rPr>
                <w:lang w:eastAsia="ko-KR"/>
              </w:rPr>
            </w:rPrChange>
          </w:rPr>
          <w:delText>B</w:delText>
        </w:r>
        <w:r w:rsidR="000E69CF" w:rsidRPr="00116AAA" w:rsidDel="004128AE">
          <w:rPr>
            <w:rFonts w:ascii="Poppins" w:hAnsi="Poppins"/>
            <w:sz w:val="20"/>
            <w:szCs w:val="20"/>
            <w:rPrChange w:id="10749" w:author="thuyhuynh" w:date="2023-05-08T11:25:00Z">
              <w:rPr/>
            </w:rPrChange>
          </w:rPr>
          <w:delText>yte array containing certificate information</w:delText>
        </w:r>
      </w:del>
    </w:p>
    <w:p w:rsidR="000E69CF" w:rsidRPr="00116AAA" w:rsidDel="004128AE" w:rsidRDefault="0019378B" w:rsidP="00CB68AF">
      <w:pPr>
        <w:pStyle w:val="ListParagraph"/>
        <w:numPr>
          <w:ilvl w:val="1"/>
          <w:numId w:val="7"/>
        </w:numPr>
        <w:rPr>
          <w:del w:id="10750" w:author="thuyhuynh" w:date="2022-03-30T15:29:00Z"/>
          <w:rFonts w:ascii="Poppins" w:hAnsi="Poppins"/>
          <w:sz w:val="20"/>
          <w:szCs w:val="20"/>
          <w:rPrChange w:id="10751" w:author="thuyhuynh" w:date="2023-05-08T11:25:00Z">
            <w:rPr>
              <w:del w:id="10752" w:author="thuyhuynh" w:date="2022-03-30T15:29:00Z"/>
            </w:rPr>
          </w:rPrChange>
        </w:rPr>
      </w:pPr>
      <w:del w:id="10753" w:author="thuyhuynh" w:date="2022-03-30T15:29:00Z">
        <w:r w:rsidRPr="00116AAA" w:rsidDel="004128AE">
          <w:rPr>
            <w:rFonts w:ascii="Poppins" w:hAnsi="Poppins"/>
            <w:sz w:val="20"/>
            <w:szCs w:val="20"/>
            <w:rPrChange w:id="10754" w:author="thuyhuynh" w:date="2023-05-08T11:25:00Z">
              <w:rPr/>
            </w:rPrChange>
          </w:rPr>
          <w:delText xml:space="preserve">Signature Length: </w:delText>
        </w:r>
        <w:r w:rsidRPr="00116AAA" w:rsidDel="004128AE">
          <w:rPr>
            <w:rFonts w:ascii="Poppins" w:hAnsi="Poppins"/>
            <w:sz w:val="20"/>
            <w:szCs w:val="20"/>
            <w:lang w:eastAsia="ko-KR"/>
            <w:rPrChange w:id="10755" w:author="thuyhuynh" w:date="2023-05-08T11:25:00Z">
              <w:rPr>
                <w:lang w:eastAsia="ko-KR"/>
              </w:rPr>
            </w:rPrChange>
          </w:rPr>
          <w:delText>S</w:delText>
        </w:r>
        <w:r w:rsidR="000E69CF" w:rsidRPr="00116AAA" w:rsidDel="004128AE">
          <w:rPr>
            <w:rFonts w:ascii="Poppins" w:hAnsi="Poppins"/>
            <w:sz w:val="20"/>
            <w:szCs w:val="20"/>
            <w:rPrChange w:id="10756" w:author="thuyhuynh" w:date="2023-05-08T11:25:00Z">
              <w:rPr/>
            </w:rPrChange>
          </w:rPr>
          <w:delText>ize in bytes of the signature signed on Certificate Data</w:delText>
        </w:r>
      </w:del>
    </w:p>
    <w:p w:rsidR="00B51FDD" w:rsidRPr="00116AAA" w:rsidDel="004128AE" w:rsidRDefault="0019378B" w:rsidP="00CB68AF">
      <w:pPr>
        <w:pStyle w:val="ListParagraph"/>
        <w:numPr>
          <w:ilvl w:val="1"/>
          <w:numId w:val="7"/>
        </w:numPr>
        <w:rPr>
          <w:del w:id="10757" w:author="thuyhuynh" w:date="2022-03-30T15:29:00Z"/>
          <w:rFonts w:ascii="Poppins" w:hAnsi="Poppins"/>
          <w:sz w:val="20"/>
          <w:szCs w:val="20"/>
          <w:rPrChange w:id="10758" w:author="thuyhuynh" w:date="2023-05-08T11:25:00Z">
            <w:rPr>
              <w:del w:id="10759" w:author="thuyhuynh" w:date="2022-03-30T15:29:00Z"/>
            </w:rPr>
          </w:rPrChange>
        </w:rPr>
      </w:pPr>
      <w:del w:id="10760" w:author="thuyhuynh" w:date="2022-03-30T15:29:00Z">
        <w:r w:rsidRPr="00116AAA" w:rsidDel="004128AE">
          <w:rPr>
            <w:rFonts w:ascii="Poppins" w:hAnsi="Poppins"/>
            <w:sz w:val="20"/>
            <w:szCs w:val="20"/>
            <w:rPrChange w:id="10761" w:author="thuyhuynh" w:date="2023-05-08T11:25:00Z">
              <w:rPr/>
            </w:rPrChange>
          </w:rPr>
          <w:delText xml:space="preserve">Signature Data: </w:delText>
        </w:r>
        <w:r w:rsidRPr="00116AAA" w:rsidDel="004128AE">
          <w:rPr>
            <w:rFonts w:ascii="Poppins" w:hAnsi="Poppins"/>
            <w:sz w:val="20"/>
            <w:szCs w:val="20"/>
            <w:lang w:eastAsia="ko-KR"/>
            <w:rPrChange w:id="10762" w:author="thuyhuynh" w:date="2023-05-08T11:25:00Z">
              <w:rPr>
                <w:lang w:eastAsia="ko-KR"/>
              </w:rPr>
            </w:rPrChange>
          </w:rPr>
          <w:delText>S</w:delText>
        </w:r>
        <w:r w:rsidR="000E69CF" w:rsidRPr="00116AAA" w:rsidDel="004128AE">
          <w:rPr>
            <w:rFonts w:ascii="Poppins" w:hAnsi="Poppins"/>
            <w:sz w:val="20"/>
            <w:szCs w:val="20"/>
            <w:rPrChange w:id="10763" w:author="thuyhuynh" w:date="2023-05-08T11:25:00Z">
              <w:rPr/>
            </w:rPrChange>
          </w:rPr>
          <w:delText>ignature signed on Certificate Data</w:delText>
        </w:r>
      </w:del>
    </w:p>
    <w:p w:rsidR="00B51FDD" w:rsidRPr="00116AAA" w:rsidDel="004128AE" w:rsidRDefault="00B51FDD" w:rsidP="00B51FDD">
      <w:pPr>
        <w:pStyle w:val="ListParagraph"/>
        <w:ind w:left="1440"/>
        <w:rPr>
          <w:del w:id="10764" w:author="thuyhuynh" w:date="2022-03-30T15:29:00Z"/>
          <w:rFonts w:ascii="Poppins" w:hAnsi="Poppins"/>
          <w:sz w:val="20"/>
          <w:szCs w:val="20"/>
          <w:rPrChange w:id="10765" w:author="thuyhuynh" w:date="2023-05-08T11:25:00Z">
            <w:rPr>
              <w:del w:id="10766" w:author="thuyhuynh" w:date="2022-03-30T15:29:00Z"/>
            </w:rPr>
          </w:rPrChange>
        </w:rPr>
      </w:pPr>
    </w:p>
    <w:p w:rsidR="00997E61" w:rsidRPr="00116AAA" w:rsidDel="004128AE" w:rsidRDefault="002A4AE3" w:rsidP="000E69CF">
      <w:pPr>
        <w:rPr>
          <w:del w:id="10767" w:author="thuyhuynh" w:date="2022-03-30T15:29:00Z"/>
          <w:rFonts w:ascii="Poppins" w:hAnsi="Poppins" w:cs="Arial"/>
          <w:sz w:val="20"/>
          <w:szCs w:val="20"/>
          <w:rPrChange w:id="10768" w:author="thuyhuynh" w:date="2023-05-08T11:25:00Z">
            <w:rPr>
              <w:del w:id="10769" w:author="thuyhuynh" w:date="2022-03-30T15:29:00Z"/>
              <w:rFonts w:ascii="Arial" w:hAnsi="Arial" w:cs="Arial"/>
            </w:rPr>
          </w:rPrChange>
        </w:rPr>
      </w:pPr>
      <w:del w:id="10770" w:author="thuyhuynh" w:date="2022-03-30T15:29:00Z">
        <w:r w:rsidRPr="00116AAA" w:rsidDel="004128AE">
          <w:rPr>
            <w:rFonts w:ascii="Poppins" w:hAnsi="Poppins"/>
            <w:sz w:val="20"/>
            <w:szCs w:val="20"/>
            <w:rPrChange w:id="10771" w:author="thuyhuynh" w:date="2023-05-08T11:25:00Z">
              <w:rPr/>
            </w:rPrChange>
          </w:rPr>
          <w:delText xml:space="preserve">To prevent </w:delText>
        </w:r>
        <w:r w:rsidR="00C10E7D" w:rsidRPr="00116AAA" w:rsidDel="004128AE">
          <w:rPr>
            <w:rFonts w:ascii="Poppins" w:hAnsi="Poppins"/>
            <w:sz w:val="20"/>
            <w:szCs w:val="20"/>
            <w:lang w:eastAsia="ko-KR"/>
            <w:rPrChange w:id="10772" w:author="thuyhuynh" w:date="2023-05-08T11:25:00Z">
              <w:rPr>
                <w:lang w:eastAsia="ko-KR"/>
              </w:rPr>
            </w:rPrChange>
          </w:rPr>
          <w:delText xml:space="preserve">the </w:delText>
        </w:r>
        <w:r w:rsidRPr="00116AAA" w:rsidDel="004128AE">
          <w:rPr>
            <w:rFonts w:ascii="Poppins" w:hAnsi="Poppins"/>
            <w:sz w:val="20"/>
            <w:szCs w:val="20"/>
            <w:rPrChange w:id="10773" w:author="thuyhuynh" w:date="2023-05-08T11:25:00Z">
              <w:rPr/>
            </w:rPrChange>
          </w:rPr>
          <w:delText>password</w:delText>
        </w:r>
        <w:r w:rsidR="00F417F0" w:rsidRPr="00116AAA" w:rsidDel="004128AE">
          <w:rPr>
            <w:rFonts w:ascii="Poppins" w:hAnsi="Poppins"/>
            <w:sz w:val="20"/>
            <w:szCs w:val="20"/>
            <w:rPrChange w:id="10774" w:author="thuyhuynh" w:date="2023-05-08T11:25:00Z">
              <w:rPr/>
            </w:rPrChange>
          </w:rPr>
          <w:delText xml:space="preserve"> from</w:delText>
        </w:r>
        <w:r w:rsidRPr="00116AAA" w:rsidDel="004128AE">
          <w:rPr>
            <w:rFonts w:ascii="Poppins" w:hAnsi="Poppins"/>
            <w:sz w:val="20"/>
            <w:szCs w:val="20"/>
            <w:rPrChange w:id="10775" w:author="thuyhuynh" w:date="2023-05-08T11:25:00Z">
              <w:rPr/>
            </w:rPrChange>
          </w:rPr>
          <w:delText xml:space="preserve"> being exposed during network transmission, </w:delText>
        </w:r>
        <w:r w:rsidR="00C10E7D" w:rsidRPr="00116AAA" w:rsidDel="004128AE">
          <w:rPr>
            <w:rFonts w:ascii="Poppins" w:hAnsi="Poppins"/>
            <w:sz w:val="20"/>
            <w:szCs w:val="20"/>
            <w:lang w:eastAsia="ko-KR"/>
            <w:rPrChange w:id="10776" w:author="thuyhuynh" w:date="2023-05-08T11:25:00Z">
              <w:rPr>
                <w:lang w:eastAsia="ko-KR"/>
              </w:rPr>
            </w:rPrChange>
          </w:rPr>
          <w:delText>it</w:delText>
        </w:r>
        <w:r w:rsidR="00C10E7D" w:rsidRPr="00116AAA" w:rsidDel="004128AE">
          <w:rPr>
            <w:rFonts w:ascii="Poppins" w:hAnsi="Poppins"/>
            <w:sz w:val="20"/>
            <w:szCs w:val="20"/>
            <w:rPrChange w:id="10777" w:author="thuyhuynh" w:date="2023-05-08T11:25:00Z">
              <w:rPr/>
            </w:rPrChange>
          </w:rPr>
          <w:delText xml:space="preserve"> </w:delText>
        </w:r>
        <w:r w:rsidR="00F02275" w:rsidRPr="00116AAA" w:rsidDel="004128AE">
          <w:rPr>
            <w:rFonts w:ascii="Poppins" w:hAnsi="Poppins"/>
            <w:sz w:val="20"/>
            <w:szCs w:val="20"/>
            <w:rPrChange w:id="10778" w:author="thuyhuynh" w:date="2023-05-08T11:25:00Z">
              <w:rPr/>
            </w:rPrChange>
          </w:rPr>
          <w:delText xml:space="preserve">must be </w:delText>
        </w:r>
        <w:r w:rsidRPr="00116AAA" w:rsidDel="004128AE">
          <w:rPr>
            <w:rFonts w:ascii="Poppins" w:hAnsi="Poppins"/>
            <w:sz w:val="20"/>
            <w:szCs w:val="20"/>
            <w:rPrChange w:id="10779" w:author="thuyhuynh" w:date="2023-05-08T11:25:00Z">
              <w:rPr/>
            </w:rPrChange>
          </w:rPr>
          <w:delText>encrypted by a random IV and a random AES-256 key in CBC mode</w:delText>
        </w:r>
        <w:r w:rsidR="00E602CE" w:rsidRPr="00116AAA" w:rsidDel="004128AE">
          <w:rPr>
            <w:rFonts w:ascii="Poppins" w:hAnsi="Poppins"/>
            <w:sz w:val="20"/>
            <w:szCs w:val="20"/>
            <w:rPrChange w:id="10780" w:author="thuyhuynh" w:date="2023-05-08T11:25:00Z">
              <w:rPr/>
            </w:rPrChange>
          </w:rPr>
          <w:delText xml:space="preserve">. The AES key and IV are </w:delText>
        </w:r>
        <w:r w:rsidR="00F417F0" w:rsidRPr="00116AAA" w:rsidDel="004128AE">
          <w:rPr>
            <w:rFonts w:ascii="Poppins" w:hAnsi="Poppins"/>
            <w:sz w:val="20"/>
            <w:szCs w:val="20"/>
            <w:rPrChange w:id="10781" w:author="thuyhuynh" w:date="2023-05-08T11:25:00Z">
              <w:rPr/>
            </w:rPrChange>
          </w:rPr>
          <w:delText xml:space="preserve">then </w:delText>
        </w:r>
        <w:r w:rsidR="005E1486" w:rsidRPr="00116AAA" w:rsidDel="004128AE">
          <w:rPr>
            <w:rFonts w:ascii="Poppins" w:hAnsi="Poppins"/>
            <w:sz w:val="20"/>
            <w:szCs w:val="20"/>
            <w:rPrChange w:id="10782" w:author="thuyhuynh" w:date="2023-05-08T11:25:00Z">
              <w:rPr/>
            </w:rPrChange>
          </w:rPr>
          <w:delText xml:space="preserve">encrypted by </w:delText>
        </w:r>
        <w:r w:rsidR="005E1486" w:rsidRPr="00116AAA" w:rsidDel="004128AE">
          <w:rPr>
            <w:rFonts w:ascii="Poppins" w:hAnsi="Poppins"/>
            <w:b/>
            <w:i/>
            <w:sz w:val="20"/>
            <w:szCs w:val="20"/>
            <w:rPrChange w:id="10783" w:author="thuyhuynh" w:date="2023-05-08T11:25:00Z">
              <w:rPr>
                <w:b/>
                <w:i/>
              </w:rPr>
            </w:rPrChange>
          </w:rPr>
          <w:delText>CUCam</w:delText>
        </w:r>
        <w:r w:rsidR="005E1486" w:rsidRPr="00116AAA" w:rsidDel="004128AE">
          <w:rPr>
            <w:rFonts w:ascii="Poppins" w:hAnsi="Poppins"/>
            <w:sz w:val="20"/>
            <w:szCs w:val="20"/>
            <w:rPrChange w:id="10784" w:author="thuyhuynh" w:date="2023-05-08T11:25:00Z">
              <w:rPr/>
            </w:rPrChange>
          </w:rPr>
          <w:delText>.</w:delText>
        </w:r>
      </w:del>
    </w:p>
    <w:p w:rsidR="00997E61" w:rsidRPr="00116AAA" w:rsidDel="004128AE" w:rsidRDefault="00C04588" w:rsidP="003F47C4">
      <w:pPr>
        <w:jc w:val="center"/>
        <w:rPr>
          <w:del w:id="10785" w:author="thuyhuynh" w:date="2022-03-30T15:29:00Z"/>
          <w:rFonts w:ascii="Poppins" w:hAnsi="Poppins"/>
          <w:sz w:val="20"/>
          <w:szCs w:val="20"/>
          <w:rPrChange w:id="10786" w:author="thuyhuynh" w:date="2023-05-08T11:25:00Z">
            <w:rPr>
              <w:del w:id="10787" w:author="thuyhuynh" w:date="2022-03-30T15:29:00Z"/>
            </w:rPr>
          </w:rPrChange>
        </w:rPr>
      </w:pPr>
      <w:del w:id="10788" w:author="thuyhuynh" w:date="2022-03-30T15:29:00Z">
        <w:r w:rsidRPr="00116AAA" w:rsidDel="004128AE">
          <w:rPr>
            <w:rFonts w:ascii="Poppins" w:hAnsi="Poppins"/>
            <w:noProof/>
            <w:sz w:val="20"/>
            <w:szCs w:val="20"/>
            <w:rPrChange w:id="10789">
              <w:rPr>
                <w:noProof/>
              </w:rPr>
            </w:rPrChange>
          </w:rPr>
          <mc:AlternateContent>
            <mc:Choice Requires="wpc">
              <w:drawing>
                <wp:inline distT="0" distB="0" distL="0" distR="0" wp14:anchorId="4FA17D84" wp14:editId="01591BBB">
                  <wp:extent cx="5582094" cy="1275906"/>
                  <wp:effectExtent l="0" t="0" r="0" b="0"/>
                  <wp:docPr id="79" name="Canvas 5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21" name="Rectangle 61"/>
                          <wps:cNvSpPr>
                            <a:spLocks noChangeArrowheads="1"/>
                          </wps:cNvSpPr>
                          <wps:spPr bwMode="auto">
                            <a:xfrm>
                              <a:off x="237722" y="237721"/>
                              <a:ext cx="851906" cy="825374"/>
                            </a:xfrm>
                            <a:prstGeom prst="rect">
                              <a:avLst/>
                            </a:prstGeom>
                            <a:solidFill>
                              <a:srgbClr val="FFFFCC"/>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5A4387" w:rsidRDefault="003E7815" w:rsidP="005E1486">
                                <w:pPr>
                                  <w:jc w:val="center"/>
                                  <w:rPr>
                                    <w:b/>
                                    <w:color w:val="365F91" w:themeColor="accent1" w:themeShade="BF"/>
                                  </w:rPr>
                                </w:pPr>
                                <w:r>
                                  <w:rPr>
                                    <w:b/>
                                    <w:color w:val="365F91" w:themeColor="accent1" w:themeShade="BF"/>
                                  </w:rPr>
                                  <w:t>Encrypted Password Length</w:t>
                                </w:r>
                              </w:p>
                              <w:p w:rsidR="003E7815" w:rsidRDefault="003E7815" w:rsidP="005E1486">
                                <w:pPr>
                                  <w:jc w:val="center"/>
                                </w:pPr>
                                <w:r w:rsidRPr="00B43C33">
                                  <w:t>(4 bytes)</w:t>
                                </w:r>
                              </w:p>
                            </w:txbxContent>
                          </wps:txbx>
                          <wps:bodyPr rot="0" vert="horz" wrap="square" lIns="91440" tIns="45720" rIns="91440" bIns="45720" anchor="ctr" anchorCtr="0" upright="1">
                            <a:noAutofit/>
                          </wps:bodyPr>
                        </wps:wsp>
                        <wps:wsp>
                          <wps:cNvPr id="323" name="Rectangle 62"/>
                          <wps:cNvSpPr>
                            <a:spLocks noChangeArrowheads="1"/>
                          </wps:cNvSpPr>
                          <wps:spPr bwMode="auto">
                            <a:xfrm>
                              <a:off x="1089561" y="237721"/>
                              <a:ext cx="1698860" cy="825534"/>
                            </a:xfrm>
                            <a:prstGeom prst="rect">
                              <a:avLst/>
                            </a:prstGeom>
                            <a:solidFill>
                              <a:srgbClr val="FFFF99"/>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Default="003E7815" w:rsidP="005E1486">
                                <w:pPr>
                                  <w:jc w:val="center"/>
                                </w:pPr>
                                <w:r>
                                  <w:rPr>
                                    <w:b/>
                                    <w:color w:val="365F91" w:themeColor="accent1" w:themeShade="BF"/>
                                  </w:rPr>
                                  <w:t>Encrypted Password</w:t>
                                </w:r>
                              </w:p>
                            </w:txbxContent>
                          </wps:txbx>
                          <wps:bodyPr rot="0" vert="horz" wrap="square" lIns="91440" tIns="45720" rIns="91440" bIns="45720" anchor="ctr" anchorCtr="0" upright="1">
                            <a:noAutofit/>
                          </wps:bodyPr>
                        </wps:wsp>
                        <wps:wsp>
                          <wps:cNvPr id="324" name="Rectangle 63"/>
                          <wps:cNvSpPr>
                            <a:spLocks noChangeArrowheads="1"/>
                          </wps:cNvSpPr>
                          <wps:spPr bwMode="auto">
                            <a:xfrm>
                              <a:off x="2788285" y="237721"/>
                              <a:ext cx="851081" cy="825374"/>
                            </a:xfrm>
                            <a:prstGeom prst="rect">
                              <a:avLst/>
                            </a:prstGeom>
                            <a:solidFill>
                              <a:srgbClr val="FFFFCC"/>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Default="003E7815" w:rsidP="005E1486">
                                <w:pPr>
                                  <w:jc w:val="center"/>
                                  <w:rPr>
                                    <w:b/>
                                    <w:color w:val="365F91" w:themeColor="accent1" w:themeShade="BF"/>
                                  </w:rPr>
                                </w:pPr>
                                <w:r>
                                  <w:rPr>
                                    <w:b/>
                                    <w:color w:val="365F91" w:themeColor="accent1" w:themeShade="BF"/>
                                  </w:rPr>
                                  <w:t>Encrypted Session Key Length</w:t>
                                </w:r>
                              </w:p>
                              <w:p w:rsidR="003E7815" w:rsidRDefault="003E7815" w:rsidP="005E1486">
                                <w:pPr>
                                  <w:jc w:val="center"/>
                                </w:pPr>
                                <w:r w:rsidRPr="00FB1A21">
                                  <w:t>(4 bytes)</w:t>
                                </w:r>
                              </w:p>
                            </w:txbxContent>
                          </wps:txbx>
                          <wps:bodyPr rot="0" vert="horz" wrap="square" lIns="91440" tIns="45720" rIns="91440" bIns="45720" anchor="ctr" anchorCtr="0" upright="1">
                            <a:noAutofit/>
                          </wps:bodyPr>
                        </wps:wsp>
                        <wps:wsp>
                          <wps:cNvPr id="325" name="Rectangle 64"/>
                          <wps:cNvSpPr>
                            <a:spLocks noChangeArrowheads="1"/>
                          </wps:cNvSpPr>
                          <wps:spPr bwMode="auto">
                            <a:xfrm>
                              <a:off x="3639299" y="237721"/>
                              <a:ext cx="1699685" cy="825214"/>
                            </a:xfrm>
                            <a:prstGeom prst="rect">
                              <a:avLst/>
                            </a:prstGeom>
                            <a:solidFill>
                              <a:srgbClr val="FFFF99"/>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5A4387" w:rsidRDefault="003E7815" w:rsidP="00FB1A21">
                                <w:pPr>
                                  <w:jc w:val="center"/>
                                  <w:rPr>
                                    <w:b/>
                                    <w:color w:val="365F91" w:themeColor="accent1" w:themeShade="BF"/>
                                  </w:rPr>
                                </w:pPr>
                                <w:r>
                                  <w:rPr>
                                    <w:b/>
                                    <w:color w:val="365F91" w:themeColor="accent1" w:themeShade="BF"/>
                                  </w:rPr>
                                  <w:t>Encrypted Session Key Data</w:t>
                                </w:r>
                                <w:r w:rsidRPr="005A4387">
                                  <w:rPr>
                                    <w:b/>
                                    <w:color w:val="365F91" w:themeColor="accent1" w:themeShade="BF"/>
                                  </w:rPr>
                                  <w:t xml:space="preserve"> </w:t>
                                </w:r>
                              </w:p>
                              <w:p w:rsidR="003E7815" w:rsidRPr="00FB1A21" w:rsidRDefault="003E7815" w:rsidP="00FB1A21">
                                <w:pPr>
                                  <w:jc w:val="center"/>
                                </w:pPr>
                                <w:r w:rsidRPr="00B43C33">
                                  <w:t>(</w:t>
                                </w:r>
                                <w:r>
                                  <w:t>RSA-encrypted</w:t>
                                </w:r>
                                <w:r w:rsidRPr="00B43C33">
                                  <w:t>)</w:t>
                                </w:r>
                              </w:p>
                            </w:txbxContent>
                          </wps:txbx>
                          <wps:bodyPr rot="0" vert="horz" wrap="square" lIns="91440" tIns="45720" rIns="91440" bIns="45720" anchor="ctr" anchorCtr="0" upright="1">
                            <a:noAutofit/>
                          </wps:bodyPr>
                        </wps:wsp>
                      </wpc:wpc>
                    </a:graphicData>
                  </a:graphic>
                </wp:inline>
              </w:drawing>
            </mc:Choice>
            <mc:Fallback>
              <w:pict>
                <v:group id="Canvas 59" o:spid="_x0000_s1057" editas="canvas" style="width:439.55pt;height:100.45pt;mso-position-horizontal-relative:char;mso-position-vertical-relative:line" coordsize="55816,12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">
                  <v:shape id="_x0000_s1058" type="#_x0000_t75" style="position:absolute;width:55816;height:12757;visibility:visible;mso-wrap-style:square">
                    <v:fill o:detectmouseclick="t"/>
                    <v:path o:connecttype="none"/>
                  </v:shape>
                  <v:rect id="Rectangle 61" o:spid="_x0000_s1059" style="position:absolute;left:2377;top:2377;width:8519;height:8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0U78MA&#10;AADcAAAADwAAAGRycy9kb3ducmV2LnhtbESPQWsCMRSE7wX/Q3iCl6KJCq2sRhFRsLe6Fc/PzXOz&#10;uHlZNlHXf98IhR6HmfmGWaw6V4s7taHyrGE8UiCIC28qLjUcf3bDGYgQkQ3WnknDkwKslr23BWbG&#10;P/hA9zyWIkE4ZKjBxthkUobCksMw8g1x8i6+dRiTbEtpWnwkuKvlRKkP6bDitGCxoY2l4prfnIbP&#10;49d1G+z77LxTh3hR9vuU30qtB/1uPQcRqYv/4b/23miYTsbwOpOOgF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0U78MAAADcAAAADwAAAAAAAAAAAAAAAACYAgAAZHJzL2Rv&#10;d25yZXYueG1sUEsFBgAAAAAEAAQA9QAAAIgDAAAAAA==&#10;" fillcolor="#ffc" strokeweight="1.5pt">
                    <v:shadow on="t" opacity=".5" offset="6pt,-6pt"/>
                    <v:textbox>
                      <w:txbxContent>
                        <w:p w:rsidR="003E7815" w:rsidRPr="005A4387" w:rsidRDefault="003E7815" w:rsidP="005E1486">
                          <w:pPr>
                            <w:jc w:val="center"/>
                            <w:rPr>
                              <w:b/>
                              <w:color w:val="365F91" w:themeColor="accent1" w:themeShade="BF"/>
                            </w:rPr>
                          </w:pPr>
                          <w:r>
                            <w:rPr>
                              <w:b/>
                              <w:color w:val="365F91" w:themeColor="accent1" w:themeShade="BF"/>
                            </w:rPr>
                            <w:t>Encrypted Password Length</w:t>
                          </w:r>
                        </w:p>
                        <w:p w:rsidR="003E7815" w:rsidRDefault="003E7815" w:rsidP="005E1486">
                          <w:pPr>
                            <w:jc w:val="center"/>
                          </w:pPr>
                          <w:r w:rsidRPr="00B43C33">
                            <w:t>(4 bytes)</w:t>
                          </w:r>
                        </w:p>
                      </w:txbxContent>
                    </v:textbox>
                  </v:rect>
                  <v:rect id="Rectangle 62" o:spid="_x0000_s1060" style="position:absolute;left:10895;top:2377;width:16989;height:8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lSxr8A&#10;AADcAAAADwAAAGRycy9kb3ducmV2LnhtbESPzQrCMBCE74LvEFbwpqkKItUoIggqiL8Hj0uztsVm&#10;U5po69sbQfA4zMw3zGzRmEK8qHK5ZQWDfgSCOLE651TB9bLuTUA4j6yxsEwK3uRgMW+3ZhhrW/OJ&#10;XmefigBhF6OCzPsyltIlGRl0fVsSB+9uK4M+yCqVusI6wE0hh1E0lgZzDgsZlrTKKHmcn0bB83hI&#10;t7f9scbTrrgh5+juEpXqdprlFISnxv/Dv/ZGKxgNR/A9E46An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xCVLGvwAAANwAAAAPAAAAAAAAAAAAAAAAAJgCAABkcnMvZG93bnJl&#10;di54bWxQSwUGAAAAAAQABAD1AAAAhAMAAAAA&#10;" fillcolor="#ff9" strokeweight="1.5pt">
                    <v:shadow on="t" opacity=".5" offset="6pt,-6pt"/>
                    <v:textbox>
                      <w:txbxContent>
                        <w:p w:rsidR="003E7815" w:rsidRDefault="003E7815" w:rsidP="005E1486">
                          <w:pPr>
                            <w:jc w:val="center"/>
                          </w:pPr>
                          <w:r>
                            <w:rPr>
                              <w:b/>
                              <w:color w:val="365F91" w:themeColor="accent1" w:themeShade="BF"/>
                            </w:rPr>
                            <w:t>Encrypted Password</w:t>
                          </w:r>
                        </w:p>
                      </w:txbxContent>
                    </v:textbox>
                  </v:rect>
                  <v:rect id="Rectangle 63" o:spid="_x0000_s1061" style="position:absolute;left:27882;top:2377;width:8511;height:82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q3d8QA&#10;AADcAAAADwAAAGRycy9kb3ducmV2LnhtbESPQWsCMRSE7wX/Q3hCL0UTbVFZjSKlQnurq3h+bp6b&#10;xc3Lsom6/feNIHgcZuYbZrHqXC2u1IbKs4bRUIEgLrypuNSw320GMxAhIhusPZOGPwqwWvZeFpgZ&#10;f+MtXfNYigThkKEGG2OTSRkKSw7D0DfEyTv51mFMsi2lafGW4K6WY6Um0mHFacFiQ5+WinN+cRqm&#10;+5/zV7Bvs+NGbeNJ2d9Dfim1fu136zmISF18hh/tb6PhffwB9zPpCM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Kt3fEAAAA3AAAAA8AAAAAAAAAAAAAAAAAmAIAAGRycy9k&#10;b3ducmV2LnhtbFBLBQYAAAAABAAEAPUAAACJAwAAAAA=&#10;" fillcolor="#ffc" strokeweight="1.5pt">
                    <v:shadow on="t" opacity=".5" offset="6pt,-6pt"/>
                    <v:textbox>
                      <w:txbxContent>
                        <w:p w:rsidR="003E7815" w:rsidRDefault="003E7815" w:rsidP="005E1486">
                          <w:pPr>
                            <w:jc w:val="center"/>
                            <w:rPr>
                              <w:b/>
                              <w:color w:val="365F91" w:themeColor="accent1" w:themeShade="BF"/>
                            </w:rPr>
                          </w:pPr>
                          <w:r>
                            <w:rPr>
                              <w:b/>
                              <w:color w:val="365F91" w:themeColor="accent1" w:themeShade="BF"/>
                            </w:rPr>
                            <w:t>Encrypted Session Key Length</w:t>
                          </w:r>
                        </w:p>
                        <w:p w:rsidR="003E7815" w:rsidRDefault="003E7815" w:rsidP="005E1486">
                          <w:pPr>
                            <w:jc w:val="center"/>
                          </w:pPr>
                          <w:r w:rsidRPr="00FB1A21">
                            <w:t>(4 bytes)</w:t>
                          </w:r>
                        </w:p>
                      </w:txbxContent>
                    </v:textbox>
                  </v:rect>
                  <v:rect id="Rectangle 64" o:spid="_x0000_s1062" style="position:absolute;left:36392;top:2377;width:16997;height:82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xvKcMA&#10;AADcAAAADwAAAGRycy9kb3ducmV2LnhtbESPT4vCMBTE78J+h/AW9qapLopUU5GFBRVE6+7B46N5&#10;/YPNS2mird/eCILHYWZ+wyxXvanFjVpXWVYwHkUgiDOrKy4U/P/9DucgnEfWWFsmBXdysEo+BkuM&#10;te04pdvJFyJA2MWooPS+iaV0WUkG3cg2xMHLbWvQB9kWUrfYBbip5SSKZtJgxWGhxIZ+Ssoup6tR&#10;cD0eiu15f+ww3dVn5ApdLlGpr89+vQDhqffv8Ku90Qq+J1N4nglHQC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axvKcMAAADcAAAADwAAAAAAAAAAAAAAAACYAgAAZHJzL2Rv&#10;d25yZXYueG1sUEsFBgAAAAAEAAQA9QAAAIgDAAAAAA==&#10;" fillcolor="#ff9" strokeweight="1.5pt">
                    <v:shadow on="t" opacity=".5" offset="6pt,-6pt"/>
                    <v:textbox>
                      <w:txbxContent>
                        <w:p w:rsidR="003E7815" w:rsidRPr="005A4387" w:rsidRDefault="003E7815" w:rsidP="00FB1A21">
                          <w:pPr>
                            <w:jc w:val="center"/>
                            <w:rPr>
                              <w:b/>
                              <w:color w:val="365F91" w:themeColor="accent1" w:themeShade="BF"/>
                            </w:rPr>
                          </w:pPr>
                          <w:r>
                            <w:rPr>
                              <w:b/>
                              <w:color w:val="365F91" w:themeColor="accent1" w:themeShade="BF"/>
                            </w:rPr>
                            <w:t>Encrypted Session Key Data</w:t>
                          </w:r>
                          <w:r w:rsidRPr="005A4387">
                            <w:rPr>
                              <w:b/>
                              <w:color w:val="365F91" w:themeColor="accent1" w:themeShade="BF"/>
                            </w:rPr>
                            <w:t xml:space="preserve"> </w:t>
                          </w:r>
                        </w:p>
                        <w:p w:rsidR="003E7815" w:rsidRPr="00FB1A21" w:rsidRDefault="003E7815" w:rsidP="00FB1A21">
                          <w:pPr>
                            <w:jc w:val="center"/>
                          </w:pPr>
                          <w:r w:rsidRPr="00B43C33">
                            <w:t>(</w:t>
                          </w:r>
                          <w:r>
                            <w:t>RSA-encrypted</w:t>
                          </w:r>
                          <w:r w:rsidRPr="00B43C33">
                            <w:t>)</w:t>
                          </w:r>
                        </w:p>
                      </w:txbxContent>
                    </v:textbox>
                  </v:rect>
                  <w10:anchorlock/>
                </v:group>
              </w:pict>
            </mc:Fallback>
          </mc:AlternateContent>
        </w:r>
      </w:del>
    </w:p>
    <w:p w:rsidR="00FB1A21" w:rsidRPr="00116AAA" w:rsidDel="004128AE" w:rsidRDefault="00FB1A21" w:rsidP="00CB68AF">
      <w:pPr>
        <w:pStyle w:val="ListParagraph"/>
        <w:numPr>
          <w:ilvl w:val="1"/>
          <w:numId w:val="7"/>
        </w:numPr>
        <w:rPr>
          <w:del w:id="10790" w:author="thuyhuynh" w:date="2022-03-30T15:29:00Z"/>
          <w:rFonts w:ascii="Poppins" w:hAnsi="Poppins"/>
          <w:sz w:val="20"/>
          <w:szCs w:val="20"/>
          <w:rPrChange w:id="10791" w:author="thuyhuynh" w:date="2023-05-08T11:25:00Z">
            <w:rPr>
              <w:del w:id="10792" w:author="thuyhuynh" w:date="2022-03-30T15:29:00Z"/>
            </w:rPr>
          </w:rPrChange>
        </w:rPr>
      </w:pPr>
      <w:del w:id="10793" w:author="thuyhuynh" w:date="2022-03-30T15:29:00Z">
        <w:r w:rsidRPr="00116AAA" w:rsidDel="004128AE">
          <w:rPr>
            <w:rFonts w:ascii="Poppins" w:hAnsi="Poppins"/>
            <w:sz w:val="20"/>
            <w:szCs w:val="20"/>
            <w:rPrChange w:id="10794" w:author="thuyhuynh" w:date="2023-05-08T11:25:00Z">
              <w:rPr/>
            </w:rPrChange>
          </w:rPr>
          <w:delText>Encrypted Password</w:delText>
        </w:r>
        <w:r w:rsidR="0019378B" w:rsidRPr="00116AAA" w:rsidDel="004128AE">
          <w:rPr>
            <w:rFonts w:ascii="Poppins" w:hAnsi="Poppins"/>
            <w:sz w:val="20"/>
            <w:szCs w:val="20"/>
            <w:rPrChange w:id="10795" w:author="thuyhuynh" w:date="2023-05-08T11:25:00Z">
              <w:rPr/>
            </w:rPrChange>
          </w:rPr>
          <w:delText xml:space="preserve"> Length: </w:delText>
        </w:r>
        <w:r w:rsidR="0019378B" w:rsidRPr="00116AAA" w:rsidDel="004128AE">
          <w:rPr>
            <w:rFonts w:ascii="Poppins" w:hAnsi="Poppins"/>
            <w:sz w:val="20"/>
            <w:szCs w:val="20"/>
            <w:lang w:eastAsia="ko-KR"/>
            <w:rPrChange w:id="10796" w:author="thuyhuynh" w:date="2023-05-08T11:25:00Z">
              <w:rPr>
                <w:lang w:eastAsia="ko-KR"/>
              </w:rPr>
            </w:rPrChange>
          </w:rPr>
          <w:delText>T</w:delText>
        </w:r>
        <w:r w:rsidRPr="00116AAA" w:rsidDel="004128AE">
          <w:rPr>
            <w:rFonts w:ascii="Poppins" w:hAnsi="Poppins"/>
            <w:sz w:val="20"/>
            <w:szCs w:val="20"/>
            <w:rPrChange w:id="10797" w:author="thuyhuynh" w:date="2023-05-08T11:25:00Z">
              <w:rPr/>
            </w:rPrChange>
          </w:rPr>
          <w:delText xml:space="preserve">otal length of </w:delText>
        </w:r>
        <w:r w:rsidR="0019378B" w:rsidRPr="00116AAA" w:rsidDel="004128AE">
          <w:rPr>
            <w:rFonts w:ascii="Poppins" w:hAnsi="Poppins"/>
            <w:sz w:val="20"/>
            <w:szCs w:val="20"/>
            <w:rPrChange w:id="10798" w:author="thuyhuynh" w:date="2023-05-08T11:25:00Z">
              <w:rPr/>
            </w:rPrChange>
          </w:rPr>
          <w:delText>Encrypted Password</w:delText>
        </w:r>
        <w:r w:rsidRPr="00116AAA" w:rsidDel="004128AE">
          <w:rPr>
            <w:rFonts w:ascii="Poppins" w:hAnsi="Poppins"/>
            <w:sz w:val="20"/>
            <w:szCs w:val="20"/>
            <w:rPrChange w:id="10799" w:author="thuyhuynh" w:date="2023-05-08T11:25:00Z">
              <w:rPr/>
            </w:rPrChange>
          </w:rPr>
          <w:delText xml:space="preserve"> </w:delText>
        </w:r>
      </w:del>
    </w:p>
    <w:p w:rsidR="00FB1A21" w:rsidRPr="00116AAA" w:rsidDel="004128AE" w:rsidRDefault="00FB1A21" w:rsidP="00CB68AF">
      <w:pPr>
        <w:pStyle w:val="ListParagraph"/>
        <w:numPr>
          <w:ilvl w:val="1"/>
          <w:numId w:val="7"/>
        </w:numPr>
        <w:rPr>
          <w:del w:id="10800" w:author="thuyhuynh" w:date="2022-03-30T15:29:00Z"/>
          <w:rFonts w:ascii="Poppins" w:hAnsi="Poppins"/>
          <w:sz w:val="20"/>
          <w:szCs w:val="20"/>
          <w:rPrChange w:id="10801" w:author="thuyhuynh" w:date="2023-05-08T11:25:00Z">
            <w:rPr>
              <w:del w:id="10802" w:author="thuyhuynh" w:date="2022-03-30T15:29:00Z"/>
            </w:rPr>
          </w:rPrChange>
        </w:rPr>
      </w:pPr>
      <w:del w:id="10803" w:author="thuyhuynh" w:date="2022-03-30T15:29:00Z">
        <w:r w:rsidRPr="00116AAA" w:rsidDel="004128AE">
          <w:rPr>
            <w:rFonts w:ascii="Poppins" w:hAnsi="Poppins"/>
            <w:sz w:val="20"/>
            <w:szCs w:val="20"/>
            <w:rPrChange w:id="10804" w:author="thuyhuynh" w:date="2023-05-08T11:25:00Z">
              <w:rPr/>
            </w:rPrChange>
          </w:rPr>
          <w:delText xml:space="preserve">Encrypted Password: </w:delText>
        </w:r>
        <w:r w:rsidR="0019378B" w:rsidRPr="00116AAA" w:rsidDel="004128AE">
          <w:rPr>
            <w:rFonts w:ascii="Poppins" w:hAnsi="Poppins"/>
            <w:sz w:val="20"/>
            <w:szCs w:val="20"/>
            <w:lang w:eastAsia="ko-KR"/>
            <w:rPrChange w:id="10805" w:author="thuyhuynh" w:date="2023-05-08T11:25:00Z">
              <w:rPr>
                <w:lang w:eastAsia="ko-KR"/>
              </w:rPr>
            </w:rPrChange>
          </w:rPr>
          <w:delText>T</w:delText>
        </w:r>
        <w:r w:rsidRPr="00116AAA" w:rsidDel="004128AE">
          <w:rPr>
            <w:rFonts w:ascii="Poppins" w:hAnsi="Poppins"/>
            <w:sz w:val="20"/>
            <w:szCs w:val="20"/>
            <w:rPrChange w:id="10806" w:author="thuyhuynh" w:date="2023-05-08T11:25:00Z">
              <w:rPr/>
            </w:rPrChange>
          </w:rPr>
          <w:delText>h</w:delText>
        </w:r>
        <w:r w:rsidR="0019378B" w:rsidRPr="00116AAA" w:rsidDel="004128AE">
          <w:rPr>
            <w:rFonts w:ascii="Poppins" w:hAnsi="Poppins"/>
            <w:sz w:val="20"/>
            <w:szCs w:val="20"/>
            <w:rPrChange w:id="10807" w:author="thuyhuynh" w:date="2023-05-08T11:25:00Z">
              <w:rPr/>
            </w:rPrChange>
          </w:rPr>
          <w:delText>e password encrypted by AES-256</w:delText>
        </w:r>
      </w:del>
    </w:p>
    <w:p w:rsidR="00FB1A21" w:rsidRPr="00116AAA" w:rsidDel="004128AE" w:rsidRDefault="00FB1A21" w:rsidP="00CB68AF">
      <w:pPr>
        <w:pStyle w:val="ListParagraph"/>
        <w:numPr>
          <w:ilvl w:val="1"/>
          <w:numId w:val="7"/>
        </w:numPr>
        <w:rPr>
          <w:del w:id="10808" w:author="thuyhuynh" w:date="2022-03-30T15:29:00Z"/>
          <w:rFonts w:ascii="Poppins" w:hAnsi="Poppins"/>
          <w:sz w:val="20"/>
          <w:szCs w:val="20"/>
          <w:rPrChange w:id="10809" w:author="thuyhuynh" w:date="2023-05-08T11:25:00Z">
            <w:rPr>
              <w:del w:id="10810" w:author="thuyhuynh" w:date="2022-03-30T15:29:00Z"/>
            </w:rPr>
          </w:rPrChange>
        </w:rPr>
      </w:pPr>
      <w:del w:id="10811" w:author="thuyhuynh" w:date="2022-03-30T15:29:00Z">
        <w:r w:rsidRPr="00116AAA" w:rsidDel="004128AE">
          <w:rPr>
            <w:rFonts w:ascii="Poppins" w:hAnsi="Poppins"/>
            <w:sz w:val="20"/>
            <w:szCs w:val="20"/>
            <w:rPrChange w:id="10812" w:author="thuyhuynh" w:date="2023-05-08T11:25:00Z">
              <w:rPr/>
            </w:rPrChange>
          </w:rPr>
          <w:delText>Encrypted Session</w:delText>
        </w:r>
        <w:r w:rsidR="0019378B" w:rsidRPr="00116AAA" w:rsidDel="004128AE">
          <w:rPr>
            <w:rFonts w:ascii="Poppins" w:hAnsi="Poppins"/>
            <w:sz w:val="20"/>
            <w:szCs w:val="20"/>
            <w:rPrChange w:id="10813" w:author="thuyhuynh" w:date="2023-05-08T11:25:00Z">
              <w:rPr/>
            </w:rPrChange>
          </w:rPr>
          <w:delText xml:space="preserve"> Key Length: </w:delText>
        </w:r>
        <w:r w:rsidR="0019378B" w:rsidRPr="00116AAA" w:rsidDel="004128AE">
          <w:rPr>
            <w:rFonts w:ascii="Poppins" w:hAnsi="Poppins"/>
            <w:sz w:val="20"/>
            <w:szCs w:val="20"/>
            <w:lang w:eastAsia="ko-KR"/>
            <w:rPrChange w:id="10814" w:author="thuyhuynh" w:date="2023-05-08T11:25:00Z">
              <w:rPr>
                <w:lang w:eastAsia="ko-KR"/>
              </w:rPr>
            </w:rPrChange>
          </w:rPr>
          <w:delText>S</w:delText>
        </w:r>
        <w:r w:rsidRPr="00116AAA" w:rsidDel="004128AE">
          <w:rPr>
            <w:rFonts w:ascii="Poppins" w:hAnsi="Poppins"/>
            <w:sz w:val="20"/>
            <w:szCs w:val="20"/>
            <w:rPrChange w:id="10815" w:author="thuyhuynh" w:date="2023-05-08T11:25:00Z">
              <w:rPr/>
            </w:rPrChange>
          </w:rPr>
          <w:delText>ize of the Encrypted Session Key Data</w:delText>
        </w:r>
      </w:del>
    </w:p>
    <w:p w:rsidR="008D0A23" w:rsidRPr="00116AAA" w:rsidDel="004128AE" w:rsidRDefault="00FB1A21" w:rsidP="00CB68AF">
      <w:pPr>
        <w:pStyle w:val="ListParagraph"/>
        <w:numPr>
          <w:ilvl w:val="1"/>
          <w:numId w:val="7"/>
        </w:numPr>
        <w:rPr>
          <w:del w:id="10816" w:author="thuyhuynh" w:date="2022-03-30T15:29:00Z"/>
          <w:rFonts w:ascii="Poppins" w:hAnsi="Poppins"/>
          <w:sz w:val="20"/>
          <w:szCs w:val="20"/>
          <w:rPrChange w:id="10817" w:author="thuyhuynh" w:date="2023-05-08T11:25:00Z">
            <w:rPr>
              <w:del w:id="10818" w:author="thuyhuynh" w:date="2022-03-30T15:29:00Z"/>
            </w:rPr>
          </w:rPrChange>
        </w:rPr>
      </w:pPr>
      <w:del w:id="10819" w:author="thuyhuynh" w:date="2022-03-30T15:29:00Z">
        <w:r w:rsidRPr="00116AAA" w:rsidDel="004128AE">
          <w:rPr>
            <w:rFonts w:ascii="Poppins" w:hAnsi="Poppins"/>
            <w:sz w:val="20"/>
            <w:szCs w:val="20"/>
            <w:rPrChange w:id="10820" w:author="thuyhuynh" w:date="2023-05-08T11:25:00Z">
              <w:rPr/>
            </w:rPrChange>
          </w:rPr>
          <w:delText xml:space="preserve">Encrypted Session </w:delText>
        </w:r>
        <w:r w:rsidR="0019378B" w:rsidRPr="00116AAA" w:rsidDel="004128AE">
          <w:rPr>
            <w:rFonts w:ascii="Poppins" w:hAnsi="Poppins"/>
            <w:sz w:val="20"/>
            <w:szCs w:val="20"/>
            <w:rPrChange w:id="10821" w:author="thuyhuynh" w:date="2023-05-08T11:25:00Z">
              <w:rPr/>
            </w:rPrChange>
          </w:rPr>
          <w:delText xml:space="preserve">Key Data: </w:delText>
        </w:r>
        <w:r w:rsidR="0019378B" w:rsidRPr="00116AAA" w:rsidDel="004128AE">
          <w:rPr>
            <w:rFonts w:ascii="Poppins" w:hAnsi="Poppins"/>
            <w:sz w:val="20"/>
            <w:szCs w:val="20"/>
            <w:lang w:eastAsia="ko-KR"/>
            <w:rPrChange w:id="10822" w:author="thuyhuynh" w:date="2023-05-08T11:25:00Z">
              <w:rPr>
                <w:lang w:eastAsia="ko-KR"/>
              </w:rPr>
            </w:rPrChange>
          </w:rPr>
          <w:delText>E</w:delText>
        </w:r>
        <w:r w:rsidRPr="00116AAA" w:rsidDel="004128AE">
          <w:rPr>
            <w:rFonts w:ascii="Poppins" w:hAnsi="Poppins"/>
            <w:sz w:val="20"/>
            <w:szCs w:val="20"/>
            <w:rPrChange w:id="10823" w:author="thuyhuynh" w:date="2023-05-08T11:25:00Z">
              <w:rPr/>
            </w:rPrChange>
          </w:rPr>
          <w:delText>ncrypted IV and 256-bit AES key</w:delText>
        </w:r>
        <w:r w:rsidR="0019378B" w:rsidRPr="00116AAA" w:rsidDel="004128AE">
          <w:rPr>
            <w:rFonts w:ascii="Poppins" w:hAnsi="Poppins"/>
            <w:sz w:val="20"/>
            <w:szCs w:val="20"/>
            <w:rPrChange w:id="10824" w:author="thuyhuynh" w:date="2023-05-08T11:25:00Z">
              <w:rPr/>
            </w:rPrChange>
          </w:rPr>
          <w:delText>. After</w:delText>
        </w:r>
        <w:r w:rsidRPr="00116AAA" w:rsidDel="004128AE">
          <w:rPr>
            <w:rFonts w:ascii="Poppins" w:hAnsi="Poppins"/>
            <w:sz w:val="20"/>
            <w:szCs w:val="20"/>
            <w:rPrChange w:id="10825" w:author="thuyhuynh" w:date="2023-05-08T11:25:00Z">
              <w:rPr/>
            </w:rPrChange>
          </w:rPr>
          <w:delText xml:space="preserve"> “Encrypted Session Key Data” is decrypted, the first 16 bytes of plain data will be the IV and the next 32 bytes (256 bits) is the AES key itself</w:delText>
        </w:r>
        <w:r w:rsidR="0019378B" w:rsidRPr="00116AAA" w:rsidDel="004128AE">
          <w:rPr>
            <w:rFonts w:ascii="Poppins" w:hAnsi="Poppins"/>
            <w:sz w:val="20"/>
            <w:szCs w:val="20"/>
            <w:lang w:eastAsia="ko-KR"/>
            <w:rPrChange w:id="10826" w:author="thuyhuynh" w:date="2023-05-08T11:25:00Z">
              <w:rPr>
                <w:lang w:eastAsia="ko-KR"/>
              </w:rPr>
            </w:rPrChange>
          </w:rPr>
          <w:delText>.</w:delText>
        </w:r>
      </w:del>
    </w:p>
    <w:p w:rsidR="00FB1A21" w:rsidRPr="00116AAA" w:rsidDel="004128AE" w:rsidRDefault="00FB1A21" w:rsidP="00FB1A21">
      <w:pPr>
        <w:pStyle w:val="ListParagraph"/>
        <w:ind w:left="1440"/>
        <w:rPr>
          <w:del w:id="10827" w:author="thuyhuynh" w:date="2022-03-30T15:29:00Z"/>
          <w:rFonts w:ascii="Poppins" w:hAnsi="Poppins"/>
          <w:sz w:val="20"/>
          <w:szCs w:val="20"/>
          <w:rPrChange w:id="10828" w:author="thuyhuynh" w:date="2023-05-08T11:25:00Z">
            <w:rPr>
              <w:del w:id="10829" w:author="thuyhuynh" w:date="2022-03-30T15:29:00Z"/>
            </w:rPr>
          </w:rPrChange>
        </w:rPr>
      </w:pPr>
    </w:p>
    <w:p w:rsidR="008D0823" w:rsidRPr="00116AAA" w:rsidDel="004128AE" w:rsidRDefault="000E69CF">
      <w:pPr>
        <w:jc w:val="both"/>
        <w:rPr>
          <w:del w:id="10830" w:author="thuyhuynh" w:date="2022-03-30T15:29:00Z"/>
          <w:rFonts w:ascii="Poppins" w:hAnsi="Poppins"/>
          <w:i/>
          <w:color w:val="FF0000"/>
          <w:sz w:val="20"/>
          <w:szCs w:val="20"/>
          <w:rPrChange w:id="10831" w:author="thuyhuynh" w:date="2023-05-08T11:25:00Z">
            <w:rPr>
              <w:del w:id="10832" w:author="thuyhuynh" w:date="2022-03-30T15:29:00Z"/>
              <w:i/>
              <w:color w:val="FF0000"/>
            </w:rPr>
          </w:rPrChange>
        </w:rPr>
      </w:pPr>
      <w:del w:id="10833" w:author="thuyhuynh" w:date="2022-03-30T15:29:00Z">
        <w:r w:rsidRPr="00116AAA" w:rsidDel="004128AE">
          <w:rPr>
            <w:rFonts w:ascii="Poppins" w:hAnsi="Poppins"/>
            <w:b/>
            <w:i/>
            <w:color w:val="FF0000"/>
            <w:sz w:val="20"/>
            <w:szCs w:val="20"/>
            <w:lang w:eastAsia="ko-KR"/>
            <w:rPrChange w:id="10834" w:author="thuyhuynh" w:date="2023-05-08T11:25:00Z">
              <w:rPr>
                <w:b/>
                <w:i/>
                <w:color w:val="FF0000"/>
                <w:lang w:eastAsia="ko-KR"/>
              </w:rPr>
            </w:rPrChange>
          </w:rPr>
          <w:delText>Note</w:delText>
        </w:r>
        <w:r w:rsidRPr="00116AAA" w:rsidDel="004128AE">
          <w:rPr>
            <w:rFonts w:ascii="Poppins" w:hAnsi="Poppins"/>
            <w:i/>
            <w:color w:val="FF0000"/>
            <w:sz w:val="20"/>
            <w:szCs w:val="20"/>
            <w:lang w:eastAsia="ko-KR"/>
            <w:rPrChange w:id="10835" w:author="thuyhuynh" w:date="2023-05-08T11:25:00Z">
              <w:rPr>
                <w:i/>
                <w:color w:val="FF0000"/>
                <w:lang w:eastAsia="ko-KR"/>
              </w:rPr>
            </w:rPrChange>
          </w:rPr>
          <w:delText>: Each above key pair</w:delText>
        </w:r>
        <w:r w:rsidR="00CD1539" w:rsidRPr="00116AAA" w:rsidDel="004128AE">
          <w:rPr>
            <w:rFonts w:ascii="Poppins" w:hAnsi="Poppins"/>
            <w:i/>
            <w:color w:val="FF0000"/>
            <w:sz w:val="20"/>
            <w:szCs w:val="20"/>
            <w:lang w:eastAsia="ko-KR"/>
            <w:rPrChange w:id="10836" w:author="thuyhuynh" w:date="2023-05-08T11:25:00Z">
              <w:rPr>
                <w:i/>
                <w:color w:val="FF0000"/>
                <w:lang w:eastAsia="ko-KR"/>
              </w:rPr>
            </w:rPrChange>
          </w:rPr>
          <w:delText xml:space="preserve"> </w:delText>
        </w:r>
        <w:r w:rsidRPr="00116AAA" w:rsidDel="004128AE">
          <w:rPr>
            <w:rFonts w:ascii="Poppins" w:hAnsi="Poppins"/>
            <w:i/>
            <w:color w:val="FF0000"/>
            <w:sz w:val="20"/>
            <w:szCs w:val="20"/>
            <w:lang w:eastAsia="ko-KR"/>
            <w:rPrChange w:id="10837" w:author="thuyhuynh" w:date="2023-05-08T11:25:00Z">
              <w:rPr>
                <w:i/>
                <w:color w:val="FF0000"/>
                <w:lang w:eastAsia="ko-KR"/>
              </w:rPr>
            </w:rPrChange>
          </w:rPr>
          <w:delText>is</w:delText>
        </w:r>
        <w:r w:rsidRPr="00116AAA" w:rsidDel="004128AE">
          <w:rPr>
            <w:rFonts w:ascii="Poppins" w:hAnsi="Poppins"/>
            <w:i/>
            <w:color w:val="FF0000"/>
            <w:sz w:val="20"/>
            <w:szCs w:val="20"/>
            <w:rPrChange w:id="10838" w:author="thuyhuynh" w:date="2023-05-08T11:25:00Z">
              <w:rPr>
                <w:i/>
                <w:color w:val="FF0000"/>
              </w:rPr>
            </w:rPrChange>
          </w:rPr>
          <w:delText xml:space="preserve"> supposed to be valid for both encryption and signature; otherwise, the import will be failed.</w:delText>
        </w:r>
      </w:del>
    </w:p>
    <w:p w:rsidR="00635263" w:rsidRPr="00116AAA" w:rsidDel="004128AE" w:rsidRDefault="000E69CF">
      <w:pPr>
        <w:pStyle w:val="Heading3"/>
        <w:rPr>
          <w:del w:id="10839" w:author="thuyhuynh" w:date="2022-03-30T15:29:00Z"/>
          <w:sz w:val="20"/>
          <w:szCs w:val="20"/>
          <w:rPrChange w:id="10840" w:author="thuyhuynh" w:date="2023-05-08T11:25:00Z">
            <w:rPr>
              <w:del w:id="10841" w:author="thuyhuynh" w:date="2022-03-30T15:29:00Z"/>
            </w:rPr>
          </w:rPrChange>
        </w:rPr>
      </w:pPr>
      <w:bookmarkStart w:id="10842" w:name="_Toc263100546"/>
      <w:bookmarkStart w:id="10843" w:name="_Toc263673321"/>
      <w:bookmarkStart w:id="10844" w:name="_Toc274753248"/>
      <w:bookmarkStart w:id="10845" w:name="_Toc330934469"/>
      <w:bookmarkEnd w:id="10413"/>
      <w:del w:id="10846" w:author="thuyhuynh" w:date="2022-03-30T15:29:00Z">
        <w:r w:rsidRPr="00116AAA" w:rsidDel="004128AE">
          <w:rPr>
            <w:sz w:val="20"/>
            <w:szCs w:val="20"/>
            <w:rPrChange w:id="10847" w:author="thuyhuynh" w:date="2023-05-08T11:25:00Z">
              <w:rPr>
                <w:rFonts w:ascii="Poppins" w:hAnsi="Poppins"/>
                <w:sz w:val="24"/>
                <w:szCs w:val="24"/>
              </w:rPr>
            </w:rPrChange>
          </w:rPr>
          <w:delText>End-to-End Security</w:delText>
        </w:r>
        <w:bookmarkEnd w:id="10842"/>
        <w:bookmarkEnd w:id="10843"/>
        <w:bookmarkEnd w:id="10844"/>
        <w:bookmarkEnd w:id="10845"/>
      </w:del>
    </w:p>
    <w:p w:rsidR="000E69CF" w:rsidRPr="00116AAA" w:rsidDel="004128AE" w:rsidRDefault="000E69CF" w:rsidP="000E69CF">
      <w:pPr>
        <w:jc w:val="both"/>
        <w:rPr>
          <w:del w:id="10848" w:author="thuyhuynh" w:date="2022-03-30T15:29:00Z"/>
          <w:rFonts w:ascii="Poppins" w:hAnsi="Poppins"/>
          <w:sz w:val="20"/>
          <w:szCs w:val="20"/>
          <w:lang w:eastAsia="ko-KR"/>
          <w:rPrChange w:id="10849" w:author="thuyhuynh" w:date="2023-05-08T11:25:00Z">
            <w:rPr>
              <w:del w:id="10850" w:author="thuyhuynh" w:date="2022-03-30T15:29:00Z"/>
              <w:lang w:eastAsia="ko-KR"/>
            </w:rPr>
          </w:rPrChange>
        </w:rPr>
      </w:pPr>
      <w:del w:id="10851" w:author="thuyhuynh" w:date="2022-03-30T15:29:00Z">
        <w:r w:rsidRPr="00116AAA" w:rsidDel="004128AE">
          <w:rPr>
            <w:rFonts w:ascii="Poppins" w:hAnsi="Poppins"/>
            <w:sz w:val="20"/>
            <w:szCs w:val="20"/>
            <w:rPrChange w:id="10852" w:author="thuyhuynh" w:date="2023-05-08T11:25:00Z">
              <w:rPr/>
            </w:rPrChange>
          </w:rPr>
          <w:delText xml:space="preserve">Once all necessary cryptography keys are available at both sides, templates and captured images can be exchanged through USB bus in encrypted </w:delText>
        </w:r>
        <w:r w:rsidRPr="00116AAA" w:rsidDel="004128AE">
          <w:rPr>
            <w:rFonts w:ascii="Poppins" w:hAnsi="Poppins"/>
            <w:sz w:val="20"/>
            <w:szCs w:val="20"/>
            <w:lang w:eastAsia="ko-KR"/>
            <w:rPrChange w:id="10853" w:author="thuyhuynh" w:date="2023-05-08T11:25:00Z">
              <w:rPr>
                <w:lang w:eastAsia="ko-KR"/>
              </w:rPr>
            </w:rPrChange>
          </w:rPr>
          <w:delText xml:space="preserve">signed </w:delText>
        </w:r>
        <w:r w:rsidRPr="00116AAA" w:rsidDel="004128AE">
          <w:rPr>
            <w:rFonts w:ascii="Poppins" w:hAnsi="Poppins"/>
            <w:sz w:val="20"/>
            <w:szCs w:val="20"/>
            <w:rPrChange w:id="10854" w:author="thuyhuynh" w:date="2023-05-08T11:25:00Z">
              <w:rPr/>
            </w:rPrChange>
          </w:rPr>
          <w:delText>data streams. The cryptography structure based on PKI involves the use of asymmetric key algorithms and symmetric key algorithms</w:delText>
        </w:r>
        <w:r w:rsidRPr="00116AAA" w:rsidDel="004128AE">
          <w:rPr>
            <w:rFonts w:ascii="Poppins" w:hAnsi="Poppins"/>
            <w:sz w:val="20"/>
            <w:szCs w:val="20"/>
            <w:lang w:eastAsia="ko-KR"/>
            <w:rPrChange w:id="10855" w:author="thuyhuynh" w:date="2023-05-08T11:25:00Z">
              <w:rPr>
                <w:lang w:eastAsia="ko-KR"/>
              </w:rPr>
            </w:rPrChange>
          </w:rPr>
          <w:delText>. Briefly, one side (device or user) has to attach its signature to the data (template or image)</w:delText>
        </w:r>
        <w:r w:rsidR="00280FB6" w:rsidRPr="00116AAA" w:rsidDel="004128AE">
          <w:rPr>
            <w:rFonts w:ascii="Poppins" w:hAnsi="Poppins"/>
            <w:sz w:val="20"/>
            <w:szCs w:val="20"/>
            <w:lang w:eastAsia="ko-KR"/>
            <w:rPrChange w:id="10856" w:author="thuyhuynh" w:date="2023-05-08T11:25:00Z">
              <w:rPr>
                <w:lang w:eastAsia="ko-KR"/>
              </w:rPr>
            </w:rPrChange>
          </w:rPr>
          <w:delText xml:space="preserve"> </w:delText>
        </w:r>
        <w:r w:rsidRPr="00116AAA" w:rsidDel="004128AE">
          <w:rPr>
            <w:rFonts w:ascii="Poppins" w:hAnsi="Poppins"/>
            <w:sz w:val="20"/>
            <w:szCs w:val="20"/>
            <w:lang w:eastAsia="ko-KR"/>
            <w:rPrChange w:id="10857" w:author="thuyhuynh" w:date="2023-05-08T11:25:00Z">
              <w:rPr>
                <w:lang w:eastAsia="ko-KR"/>
              </w:rPr>
            </w:rPrChange>
          </w:rPr>
          <w:delText>needed to be sent to the other side. The signed data are in turn encrypted with a random 256-bit</w:delText>
        </w:r>
        <w:r w:rsidR="00360E31" w:rsidRPr="00116AAA" w:rsidDel="004128AE">
          <w:rPr>
            <w:rFonts w:ascii="Poppins" w:hAnsi="Poppins"/>
            <w:sz w:val="20"/>
            <w:szCs w:val="20"/>
            <w:lang w:eastAsia="ko-KR"/>
            <w:rPrChange w:id="10858" w:author="thuyhuynh" w:date="2023-05-08T11:25:00Z">
              <w:rPr>
                <w:lang w:eastAsia="ko-KR"/>
              </w:rPr>
            </w:rPrChange>
          </w:rPr>
          <w:delText xml:space="preserve"> </w:delText>
        </w:r>
        <w:r w:rsidRPr="00116AAA" w:rsidDel="004128AE">
          <w:rPr>
            <w:rFonts w:ascii="Poppins" w:hAnsi="Poppins"/>
            <w:sz w:val="20"/>
            <w:szCs w:val="20"/>
            <w:lang w:eastAsia="ko-KR"/>
            <w:rPrChange w:id="10859" w:author="thuyhuynh" w:date="2023-05-08T11:25:00Z">
              <w:rPr>
                <w:lang w:eastAsia="ko-KR"/>
              </w:rPr>
            </w:rPrChange>
          </w:rPr>
          <w:delText>AES key (called session key) and a random Initialization Vector</w:delText>
        </w:r>
        <w:r w:rsidR="00280FB6" w:rsidRPr="00116AAA" w:rsidDel="004128AE">
          <w:rPr>
            <w:rFonts w:ascii="Poppins" w:hAnsi="Poppins"/>
            <w:sz w:val="20"/>
            <w:szCs w:val="20"/>
            <w:lang w:eastAsia="ko-KR"/>
            <w:rPrChange w:id="10860" w:author="thuyhuynh" w:date="2023-05-08T11:25:00Z">
              <w:rPr>
                <w:lang w:eastAsia="ko-KR"/>
              </w:rPr>
            </w:rPrChange>
          </w:rPr>
          <w:delText xml:space="preserve"> </w:delText>
        </w:r>
        <w:r w:rsidRPr="00116AAA" w:rsidDel="004128AE">
          <w:rPr>
            <w:rFonts w:ascii="Poppins" w:hAnsi="Poppins"/>
            <w:sz w:val="20"/>
            <w:szCs w:val="20"/>
            <w:lang w:eastAsia="ko-KR"/>
            <w:rPrChange w:id="10861" w:author="thuyhuynh" w:date="2023-05-08T11:25:00Z">
              <w:rPr>
                <w:lang w:eastAsia="ko-KR"/>
              </w:rPr>
            </w:rPrChange>
          </w:rPr>
          <w:delText>using CBC cipher mode and PKCS</w:delText>
        </w:r>
        <w:r w:rsidR="00360E31" w:rsidRPr="00116AAA" w:rsidDel="004128AE">
          <w:rPr>
            <w:rFonts w:ascii="Poppins" w:hAnsi="Poppins"/>
            <w:sz w:val="20"/>
            <w:szCs w:val="20"/>
            <w:lang w:eastAsia="ko-KR"/>
            <w:rPrChange w:id="10862" w:author="thuyhuynh" w:date="2023-05-08T11:25:00Z">
              <w:rPr>
                <w:lang w:eastAsia="ko-KR"/>
              </w:rPr>
            </w:rPrChange>
          </w:rPr>
          <w:delText xml:space="preserve"> </w:delText>
        </w:r>
        <w:r w:rsidRPr="00116AAA" w:rsidDel="004128AE">
          <w:rPr>
            <w:rFonts w:ascii="Poppins" w:hAnsi="Poppins"/>
            <w:sz w:val="20"/>
            <w:szCs w:val="20"/>
            <w:lang w:eastAsia="ko-KR"/>
            <w:rPrChange w:id="10863" w:author="thuyhuynh" w:date="2023-05-08T11:25:00Z">
              <w:rPr>
                <w:lang w:eastAsia="ko-KR"/>
              </w:rPr>
            </w:rPrChange>
          </w:rPr>
          <w:delText>#5 padding scheme. The key and initialization vector are then encrypted with</w:delText>
        </w:r>
        <w:r w:rsidR="00280FB6" w:rsidRPr="00116AAA" w:rsidDel="004128AE">
          <w:rPr>
            <w:rFonts w:ascii="Poppins" w:hAnsi="Poppins"/>
            <w:sz w:val="20"/>
            <w:szCs w:val="20"/>
            <w:lang w:eastAsia="ko-KR"/>
            <w:rPrChange w:id="10864" w:author="thuyhuynh" w:date="2023-05-08T11:25:00Z">
              <w:rPr>
                <w:lang w:eastAsia="ko-KR"/>
              </w:rPr>
            </w:rPrChange>
          </w:rPr>
          <w:delText xml:space="preserve"> </w:delText>
        </w:r>
        <w:r w:rsidRPr="00116AAA" w:rsidDel="004128AE">
          <w:rPr>
            <w:rFonts w:ascii="Poppins" w:hAnsi="Poppins"/>
            <w:sz w:val="20"/>
            <w:szCs w:val="20"/>
            <w:lang w:eastAsia="ko-KR"/>
            <w:rPrChange w:id="10865" w:author="thuyhuynh" w:date="2023-05-08T11:25:00Z">
              <w:rPr>
                <w:lang w:eastAsia="ko-KR"/>
              </w:rPr>
            </w:rPrChange>
          </w:rPr>
          <w:delText>the recipient’s RSA public key before being sent together with the encrypted data. At the recipient side, the received encrypted signed data will be decrypted and verified using the appropriate keys to get the necessary data which have been kept confidential and consistent.</w:delText>
        </w:r>
      </w:del>
    </w:p>
    <w:p w:rsidR="000E69CF" w:rsidRPr="00116AAA" w:rsidDel="004128AE" w:rsidRDefault="000E69CF" w:rsidP="000E69CF">
      <w:pPr>
        <w:jc w:val="both"/>
        <w:rPr>
          <w:del w:id="10866" w:author="thuyhuynh" w:date="2022-03-30T15:29:00Z"/>
          <w:rFonts w:ascii="Poppins" w:hAnsi="Poppins"/>
          <w:sz w:val="20"/>
          <w:szCs w:val="20"/>
          <w:lang w:eastAsia="ko-KR"/>
          <w:rPrChange w:id="10867" w:author="thuyhuynh" w:date="2023-05-08T11:25:00Z">
            <w:rPr>
              <w:del w:id="10868" w:author="thuyhuynh" w:date="2022-03-30T15:29:00Z"/>
              <w:lang w:eastAsia="ko-KR"/>
            </w:rPr>
          </w:rPrChange>
        </w:rPr>
      </w:pPr>
    </w:p>
    <w:p w:rsidR="000E69CF" w:rsidRPr="00116AAA" w:rsidDel="004128AE" w:rsidRDefault="000E69CF" w:rsidP="000E69CF">
      <w:pPr>
        <w:rPr>
          <w:del w:id="10869" w:author="thuyhuynh" w:date="2022-03-30T15:29:00Z"/>
          <w:rFonts w:ascii="Poppins" w:hAnsi="Poppins"/>
          <w:sz w:val="20"/>
          <w:szCs w:val="20"/>
          <w:lang w:eastAsia="ko-KR"/>
          <w:rPrChange w:id="10870" w:author="thuyhuynh" w:date="2023-05-08T11:25:00Z">
            <w:rPr>
              <w:del w:id="10871" w:author="thuyhuynh" w:date="2022-03-30T15:29:00Z"/>
              <w:lang w:eastAsia="ko-KR"/>
            </w:rPr>
          </w:rPrChange>
        </w:rPr>
      </w:pPr>
      <w:del w:id="10872" w:author="thuyhuynh" w:date="2022-03-30T15:29:00Z">
        <w:r w:rsidRPr="00116AAA" w:rsidDel="004128AE">
          <w:rPr>
            <w:rFonts w:ascii="Poppins" w:hAnsi="Poppins"/>
            <w:sz w:val="20"/>
            <w:szCs w:val="20"/>
            <w:lang w:eastAsia="ko-KR"/>
            <w:rPrChange w:id="10873" w:author="thuyhuynh" w:date="2023-05-08T11:25:00Z">
              <w:rPr>
                <w:lang w:eastAsia="ko-KR"/>
              </w:rPr>
            </w:rPrChange>
          </w:rPr>
          <w:delText>To make the secured communication</w:delText>
        </w:r>
        <w:r w:rsidR="00360E31" w:rsidRPr="00116AAA" w:rsidDel="004128AE">
          <w:rPr>
            <w:rFonts w:ascii="Poppins" w:hAnsi="Poppins"/>
            <w:sz w:val="20"/>
            <w:szCs w:val="20"/>
            <w:lang w:eastAsia="ko-KR"/>
            <w:rPrChange w:id="10874" w:author="thuyhuynh" w:date="2023-05-08T11:25:00Z">
              <w:rPr>
                <w:lang w:eastAsia="ko-KR"/>
              </w:rPr>
            </w:rPrChange>
          </w:rPr>
          <w:delText xml:space="preserve"> clear</w:delText>
        </w:r>
        <w:r w:rsidRPr="00116AAA" w:rsidDel="004128AE">
          <w:rPr>
            <w:rFonts w:ascii="Poppins" w:hAnsi="Poppins"/>
            <w:sz w:val="20"/>
            <w:szCs w:val="20"/>
            <w:lang w:eastAsia="ko-KR"/>
            <w:rPrChange w:id="10875" w:author="thuyhuynh" w:date="2023-05-08T11:25:00Z">
              <w:rPr>
                <w:lang w:eastAsia="ko-KR"/>
              </w:rPr>
            </w:rPrChange>
          </w:rPr>
          <w:delText xml:space="preserve"> between</w:delText>
        </w:r>
        <w:r w:rsidR="00637FA9" w:rsidRPr="00116AAA" w:rsidDel="004128AE">
          <w:rPr>
            <w:rFonts w:ascii="Poppins" w:hAnsi="Poppins"/>
            <w:sz w:val="20"/>
            <w:szCs w:val="20"/>
            <w:lang w:eastAsia="ko-KR"/>
            <w:rPrChange w:id="10876" w:author="thuyhuynh" w:date="2023-05-08T11:25:00Z">
              <w:rPr>
                <w:lang w:eastAsia="ko-KR"/>
              </w:rPr>
            </w:rPrChange>
          </w:rPr>
          <w:delText xml:space="preserve"> device and user, the following diagram</w:delText>
        </w:r>
        <w:r w:rsidRPr="00116AAA" w:rsidDel="004128AE">
          <w:rPr>
            <w:rFonts w:ascii="Poppins" w:hAnsi="Poppins"/>
            <w:sz w:val="20"/>
            <w:szCs w:val="20"/>
            <w:lang w:eastAsia="ko-KR"/>
            <w:rPrChange w:id="10877" w:author="thuyhuynh" w:date="2023-05-08T11:25:00Z">
              <w:rPr>
                <w:lang w:eastAsia="ko-KR"/>
              </w:rPr>
            </w:rPrChange>
          </w:rPr>
          <w:delText xml:space="preserve"> illustrate</w:delText>
        </w:r>
        <w:r w:rsidR="00637FA9" w:rsidRPr="00116AAA" w:rsidDel="004128AE">
          <w:rPr>
            <w:rFonts w:ascii="Poppins" w:hAnsi="Poppins"/>
            <w:sz w:val="20"/>
            <w:szCs w:val="20"/>
            <w:lang w:eastAsia="ko-KR"/>
            <w:rPrChange w:id="10878" w:author="thuyhuynh" w:date="2023-05-08T11:25:00Z">
              <w:rPr>
                <w:lang w:eastAsia="ko-KR"/>
              </w:rPr>
            </w:rPrChange>
          </w:rPr>
          <w:delText>s</w:delText>
        </w:r>
        <w:r w:rsidRPr="00116AAA" w:rsidDel="004128AE">
          <w:rPr>
            <w:rFonts w:ascii="Poppins" w:hAnsi="Poppins"/>
            <w:sz w:val="20"/>
            <w:szCs w:val="20"/>
            <w:lang w:eastAsia="ko-KR"/>
            <w:rPrChange w:id="10879" w:author="thuyhuynh" w:date="2023-05-08T11:25:00Z">
              <w:rPr>
                <w:lang w:eastAsia="ko-KR"/>
              </w:rPr>
            </w:rPrChange>
          </w:rPr>
          <w:delText xml:space="preserve"> the processes of sending and receiving data (template or image) between device and user (</w:delText>
        </w:r>
        <w:r w:rsidR="00D67F27" w:rsidRPr="00116AAA" w:rsidDel="004128AE">
          <w:rPr>
            <w:rFonts w:ascii="Poppins" w:hAnsi="Poppins"/>
            <w:sz w:val="20"/>
            <w:szCs w:val="20"/>
            <w:lang w:eastAsia="ko-KR"/>
            <w:rPrChange w:id="10880" w:author="thuyhuynh" w:date="2023-05-08T11:25:00Z">
              <w:rPr>
                <w:lang w:eastAsia="ko-KR"/>
              </w:rPr>
            </w:rPrChange>
          </w:rPr>
          <w:fldChar w:fldCharType="begin"/>
        </w:r>
        <w:r w:rsidRPr="00116AAA" w:rsidDel="004128AE">
          <w:rPr>
            <w:rFonts w:ascii="Poppins" w:hAnsi="Poppins"/>
            <w:sz w:val="20"/>
            <w:szCs w:val="20"/>
            <w:lang w:eastAsia="ko-KR"/>
            <w:rPrChange w:id="10881" w:author="thuyhuynh" w:date="2023-05-08T11:25:00Z">
              <w:rPr>
                <w:lang w:eastAsia="ko-KR"/>
              </w:rPr>
            </w:rPrChange>
          </w:rPr>
          <w:delInstrText xml:space="preserve"> REF _Ref261283682 \h </w:delInstrText>
        </w:r>
      </w:del>
      <w:r w:rsidR="00116AAA" w:rsidRPr="00116AAA">
        <w:rPr>
          <w:rFonts w:ascii="Poppins" w:hAnsi="Poppins" w:hint="eastAsia"/>
          <w:sz w:val="20"/>
          <w:szCs w:val="20"/>
          <w:lang w:eastAsia="ko-KR"/>
          <w:rPrChange w:id="10882" w:author="thuyhuynh" w:date="2023-05-08T11:25:00Z">
            <w:rPr>
              <w:rFonts w:ascii="Poppins" w:hAnsi="Poppins" w:hint="eastAsia"/>
              <w:lang w:eastAsia="ko-KR"/>
            </w:rPr>
          </w:rPrChange>
        </w:rPr>
        <w:instrText xml:space="preserve"> \* MERGEFORMAT </w:instrText>
      </w:r>
      <w:del w:id="10883" w:author="thuyhuynh" w:date="2022-03-30T15:29:00Z">
        <w:r w:rsidR="00D67F27" w:rsidRPr="00116AAA" w:rsidDel="004128AE">
          <w:rPr>
            <w:rFonts w:ascii="Poppins" w:hAnsi="Poppins"/>
            <w:sz w:val="20"/>
            <w:szCs w:val="20"/>
            <w:lang w:eastAsia="ko-KR"/>
            <w:rPrChange w:id="10884" w:author="thuyhuynh" w:date="2023-05-08T11:25:00Z">
              <w:rPr>
                <w:rFonts w:ascii="Poppins" w:hAnsi="Poppins"/>
                <w:sz w:val="20"/>
                <w:szCs w:val="20"/>
                <w:lang w:eastAsia="ko-KR"/>
              </w:rPr>
            </w:rPrChange>
          </w:rPr>
        </w:r>
        <w:r w:rsidR="00D67F27" w:rsidRPr="00116AAA" w:rsidDel="004128AE">
          <w:rPr>
            <w:rFonts w:ascii="Poppins" w:hAnsi="Poppins"/>
            <w:sz w:val="20"/>
            <w:szCs w:val="20"/>
            <w:lang w:eastAsia="ko-KR"/>
            <w:rPrChange w:id="10885" w:author="thuyhuynh" w:date="2023-05-08T11:25:00Z">
              <w:rPr>
                <w:lang w:eastAsia="ko-KR"/>
              </w:rPr>
            </w:rPrChange>
          </w:rPr>
          <w:fldChar w:fldCharType="separate"/>
        </w:r>
      </w:del>
      <w:ins w:id="10886" w:author="TANBAO" w:date="2014-01-09T12:05:00Z">
        <w:del w:id="10887" w:author="thuyhuynh" w:date="2022-03-30T15:29:00Z">
          <w:r w:rsidR="00442201" w:rsidRPr="00116AAA" w:rsidDel="004128AE">
            <w:rPr>
              <w:rFonts w:ascii="Poppins" w:hAnsi="Poppins"/>
              <w:sz w:val="20"/>
              <w:szCs w:val="20"/>
              <w:rPrChange w:id="10888" w:author="thuyhuynh" w:date="2023-05-08T11:25:00Z">
                <w:rPr/>
              </w:rPrChange>
            </w:rPr>
            <w:delText xml:space="preserve">Figure </w:delText>
          </w:r>
          <w:r w:rsidR="00442201" w:rsidRPr="00116AAA" w:rsidDel="004128AE">
            <w:rPr>
              <w:rFonts w:ascii="Poppins" w:hAnsi="Poppins"/>
              <w:noProof/>
              <w:sz w:val="20"/>
              <w:szCs w:val="20"/>
              <w:rPrChange w:id="10889" w:author="thuyhuynh" w:date="2023-05-08T11:25:00Z">
                <w:rPr>
                  <w:noProof/>
                </w:rPr>
              </w:rPrChange>
            </w:rPr>
            <w:delText>3</w:delText>
          </w:r>
        </w:del>
      </w:ins>
      <w:del w:id="10890" w:author="thuyhuynh" w:date="2022-03-30T15:29:00Z">
        <w:r w:rsidR="00197EE7" w:rsidRPr="00116AAA" w:rsidDel="004128AE">
          <w:rPr>
            <w:rFonts w:ascii="Poppins" w:hAnsi="Poppins"/>
            <w:sz w:val="20"/>
            <w:szCs w:val="20"/>
            <w:rPrChange w:id="10891" w:author="thuyhuynh" w:date="2023-05-08T11:25:00Z">
              <w:rPr/>
            </w:rPrChange>
          </w:rPr>
          <w:delText xml:space="preserve">Figure </w:delText>
        </w:r>
        <w:r w:rsidR="00197EE7" w:rsidRPr="00116AAA" w:rsidDel="004128AE">
          <w:rPr>
            <w:rFonts w:ascii="Poppins" w:hAnsi="Poppins"/>
            <w:noProof/>
            <w:sz w:val="20"/>
            <w:szCs w:val="20"/>
            <w:rPrChange w:id="10892" w:author="thuyhuynh" w:date="2023-05-08T11:25:00Z">
              <w:rPr>
                <w:noProof/>
              </w:rPr>
            </w:rPrChange>
          </w:rPr>
          <w:delText>3</w:delText>
        </w:r>
        <w:r w:rsidR="00D67F27" w:rsidRPr="00116AAA" w:rsidDel="004128AE">
          <w:rPr>
            <w:rFonts w:ascii="Poppins" w:hAnsi="Poppins"/>
            <w:sz w:val="20"/>
            <w:szCs w:val="20"/>
            <w:lang w:eastAsia="ko-KR"/>
            <w:rPrChange w:id="10893" w:author="thuyhuynh" w:date="2023-05-08T11:25:00Z">
              <w:rPr>
                <w:lang w:eastAsia="ko-KR"/>
              </w:rPr>
            </w:rPrChange>
          </w:rPr>
          <w:fldChar w:fldCharType="end"/>
        </w:r>
        <w:r w:rsidRPr="00116AAA" w:rsidDel="004128AE">
          <w:rPr>
            <w:rFonts w:ascii="Poppins" w:hAnsi="Poppins"/>
            <w:sz w:val="20"/>
            <w:szCs w:val="20"/>
            <w:lang w:eastAsia="ko-KR"/>
            <w:rPrChange w:id="10894" w:author="thuyhuynh" w:date="2023-05-08T11:25:00Z">
              <w:rPr>
                <w:lang w:eastAsia="ko-KR"/>
              </w:rPr>
            </w:rPrChange>
          </w:rPr>
          <w:delText>)</w:delText>
        </w:r>
        <w:r w:rsidR="00C10E7D" w:rsidRPr="00116AAA" w:rsidDel="004128AE">
          <w:rPr>
            <w:rFonts w:ascii="Poppins" w:hAnsi="Poppins"/>
            <w:sz w:val="20"/>
            <w:szCs w:val="20"/>
            <w:lang w:eastAsia="ko-KR"/>
            <w:rPrChange w:id="10895" w:author="thuyhuynh" w:date="2023-05-08T11:25:00Z">
              <w:rPr>
                <w:lang w:eastAsia="ko-KR"/>
              </w:rPr>
            </w:rPrChange>
          </w:rPr>
          <w:delText>.</w:delText>
        </w:r>
        <w:r w:rsidR="00360E31" w:rsidRPr="00116AAA" w:rsidDel="004128AE">
          <w:rPr>
            <w:rFonts w:ascii="Poppins" w:hAnsi="Poppins"/>
            <w:sz w:val="20"/>
            <w:szCs w:val="20"/>
            <w:lang w:eastAsia="ko-KR"/>
            <w:rPrChange w:id="10896" w:author="thuyhuynh" w:date="2023-05-08T11:25:00Z">
              <w:rPr>
                <w:lang w:eastAsia="ko-KR"/>
              </w:rPr>
            </w:rPrChange>
          </w:rPr>
          <w:delText xml:space="preserve"> </w:delText>
        </w:r>
      </w:del>
    </w:p>
    <w:p w:rsidR="00757815" w:rsidRPr="00116AAA" w:rsidDel="004128AE" w:rsidRDefault="00757815" w:rsidP="000E69CF">
      <w:pPr>
        <w:rPr>
          <w:del w:id="10897" w:author="thuyhuynh" w:date="2022-03-30T15:29:00Z"/>
          <w:rFonts w:ascii="Poppins" w:hAnsi="Poppins"/>
          <w:sz w:val="20"/>
          <w:szCs w:val="20"/>
          <w:lang w:eastAsia="ko-KR"/>
          <w:rPrChange w:id="10898" w:author="thuyhuynh" w:date="2023-05-08T11:25:00Z">
            <w:rPr>
              <w:del w:id="10899" w:author="thuyhuynh" w:date="2022-03-30T15:29:00Z"/>
              <w:lang w:eastAsia="ko-KR"/>
            </w:rPr>
          </w:rPrChange>
        </w:rPr>
      </w:pPr>
    </w:p>
    <w:p w:rsidR="00757815" w:rsidRPr="00116AAA" w:rsidDel="004128AE" w:rsidRDefault="00C04588" w:rsidP="000E69CF">
      <w:pPr>
        <w:jc w:val="center"/>
        <w:rPr>
          <w:del w:id="10900" w:author="thuyhuynh" w:date="2022-03-30T15:29:00Z"/>
          <w:rFonts w:ascii="Poppins" w:hAnsi="Poppins"/>
          <w:b/>
          <w:noProof/>
          <w:sz w:val="20"/>
          <w:szCs w:val="20"/>
          <w:lang w:eastAsia="ko-KR"/>
          <w:rPrChange w:id="10901" w:author="thuyhuynh" w:date="2023-05-08T11:25:00Z">
            <w:rPr>
              <w:del w:id="10902" w:author="thuyhuynh" w:date="2022-03-30T15:29:00Z"/>
              <w:b/>
              <w:noProof/>
              <w:lang w:eastAsia="ko-KR"/>
            </w:rPr>
          </w:rPrChange>
        </w:rPr>
      </w:pPr>
      <w:del w:id="10903" w:author="thuyhuynh" w:date="2022-03-30T15:29:00Z">
        <w:r w:rsidRPr="00116AAA" w:rsidDel="004128AE">
          <w:rPr>
            <w:rFonts w:ascii="Poppins" w:hAnsi="Poppins"/>
            <w:b/>
            <w:noProof/>
            <w:sz w:val="20"/>
            <w:szCs w:val="20"/>
            <w:rPrChange w:id="10904">
              <w:rPr>
                <w:b/>
                <w:noProof/>
              </w:rPr>
            </w:rPrChange>
          </w:rPr>
          <mc:AlternateContent>
            <mc:Choice Requires="wpc">
              <w:drawing>
                <wp:inline distT="0" distB="0" distL="0" distR="0" wp14:anchorId="52898231" wp14:editId="0054608E">
                  <wp:extent cx="4276090" cy="1663700"/>
                  <wp:effectExtent l="0" t="0" r="0" b="298450"/>
                  <wp:docPr id="78" name="Canvas 4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67"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467900"/>
                              <a:ext cx="694215" cy="8410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8" name="Picture 4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3134466" y="327600"/>
                              <a:ext cx="695915" cy="9821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9" name="Picture 4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1367400"/>
                              <a:ext cx="396208" cy="384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0" name="Picture 4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242605" y="1636500"/>
                              <a:ext cx="297206" cy="298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1"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3046064" y="1393900"/>
                              <a:ext cx="396308" cy="3837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3"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3289669" y="1662100"/>
                              <a:ext cx="297106" cy="298700"/>
                            </a:xfrm>
                            <a:prstGeom prst="rect">
                              <a:avLst/>
                            </a:prstGeom>
                            <a:noFill/>
                            <a:extLst>
                              <a:ext uri="{909E8E84-426E-40DD-AFC4-6F175D3DCCD1}">
                                <a14:hiddenFill xmlns:a14="http://schemas.microsoft.com/office/drawing/2010/main">
                                  <a:solidFill>
                                    <a:srgbClr val="FFFFFF"/>
                                  </a:solidFill>
                                </a14:hiddenFill>
                              </a:ext>
                            </a:extLst>
                          </pic:spPr>
                        </pic:pic>
                        <wps:wsp>
                          <wps:cNvPr id="74" name="Text Box 51"/>
                          <wps:cNvSpPr txBox="1">
                            <a:spLocks noChangeArrowheads="1"/>
                          </wps:cNvSpPr>
                          <wps:spPr bwMode="auto">
                            <a:xfrm>
                              <a:off x="350007" y="1374100"/>
                              <a:ext cx="690115" cy="26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F74F41" w:rsidRDefault="003E7815" w:rsidP="000E69CF">
                                <w:pPr>
                                  <w:rPr>
                                    <w:b/>
                                    <w:i/>
                                  </w:rPr>
                                </w:pPr>
                                <w:proofErr w:type="spellStart"/>
                                <w:r w:rsidRPr="00F74F41">
                                  <w:rPr>
                                    <w:b/>
                                    <w:i/>
                                  </w:rPr>
                                  <w:t>C</w:t>
                                </w:r>
                                <w:r>
                                  <w:rPr>
                                    <w:b/>
                                    <w:i/>
                                  </w:rPr>
                                  <w:t>UCust</w:t>
                                </w:r>
                                <w:proofErr w:type="spellEnd"/>
                              </w:p>
                            </w:txbxContent>
                          </wps:txbx>
                          <wps:bodyPr rot="0" vert="horz" wrap="square" lIns="91440" tIns="45720" rIns="91440" bIns="45720" anchor="t" anchorCtr="0" upright="1">
                            <a:spAutoFit/>
                          </wps:bodyPr>
                        </wps:wsp>
                        <wps:wsp>
                          <wps:cNvPr id="75" name="Text Box 52"/>
                          <wps:cNvSpPr txBox="1">
                            <a:spLocks noChangeArrowheads="1"/>
                          </wps:cNvSpPr>
                          <wps:spPr bwMode="auto">
                            <a:xfrm>
                              <a:off x="3442372" y="1393900"/>
                              <a:ext cx="689315" cy="26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F74F41" w:rsidRDefault="003E7815" w:rsidP="000E69CF">
                                <w:pPr>
                                  <w:rPr>
                                    <w:b/>
                                    <w:i/>
                                  </w:rPr>
                                </w:pPr>
                                <w:proofErr w:type="spellStart"/>
                                <w:r w:rsidRPr="00F74F41">
                                  <w:rPr>
                                    <w:b/>
                                    <w:i/>
                                  </w:rPr>
                                  <w:t>C</w:t>
                                </w:r>
                                <w:r>
                                  <w:rPr>
                                    <w:b/>
                                    <w:i/>
                                  </w:rPr>
                                  <w:t>UCam</w:t>
                                </w:r>
                                <w:proofErr w:type="spellEnd"/>
                              </w:p>
                            </w:txbxContent>
                          </wps:txbx>
                          <wps:bodyPr rot="0" vert="horz" wrap="square" lIns="91440" tIns="45720" rIns="91440" bIns="45720" anchor="t" anchorCtr="0" upright="1">
                            <a:spAutoFit/>
                          </wps:bodyPr>
                        </wps:wsp>
                        <wps:wsp>
                          <wps:cNvPr id="76" name="Text Box 53"/>
                          <wps:cNvSpPr txBox="1">
                            <a:spLocks noChangeArrowheads="1"/>
                          </wps:cNvSpPr>
                          <wps:spPr bwMode="auto">
                            <a:xfrm>
                              <a:off x="3586775" y="1673600"/>
                              <a:ext cx="689315" cy="261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F74F41" w:rsidRDefault="003E7815" w:rsidP="000E69CF">
                                <w:pPr>
                                  <w:rPr>
                                    <w:b/>
                                    <w:i/>
                                  </w:rPr>
                                </w:pPr>
                                <w:proofErr w:type="spellStart"/>
                                <w:r w:rsidRPr="00F74F41">
                                  <w:rPr>
                                    <w:b/>
                                    <w:i/>
                                  </w:rPr>
                                  <w:t>C</w:t>
                                </w:r>
                                <w:r>
                                  <w:rPr>
                                    <w:b/>
                                    <w:i/>
                                  </w:rPr>
                                  <w:t>RCust</w:t>
                                </w:r>
                                <w:proofErr w:type="spellEnd"/>
                              </w:p>
                            </w:txbxContent>
                          </wps:txbx>
                          <wps:bodyPr rot="0" vert="horz" wrap="square" lIns="91440" tIns="45720" rIns="91440" bIns="45720" anchor="t" anchorCtr="0" upright="1">
                            <a:spAutoFit/>
                          </wps:bodyPr>
                        </wps:wsp>
                        <wps:wsp>
                          <wps:cNvPr id="77" name="AutoShape 54"/>
                          <wps:cNvCnPr>
                            <a:cxnSpLocks noChangeShapeType="1"/>
                          </wps:cNvCnPr>
                          <wps:spPr bwMode="auto">
                            <a:xfrm>
                              <a:off x="1281127" y="772400"/>
                              <a:ext cx="1337328" cy="800"/>
                            </a:xfrm>
                            <a:prstGeom prst="straightConnector1">
                              <a:avLst/>
                            </a:prstGeom>
                            <a:noFill/>
                            <a:ln w="19050">
                              <a:solidFill>
                                <a:srgbClr val="C00000"/>
                              </a:solidFill>
                              <a:round/>
                              <a:headEnd type="oval" w="med" len="med"/>
                              <a:tailEnd type="triangle" w="med" len="med"/>
                            </a:ln>
                            <a:extLst>
                              <a:ext uri="{909E8E84-426E-40DD-AFC4-6F175D3DCCD1}">
                                <a14:hiddenFill xmlns:a14="http://schemas.microsoft.com/office/drawing/2010/main">
                                  <a:noFill/>
                                </a14:hiddenFill>
                              </a:ext>
                            </a:extLst>
                          </wps:spPr>
                          <wps:bodyPr/>
                        </wps:wsp>
                        <wps:wsp>
                          <wps:cNvPr id="85" name="Text Box 55"/>
                          <wps:cNvSpPr txBox="1">
                            <a:spLocks noChangeArrowheads="1"/>
                          </wps:cNvSpPr>
                          <wps:spPr bwMode="auto">
                            <a:xfrm>
                              <a:off x="539811" y="1672800"/>
                              <a:ext cx="690115" cy="26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F74F41" w:rsidRDefault="003E7815" w:rsidP="000E69CF">
                                <w:pPr>
                                  <w:rPr>
                                    <w:b/>
                                    <w:i/>
                                  </w:rPr>
                                </w:pPr>
                                <w:proofErr w:type="spellStart"/>
                                <w:r w:rsidRPr="00F74F41">
                                  <w:rPr>
                                    <w:b/>
                                    <w:i/>
                                  </w:rPr>
                                  <w:t>C</w:t>
                                </w:r>
                                <w:r>
                                  <w:rPr>
                                    <w:b/>
                                    <w:i/>
                                  </w:rPr>
                                  <w:t>RCam</w:t>
                                </w:r>
                                <w:proofErr w:type="spellEnd"/>
                              </w:p>
                            </w:txbxContent>
                          </wps:txbx>
                          <wps:bodyPr rot="0" vert="horz" wrap="square" lIns="91440" tIns="45720" rIns="91440" bIns="45720" anchor="t" anchorCtr="0" upright="1">
                            <a:spAutoFit/>
                          </wps:bodyPr>
                        </wps:wsp>
                        <wps:wsp>
                          <wps:cNvPr id="86" name="Text Box 56"/>
                          <wps:cNvSpPr txBox="1">
                            <a:spLocks noChangeArrowheads="1"/>
                          </wps:cNvSpPr>
                          <wps:spPr bwMode="auto">
                            <a:xfrm>
                              <a:off x="85802" y="0"/>
                              <a:ext cx="694215" cy="254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757815" w:rsidRDefault="003E7815" w:rsidP="000E69CF">
                                <w:pPr>
                                  <w:rPr>
                                    <w:b/>
                                    <w:color w:val="1F497D" w:themeColor="text2"/>
                                    <w:sz w:val="24"/>
                                    <w:szCs w:val="24"/>
                                  </w:rPr>
                                </w:pPr>
                                <w:r w:rsidRPr="00757815">
                                  <w:rPr>
                                    <w:b/>
                                    <w:color w:val="1F497D" w:themeColor="text2"/>
                                    <w:sz w:val="24"/>
                                    <w:szCs w:val="24"/>
                                  </w:rPr>
                                  <w:t>Device</w:t>
                                </w:r>
                              </w:p>
                            </w:txbxContent>
                          </wps:txbx>
                          <wps:bodyPr rot="0" vert="horz" wrap="square" lIns="91440" tIns="45720" rIns="91440" bIns="45720" anchor="t" anchorCtr="0" upright="1">
                            <a:noAutofit/>
                          </wps:bodyPr>
                        </wps:wsp>
                        <wps:wsp>
                          <wps:cNvPr id="90" name="Text Box 57"/>
                          <wps:cNvSpPr txBox="1">
                            <a:spLocks noChangeArrowheads="1"/>
                          </wps:cNvSpPr>
                          <wps:spPr bwMode="auto">
                            <a:xfrm>
                              <a:off x="3289669" y="0"/>
                              <a:ext cx="606713" cy="251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050406" w:rsidRDefault="003E7815" w:rsidP="000E69CF">
                                <w:pPr>
                                  <w:rPr>
                                    <w:b/>
                                    <w:color w:val="1F497D" w:themeColor="text2"/>
                                    <w:sz w:val="26"/>
                                  </w:rPr>
                                </w:pPr>
                                <w:r w:rsidRPr="00757815">
                                  <w:rPr>
                                    <w:b/>
                                    <w:color w:val="1F497D" w:themeColor="text2"/>
                                    <w:sz w:val="24"/>
                                    <w:szCs w:val="24"/>
                                  </w:rPr>
                                  <w:t>User</w:t>
                                </w:r>
                              </w:p>
                            </w:txbxContent>
                          </wps:txbx>
                          <wps:bodyPr rot="0" vert="horz" wrap="square" lIns="91440" tIns="45720" rIns="91440" bIns="45720" anchor="t" anchorCtr="0" upright="1">
                            <a:noAutofit/>
                          </wps:bodyPr>
                        </wps:wsp>
                        <wps:wsp>
                          <wps:cNvPr id="320" name="Text Box 58"/>
                          <wps:cNvSpPr txBox="1">
                            <a:spLocks noChangeArrowheads="1"/>
                          </wps:cNvSpPr>
                          <wps:spPr bwMode="auto">
                            <a:xfrm>
                              <a:off x="1376129" y="510000"/>
                              <a:ext cx="1106123" cy="26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AF0542" w:rsidRDefault="003E7815" w:rsidP="000E69CF">
                                <w:pPr>
                                  <w:rPr>
                                    <w:b/>
                                  </w:rPr>
                                </w:pPr>
                                <w:r w:rsidRPr="00AF0542">
                                  <w:rPr>
                                    <w:b/>
                                  </w:rPr>
                                  <w:t>Encrypted Data</w:t>
                                </w:r>
                              </w:p>
                            </w:txbxContent>
                          </wps:txbx>
                          <wps:bodyPr rot="0" vert="horz" wrap="square" lIns="91440" tIns="45720" rIns="91440" bIns="45720" anchor="t" anchorCtr="0" upright="1">
                            <a:spAutoFit/>
                          </wps:bodyPr>
                        </wps:wsp>
                      </wpc:wpc>
                    </a:graphicData>
                  </a:graphic>
                </wp:inline>
              </w:drawing>
            </mc:Choice>
            <mc:Fallback>
              <w:pict>
                <v:group id="Canvas 43" o:spid="_x0000_s1063" editas="canvas" style="width:336.7pt;height:131pt;mso-position-horizontal-relative:char;mso-position-vertical-relative:line" coordsize="42760,166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">
                  <v:shape id="_x0000_s1064" type="#_x0000_t75" style="position:absolute;width:42760;height:16637;visibility:visible;mso-wrap-style:square">
                    <v:fill o:detectmouseclick="t"/>
                    <v:path o:connecttype="none"/>
                  </v:shape>
                  <v:shape id="Picture 45" o:spid="_x0000_s1065" type="#_x0000_t75" style="position:absolute;top:4679;width:6942;height:84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PgVvHAAAA2wAAAA8AAABkcnMvZG93bnJldi54bWxEj91qwkAUhO+FvsNyCr0R3VTFn9RVgrSo&#10;UChNa6+P2dMkmD0bsqtJ394VCl4OM/MNs1x3phIXalxpWcHzMAJBnFldcq7g++ttMAfhPLLGyjIp&#10;+CMH69VDb4mxti1/0iX1uQgQdjEqKLyvYyldVpBBN7Q1cfB+bWPQB9nkUjfYBrip5CiKptJgyWGh&#10;wJo2BWWn9GwUbMfj9+T4uj26/Wn+UfUPyc9i0ir19NglLyA8df4e/m/vtILpDG5fwg+Qqy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PPgVvHAAAA2wAAAA8AAAAAAAAAAAAA&#10;AAAAnwIAAGRycy9kb3ducmV2LnhtbFBLBQYAAAAABAAEAPcAAACTAwAAAAA=&#10;">
                    <v:imagedata r:id="rId71" o:title=""/>
                  </v:shape>
                  <v:shape id="Picture 46" o:spid="_x0000_s1066" type="#_x0000_t75" style="position:absolute;left:31344;top:3276;width:6959;height:9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fQonEAAAA2wAAAA8AAABkcnMvZG93bnJldi54bWxEj8FuwjAMhu+T9g6RkbiNtLAVVAho2jRp&#10;7ILGeACrMWlF43RNVrq3x4dJO1q//8+fN7vRt2qgPjaBDeSzDBRxFWzDzsDp6+1hBSomZIttYDLw&#10;SxF22/u7DZY2XPmThmNySiAcSzRQp9SVWseqJo9xFjpiyc6h95hk7J22PV4F7ls9z7JCe2xYLtTY&#10;0UtN1eX440XD+o/H8fXsnrIhX7pF/j0/7AtjppPxeQ0q0Zj+l//a79ZAIbLyiwBAb2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OfQonEAAAA2wAAAA8AAAAAAAAAAAAAAAAA&#10;nwIAAGRycy9kb3ducmV2LnhtbFBLBQYAAAAABAAEAPcAAACQAwAAAAA=&#10;">
                    <v:imagedata r:id="rId75" o:title=""/>
                  </v:shape>
                  <v:shape id="Picture 47" o:spid="_x0000_s1067" type="#_x0000_t75" style="position:absolute;top:13674;width:3962;height:38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j653CAAAA2wAAAA8AAABkcnMvZG93bnJldi54bWxEj8FqwzAQRO+F/oPYQm61nBxM4kYJpVBI&#10;LqZx8wGLtbVNrZWRZNnJ11eFQo/DzLxh9sfFDCKS871lBessB0HcWN1zq+D6+f68BeEDssbBMim4&#10;kYfj4fFhj6W2M18o1qEVCcK+RAVdCGMppW86MugzOxIn78s6gyFJ10rtcE5wM8hNnhfSYM9pocOR&#10;3jpqvuvJKMhtPMuPcR3re6zcwLWudlNQavW0vL6ACLSE//Bf+6QVFDv4/ZJ+gDz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WI+udwgAAANsAAAAPAAAAAAAAAAAAAAAAAJ8C&#10;AABkcnMvZG93bnJldi54bWxQSwUGAAAAAAQABAD3AAAAjgMAAAAA&#10;">
                    <v:imagedata r:id="rId72" o:title=""/>
                  </v:shape>
                  <v:shape id="Picture 48" o:spid="_x0000_s1068" type="#_x0000_t75" style="position:absolute;left:2426;top:16365;width:2972;height:2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vgV3DAAAA2wAAAA8AAABkcnMvZG93bnJldi54bWxET8tqwkAU3Rf8h+EWuik6sRSV1FHEprSo&#10;Gx8Ll5fMbZKauRNmJjH5+86i0OXhvJfr3tSiI+crywqmkwQEcW51xYWCy/ljvADhA7LG2jIpGMjD&#10;ejV6WGKq7Z2P1J1CIWII+xQVlCE0qZQ+L8mgn9iGOHLf1hkMEbpCaof3GG5q+ZIkM2mw4thQYkPb&#10;kvLbqTUKMrl4vk7fP1u/q7IfPOyvQzu8KvX02G/eQATqw7/4z/2lFczj+vgl/gC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6+BXcMAAADbAAAADwAAAAAAAAAAAAAAAACf&#10;AgAAZHJzL2Rvd25yZXYueG1sUEsFBgAAAAAEAAQA9wAAAI8DAAAAAA==&#10;">
                    <v:imagedata r:id="rId73" o:title=""/>
                  </v:shape>
                  <v:shape id="Picture 49" o:spid="_x0000_s1069" type="#_x0000_t75" style="position:absolute;left:30460;top:13939;width:3963;height:38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2McUbCAAAA2wAAAA8AAABkcnMvZG93bnJldi54bWxEj8FqwzAQRO+F/oPYQm617Bya1o1iSiGQ&#10;XkLq5AMWa2ObWCsjyYqTr68KhR6HmXnDrKvZDCKS871lBUWWgyBurO65VXA6bp9fQfiArHGwTApu&#10;5KHaPD6ssdT2yt8U69CKBGFfooIuhLGU0jcdGfSZHYmTd7bOYEjStVI7vCa4GeQyz1+kwZ7TQocj&#10;fXbUXOrJKMht/JKHsYj1Pe7dwLXev01BqcXT/PEOItAc/sN/7Z1WsCrg90v6AXL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tjHFGwgAAANsAAAAPAAAAAAAAAAAAAAAAAJ8C&#10;AABkcnMvZG93bnJldi54bWxQSwUGAAAAAAQABAD3AAAAjgMAAAAA&#10;">
                    <v:imagedata r:id="rId72" o:title=""/>
                  </v:shape>
                  <v:shape id="Picture 50" o:spid="_x0000_s1070" type="#_x0000_t75" style="position:absolute;left:32896;top:16621;width:2971;height:2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99HyrFAAAA2wAAAA8AAABkcnMvZG93bnJldi54bWxEj0FrwkAUhO9C/8PyCl6KbrSikrpKqUpF&#10;vWh78PjIvibR7NuQ3Wjy712h4HGYmW+Y2aIxhbhS5XLLCgb9CARxYnXOqYLfn3VvCsJ5ZI2FZVLQ&#10;koPF/KUzw1jbGx/oevSpCBB2MSrIvC9jKV2SkUHXtyVx8P5sZdAHWaVSV3gLcFPIYRSNpcGcw0KG&#10;JX1llFyOtVGwktO302D5Xbttvjrjfndq63akVPe1+fwA4anxz/B/e6MVTN7h8SX8ADm/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fR8qxQAAANsAAAAPAAAAAAAAAAAAAAAA&#10;AJ8CAABkcnMvZG93bnJldi54bWxQSwUGAAAAAAQABAD3AAAAkQMAAAAA&#10;">
                    <v:imagedata r:id="rId73" o:title=""/>
                  </v:shape>
                  <v:shape id="Text Box 51" o:spid="_x0000_s1071" type="#_x0000_t202" style="position:absolute;left:3500;top:13741;width:6901;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eEm8IA&#10;AADbAAAADwAAAGRycy9kb3ducmV2LnhtbESPQWvCQBSE7wX/w/KE3upGsbWkriJqwYOXarw/sq/Z&#10;0OzbkH2a+O+7hYLHYWa+YZbrwTfqRl2sAxuYTjJQxGWwNVcGivPnyzuoKMgWm8Bk4E4R1qvR0xJz&#10;G3r+ottJKpUgHHM04ETaXOtYOvIYJ6ElTt536DxKkl2lbYd9gvtGz7LsTXusOS04bGnrqPw5Xb0B&#10;EbuZ3ou9j4fLcNz1LitfsTDmeTxsPkAJDfII/7cP1sBiDn9f0g/Qq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4SbwgAAANsAAAAPAAAAAAAAAAAAAAAAAJgCAABkcnMvZG93&#10;bnJldi54bWxQSwUGAAAAAAQABAD1AAAAhwMAAAAA&#10;" filled="f" stroked="f">
                    <v:textbox style="mso-fit-shape-to-text:t">
                      <w:txbxContent>
                        <w:p w:rsidR="003E7815" w:rsidRPr="00F74F41" w:rsidRDefault="003E7815" w:rsidP="000E69CF">
                          <w:pPr>
                            <w:rPr>
                              <w:b/>
                              <w:i/>
                            </w:rPr>
                          </w:pPr>
                          <w:r w:rsidRPr="00F74F41">
                            <w:rPr>
                              <w:b/>
                              <w:i/>
                            </w:rPr>
                            <w:t>C</w:t>
                          </w:r>
                          <w:r>
                            <w:rPr>
                              <w:b/>
                              <w:i/>
                            </w:rPr>
                            <w:t>UCust</w:t>
                          </w:r>
                        </w:p>
                      </w:txbxContent>
                    </v:textbox>
                  </v:shape>
                  <v:shape id="Text Box 52" o:spid="_x0000_s1072" type="#_x0000_t202" style="position:absolute;left:34423;top:13939;width:689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shAMEA&#10;AADbAAAADwAAAGRycy9kb3ducmV2LnhtbESPQWvCQBSE7wX/w/IK3upGwSqpq4hW8NCLGu+P7Gs2&#10;NPs2ZF9N/PfdguBxmJlvmNVm8I26URfrwAamkwwUcRlszZWB4nJ4W4KKgmyxCUwG7hRhsx69rDC3&#10;oecT3c5SqQThmKMBJ9LmWsfSkcc4CS1x8r5D51GS7CptO+wT3Dd6lmXv2mPNacFhSztH5c/51xsQ&#10;sdvpvfj08Xgdvva9y8o5FsaMX4ftByihQZ7hR/toDSzm8P8l/QC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rIQDBAAAA2wAAAA8AAAAAAAAAAAAAAAAAmAIAAGRycy9kb3du&#10;cmV2LnhtbFBLBQYAAAAABAAEAPUAAACGAwAAAAA=&#10;" filled="f" stroked="f">
                    <v:textbox style="mso-fit-shape-to-text:t">
                      <w:txbxContent>
                        <w:p w:rsidR="003E7815" w:rsidRPr="00F74F41" w:rsidRDefault="003E7815" w:rsidP="000E69CF">
                          <w:pPr>
                            <w:rPr>
                              <w:b/>
                              <w:i/>
                            </w:rPr>
                          </w:pPr>
                          <w:r w:rsidRPr="00F74F41">
                            <w:rPr>
                              <w:b/>
                              <w:i/>
                            </w:rPr>
                            <w:t>C</w:t>
                          </w:r>
                          <w:r>
                            <w:rPr>
                              <w:b/>
                              <w:i/>
                            </w:rPr>
                            <w:t>UCam</w:t>
                          </w:r>
                        </w:p>
                      </w:txbxContent>
                    </v:textbox>
                  </v:shape>
                  <v:shape id="Text Box 53" o:spid="_x0000_s1073" type="#_x0000_t202" style="position:absolute;left:35867;top:16736;width:6893;height:26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d8IA&#10;AADbAAAADwAAAGRycy9kb3ducmV2LnhtbESPT2vCQBTE7wW/w/IKvdWNgn9IXUW0ggcvarw/sq/Z&#10;0OzbkH018dt3hUKPw8z8hlltBt+oO3WxDmxgMs5AEZfB1lwZKK6H9yWoKMgWm8Bk4EERNuvRywpz&#10;G3o+0/0ilUoQjjkacCJtrnUsHXmM49ASJ+8rdB4lya7StsM+wX2jp1k21x5rTgsOW9o5Kr8vP96A&#10;iN1OHsWnj8fbcNr3LitnWBjz9jpsP0AJDfIf/msfrYHFHJ5f0g/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b93wgAAANsAAAAPAAAAAAAAAAAAAAAAAJgCAABkcnMvZG93&#10;bnJldi54bWxQSwUGAAAAAAQABAD1AAAAhwMAAAAA&#10;" filled="f" stroked="f">
                    <v:textbox style="mso-fit-shape-to-text:t">
                      <w:txbxContent>
                        <w:p w:rsidR="003E7815" w:rsidRPr="00F74F41" w:rsidRDefault="003E7815" w:rsidP="000E69CF">
                          <w:pPr>
                            <w:rPr>
                              <w:b/>
                              <w:i/>
                            </w:rPr>
                          </w:pPr>
                          <w:r w:rsidRPr="00F74F41">
                            <w:rPr>
                              <w:b/>
                              <w:i/>
                            </w:rPr>
                            <w:t>C</w:t>
                          </w:r>
                          <w:r>
                            <w:rPr>
                              <w:b/>
                              <w:i/>
                            </w:rPr>
                            <w:t>RCust</w:t>
                          </w:r>
                        </w:p>
                      </w:txbxContent>
                    </v:textbox>
                  </v:shape>
                  <v:shape id="AutoShape 54" o:spid="_x0000_s1074" type="#_x0000_t32" style="position:absolute;left:12811;top:7724;width:13373;height: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cjOwMMAAADbAAAADwAAAGRycy9kb3ducmV2LnhtbESPzWoCMRSF94W+Q7gFdzVTkaqjUYog&#10;dKNgFMXdZXKdDE5uxkmq49s3QqHLw/n5OLNF52pxozZUnhV89DMQxIU3FZcK9rvV+xhEiMgGa8+k&#10;4EEBFvPXlxnmxt95SzcdS5FGOOSowMbY5FKGwpLD0PcNcfLOvnUYk2xLaVq8p3FXy0GWfUqHFSeC&#10;xYaWloqL/nEJcrT6stEro/1kczoM19duPbwq1XvrvqYgInXxP/zX/jYKRiN4fkk/QM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3IzsDDAAAA2wAAAA8AAAAAAAAAAAAA&#10;AAAAoQIAAGRycy9kb3ducmV2LnhtbFBLBQYAAAAABAAEAPkAAACRAwAAAAA=&#10;" strokecolor="#c00000" strokeweight="1.5pt">
                    <v:stroke startarrow="oval" endarrow="block"/>
                  </v:shape>
                  <v:shape id="Text Box 55" o:spid="_x0000_s1075" type="#_x0000_t202" style="position:absolute;left:5398;top:16728;width:6901;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5RJ8EA&#10;AADbAAAADwAAAGRycy9kb3ducmV2LnhtbESPQWvCQBSE74X+h+UVvNWNBUWiq0it4MGLGu+P7DMb&#10;mn0bsk8T/71bKHgcZuYbZrkefKPu1MU6sIHJOANFXAZbc2WgOO8+56CiIFtsApOBB0VYr97flpjb&#10;0POR7iepVIJwzNGAE2lzrWPpyGMch5Y4edfQeZQku0rbDvsE943+yrKZ9lhzWnDY0rej8vd08wZE&#10;7GbyKH583F+Gw7Z3WTnFwpjRx7BZgBIa5BX+b++tgfkU/r6kH6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USfBAAAA2wAAAA8AAAAAAAAAAAAAAAAAmAIAAGRycy9kb3du&#10;cmV2LnhtbFBLBQYAAAAABAAEAPUAAACGAwAAAAA=&#10;" filled="f" stroked="f">
                    <v:textbox style="mso-fit-shape-to-text:t">
                      <w:txbxContent>
                        <w:p w:rsidR="003E7815" w:rsidRPr="00F74F41" w:rsidRDefault="003E7815" w:rsidP="000E69CF">
                          <w:pPr>
                            <w:rPr>
                              <w:b/>
                              <w:i/>
                            </w:rPr>
                          </w:pPr>
                          <w:r w:rsidRPr="00F74F41">
                            <w:rPr>
                              <w:b/>
                              <w:i/>
                            </w:rPr>
                            <w:t>C</w:t>
                          </w:r>
                          <w:r>
                            <w:rPr>
                              <w:b/>
                              <w:i/>
                            </w:rPr>
                            <w:t>RCam</w:t>
                          </w:r>
                        </w:p>
                      </w:txbxContent>
                    </v:textbox>
                  </v:shape>
                  <v:shape id="Text Box 56" o:spid="_x0000_s1076" type="#_x0000_t202" style="position:absolute;left:858;width:6942;height:25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99kcIA&#10;AADbAAAADwAAAGRycy9kb3ducmV2LnhtbESPQYvCMBSE74L/ITzBmybKKm7XKKIseFJ0dwVvj+bZ&#10;lm1eShNt/fdGEDwOM/MNM1+2thQ3qn3hWMNoqEAQp84UnGn4/fkezED4gGywdEwa7uRhueh25pgY&#10;1/CBbseQiQhhn6CGPIQqkdKnOVn0Q1cRR+/iaoshyjqTpsYmwm0px0pNpcWC40KOFa1zSv+PV6vh&#10;b3c5nz7UPtvYSdW4Vkm2n1Lrfq9dfYEI1IZ3+NXeGg2zK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L32RwgAAANsAAAAPAAAAAAAAAAAAAAAAAJgCAABkcnMvZG93&#10;bnJldi54bWxQSwUGAAAAAAQABAD1AAAAhwMAAAAA&#10;" filled="f" stroked="f">
                    <v:textbox>
                      <w:txbxContent>
                        <w:p w:rsidR="003E7815" w:rsidRPr="00757815" w:rsidRDefault="003E7815" w:rsidP="000E69CF">
                          <w:pPr>
                            <w:rPr>
                              <w:b/>
                              <w:color w:val="1F497D" w:themeColor="text2"/>
                              <w:sz w:val="24"/>
                              <w:szCs w:val="24"/>
                            </w:rPr>
                          </w:pPr>
                          <w:r w:rsidRPr="00757815">
                            <w:rPr>
                              <w:b/>
                              <w:color w:val="1F497D" w:themeColor="text2"/>
                              <w:sz w:val="24"/>
                              <w:szCs w:val="24"/>
                            </w:rPr>
                            <w:t>Device</w:t>
                          </w:r>
                        </w:p>
                      </w:txbxContent>
                    </v:textbox>
                  </v:shape>
                  <v:shape id="Text Box 57" o:spid="_x0000_s1077" type="#_x0000_t202" style="position:absolute;left:32896;width:6067;height:25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PWo78A&#10;AADbAAAADwAAAGRycy9kb3ducmV2LnhtbERPy4rCMBTdC/5DuMLsNHEYRatRxEFw5WB9gLtLc22L&#10;zU1poq1/P1kMzPJw3st1ZyvxosaXjjWMRwoEceZMybmG82k3nIHwAdlg5Zg0vMnDetXvLTExruUj&#10;vdKQixjCPkENRQh1IqXPCrLoR64mjtzdNRZDhE0uTYNtDLeV/FRqKi2WHBsKrGlbUPZIn1bD5XC/&#10;Xb/UT/5tJ3XrOiXZzqXWH4NuswARqAv/4j/33miYx/XxS/wBcv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xU9ajvwAAANsAAAAPAAAAAAAAAAAAAAAAAJgCAABkcnMvZG93bnJl&#10;di54bWxQSwUGAAAAAAQABAD1AAAAhAMAAAAA&#10;" filled="f" stroked="f">
                    <v:textbox>
                      <w:txbxContent>
                        <w:p w:rsidR="003E7815" w:rsidRPr="00050406" w:rsidRDefault="003E7815" w:rsidP="000E69CF">
                          <w:pPr>
                            <w:rPr>
                              <w:b/>
                              <w:color w:val="1F497D" w:themeColor="text2"/>
                              <w:sz w:val="26"/>
                            </w:rPr>
                          </w:pPr>
                          <w:r w:rsidRPr="00757815">
                            <w:rPr>
                              <w:b/>
                              <w:color w:val="1F497D" w:themeColor="text2"/>
                              <w:sz w:val="24"/>
                              <w:szCs w:val="24"/>
                            </w:rPr>
                            <w:t>User</w:t>
                          </w:r>
                        </w:p>
                      </w:txbxContent>
                    </v:textbox>
                  </v:shape>
                  <v:shape id="Text Box 58" o:spid="_x0000_s1078" type="#_x0000_t202" style="position:absolute;left:13761;top:5100;width:11061;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AeL8A&#10;AADcAAAADwAAAGRycy9kb3ducmV2LnhtbERPTWvCQBC9F/wPywje6kalpURXEa3goRdtvA/ZMRvM&#10;zobs1MR/7x4KHh/ve7UZfKPu1MU6sIHZNANFXAZbc2Wg+D28f4GKgmyxCUwGHhRhsx69rTC3oecT&#10;3c9SqRTCMUcDTqTNtY6lI49xGlrixF1D51ES7CptO+xTuG/0PMs+tceaU4PDlnaOytv5zxsQsdvZ&#10;o/j28XgZfva9y8oPLIyZjIftEpTQIC/xv/toDSzmaX46k46AXj8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4pYB4vwAAANwAAAAPAAAAAAAAAAAAAAAAAJgCAABkcnMvZG93bnJl&#10;di54bWxQSwUGAAAAAAQABAD1AAAAhAMAAAAA&#10;" filled="f" stroked="f">
                    <v:textbox style="mso-fit-shape-to-text:t">
                      <w:txbxContent>
                        <w:p w:rsidR="003E7815" w:rsidRPr="00AF0542" w:rsidRDefault="003E7815" w:rsidP="000E69CF">
                          <w:pPr>
                            <w:rPr>
                              <w:b/>
                            </w:rPr>
                          </w:pPr>
                          <w:r w:rsidRPr="00AF0542">
                            <w:rPr>
                              <w:b/>
                            </w:rPr>
                            <w:t>Encrypted Data</w:t>
                          </w:r>
                        </w:p>
                      </w:txbxContent>
                    </v:textbox>
                  </v:shape>
                  <w10:anchorlock/>
                </v:group>
              </w:pict>
            </mc:Fallback>
          </mc:AlternateContent>
        </w:r>
      </w:del>
    </w:p>
    <w:p w:rsidR="00757815" w:rsidRPr="00116AAA" w:rsidDel="004128AE" w:rsidRDefault="00757815" w:rsidP="000E69CF">
      <w:pPr>
        <w:jc w:val="center"/>
        <w:rPr>
          <w:del w:id="10905" w:author="thuyhuynh" w:date="2022-03-30T15:29:00Z"/>
          <w:rFonts w:ascii="Poppins" w:hAnsi="Poppins"/>
          <w:sz w:val="20"/>
          <w:szCs w:val="20"/>
          <w:lang w:eastAsia="ko-KR"/>
          <w:rPrChange w:id="10906" w:author="thuyhuynh" w:date="2023-05-08T11:25:00Z">
            <w:rPr>
              <w:del w:id="10907" w:author="thuyhuynh" w:date="2022-03-30T15:29:00Z"/>
              <w:lang w:eastAsia="ko-KR"/>
            </w:rPr>
          </w:rPrChange>
        </w:rPr>
      </w:pPr>
    </w:p>
    <w:p w:rsidR="000E69CF" w:rsidRPr="00116AAA" w:rsidDel="004128AE" w:rsidRDefault="000E69CF" w:rsidP="000E69CF">
      <w:pPr>
        <w:pStyle w:val="Caption"/>
        <w:jc w:val="center"/>
        <w:rPr>
          <w:del w:id="10908" w:author="thuyhuynh" w:date="2022-03-30T15:29:00Z"/>
          <w:rFonts w:ascii="Poppins" w:hAnsi="Poppins"/>
          <w:b w:val="0"/>
          <w:lang w:eastAsia="ko-KR"/>
          <w:rPrChange w:id="10909" w:author="thuyhuynh" w:date="2023-05-08T11:25:00Z">
            <w:rPr>
              <w:del w:id="10910" w:author="thuyhuynh" w:date="2022-03-30T15:29:00Z"/>
              <w:b w:val="0"/>
              <w:sz w:val="22"/>
              <w:lang w:eastAsia="ko-KR"/>
            </w:rPr>
          </w:rPrChange>
        </w:rPr>
      </w:pPr>
      <w:bookmarkStart w:id="10911" w:name="_Ref261272311"/>
      <w:bookmarkStart w:id="10912" w:name="_Ref261283682"/>
      <w:del w:id="10913" w:author="thuyhuynh" w:date="2022-03-30T15:29:00Z">
        <w:r w:rsidRPr="00116AAA" w:rsidDel="004128AE">
          <w:rPr>
            <w:rFonts w:ascii="Poppins" w:hAnsi="Poppins"/>
            <w:b w:val="0"/>
            <w:bCs w:val="0"/>
            <w:rPrChange w:id="10914" w:author="thuyhuynh" w:date="2023-05-08T11:25:00Z">
              <w:rPr>
                <w:b w:val="0"/>
                <w:bCs w:val="0"/>
              </w:rPr>
            </w:rPrChange>
          </w:rPr>
          <w:delText xml:space="preserve">Figure </w:delText>
        </w:r>
        <w:r w:rsidR="00D67F27" w:rsidRPr="00116AAA" w:rsidDel="004128AE">
          <w:rPr>
            <w:rFonts w:ascii="Poppins" w:hAnsi="Poppins"/>
            <w:b w:val="0"/>
            <w:bCs w:val="0"/>
            <w:rPrChange w:id="10915" w:author="thuyhuynh" w:date="2023-05-08T11:25:00Z">
              <w:rPr>
                <w:b w:val="0"/>
                <w:bCs w:val="0"/>
              </w:rPr>
            </w:rPrChange>
          </w:rPr>
          <w:fldChar w:fldCharType="begin"/>
        </w:r>
        <w:r w:rsidRPr="00116AAA" w:rsidDel="004128AE">
          <w:rPr>
            <w:rFonts w:ascii="Poppins" w:hAnsi="Poppins"/>
            <w:b w:val="0"/>
            <w:bCs w:val="0"/>
            <w:rPrChange w:id="10916" w:author="thuyhuynh" w:date="2023-05-08T11:25:00Z">
              <w:rPr>
                <w:b w:val="0"/>
                <w:bCs w:val="0"/>
              </w:rPr>
            </w:rPrChange>
          </w:rPr>
          <w:delInstrText xml:space="preserve"> SEQ Figure \* ARABIC </w:delInstrText>
        </w:r>
        <w:r w:rsidR="00D67F27" w:rsidRPr="00116AAA" w:rsidDel="004128AE">
          <w:rPr>
            <w:rFonts w:ascii="Poppins" w:hAnsi="Poppins"/>
            <w:b w:val="0"/>
            <w:bCs w:val="0"/>
            <w:rPrChange w:id="10917" w:author="thuyhuynh" w:date="2023-05-08T11:25:00Z">
              <w:rPr>
                <w:b w:val="0"/>
                <w:bCs w:val="0"/>
              </w:rPr>
            </w:rPrChange>
          </w:rPr>
          <w:fldChar w:fldCharType="separate"/>
        </w:r>
        <w:r w:rsidR="00442201" w:rsidRPr="00116AAA" w:rsidDel="004128AE">
          <w:rPr>
            <w:rFonts w:ascii="Poppins" w:hAnsi="Poppins"/>
            <w:b w:val="0"/>
            <w:bCs w:val="0"/>
            <w:noProof/>
            <w:rPrChange w:id="10918" w:author="thuyhuynh" w:date="2023-05-08T11:25:00Z">
              <w:rPr>
                <w:b w:val="0"/>
                <w:bCs w:val="0"/>
                <w:noProof/>
              </w:rPr>
            </w:rPrChange>
          </w:rPr>
          <w:delText>3</w:delText>
        </w:r>
        <w:r w:rsidR="00D67F27" w:rsidRPr="00116AAA" w:rsidDel="004128AE">
          <w:rPr>
            <w:rFonts w:ascii="Poppins" w:hAnsi="Poppins"/>
            <w:b w:val="0"/>
            <w:bCs w:val="0"/>
            <w:rPrChange w:id="10919" w:author="thuyhuynh" w:date="2023-05-08T11:25:00Z">
              <w:rPr>
                <w:b w:val="0"/>
                <w:bCs w:val="0"/>
              </w:rPr>
            </w:rPrChange>
          </w:rPr>
          <w:fldChar w:fldCharType="end"/>
        </w:r>
        <w:bookmarkEnd w:id="10911"/>
        <w:bookmarkEnd w:id="10912"/>
        <w:r w:rsidRPr="00116AAA" w:rsidDel="004128AE">
          <w:rPr>
            <w:rFonts w:ascii="Poppins" w:hAnsi="Poppins"/>
            <w:b w:val="0"/>
            <w:bCs w:val="0"/>
            <w:rPrChange w:id="10920" w:author="thuyhuynh" w:date="2023-05-08T11:25:00Z">
              <w:rPr>
                <w:b w:val="0"/>
                <w:bCs w:val="0"/>
              </w:rPr>
            </w:rPrChange>
          </w:rPr>
          <w:delText xml:space="preserve">. Sending data from </w:delText>
        </w:r>
        <w:r w:rsidR="00C10E7D" w:rsidRPr="00116AAA" w:rsidDel="004128AE">
          <w:rPr>
            <w:rFonts w:ascii="Poppins" w:hAnsi="Poppins"/>
            <w:b w:val="0"/>
            <w:bCs w:val="0"/>
            <w:lang w:eastAsia="ko-KR"/>
            <w:rPrChange w:id="10921" w:author="thuyhuynh" w:date="2023-05-08T11:25:00Z">
              <w:rPr>
                <w:b w:val="0"/>
                <w:bCs w:val="0"/>
                <w:lang w:eastAsia="ko-KR"/>
              </w:rPr>
            </w:rPrChange>
          </w:rPr>
          <w:delText xml:space="preserve">the </w:delText>
        </w:r>
        <w:r w:rsidRPr="00116AAA" w:rsidDel="004128AE">
          <w:rPr>
            <w:rFonts w:ascii="Poppins" w:hAnsi="Poppins"/>
            <w:b w:val="0"/>
            <w:bCs w:val="0"/>
            <w:rPrChange w:id="10922" w:author="thuyhuynh" w:date="2023-05-08T11:25:00Z">
              <w:rPr>
                <w:b w:val="0"/>
                <w:bCs w:val="0"/>
              </w:rPr>
            </w:rPrChange>
          </w:rPr>
          <w:delText xml:space="preserve">device to </w:delText>
        </w:r>
        <w:r w:rsidR="00C10E7D" w:rsidRPr="00116AAA" w:rsidDel="004128AE">
          <w:rPr>
            <w:rFonts w:ascii="Poppins" w:hAnsi="Poppins"/>
            <w:b w:val="0"/>
            <w:bCs w:val="0"/>
            <w:lang w:eastAsia="ko-KR"/>
            <w:rPrChange w:id="10923" w:author="thuyhuynh" w:date="2023-05-08T11:25:00Z">
              <w:rPr>
                <w:b w:val="0"/>
                <w:bCs w:val="0"/>
                <w:lang w:eastAsia="ko-KR"/>
              </w:rPr>
            </w:rPrChange>
          </w:rPr>
          <w:delText xml:space="preserve">the </w:delText>
        </w:r>
        <w:r w:rsidRPr="00116AAA" w:rsidDel="004128AE">
          <w:rPr>
            <w:rFonts w:ascii="Poppins" w:hAnsi="Poppins"/>
            <w:b w:val="0"/>
            <w:bCs w:val="0"/>
            <w:rPrChange w:id="10924" w:author="thuyhuynh" w:date="2023-05-08T11:25:00Z">
              <w:rPr>
                <w:b w:val="0"/>
                <w:bCs w:val="0"/>
              </w:rPr>
            </w:rPrChange>
          </w:rPr>
          <w:delText>user</w:delText>
        </w:r>
      </w:del>
    </w:p>
    <w:p w:rsidR="008D0823" w:rsidRPr="00116AAA" w:rsidDel="004128AE" w:rsidRDefault="000E69CF" w:rsidP="002A336B">
      <w:pPr>
        <w:pStyle w:val="Heading4"/>
        <w:rPr>
          <w:del w:id="10925" w:author="thuyhuynh" w:date="2022-03-30T15:29:00Z"/>
          <w:rFonts w:ascii="Poppins" w:hAnsi="Poppins"/>
          <w:sz w:val="20"/>
          <w:szCs w:val="20"/>
          <w:rPrChange w:id="10926" w:author="thuyhuynh" w:date="2023-05-08T11:25:00Z">
            <w:rPr>
              <w:del w:id="10927" w:author="thuyhuynh" w:date="2022-03-30T15:29:00Z"/>
            </w:rPr>
          </w:rPrChange>
        </w:rPr>
      </w:pPr>
      <w:bookmarkStart w:id="10928" w:name="_Toc330934470"/>
      <w:del w:id="10929" w:author="thuyhuynh" w:date="2022-03-30T15:29:00Z">
        <w:r w:rsidRPr="00116AAA" w:rsidDel="004128AE">
          <w:rPr>
            <w:rFonts w:ascii="Poppins" w:hAnsi="Poppins"/>
            <w:b w:val="0"/>
            <w:bCs w:val="0"/>
            <w:i w:val="0"/>
            <w:iCs w:val="0"/>
            <w:sz w:val="20"/>
            <w:szCs w:val="20"/>
            <w:rPrChange w:id="10930" w:author="thuyhuynh" w:date="2023-05-08T11:25:00Z">
              <w:rPr>
                <w:b w:val="0"/>
                <w:bCs w:val="0"/>
                <w:i w:val="0"/>
                <w:iCs w:val="0"/>
              </w:rPr>
            </w:rPrChange>
          </w:rPr>
          <w:delText>Sending data from device to user</w:delText>
        </w:r>
        <w:bookmarkEnd w:id="10928"/>
      </w:del>
    </w:p>
    <w:p w:rsidR="000E69CF" w:rsidRPr="00116AAA" w:rsidDel="004128AE" w:rsidRDefault="00637FA9" w:rsidP="0028692E">
      <w:pPr>
        <w:jc w:val="both"/>
        <w:rPr>
          <w:del w:id="10931" w:author="thuyhuynh" w:date="2022-03-30T15:29:00Z"/>
          <w:rFonts w:ascii="Poppins" w:hAnsi="Poppins"/>
          <w:sz w:val="20"/>
          <w:szCs w:val="20"/>
          <w:lang w:eastAsia="ko-KR"/>
          <w:rPrChange w:id="10932" w:author="thuyhuynh" w:date="2023-05-08T11:25:00Z">
            <w:rPr>
              <w:del w:id="10933" w:author="thuyhuynh" w:date="2022-03-30T15:29:00Z"/>
              <w:lang w:eastAsia="ko-KR"/>
            </w:rPr>
          </w:rPrChange>
        </w:rPr>
      </w:pPr>
      <w:del w:id="10934" w:author="thuyhuynh" w:date="2022-03-30T15:29:00Z">
        <w:r w:rsidRPr="00116AAA" w:rsidDel="004128AE">
          <w:rPr>
            <w:rFonts w:ascii="Poppins" w:hAnsi="Poppins"/>
            <w:sz w:val="20"/>
            <w:szCs w:val="20"/>
            <w:rPrChange w:id="10935" w:author="thuyhuynh" w:date="2023-05-08T11:25:00Z">
              <w:rPr/>
            </w:rPrChange>
          </w:rPr>
          <w:delText>To send</w:delText>
        </w:r>
        <w:r w:rsidR="008311CC" w:rsidRPr="00116AAA" w:rsidDel="004128AE">
          <w:rPr>
            <w:rFonts w:ascii="Poppins" w:hAnsi="Poppins"/>
            <w:sz w:val="20"/>
            <w:szCs w:val="20"/>
            <w:rPrChange w:id="10936" w:author="thuyhuynh" w:date="2023-05-08T11:25:00Z">
              <w:rPr/>
            </w:rPrChange>
          </w:rPr>
          <w:delText xml:space="preserve"> </w:delText>
        </w:r>
        <w:r w:rsidR="000E69CF" w:rsidRPr="00116AAA" w:rsidDel="004128AE">
          <w:rPr>
            <w:rFonts w:ascii="Poppins" w:hAnsi="Poppins"/>
            <w:sz w:val="20"/>
            <w:szCs w:val="20"/>
            <w:rPrChange w:id="10937" w:author="thuyhuynh" w:date="2023-05-08T11:25:00Z">
              <w:rPr/>
            </w:rPrChange>
          </w:rPr>
          <w:delText xml:space="preserve">data (template or image) from the device to the user, the data </w:delText>
        </w:r>
        <w:r w:rsidRPr="00116AAA" w:rsidDel="004128AE">
          <w:rPr>
            <w:rFonts w:ascii="Poppins" w:hAnsi="Poppins"/>
            <w:sz w:val="20"/>
            <w:szCs w:val="20"/>
            <w:rPrChange w:id="10938" w:author="thuyhuynh" w:date="2023-05-08T11:25:00Z">
              <w:rPr/>
            </w:rPrChange>
          </w:rPr>
          <w:delText>needs</w:delText>
        </w:r>
        <w:r w:rsidR="000E69CF" w:rsidRPr="00116AAA" w:rsidDel="004128AE">
          <w:rPr>
            <w:rFonts w:ascii="Poppins" w:hAnsi="Poppins"/>
            <w:sz w:val="20"/>
            <w:szCs w:val="20"/>
            <w:rPrChange w:id="10939" w:author="thuyhuynh" w:date="2023-05-08T11:25:00Z">
              <w:rPr/>
            </w:rPrChange>
          </w:rPr>
          <w:delText xml:space="preserve"> to be signed and encrypted (</w:delText>
        </w:r>
        <w:r w:rsidR="00D67F27" w:rsidRPr="00116AAA" w:rsidDel="004128AE">
          <w:rPr>
            <w:rFonts w:ascii="Poppins" w:hAnsi="Poppins"/>
            <w:sz w:val="20"/>
            <w:szCs w:val="20"/>
            <w:rPrChange w:id="10940" w:author="thuyhuynh" w:date="2023-05-08T11:25:00Z">
              <w:rPr/>
            </w:rPrChange>
          </w:rPr>
          <w:fldChar w:fldCharType="begin"/>
        </w:r>
        <w:r w:rsidR="000E69CF" w:rsidRPr="00116AAA" w:rsidDel="004128AE">
          <w:rPr>
            <w:rFonts w:ascii="Poppins" w:hAnsi="Poppins"/>
            <w:sz w:val="20"/>
            <w:szCs w:val="20"/>
            <w:rPrChange w:id="10941" w:author="thuyhuynh" w:date="2023-05-08T11:25:00Z">
              <w:rPr/>
            </w:rPrChange>
          </w:rPr>
          <w:delInstrText xml:space="preserve"> REF _Ref261273509 \h </w:delInstrText>
        </w:r>
      </w:del>
      <w:r w:rsidR="00116AAA" w:rsidRPr="00116AAA">
        <w:rPr>
          <w:rFonts w:ascii="Poppins" w:hAnsi="Poppins" w:hint="eastAsia"/>
          <w:sz w:val="20"/>
          <w:szCs w:val="20"/>
          <w:rPrChange w:id="10942" w:author="thuyhuynh" w:date="2023-05-08T11:25:00Z">
            <w:rPr>
              <w:rFonts w:ascii="Poppins" w:hAnsi="Poppins" w:hint="eastAsia"/>
            </w:rPr>
          </w:rPrChange>
        </w:rPr>
        <w:instrText xml:space="preserve"> \* MERGEFORMAT </w:instrText>
      </w:r>
      <w:del w:id="10943" w:author="thuyhuynh" w:date="2022-03-30T15:29:00Z">
        <w:r w:rsidR="00D67F27" w:rsidRPr="00116AAA" w:rsidDel="004128AE">
          <w:rPr>
            <w:rFonts w:ascii="Poppins" w:hAnsi="Poppins"/>
            <w:sz w:val="20"/>
            <w:szCs w:val="20"/>
            <w:rPrChange w:id="10944" w:author="thuyhuynh" w:date="2023-05-08T11:25:00Z">
              <w:rPr>
                <w:rFonts w:ascii="Poppins" w:hAnsi="Poppins"/>
                <w:sz w:val="20"/>
                <w:szCs w:val="20"/>
              </w:rPr>
            </w:rPrChange>
          </w:rPr>
        </w:r>
        <w:r w:rsidR="00D67F27" w:rsidRPr="00116AAA" w:rsidDel="004128AE">
          <w:rPr>
            <w:rFonts w:ascii="Poppins" w:hAnsi="Poppins"/>
            <w:sz w:val="20"/>
            <w:szCs w:val="20"/>
            <w:rPrChange w:id="10945" w:author="thuyhuynh" w:date="2023-05-08T11:25:00Z">
              <w:rPr/>
            </w:rPrChange>
          </w:rPr>
          <w:fldChar w:fldCharType="separate"/>
        </w:r>
      </w:del>
      <w:ins w:id="10946" w:author="TANBAO" w:date="2014-01-09T12:05:00Z">
        <w:del w:id="10947" w:author="thuyhuynh" w:date="2022-03-30T15:29:00Z">
          <w:r w:rsidR="00442201" w:rsidRPr="00116AAA" w:rsidDel="004128AE">
            <w:rPr>
              <w:rFonts w:ascii="Poppins" w:hAnsi="Poppins"/>
              <w:sz w:val="20"/>
              <w:szCs w:val="20"/>
              <w:rPrChange w:id="10948" w:author="thuyhuynh" w:date="2023-05-08T11:25:00Z">
                <w:rPr/>
              </w:rPrChange>
            </w:rPr>
            <w:delText xml:space="preserve">Figure </w:delText>
          </w:r>
          <w:r w:rsidR="00442201" w:rsidRPr="00116AAA" w:rsidDel="004128AE">
            <w:rPr>
              <w:rFonts w:ascii="Poppins" w:hAnsi="Poppins"/>
              <w:noProof/>
              <w:sz w:val="20"/>
              <w:szCs w:val="20"/>
              <w:rPrChange w:id="10949" w:author="thuyhuynh" w:date="2023-05-08T11:25:00Z">
                <w:rPr>
                  <w:noProof/>
                </w:rPr>
              </w:rPrChange>
            </w:rPr>
            <w:delText>4</w:delText>
          </w:r>
        </w:del>
      </w:ins>
      <w:del w:id="10950" w:author="thuyhuynh" w:date="2022-03-30T15:29:00Z">
        <w:r w:rsidR="00197EE7" w:rsidRPr="00116AAA" w:rsidDel="004128AE">
          <w:rPr>
            <w:rFonts w:ascii="Poppins" w:hAnsi="Poppins"/>
            <w:sz w:val="20"/>
            <w:szCs w:val="20"/>
            <w:rPrChange w:id="10951" w:author="thuyhuynh" w:date="2023-05-08T11:25:00Z">
              <w:rPr/>
            </w:rPrChange>
          </w:rPr>
          <w:delText xml:space="preserve">Figure </w:delText>
        </w:r>
        <w:r w:rsidR="00197EE7" w:rsidRPr="00116AAA" w:rsidDel="004128AE">
          <w:rPr>
            <w:rFonts w:ascii="Poppins" w:hAnsi="Poppins"/>
            <w:noProof/>
            <w:sz w:val="20"/>
            <w:szCs w:val="20"/>
            <w:rPrChange w:id="10952" w:author="thuyhuynh" w:date="2023-05-08T11:25:00Z">
              <w:rPr>
                <w:noProof/>
              </w:rPr>
            </w:rPrChange>
          </w:rPr>
          <w:delText>4</w:delText>
        </w:r>
        <w:r w:rsidR="00D67F27" w:rsidRPr="00116AAA" w:rsidDel="004128AE">
          <w:rPr>
            <w:rFonts w:ascii="Poppins" w:hAnsi="Poppins"/>
            <w:sz w:val="20"/>
            <w:szCs w:val="20"/>
            <w:rPrChange w:id="10953" w:author="thuyhuynh" w:date="2023-05-08T11:25:00Z">
              <w:rPr/>
            </w:rPrChange>
          </w:rPr>
          <w:fldChar w:fldCharType="end"/>
        </w:r>
        <w:r w:rsidR="000E69CF" w:rsidRPr="00116AAA" w:rsidDel="004128AE">
          <w:rPr>
            <w:rFonts w:ascii="Poppins" w:hAnsi="Poppins"/>
            <w:sz w:val="20"/>
            <w:szCs w:val="20"/>
            <w:rPrChange w:id="10954" w:author="thuyhuynh" w:date="2023-05-08T11:25:00Z">
              <w:rPr/>
            </w:rPrChange>
          </w:rPr>
          <w:delText>)</w:delText>
        </w:r>
        <w:r w:rsidR="00C10E7D" w:rsidRPr="00116AAA" w:rsidDel="004128AE">
          <w:rPr>
            <w:rFonts w:ascii="Poppins" w:hAnsi="Poppins"/>
            <w:sz w:val="20"/>
            <w:szCs w:val="20"/>
            <w:lang w:eastAsia="ko-KR"/>
            <w:rPrChange w:id="10955" w:author="thuyhuynh" w:date="2023-05-08T11:25:00Z">
              <w:rPr>
                <w:lang w:eastAsia="ko-KR"/>
              </w:rPr>
            </w:rPrChange>
          </w:rPr>
          <w:delText>.</w:delText>
        </w:r>
      </w:del>
    </w:p>
    <w:p w:rsidR="000E69CF" w:rsidRPr="00116AAA" w:rsidDel="004128AE" w:rsidRDefault="00EC28A9" w:rsidP="00CB68AF">
      <w:pPr>
        <w:pStyle w:val="ListParagraph"/>
        <w:numPr>
          <w:ilvl w:val="0"/>
          <w:numId w:val="7"/>
        </w:numPr>
        <w:rPr>
          <w:del w:id="10956" w:author="thuyhuynh" w:date="2022-03-30T15:29:00Z"/>
          <w:rFonts w:ascii="Poppins" w:hAnsi="Poppins"/>
          <w:sz w:val="20"/>
          <w:szCs w:val="20"/>
          <w:rPrChange w:id="10957" w:author="thuyhuynh" w:date="2023-05-08T11:25:00Z">
            <w:rPr>
              <w:del w:id="10958" w:author="thuyhuynh" w:date="2022-03-30T15:29:00Z"/>
            </w:rPr>
          </w:rPrChange>
        </w:rPr>
      </w:pPr>
      <w:del w:id="10959" w:author="thuyhuynh" w:date="2022-03-30T15:29:00Z">
        <w:r w:rsidRPr="00116AAA" w:rsidDel="004128AE">
          <w:rPr>
            <w:rFonts w:ascii="Poppins" w:hAnsi="Poppins"/>
            <w:sz w:val="20"/>
            <w:szCs w:val="20"/>
            <w:lang w:eastAsia="ko-KR"/>
            <w:rPrChange w:id="10960" w:author="thuyhuynh" w:date="2023-05-08T11:25:00Z">
              <w:rPr>
                <w:lang w:eastAsia="ko-KR"/>
              </w:rPr>
            </w:rPrChange>
          </w:rPr>
          <w:delText>T</w:delText>
        </w:r>
        <w:r w:rsidR="000E69CF" w:rsidRPr="00116AAA" w:rsidDel="004128AE">
          <w:rPr>
            <w:rFonts w:ascii="Poppins" w:hAnsi="Poppins"/>
            <w:sz w:val="20"/>
            <w:szCs w:val="20"/>
            <w:rPrChange w:id="10961" w:author="thuyhuynh" w:date="2023-05-08T11:25:00Z">
              <w:rPr/>
            </w:rPrChange>
          </w:rPr>
          <w:delText xml:space="preserve">he Data is </w:delText>
        </w:r>
        <w:r w:rsidRPr="00116AAA" w:rsidDel="004128AE">
          <w:rPr>
            <w:rFonts w:ascii="Poppins" w:hAnsi="Poppins"/>
            <w:sz w:val="20"/>
            <w:szCs w:val="20"/>
            <w:lang w:eastAsia="ko-KR"/>
            <w:rPrChange w:id="10962" w:author="thuyhuynh" w:date="2023-05-08T11:25:00Z">
              <w:rPr>
                <w:lang w:eastAsia="ko-KR"/>
              </w:rPr>
            </w:rPrChange>
          </w:rPr>
          <w:delText xml:space="preserve">first </w:delText>
        </w:r>
        <w:r w:rsidR="000E69CF" w:rsidRPr="00116AAA" w:rsidDel="004128AE">
          <w:rPr>
            <w:rFonts w:ascii="Poppins" w:hAnsi="Poppins"/>
            <w:sz w:val="20"/>
            <w:szCs w:val="20"/>
            <w:rPrChange w:id="10963" w:author="thuyhuynh" w:date="2023-05-08T11:25:00Z">
              <w:rPr/>
            </w:rPrChange>
          </w:rPr>
          <w:delText>hashed using SHA1 to form the Data Digest.</w:delText>
        </w:r>
      </w:del>
    </w:p>
    <w:p w:rsidR="000E69CF" w:rsidRPr="00116AAA" w:rsidDel="004128AE" w:rsidRDefault="00EC28A9" w:rsidP="00CB68AF">
      <w:pPr>
        <w:pStyle w:val="ListParagraph"/>
        <w:numPr>
          <w:ilvl w:val="0"/>
          <w:numId w:val="7"/>
        </w:numPr>
        <w:rPr>
          <w:del w:id="10964" w:author="thuyhuynh" w:date="2022-03-30T15:29:00Z"/>
          <w:rFonts w:ascii="Poppins" w:hAnsi="Poppins"/>
          <w:sz w:val="20"/>
          <w:szCs w:val="20"/>
          <w:rPrChange w:id="10965" w:author="thuyhuynh" w:date="2023-05-08T11:25:00Z">
            <w:rPr>
              <w:del w:id="10966" w:author="thuyhuynh" w:date="2022-03-30T15:29:00Z"/>
            </w:rPr>
          </w:rPrChange>
        </w:rPr>
      </w:pPr>
      <w:del w:id="10967" w:author="thuyhuynh" w:date="2022-03-30T15:29:00Z">
        <w:r w:rsidRPr="00116AAA" w:rsidDel="004128AE">
          <w:rPr>
            <w:rFonts w:ascii="Poppins" w:hAnsi="Poppins"/>
            <w:sz w:val="20"/>
            <w:szCs w:val="20"/>
            <w:lang w:eastAsia="ko-KR"/>
            <w:rPrChange w:id="10968" w:author="thuyhuynh" w:date="2023-05-08T11:25:00Z">
              <w:rPr>
                <w:lang w:eastAsia="ko-KR"/>
              </w:rPr>
            </w:rPrChange>
          </w:rPr>
          <w:delText>Next</w:delText>
        </w:r>
        <w:r w:rsidR="000E69CF" w:rsidRPr="00116AAA" w:rsidDel="004128AE">
          <w:rPr>
            <w:rFonts w:ascii="Poppins" w:hAnsi="Poppins"/>
            <w:sz w:val="20"/>
            <w:szCs w:val="20"/>
            <w:rPrChange w:id="10969" w:author="thuyhuynh" w:date="2023-05-08T11:25:00Z">
              <w:rPr/>
            </w:rPrChange>
          </w:rPr>
          <w:delText>, the Data Digest will be encrypted</w:delText>
        </w:r>
        <w:r w:rsidR="008311CC" w:rsidRPr="00116AAA" w:rsidDel="004128AE">
          <w:rPr>
            <w:rFonts w:ascii="Poppins" w:hAnsi="Poppins"/>
            <w:sz w:val="20"/>
            <w:szCs w:val="20"/>
            <w:rPrChange w:id="10970" w:author="thuyhuynh" w:date="2023-05-08T11:25:00Z">
              <w:rPr/>
            </w:rPrChange>
          </w:rPr>
          <w:delText xml:space="preserve"> </w:delText>
        </w:r>
        <w:r w:rsidR="000E69CF" w:rsidRPr="00116AAA" w:rsidDel="004128AE">
          <w:rPr>
            <w:rFonts w:ascii="Poppins" w:hAnsi="Poppins"/>
            <w:sz w:val="20"/>
            <w:szCs w:val="20"/>
            <w:rPrChange w:id="10971" w:author="thuyhuynh" w:date="2023-05-08T11:25:00Z">
              <w:rPr/>
            </w:rPrChange>
          </w:rPr>
          <w:delText xml:space="preserve">using device’s private key </w:delText>
        </w:r>
        <w:r w:rsidR="000E69CF" w:rsidRPr="00116AAA" w:rsidDel="004128AE">
          <w:rPr>
            <w:rFonts w:ascii="Poppins" w:hAnsi="Poppins"/>
            <w:b/>
            <w:sz w:val="20"/>
            <w:szCs w:val="20"/>
            <w:rPrChange w:id="10972" w:author="thuyhuynh" w:date="2023-05-08T11:25:00Z">
              <w:rPr>
                <w:b/>
              </w:rPr>
            </w:rPrChange>
          </w:rPr>
          <w:delText>CRCam</w:delText>
        </w:r>
        <w:r w:rsidR="000E69CF" w:rsidRPr="00116AAA" w:rsidDel="004128AE">
          <w:rPr>
            <w:rFonts w:ascii="Poppins" w:hAnsi="Poppins"/>
            <w:sz w:val="20"/>
            <w:szCs w:val="20"/>
            <w:rPrChange w:id="10973" w:author="thuyhuynh" w:date="2023-05-08T11:25:00Z">
              <w:rPr/>
            </w:rPrChange>
          </w:rPr>
          <w:delText xml:space="preserve"> (sender’s private key) to form the Data Signature. The Data and Data Signature are structured as a Signed Data BLOB </w:delText>
        </w:r>
        <w:r w:rsidRPr="00116AAA" w:rsidDel="004128AE">
          <w:rPr>
            <w:rFonts w:ascii="Poppins" w:hAnsi="Poppins"/>
            <w:sz w:val="20"/>
            <w:szCs w:val="20"/>
            <w:lang w:eastAsia="ko-KR"/>
            <w:rPrChange w:id="10974" w:author="thuyhuynh" w:date="2023-05-08T11:25:00Z">
              <w:rPr>
                <w:lang w:eastAsia="ko-KR"/>
              </w:rPr>
            </w:rPrChange>
          </w:rPr>
          <w:delText>as in</w:delText>
        </w:r>
        <w:r w:rsidR="000E69CF" w:rsidRPr="00116AAA" w:rsidDel="004128AE">
          <w:rPr>
            <w:rFonts w:ascii="Poppins" w:hAnsi="Poppins"/>
            <w:sz w:val="20"/>
            <w:szCs w:val="20"/>
            <w:rPrChange w:id="10975" w:author="thuyhuynh" w:date="2023-05-08T11:25:00Z">
              <w:rPr/>
            </w:rPrChange>
          </w:rPr>
          <w:delText xml:space="preserve"> following:</w:delText>
        </w:r>
      </w:del>
    </w:p>
    <w:p w:rsidR="000E69CF" w:rsidRPr="00116AAA" w:rsidDel="004128AE" w:rsidRDefault="00C04588" w:rsidP="000E69CF">
      <w:pPr>
        <w:jc w:val="center"/>
        <w:rPr>
          <w:del w:id="10976" w:author="thuyhuynh" w:date="2022-03-30T15:29:00Z"/>
          <w:rFonts w:ascii="Poppins" w:hAnsi="Poppins"/>
          <w:sz w:val="20"/>
          <w:szCs w:val="20"/>
          <w:lang w:eastAsia="ko-KR"/>
          <w:rPrChange w:id="10977" w:author="thuyhuynh" w:date="2023-05-08T11:25:00Z">
            <w:rPr>
              <w:del w:id="10978" w:author="thuyhuynh" w:date="2022-03-30T15:29:00Z"/>
              <w:lang w:eastAsia="ko-KR"/>
            </w:rPr>
          </w:rPrChange>
        </w:rPr>
      </w:pPr>
      <w:del w:id="10979" w:author="thuyhuynh" w:date="2022-03-30T15:29:00Z">
        <w:r w:rsidRPr="00116AAA" w:rsidDel="004128AE">
          <w:rPr>
            <w:rFonts w:ascii="Poppins" w:hAnsi="Poppins"/>
            <w:noProof/>
            <w:sz w:val="20"/>
            <w:szCs w:val="20"/>
            <w:rPrChange w:id="10980">
              <w:rPr>
                <w:noProof/>
              </w:rPr>
            </w:rPrChange>
          </w:rPr>
          <mc:AlternateContent>
            <mc:Choice Requires="wpc">
              <w:drawing>
                <wp:inline distT="0" distB="0" distL="0" distR="0" wp14:anchorId="4008E2DB" wp14:editId="2FF3B90A">
                  <wp:extent cx="5577840" cy="986155"/>
                  <wp:effectExtent l="0" t="0" r="0" b="4445"/>
                  <wp:docPr id="66" name="Canvas 16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2" name="Rectangle 170"/>
                          <wps:cNvSpPr>
                            <a:spLocks noChangeArrowheads="1"/>
                          </wps:cNvSpPr>
                          <wps:spPr bwMode="auto">
                            <a:xfrm>
                              <a:off x="237741" y="237667"/>
                              <a:ext cx="851906" cy="689896"/>
                            </a:xfrm>
                            <a:prstGeom prst="rect">
                              <a:avLst/>
                            </a:prstGeom>
                            <a:solidFill>
                              <a:srgbClr val="FFFFCC"/>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85128A" w:rsidRDefault="003E7815" w:rsidP="00280FB6">
                                <w:pPr>
                                  <w:jc w:val="center"/>
                                  <w:rPr>
                                    <w:b/>
                                    <w:color w:val="365F91" w:themeColor="accent1" w:themeShade="BF"/>
                                    <w:sz w:val="18"/>
                                  </w:rPr>
                                </w:pPr>
                                <w:r w:rsidRPr="0085128A">
                                  <w:rPr>
                                    <w:b/>
                                    <w:color w:val="365F91" w:themeColor="accent1" w:themeShade="BF"/>
                                    <w:sz w:val="18"/>
                                  </w:rPr>
                                  <w:t>Data Length</w:t>
                                </w:r>
                              </w:p>
                              <w:p w:rsidR="003E7815" w:rsidRDefault="003E7815" w:rsidP="00280FB6">
                                <w:pPr>
                                  <w:jc w:val="center"/>
                                </w:pPr>
                                <w:r w:rsidRPr="00B43C33">
                                  <w:t>(4 bytes)</w:t>
                                </w:r>
                              </w:p>
                            </w:txbxContent>
                          </wps:txbx>
                          <wps:bodyPr rot="0" vert="horz" wrap="square" lIns="91440" tIns="45720" rIns="91440" bIns="45720" anchor="ctr" anchorCtr="0" upright="1">
                            <a:noAutofit/>
                          </wps:bodyPr>
                        </wps:wsp>
                        <wps:wsp>
                          <wps:cNvPr id="63" name="Rectangle 171"/>
                          <wps:cNvSpPr>
                            <a:spLocks noChangeArrowheads="1"/>
                          </wps:cNvSpPr>
                          <wps:spPr bwMode="auto">
                            <a:xfrm>
                              <a:off x="1089648" y="237667"/>
                              <a:ext cx="1698860" cy="689896"/>
                            </a:xfrm>
                            <a:prstGeom prst="rect">
                              <a:avLst/>
                            </a:prstGeom>
                            <a:solidFill>
                              <a:srgbClr val="FFFF99"/>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5A4387" w:rsidRDefault="003E7815" w:rsidP="00280FB6">
                                <w:pPr>
                                  <w:jc w:val="center"/>
                                  <w:rPr>
                                    <w:b/>
                                    <w:color w:val="365F91" w:themeColor="accent1" w:themeShade="BF"/>
                                  </w:rPr>
                                </w:pPr>
                                <w:r>
                                  <w:rPr>
                                    <w:b/>
                                    <w:color w:val="365F91" w:themeColor="accent1" w:themeShade="BF"/>
                                  </w:rPr>
                                  <w:t>Data</w:t>
                                </w:r>
                              </w:p>
                            </w:txbxContent>
                          </wps:txbx>
                          <wps:bodyPr rot="0" vert="horz" wrap="square" lIns="91440" tIns="45720" rIns="91440" bIns="45720" anchor="ctr" anchorCtr="0" upright="1">
                            <a:noAutofit/>
                          </wps:bodyPr>
                        </wps:wsp>
                        <wps:wsp>
                          <wps:cNvPr id="64" name="Rectangle 172"/>
                          <wps:cNvSpPr>
                            <a:spLocks noChangeArrowheads="1"/>
                          </wps:cNvSpPr>
                          <wps:spPr bwMode="auto">
                            <a:xfrm>
                              <a:off x="2788507" y="237667"/>
                              <a:ext cx="851081" cy="689896"/>
                            </a:xfrm>
                            <a:prstGeom prst="rect">
                              <a:avLst/>
                            </a:prstGeom>
                            <a:solidFill>
                              <a:srgbClr val="FFFFCC"/>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5A4387" w:rsidRDefault="003E7815" w:rsidP="00280FB6">
                                <w:pPr>
                                  <w:jc w:val="center"/>
                                  <w:rPr>
                                    <w:b/>
                                    <w:color w:val="365F91" w:themeColor="accent1" w:themeShade="BF"/>
                                  </w:rPr>
                                </w:pPr>
                                <w:r w:rsidRPr="00A01BE0">
                                  <w:rPr>
                                    <w:b/>
                                    <w:color w:val="365F91" w:themeColor="accent1" w:themeShade="BF"/>
                                    <w:sz w:val="18"/>
                                  </w:rPr>
                                  <w:t>Data Signature Length</w:t>
                                </w:r>
                              </w:p>
                              <w:p w:rsidR="003E7815" w:rsidRDefault="003E7815" w:rsidP="00280FB6">
                                <w:pPr>
                                  <w:jc w:val="center"/>
                                </w:pPr>
                                <w:r w:rsidRPr="00B43C33">
                                  <w:t>(4 bytes)</w:t>
                                </w:r>
                              </w:p>
                            </w:txbxContent>
                          </wps:txbx>
                          <wps:bodyPr rot="0" vert="horz" wrap="square" lIns="91440" tIns="45720" rIns="91440" bIns="45720" anchor="ctr" anchorCtr="0" upright="1">
                            <a:noAutofit/>
                          </wps:bodyPr>
                        </wps:wsp>
                        <wps:wsp>
                          <wps:cNvPr id="65" name="Rectangle 173"/>
                          <wps:cNvSpPr>
                            <a:spLocks noChangeArrowheads="1"/>
                          </wps:cNvSpPr>
                          <wps:spPr bwMode="auto">
                            <a:xfrm>
                              <a:off x="3639588" y="237667"/>
                              <a:ext cx="1699685" cy="689896"/>
                            </a:xfrm>
                            <a:prstGeom prst="rect">
                              <a:avLst/>
                            </a:prstGeom>
                            <a:solidFill>
                              <a:srgbClr val="FFFF99"/>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5A4387" w:rsidRDefault="003E7815" w:rsidP="00280FB6">
                                <w:pPr>
                                  <w:jc w:val="center"/>
                                  <w:rPr>
                                    <w:b/>
                                    <w:color w:val="365F91" w:themeColor="accent1" w:themeShade="BF"/>
                                  </w:rPr>
                                </w:pPr>
                                <w:r>
                                  <w:rPr>
                                    <w:b/>
                                    <w:color w:val="365F91" w:themeColor="accent1" w:themeShade="BF"/>
                                  </w:rPr>
                                  <w:t>Data Signature</w:t>
                                </w:r>
                                <w:r w:rsidRPr="005A4387">
                                  <w:rPr>
                                    <w:b/>
                                    <w:color w:val="365F91" w:themeColor="accent1" w:themeShade="BF"/>
                                  </w:rPr>
                                  <w:t xml:space="preserve"> </w:t>
                                </w:r>
                              </w:p>
                            </w:txbxContent>
                          </wps:txbx>
                          <wps:bodyPr rot="0" vert="horz" wrap="square" lIns="91440" tIns="45720" rIns="91440" bIns="45720" anchor="ctr" anchorCtr="0" upright="1">
                            <a:noAutofit/>
                          </wps:bodyPr>
                        </wps:wsp>
                      </wpc:wpc>
                    </a:graphicData>
                  </a:graphic>
                </wp:inline>
              </w:drawing>
            </mc:Choice>
            <mc:Fallback>
              <w:pict>
                <v:group id="Canvas 168" o:spid="_x0000_s1079" editas="canvas" style="width:439.2pt;height:77.65pt;mso-position-horizontal-relative:char;mso-position-vertical-relative:line" coordsize="55778,9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">
                  <v:shape id="_x0000_s1080" type="#_x0000_t75" style="position:absolute;width:55778;height:9861;visibility:visible;mso-wrap-style:square">
                    <v:fill o:detectmouseclick="t"/>
                    <v:path o:connecttype="none"/>
                  </v:shape>
                  <v:rect id="Rectangle 170" o:spid="_x0000_s1081" style="position:absolute;left:2377;top:2376;width:8519;height:6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ogLsIA&#10;AADbAAAADwAAAGRycy9kb3ducmV2LnhtbESPQYvCMBSE7wv+h/CEvSya6EGlGkVEYb2tVTw/m2dT&#10;bF5KE7X++83CgsdhZr5hFqvO1eJBbag8axgNFQjiwpuKSw2n424wAxEissHaM2l4UYDVsvexwMz4&#10;Jx/okcdSJAiHDDXYGJtMylBYchiGviFO3tW3DmOSbSlNi88Ed7UcKzWRDitOCxYb2lgqbvndaZie&#10;9rdtsF+zy04d4lXZn3N+L7X+7HfrOYhIXXyH/9vfRsNkDH9f0g+Qy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uiAuwgAAANsAAAAPAAAAAAAAAAAAAAAAAJgCAABkcnMvZG93&#10;bnJldi54bWxQSwUGAAAAAAQABAD1AAAAhwMAAAAA&#10;" fillcolor="#ffc" strokeweight="1.5pt">
                    <v:shadow on="t" opacity=".5" offset="6pt,-6pt"/>
                    <v:textbox>
                      <w:txbxContent>
                        <w:p w:rsidR="003E7815" w:rsidRPr="0085128A" w:rsidRDefault="003E7815" w:rsidP="00280FB6">
                          <w:pPr>
                            <w:jc w:val="center"/>
                            <w:rPr>
                              <w:b/>
                              <w:color w:val="365F91" w:themeColor="accent1" w:themeShade="BF"/>
                              <w:sz w:val="18"/>
                            </w:rPr>
                          </w:pPr>
                          <w:r w:rsidRPr="0085128A">
                            <w:rPr>
                              <w:b/>
                              <w:color w:val="365F91" w:themeColor="accent1" w:themeShade="BF"/>
                              <w:sz w:val="18"/>
                            </w:rPr>
                            <w:t>Data Length</w:t>
                          </w:r>
                        </w:p>
                        <w:p w:rsidR="003E7815" w:rsidRDefault="003E7815" w:rsidP="00280FB6">
                          <w:pPr>
                            <w:jc w:val="center"/>
                          </w:pPr>
                          <w:r w:rsidRPr="00B43C33">
                            <w:t>(4 bytes)</w:t>
                          </w:r>
                        </w:p>
                      </w:txbxContent>
                    </v:textbox>
                  </v:rect>
                  <v:rect id="Rectangle 171" o:spid="_x0000_s1082" style="position:absolute;left:10896;top:2376;width:16989;height:6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jUcr4A&#10;AADbAAAADwAAAGRycy9kb3ducmV2LnhtbESPzQrCMBCE74LvEFbwpqkKItUoIggqiL8Hj0uztsVm&#10;U5po69sbQfA4zMw3zGzRmEK8qHK5ZQWDfgSCOLE651TB9bLuTUA4j6yxsEwK3uRgMW+3ZhhrW/OJ&#10;XmefigBhF6OCzPsyltIlGRl0fVsSB+9uK4M+yCqVusI6wE0hh1E0lgZzDgsZlrTKKHmcn0bB83hI&#10;t7f9scbTrrgh5+juEpXqdprlFISnxv/Dv/ZGKxiP4Psl/AA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Eo1HK+AAAA2wAAAA8AAAAAAAAAAAAAAAAAmAIAAGRycy9kb3ducmV2&#10;LnhtbFBLBQYAAAAABAAEAPUAAACDAwAAAAA=&#10;" fillcolor="#ff9" strokeweight="1.5pt">
                    <v:shadow on="t" opacity=".5" offset="6pt,-6pt"/>
                    <v:textbox>
                      <w:txbxContent>
                        <w:p w:rsidR="003E7815" w:rsidRPr="005A4387" w:rsidRDefault="003E7815" w:rsidP="00280FB6">
                          <w:pPr>
                            <w:jc w:val="center"/>
                            <w:rPr>
                              <w:b/>
                              <w:color w:val="365F91" w:themeColor="accent1" w:themeShade="BF"/>
                            </w:rPr>
                          </w:pPr>
                          <w:r>
                            <w:rPr>
                              <w:b/>
                              <w:color w:val="365F91" w:themeColor="accent1" w:themeShade="BF"/>
                            </w:rPr>
                            <w:t>Data</w:t>
                          </w:r>
                        </w:p>
                      </w:txbxContent>
                    </v:textbox>
                  </v:rect>
                  <v:rect id="Rectangle 172" o:spid="_x0000_s1083" style="position:absolute;left:27885;top:2376;width:8510;height:6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8dwcMA&#10;AADbAAAADwAAAGRycy9kb3ducmV2LnhtbESPQWsCMRSE74X+h/AEL6UmSlFZjVJEwd7qunh+3Tw3&#10;i5uXZRN1/femUOhxmJlvmOW6d424URdqzxrGIwWCuPSm5kpDcdy9z0GEiGyw8UwaHhRgvXp9WWJm&#10;/J0PdMtjJRKEQ4YabIxtJmUoLTkMI98SJ+/sO4cxya6SpsN7grtGTpSaSoc1pwWLLW0slZf86jTM&#10;iq/LNti3+c9OHeJZ2e9Tfq20Hg76zwWISH38D/+190bD9AN+v6Qf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8dwcMAAADbAAAADwAAAAAAAAAAAAAAAACYAgAAZHJzL2Rv&#10;d25yZXYueG1sUEsFBgAAAAAEAAQA9QAAAIgDAAAAAA==&#10;" fillcolor="#ffc" strokeweight="1.5pt">
                    <v:shadow on="t" opacity=".5" offset="6pt,-6pt"/>
                    <v:textbox>
                      <w:txbxContent>
                        <w:p w:rsidR="003E7815" w:rsidRPr="005A4387" w:rsidRDefault="003E7815" w:rsidP="00280FB6">
                          <w:pPr>
                            <w:jc w:val="center"/>
                            <w:rPr>
                              <w:b/>
                              <w:color w:val="365F91" w:themeColor="accent1" w:themeShade="BF"/>
                            </w:rPr>
                          </w:pPr>
                          <w:r w:rsidRPr="00A01BE0">
                            <w:rPr>
                              <w:b/>
                              <w:color w:val="365F91" w:themeColor="accent1" w:themeShade="BF"/>
                              <w:sz w:val="18"/>
                            </w:rPr>
                            <w:t>Data Signature Length</w:t>
                          </w:r>
                        </w:p>
                        <w:p w:rsidR="003E7815" w:rsidRDefault="003E7815" w:rsidP="00280FB6">
                          <w:pPr>
                            <w:jc w:val="center"/>
                          </w:pPr>
                          <w:r w:rsidRPr="00B43C33">
                            <w:t>(4 bytes)</w:t>
                          </w:r>
                        </w:p>
                      </w:txbxContent>
                    </v:textbox>
                  </v:rect>
                  <v:rect id="Rectangle 173" o:spid="_x0000_s1084" style="position:absolute;left:36395;top:2376;width:16997;height:68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3pnb4A&#10;AADbAAAADwAAAGRycy9kb3ducmV2LnhtbESPzQrCMBCE74LvEFbwpqmCItUoIggqiL8Hj0uztsVm&#10;U5po69sbQfA4zMw3zGzRmEK8qHK5ZQWDfgSCOLE651TB9bLuTUA4j6yxsEwK3uRgMW+3ZhhrW/OJ&#10;XmefigBhF6OCzPsyltIlGRl0fVsSB+9uK4M+yCqVusI6wE0hh1E0lgZzDgsZlrTKKHmcn0bB83hI&#10;t7f9scbTrrgh5+juEpXqdprlFISnxv/Dv/ZGKxiP4Psl/AA5/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PGN6Z2+AAAA2wAAAA8AAAAAAAAAAAAAAAAAmAIAAGRycy9kb3ducmV2&#10;LnhtbFBLBQYAAAAABAAEAPUAAACDAwAAAAA=&#10;" fillcolor="#ff9" strokeweight="1.5pt">
                    <v:shadow on="t" opacity=".5" offset="6pt,-6pt"/>
                    <v:textbox>
                      <w:txbxContent>
                        <w:p w:rsidR="003E7815" w:rsidRPr="005A4387" w:rsidRDefault="003E7815" w:rsidP="00280FB6">
                          <w:pPr>
                            <w:jc w:val="center"/>
                            <w:rPr>
                              <w:b/>
                              <w:color w:val="365F91" w:themeColor="accent1" w:themeShade="BF"/>
                            </w:rPr>
                          </w:pPr>
                          <w:r>
                            <w:rPr>
                              <w:b/>
                              <w:color w:val="365F91" w:themeColor="accent1" w:themeShade="BF"/>
                            </w:rPr>
                            <w:t>Data Signature</w:t>
                          </w:r>
                          <w:r w:rsidRPr="005A4387">
                            <w:rPr>
                              <w:b/>
                              <w:color w:val="365F91" w:themeColor="accent1" w:themeShade="BF"/>
                            </w:rPr>
                            <w:t xml:space="preserve"> </w:t>
                          </w:r>
                        </w:p>
                      </w:txbxContent>
                    </v:textbox>
                  </v:rect>
                  <w10:anchorlock/>
                </v:group>
              </w:pict>
            </mc:Fallback>
          </mc:AlternateContent>
        </w:r>
      </w:del>
    </w:p>
    <w:p w:rsidR="000E69CF" w:rsidRPr="00116AAA" w:rsidDel="004128AE" w:rsidRDefault="000E69CF" w:rsidP="00CB68AF">
      <w:pPr>
        <w:pStyle w:val="ListParagraph"/>
        <w:numPr>
          <w:ilvl w:val="1"/>
          <w:numId w:val="7"/>
        </w:numPr>
        <w:rPr>
          <w:del w:id="10981" w:author="thuyhuynh" w:date="2022-03-30T15:29:00Z"/>
          <w:rFonts w:ascii="Poppins" w:hAnsi="Poppins"/>
          <w:sz w:val="20"/>
          <w:szCs w:val="20"/>
          <w:rPrChange w:id="10982" w:author="thuyhuynh" w:date="2023-05-08T11:25:00Z">
            <w:rPr>
              <w:del w:id="10983" w:author="thuyhuynh" w:date="2022-03-30T15:29:00Z"/>
            </w:rPr>
          </w:rPrChange>
        </w:rPr>
      </w:pPr>
      <w:del w:id="10984" w:author="thuyhuynh" w:date="2022-03-30T15:29:00Z">
        <w:r w:rsidRPr="00116AAA" w:rsidDel="004128AE">
          <w:rPr>
            <w:rFonts w:ascii="Poppins" w:hAnsi="Poppins"/>
            <w:sz w:val="20"/>
            <w:szCs w:val="20"/>
            <w:rPrChange w:id="10985" w:author="thuyhuynh" w:date="2023-05-08T11:25:00Z">
              <w:rPr/>
            </w:rPrChange>
          </w:rPr>
          <w:delText>Data</w:delText>
        </w:r>
        <w:r w:rsidR="00EC28A9" w:rsidRPr="00116AAA" w:rsidDel="004128AE">
          <w:rPr>
            <w:rFonts w:ascii="Poppins" w:hAnsi="Poppins"/>
            <w:sz w:val="20"/>
            <w:szCs w:val="20"/>
            <w:rPrChange w:id="10986" w:author="thuyhuynh" w:date="2023-05-08T11:25:00Z">
              <w:rPr/>
            </w:rPrChange>
          </w:rPr>
          <w:delText xml:space="preserve"> Length: </w:delText>
        </w:r>
        <w:r w:rsidR="00EC28A9" w:rsidRPr="00116AAA" w:rsidDel="004128AE">
          <w:rPr>
            <w:rFonts w:ascii="Poppins" w:hAnsi="Poppins"/>
            <w:sz w:val="20"/>
            <w:szCs w:val="20"/>
            <w:lang w:eastAsia="ko-KR"/>
            <w:rPrChange w:id="10987" w:author="thuyhuynh" w:date="2023-05-08T11:25:00Z">
              <w:rPr>
                <w:lang w:eastAsia="ko-KR"/>
              </w:rPr>
            </w:rPrChange>
          </w:rPr>
          <w:delText>S</w:delText>
        </w:r>
        <w:r w:rsidRPr="00116AAA" w:rsidDel="004128AE">
          <w:rPr>
            <w:rFonts w:ascii="Poppins" w:hAnsi="Poppins"/>
            <w:sz w:val="20"/>
            <w:szCs w:val="20"/>
            <w:rPrChange w:id="10988" w:author="thuyhuynh" w:date="2023-05-08T11:25:00Z">
              <w:rPr/>
            </w:rPrChange>
          </w:rPr>
          <w:delText>ize of to-be-exchanged Data</w:delText>
        </w:r>
      </w:del>
    </w:p>
    <w:p w:rsidR="000E69CF" w:rsidRPr="00116AAA" w:rsidDel="004128AE" w:rsidRDefault="00EC28A9" w:rsidP="00CB68AF">
      <w:pPr>
        <w:pStyle w:val="ListParagraph"/>
        <w:numPr>
          <w:ilvl w:val="1"/>
          <w:numId w:val="7"/>
        </w:numPr>
        <w:rPr>
          <w:del w:id="10989" w:author="thuyhuynh" w:date="2022-03-30T15:29:00Z"/>
          <w:rFonts w:ascii="Poppins" w:hAnsi="Poppins"/>
          <w:sz w:val="20"/>
          <w:szCs w:val="20"/>
          <w:rPrChange w:id="10990" w:author="thuyhuynh" w:date="2023-05-08T11:25:00Z">
            <w:rPr>
              <w:del w:id="10991" w:author="thuyhuynh" w:date="2022-03-30T15:29:00Z"/>
            </w:rPr>
          </w:rPrChange>
        </w:rPr>
      </w:pPr>
      <w:del w:id="10992" w:author="thuyhuynh" w:date="2022-03-30T15:29:00Z">
        <w:r w:rsidRPr="00116AAA" w:rsidDel="004128AE">
          <w:rPr>
            <w:rFonts w:ascii="Poppins" w:hAnsi="Poppins"/>
            <w:sz w:val="20"/>
            <w:szCs w:val="20"/>
            <w:rPrChange w:id="10993" w:author="thuyhuynh" w:date="2023-05-08T11:25:00Z">
              <w:rPr/>
            </w:rPrChange>
          </w:rPr>
          <w:delText xml:space="preserve">Data: </w:delText>
        </w:r>
        <w:r w:rsidRPr="00116AAA" w:rsidDel="004128AE">
          <w:rPr>
            <w:rFonts w:ascii="Poppins" w:hAnsi="Poppins"/>
            <w:sz w:val="20"/>
            <w:szCs w:val="20"/>
            <w:lang w:eastAsia="ko-KR"/>
            <w:rPrChange w:id="10994" w:author="thuyhuynh" w:date="2023-05-08T11:25:00Z">
              <w:rPr>
                <w:lang w:eastAsia="ko-KR"/>
              </w:rPr>
            </w:rPrChange>
          </w:rPr>
          <w:delText>D</w:delText>
        </w:r>
        <w:r w:rsidR="000E69CF" w:rsidRPr="00116AAA" w:rsidDel="004128AE">
          <w:rPr>
            <w:rFonts w:ascii="Poppins" w:hAnsi="Poppins"/>
            <w:sz w:val="20"/>
            <w:szCs w:val="20"/>
            <w:rPrChange w:id="10995" w:author="thuyhuynh" w:date="2023-05-08T11:25:00Z">
              <w:rPr/>
            </w:rPrChange>
          </w:rPr>
          <w:delText>ata in binary</w:delText>
        </w:r>
      </w:del>
    </w:p>
    <w:p w:rsidR="000E69CF" w:rsidRPr="00116AAA" w:rsidDel="004128AE" w:rsidRDefault="000E69CF" w:rsidP="00CB68AF">
      <w:pPr>
        <w:pStyle w:val="ListParagraph"/>
        <w:numPr>
          <w:ilvl w:val="1"/>
          <w:numId w:val="7"/>
        </w:numPr>
        <w:rPr>
          <w:del w:id="10996" w:author="thuyhuynh" w:date="2022-03-30T15:29:00Z"/>
          <w:rFonts w:ascii="Poppins" w:hAnsi="Poppins"/>
          <w:sz w:val="20"/>
          <w:szCs w:val="20"/>
          <w:rPrChange w:id="10997" w:author="thuyhuynh" w:date="2023-05-08T11:25:00Z">
            <w:rPr>
              <w:del w:id="10998" w:author="thuyhuynh" w:date="2022-03-30T15:29:00Z"/>
            </w:rPr>
          </w:rPrChange>
        </w:rPr>
      </w:pPr>
      <w:del w:id="10999" w:author="thuyhuynh" w:date="2022-03-30T15:29:00Z">
        <w:r w:rsidRPr="00116AAA" w:rsidDel="004128AE">
          <w:rPr>
            <w:rFonts w:ascii="Poppins" w:hAnsi="Poppins"/>
            <w:sz w:val="20"/>
            <w:szCs w:val="20"/>
            <w:rPrChange w:id="11000" w:author="thuyhuynh" w:date="2023-05-08T11:25:00Z">
              <w:rPr/>
            </w:rPrChange>
          </w:rPr>
          <w:delText xml:space="preserve">Data </w:delText>
        </w:r>
        <w:r w:rsidR="00EC28A9" w:rsidRPr="00116AAA" w:rsidDel="004128AE">
          <w:rPr>
            <w:rFonts w:ascii="Poppins" w:hAnsi="Poppins"/>
            <w:sz w:val="20"/>
            <w:szCs w:val="20"/>
            <w:rPrChange w:id="11001" w:author="thuyhuynh" w:date="2023-05-08T11:25:00Z">
              <w:rPr/>
            </w:rPrChange>
          </w:rPr>
          <w:delText xml:space="preserve">Signature Length: </w:delText>
        </w:r>
        <w:r w:rsidR="00EC28A9" w:rsidRPr="00116AAA" w:rsidDel="004128AE">
          <w:rPr>
            <w:rFonts w:ascii="Poppins" w:hAnsi="Poppins"/>
            <w:sz w:val="20"/>
            <w:szCs w:val="20"/>
            <w:lang w:eastAsia="ko-KR"/>
            <w:rPrChange w:id="11002" w:author="thuyhuynh" w:date="2023-05-08T11:25:00Z">
              <w:rPr>
                <w:lang w:eastAsia="ko-KR"/>
              </w:rPr>
            </w:rPrChange>
          </w:rPr>
          <w:delText>S</w:delText>
        </w:r>
        <w:r w:rsidRPr="00116AAA" w:rsidDel="004128AE">
          <w:rPr>
            <w:rFonts w:ascii="Poppins" w:hAnsi="Poppins"/>
            <w:sz w:val="20"/>
            <w:szCs w:val="20"/>
            <w:rPrChange w:id="11003" w:author="thuyhuynh" w:date="2023-05-08T11:25:00Z">
              <w:rPr/>
            </w:rPrChange>
          </w:rPr>
          <w:delText>ize of Data Signature</w:delText>
        </w:r>
      </w:del>
    </w:p>
    <w:p w:rsidR="000E69CF" w:rsidRPr="00116AAA" w:rsidDel="004128AE" w:rsidRDefault="000E69CF" w:rsidP="00CB68AF">
      <w:pPr>
        <w:pStyle w:val="ListParagraph"/>
        <w:numPr>
          <w:ilvl w:val="1"/>
          <w:numId w:val="7"/>
        </w:numPr>
        <w:rPr>
          <w:del w:id="11004" w:author="thuyhuynh" w:date="2022-03-30T15:29:00Z"/>
          <w:rFonts w:ascii="Poppins" w:hAnsi="Poppins"/>
          <w:sz w:val="20"/>
          <w:szCs w:val="20"/>
          <w:rPrChange w:id="11005" w:author="thuyhuynh" w:date="2023-05-08T11:25:00Z">
            <w:rPr>
              <w:del w:id="11006" w:author="thuyhuynh" w:date="2022-03-30T15:29:00Z"/>
            </w:rPr>
          </w:rPrChange>
        </w:rPr>
      </w:pPr>
      <w:del w:id="11007" w:author="thuyhuynh" w:date="2022-03-30T15:29:00Z">
        <w:r w:rsidRPr="00116AAA" w:rsidDel="004128AE">
          <w:rPr>
            <w:rFonts w:ascii="Poppins" w:hAnsi="Poppins"/>
            <w:sz w:val="20"/>
            <w:szCs w:val="20"/>
            <w:rPrChange w:id="11008" w:author="thuyhuynh" w:date="2023-05-08T11:25:00Z">
              <w:rPr/>
            </w:rPrChange>
          </w:rPr>
          <w:delText>Data S</w:delText>
        </w:r>
        <w:r w:rsidR="00EC28A9" w:rsidRPr="00116AAA" w:rsidDel="004128AE">
          <w:rPr>
            <w:rFonts w:ascii="Poppins" w:hAnsi="Poppins"/>
            <w:sz w:val="20"/>
            <w:szCs w:val="20"/>
            <w:rPrChange w:id="11009" w:author="thuyhuynh" w:date="2023-05-08T11:25:00Z">
              <w:rPr/>
            </w:rPrChange>
          </w:rPr>
          <w:delText xml:space="preserve">ignature: </w:delText>
        </w:r>
        <w:r w:rsidR="00EC28A9" w:rsidRPr="00116AAA" w:rsidDel="004128AE">
          <w:rPr>
            <w:rFonts w:ascii="Poppins" w:hAnsi="Poppins"/>
            <w:sz w:val="20"/>
            <w:szCs w:val="20"/>
            <w:lang w:eastAsia="ko-KR"/>
            <w:rPrChange w:id="11010" w:author="thuyhuynh" w:date="2023-05-08T11:25:00Z">
              <w:rPr>
                <w:lang w:eastAsia="ko-KR"/>
              </w:rPr>
            </w:rPrChange>
          </w:rPr>
          <w:delText>B</w:delText>
        </w:r>
        <w:r w:rsidRPr="00116AAA" w:rsidDel="004128AE">
          <w:rPr>
            <w:rFonts w:ascii="Poppins" w:hAnsi="Poppins"/>
            <w:sz w:val="20"/>
            <w:szCs w:val="20"/>
            <w:rPrChange w:id="11011" w:author="thuyhuynh" w:date="2023-05-08T11:25:00Z">
              <w:rPr/>
            </w:rPrChange>
          </w:rPr>
          <w:delText>inary form of Data Signature signed by</w:delText>
        </w:r>
        <w:r w:rsidR="000509AE" w:rsidRPr="00116AAA" w:rsidDel="004128AE">
          <w:rPr>
            <w:rFonts w:ascii="Poppins" w:hAnsi="Poppins"/>
            <w:sz w:val="20"/>
            <w:szCs w:val="20"/>
            <w:rPrChange w:id="11012" w:author="thuyhuynh" w:date="2023-05-08T11:25:00Z">
              <w:rPr/>
            </w:rPrChange>
          </w:rPr>
          <w:delText xml:space="preserve"> </w:delText>
        </w:r>
        <w:r w:rsidRPr="00116AAA" w:rsidDel="004128AE">
          <w:rPr>
            <w:rFonts w:ascii="Poppins" w:hAnsi="Poppins"/>
            <w:sz w:val="20"/>
            <w:szCs w:val="20"/>
            <w:rPrChange w:id="11013" w:author="thuyhuynh" w:date="2023-05-08T11:25:00Z">
              <w:rPr/>
            </w:rPrChange>
          </w:rPr>
          <w:delText xml:space="preserve">the private key </w:delText>
        </w:r>
        <w:r w:rsidRPr="00116AAA" w:rsidDel="004128AE">
          <w:rPr>
            <w:rFonts w:ascii="Poppins" w:hAnsi="Poppins"/>
            <w:b/>
            <w:sz w:val="20"/>
            <w:szCs w:val="20"/>
            <w:rPrChange w:id="11014" w:author="thuyhuynh" w:date="2023-05-08T11:25:00Z">
              <w:rPr>
                <w:b/>
              </w:rPr>
            </w:rPrChange>
          </w:rPr>
          <w:delText>CRCam</w:delText>
        </w:r>
      </w:del>
    </w:p>
    <w:p w:rsidR="000E69CF" w:rsidRPr="00116AAA" w:rsidDel="004128AE" w:rsidRDefault="000E69CF" w:rsidP="000E69CF">
      <w:pPr>
        <w:pStyle w:val="ListParagraph"/>
        <w:rPr>
          <w:del w:id="11015" w:author="thuyhuynh" w:date="2022-03-30T15:29:00Z"/>
          <w:rFonts w:ascii="Poppins" w:hAnsi="Poppins"/>
          <w:sz w:val="20"/>
          <w:szCs w:val="20"/>
          <w:rPrChange w:id="11016" w:author="thuyhuynh" w:date="2023-05-08T11:25:00Z">
            <w:rPr>
              <w:del w:id="11017" w:author="thuyhuynh" w:date="2022-03-30T15:29:00Z"/>
            </w:rPr>
          </w:rPrChange>
        </w:rPr>
      </w:pPr>
    </w:p>
    <w:p w:rsidR="000E69CF" w:rsidRPr="00116AAA" w:rsidDel="004128AE" w:rsidRDefault="000E69CF" w:rsidP="00CB68AF">
      <w:pPr>
        <w:pStyle w:val="ListParagraph"/>
        <w:numPr>
          <w:ilvl w:val="0"/>
          <w:numId w:val="7"/>
        </w:numPr>
        <w:rPr>
          <w:del w:id="11018" w:author="thuyhuynh" w:date="2022-03-30T15:29:00Z"/>
          <w:rFonts w:ascii="Poppins" w:hAnsi="Poppins"/>
          <w:sz w:val="20"/>
          <w:szCs w:val="20"/>
          <w:rPrChange w:id="11019" w:author="thuyhuynh" w:date="2023-05-08T11:25:00Z">
            <w:rPr>
              <w:del w:id="11020" w:author="thuyhuynh" w:date="2022-03-30T15:29:00Z"/>
            </w:rPr>
          </w:rPrChange>
        </w:rPr>
      </w:pPr>
      <w:del w:id="11021" w:author="thuyhuynh" w:date="2022-03-30T15:29:00Z">
        <w:r w:rsidRPr="00116AAA" w:rsidDel="004128AE">
          <w:rPr>
            <w:rFonts w:ascii="Poppins" w:hAnsi="Poppins"/>
            <w:sz w:val="20"/>
            <w:szCs w:val="20"/>
            <w:rPrChange w:id="11022" w:author="thuyhuynh" w:date="2023-05-08T11:25:00Z">
              <w:rPr/>
            </w:rPrChange>
          </w:rPr>
          <w:delText>Next, the Signed Data BLOB will be encrypted using a random 256-bit AES key and a random Initialization Vector to form an</w:delText>
        </w:r>
        <w:r w:rsidR="000509AE" w:rsidRPr="00116AAA" w:rsidDel="004128AE">
          <w:rPr>
            <w:rFonts w:ascii="Poppins" w:hAnsi="Poppins"/>
            <w:sz w:val="20"/>
            <w:szCs w:val="20"/>
            <w:rPrChange w:id="11023" w:author="thuyhuynh" w:date="2023-05-08T11:25:00Z">
              <w:rPr/>
            </w:rPrChange>
          </w:rPr>
          <w:delText xml:space="preserve"> </w:delText>
        </w:r>
        <w:r w:rsidRPr="00116AAA" w:rsidDel="004128AE">
          <w:rPr>
            <w:rFonts w:ascii="Poppins" w:hAnsi="Poppins"/>
            <w:sz w:val="20"/>
            <w:szCs w:val="20"/>
            <w:rPrChange w:id="11024" w:author="thuyhuynh" w:date="2023-05-08T11:25:00Z">
              <w:rPr/>
            </w:rPrChange>
          </w:rPr>
          <w:delText>Encrypted Signed Data.</w:delText>
        </w:r>
        <w:r w:rsidR="000509AE" w:rsidRPr="00116AAA" w:rsidDel="004128AE">
          <w:rPr>
            <w:rFonts w:ascii="Poppins" w:hAnsi="Poppins"/>
            <w:sz w:val="20"/>
            <w:szCs w:val="20"/>
            <w:rPrChange w:id="11025" w:author="thuyhuynh" w:date="2023-05-08T11:25:00Z">
              <w:rPr/>
            </w:rPrChange>
          </w:rPr>
          <w:delText xml:space="preserve"> </w:delText>
        </w:r>
        <w:r w:rsidRPr="00116AAA" w:rsidDel="004128AE">
          <w:rPr>
            <w:rFonts w:ascii="Poppins" w:hAnsi="Poppins"/>
            <w:sz w:val="20"/>
            <w:szCs w:val="20"/>
            <w:rPrChange w:id="11026" w:author="thuyhuynh" w:date="2023-05-08T11:25:00Z">
              <w:rPr/>
            </w:rPrChange>
          </w:rPr>
          <w:delText>The symmetric</w:delText>
        </w:r>
        <w:r w:rsidR="000509AE" w:rsidRPr="00116AAA" w:rsidDel="004128AE">
          <w:rPr>
            <w:rFonts w:ascii="Poppins" w:hAnsi="Poppins"/>
            <w:sz w:val="20"/>
            <w:szCs w:val="20"/>
            <w:rPrChange w:id="11027" w:author="thuyhuynh" w:date="2023-05-08T11:25:00Z">
              <w:rPr/>
            </w:rPrChange>
          </w:rPr>
          <w:delText xml:space="preserve"> </w:delText>
        </w:r>
        <w:r w:rsidRPr="00116AAA" w:rsidDel="004128AE">
          <w:rPr>
            <w:rFonts w:ascii="Poppins" w:hAnsi="Poppins"/>
            <w:sz w:val="20"/>
            <w:szCs w:val="20"/>
            <w:rPrChange w:id="11028" w:author="thuyhuynh" w:date="2023-05-08T11:25:00Z">
              <w:rPr/>
            </w:rPrChange>
          </w:rPr>
          <w:delText>encryption uses CBC cipher mode and PKCS</w:delText>
        </w:r>
        <w:r w:rsidR="005C12EE" w:rsidRPr="00116AAA" w:rsidDel="004128AE">
          <w:rPr>
            <w:rFonts w:ascii="Poppins" w:hAnsi="Poppins"/>
            <w:sz w:val="20"/>
            <w:szCs w:val="20"/>
            <w:lang w:eastAsia="ko-KR"/>
            <w:rPrChange w:id="11029" w:author="thuyhuynh" w:date="2023-05-08T11:25:00Z">
              <w:rPr>
                <w:lang w:eastAsia="ko-KR"/>
              </w:rPr>
            </w:rPrChange>
          </w:rPr>
          <w:delText xml:space="preserve"> </w:delText>
        </w:r>
        <w:r w:rsidRPr="00116AAA" w:rsidDel="004128AE">
          <w:rPr>
            <w:rFonts w:ascii="Poppins" w:hAnsi="Poppins"/>
            <w:sz w:val="20"/>
            <w:szCs w:val="20"/>
            <w:rPrChange w:id="11030" w:author="thuyhuynh" w:date="2023-05-08T11:25:00Z">
              <w:rPr/>
            </w:rPrChange>
          </w:rPr>
          <w:delText>#5 padding scheme.</w:delText>
        </w:r>
      </w:del>
    </w:p>
    <w:p w:rsidR="008D0823" w:rsidRPr="00116AAA" w:rsidDel="004128AE" w:rsidRDefault="008D0823">
      <w:pPr>
        <w:pStyle w:val="ListParagraph"/>
        <w:rPr>
          <w:del w:id="11031" w:author="thuyhuynh" w:date="2022-03-30T15:29:00Z"/>
          <w:rFonts w:ascii="Poppins" w:hAnsi="Poppins"/>
          <w:sz w:val="20"/>
          <w:szCs w:val="20"/>
          <w:rPrChange w:id="11032" w:author="thuyhuynh" w:date="2023-05-08T11:25:00Z">
            <w:rPr>
              <w:del w:id="11033" w:author="thuyhuynh" w:date="2022-03-30T15:29:00Z"/>
            </w:rPr>
          </w:rPrChange>
        </w:rPr>
      </w:pPr>
    </w:p>
    <w:p w:rsidR="000E69CF" w:rsidRPr="00116AAA" w:rsidDel="004128AE" w:rsidRDefault="005C12EE" w:rsidP="00CB68AF">
      <w:pPr>
        <w:pStyle w:val="ListParagraph"/>
        <w:numPr>
          <w:ilvl w:val="0"/>
          <w:numId w:val="7"/>
        </w:numPr>
        <w:rPr>
          <w:del w:id="11034" w:author="thuyhuynh" w:date="2022-03-30T15:29:00Z"/>
          <w:rFonts w:ascii="Poppins" w:hAnsi="Poppins"/>
          <w:sz w:val="20"/>
          <w:szCs w:val="20"/>
          <w:rPrChange w:id="11035" w:author="thuyhuynh" w:date="2023-05-08T11:25:00Z">
            <w:rPr>
              <w:del w:id="11036" w:author="thuyhuynh" w:date="2022-03-30T15:29:00Z"/>
            </w:rPr>
          </w:rPrChange>
        </w:rPr>
      </w:pPr>
      <w:del w:id="11037" w:author="thuyhuynh" w:date="2022-03-30T15:29:00Z">
        <w:r w:rsidRPr="00116AAA" w:rsidDel="004128AE">
          <w:rPr>
            <w:rFonts w:ascii="Poppins" w:hAnsi="Poppins"/>
            <w:sz w:val="20"/>
            <w:szCs w:val="20"/>
            <w:lang w:eastAsia="ko-KR"/>
            <w:rPrChange w:id="11038" w:author="thuyhuynh" w:date="2023-05-08T11:25:00Z">
              <w:rPr>
                <w:lang w:eastAsia="ko-KR"/>
              </w:rPr>
            </w:rPrChange>
          </w:rPr>
          <w:delText>Next</w:delText>
        </w:r>
        <w:r w:rsidR="000E69CF" w:rsidRPr="00116AAA" w:rsidDel="004128AE">
          <w:rPr>
            <w:rFonts w:ascii="Poppins" w:hAnsi="Poppins"/>
            <w:sz w:val="20"/>
            <w:szCs w:val="20"/>
            <w:rPrChange w:id="11039" w:author="thuyhuynh" w:date="2023-05-08T11:25:00Z">
              <w:rPr/>
            </w:rPrChange>
          </w:rPr>
          <w:delText xml:space="preserve">, the AES key and Initialization Vector will be encrypted with user’s public key </w:delText>
        </w:r>
        <w:r w:rsidR="000E69CF" w:rsidRPr="00116AAA" w:rsidDel="004128AE">
          <w:rPr>
            <w:rFonts w:ascii="Poppins" w:hAnsi="Poppins"/>
            <w:b/>
            <w:sz w:val="20"/>
            <w:szCs w:val="20"/>
            <w:rPrChange w:id="11040" w:author="thuyhuynh" w:date="2023-05-08T11:25:00Z">
              <w:rPr>
                <w:b/>
              </w:rPr>
            </w:rPrChange>
          </w:rPr>
          <w:delText>CUCust</w:delText>
        </w:r>
        <w:r w:rsidR="000E69CF" w:rsidRPr="00116AAA" w:rsidDel="004128AE">
          <w:rPr>
            <w:rFonts w:ascii="Poppins" w:hAnsi="Poppins"/>
            <w:sz w:val="20"/>
            <w:szCs w:val="20"/>
            <w:rPrChange w:id="11041" w:author="thuyhuynh" w:date="2023-05-08T11:25:00Z">
              <w:rPr/>
            </w:rPrChange>
          </w:rPr>
          <w:delText xml:space="preserve"> (receiver’s public key). The asymmetric</w:delText>
        </w:r>
        <w:r w:rsidR="000509AE" w:rsidRPr="00116AAA" w:rsidDel="004128AE">
          <w:rPr>
            <w:rFonts w:ascii="Poppins" w:hAnsi="Poppins"/>
            <w:sz w:val="20"/>
            <w:szCs w:val="20"/>
            <w:rPrChange w:id="11042" w:author="thuyhuynh" w:date="2023-05-08T11:25:00Z">
              <w:rPr/>
            </w:rPrChange>
          </w:rPr>
          <w:delText xml:space="preserve"> </w:delText>
        </w:r>
        <w:r w:rsidR="000E69CF" w:rsidRPr="00116AAA" w:rsidDel="004128AE">
          <w:rPr>
            <w:rFonts w:ascii="Poppins" w:hAnsi="Poppins"/>
            <w:sz w:val="20"/>
            <w:szCs w:val="20"/>
            <w:rPrChange w:id="11043" w:author="thuyhuynh" w:date="2023-05-08T11:25:00Z">
              <w:rPr/>
            </w:rPrChange>
          </w:rPr>
          <w:delText>encryption uses PKCS</w:delText>
        </w:r>
        <w:r w:rsidRPr="00116AAA" w:rsidDel="004128AE">
          <w:rPr>
            <w:rFonts w:ascii="Poppins" w:hAnsi="Poppins"/>
            <w:sz w:val="20"/>
            <w:szCs w:val="20"/>
            <w:lang w:eastAsia="ko-KR"/>
            <w:rPrChange w:id="11044" w:author="thuyhuynh" w:date="2023-05-08T11:25:00Z">
              <w:rPr>
                <w:lang w:eastAsia="ko-KR"/>
              </w:rPr>
            </w:rPrChange>
          </w:rPr>
          <w:delText xml:space="preserve"> </w:delText>
        </w:r>
        <w:r w:rsidR="000E69CF" w:rsidRPr="00116AAA" w:rsidDel="004128AE">
          <w:rPr>
            <w:rFonts w:ascii="Poppins" w:hAnsi="Poppins"/>
            <w:sz w:val="20"/>
            <w:szCs w:val="20"/>
            <w:rPrChange w:id="11045" w:author="thuyhuynh" w:date="2023-05-08T11:25:00Z">
              <w:rPr/>
            </w:rPrChange>
          </w:rPr>
          <w:delText xml:space="preserve">#1 block type 2. </w:delText>
        </w:r>
      </w:del>
    </w:p>
    <w:p w:rsidR="008D0823" w:rsidRPr="00116AAA" w:rsidDel="004128AE" w:rsidRDefault="008D0823">
      <w:pPr>
        <w:pStyle w:val="ListParagraph"/>
        <w:rPr>
          <w:del w:id="11046" w:author="thuyhuynh" w:date="2022-03-30T15:29:00Z"/>
          <w:rFonts w:ascii="Poppins" w:hAnsi="Poppins"/>
          <w:sz w:val="20"/>
          <w:szCs w:val="20"/>
          <w:rPrChange w:id="11047" w:author="thuyhuynh" w:date="2023-05-08T11:25:00Z">
            <w:rPr>
              <w:del w:id="11048" w:author="thuyhuynh" w:date="2022-03-30T15:29:00Z"/>
            </w:rPr>
          </w:rPrChange>
        </w:rPr>
      </w:pPr>
    </w:p>
    <w:p w:rsidR="000E69CF" w:rsidRPr="00116AAA" w:rsidDel="004128AE" w:rsidRDefault="005C12EE" w:rsidP="00CB68AF">
      <w:pPr>
        <w:pStyle w:val="ListParagraph"/>
        <w:numPr>
          <w:ilvl w:val="0"/>
          <w:numId w:val="7"/>
        </w:numPr>
        <w:rPr>
          <w:del w:id="11049" w:author="thuyhuynh" w:date="2022-03-30T15:29:00Z"/>
          <w:rFonts w:ascii="Poppins" w:hAnsi="Poppins"/>
          <w:sz w:val="20"/>
          <w:szCs w:val="20"/>
          <w:rPrChange w:id="11050" w:author="thuyhuynh" w:date="2023-05-08T11:25:00Z">
            <w:rPr>
              <w:del w:id="11051" w:author="thuyhuynh" w:date="2022-03-30T15:29:00Z"/>
            </w:rPr>
          </w:rPrChange>
        </w:rPr>
      </w:pPr>
      <w:del w:id="11052" w:author="thuyhuynh" w:date="2022-03-30T15:29:00Z">
        <w:r w:rsidRPr="00116AAA" w:rsidDel="004128AE">
          <w:rPr>
            <w:rFonts w:ascii="Poppins" w:hAnsi="Poppins"/>
            <w:sz w:val="20"/>
            <w:szCs w:val="20"/>
            <w:lang w:eastAsia="ko-KR"/>
            <w:rPrChange w:id="11053" w:author="thuyhuynh" w:date="2023-05-08T11:25:00Z">
              <w:rPr>
                <w:lang w:eastAsia="ko-KR"/>
              </w:rPr>
            </w:rPrChange>
          </w:rPr>
          <w:delText>Last</w:delText>
        </w:r>
        <w:r w:rsidR="000E69CF" w:rsidRPr="00116AAA" w:rsidDel="004128AE">
          <w:rPr>
            <w:rFonts w:ascii="Poppins" w:hAnsi="Poppins"/>
            <w:sz w:val="20"/>
            <w:szCs w:val="20"/>
            <w:rPrChange w:id="11054" w:author="thuyhuynh" w:date="2023-05-08T11:25:00Z">
              <w:rPr/>
            </w:rPrChange>
          </w:rPr>
          <w:delText>ly, the ready-to-be-exchanged</w:delText>
        </w:r>
        <w:r w:rsidR="000509AE" w:rsidRPr="00116AAA" w:rsidDel="004128AE">
          <w:rPr>
            <w:rFonts w:ascii="Poppins" w:hAnsi="Poppins"/>
            <w:sz w:val="20"/>
            <w:szCs w:val="20"/>
            <w:rPrChange w:id="11055" w:author="thuyhuynh" w:date="2023-05-08T11:25:00Z">
              <w:rPr/>
            </w:rPrChange>
          </w:rPr>
          <w:delText xml:space="preserve"> </w:delText>
        </w:r>
        <w:r w:rsidR="000E69CF" w:rsidRPr="00116AAA" w:rsidDel="004128AE">
          <w:rPr>
            <w:rFonts w:ascii="Poppins" w:hAnsi="Poppins"/>
            <w:sz w:val="20"/>
            <w:szCs w:val="20"/>
            <w:rPrChange w:id="11056" w:author="thuyhuynh" w:date="2023-05-08T11:25:00Z">
              <w:rPr/>
            </w:rPrChange>
          </w:rPr>
          <w:delText>data</w:delText>
        </w:r>
        <w:r w:rsidR="000509AE" w:rsidRPr="00116AAA" w:rsidDel="004128AE">
          <w:rPr>
            <w:rFonts w:ascii="Poppins" w:hAnsi="Poppins"/>
            <w:sz w:val="20"/>
            <w:szCs w:val="20"/>
            <w:rPrChange w:id="11057" w:author="thuyhuynh" w:date="2023-05-08T11:25:00Z">
              <w:rPr/>
            </w:rPrChange>
          </w:rPr>
          <w:delText xml:space="preserve"> </w:delText>
        </w:r>
        <w:r w:rsidR="000E69CF" w:rsidRPr="00116AAA" w:rsidDel="004128AE">
          <w:rPr>
            <w:rFonts w:ascii="Poppins" w:hAnsi="Poppins"/>
            <w:sz w:val="20"/>
            <w:szCs w:val="20"/>
            <w:rPrChange w:id="11058" w:author="thuyhuynh" w:date="2023-05-08T11:25:00Z">
              <w:rPr/>
            </w:rPrChange>
          </w:rPr>
          <w:delText>including the Encrypted Signed Data and the Encrypted Session Key Data will be organized as an Encrypted Data and sent to user.</w:delText>
        </w:r>
      </w:del>
    </w:p>
    <w:p w:rsidR="000E69CF" w:rsidRPr="00116AAA" w:rsidDel="004128AE" w:rsidRDefault="00C04588" w:rsidP="000E69CF">
      <w:pPr>
        <w:jc w:val="center"/>
        <w:rPr>
          <w:del w:id="11059" w:author="thuyhuynh" w:date="2022-03-30T15:29:00Z"/>
          <w:rFonts w:ascii="Poppins" w:hAnsi="Poppins"/>
          <w:sz w:val="20"/>
          <w:szCs w:val="20"/>
          <w:lang w:eastAsia="ko-KR"/>
          <w:rPrChange w:id="11060" w:author="thuyhuynh" w:date="2023-05-08T11:25:00Z">
            <w:rPr>
              <w:del w:id="11061" w:author="thuyhuynh" w:date="2022-03-30T15:29:00Z"/>
              <w:lang w:eastAsia="ko-KR"/>
            </w:rPr>
          </w:rPrChange>
        </w:rPr>
      </w:pPr>
      <w:del w:id="11062" w:author="thuyhuynh" w:date="2022-03-30T15:29:00Z">
        <w:r w:rsidRPr="00116AAA" w:rsidDel="004128AE">
          <w:rPr>
            <w:rFonts w:ascii="Poppins" w:hAnsi="Poppins"/>
            <w:noProof/>
            <w:sz w:val="20"/>
            <w:szCs w:val="20"/>
            <w:rPrChange w:id="11063">
              <w:rPr>
                <w:noProof/>
              </w:rPr>
            </w:rPrChange>
          </w:rPr>
          <mc:AlternateContent>
            <mc:Choice Requires="wpc">
              <w:drawing>
                <wp:inline distT="0" distB="0" distL="0" distR="0" wp14:anchorId="340E6F74" wp14:editId="28D67F2C">
                  <wp:extent cx="5577840" cy="1166495"/>
                  <wp:effectExtent l="0" t="0" r="0" b="0"/>
                  <wp:docPr id="61" name="Canvas 3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7" name="Rectangle 33"/>
                          <wps:cNvSpPr>
                            <a:spLocks noChangeArrowheads="1"/>
                          </wps:cNvSpPr>
                          <wps:spPr bwMode="auto">
                            <a:xfrm>
                              <a:off x="237702" y="237719"/>
                              <a:ext cx="851906" cy="856170"/>
                            </a:xfrm>
                            <a:prstGeom prst="rect">
                              <a:avLst/>
                            </a:prstGeom>
                            <a:solidFill>
                              <a:srgbClr val="FFFFCC"/>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Default="003E7815" w:rsidP="000E69CF">
                                <w:pPr>
                                  <w:jc w:val="center"/>
                                  <w:rPr>
                                    <w:b/>
                                    <w:color w:val="365F91" w:themeColor="accent1" w:themeShade="BF"/>
                                    <w:sz w:val="18"/>
                                  </w:rPr>
                                </w:pPr>
                                <w:r>
                                  <w:rPr>
                                    <w:b/>
                                    <w:color w:val="365F91" w:themeColor="accent1" w:themeShade="BF"/>
                                    <w:sz w:val="18"/>
                                  </w:rPr>
                                  <w:t>Encrypted</w:t>
                                </w:r>
                              </w:p>
                              <w:p w:rsidR="003E7815" w:rsidRPr="00A01BE0" w:rsidRDefault="003E7815" w:rsidP="000E69CF">
                                <w:pPr>
                                  <w:jc w:val="center"/>
                                  <w:rPr>
                                    <w:b/>
                                    <w:color w:val="365F91" w:themeColor="accent1" w:themeShade="BF"/>
                                    <w:sz w:val="18"/>
                                  </w:rPr>
                                </w:pPr>
                                <w:r w:rsidRPr="00A01BE0">
                                  <w:rPr>
                                    <w:b/>
                                    <w:color w:val="365F91" w:themeColor="accent1" w:themeShade="BF"/>
                                    <w:sz w:val="18"/>
                                  </w:rPr>
                                  <w:t xml:space="preserve">Signed </w:t>
                                </w:r>
                                <w:r>
                                  <w:rPr>
                                    <w:b/>
                                    <w:color w:val="365F91" w:themeColor="accent1" w:themeShade="BF"/>
                                    <w:sz w:val="18"/>
                                  </w:rPr>
                                  <w:t>Data</w:t>
                                </w:r>
                                <w:r w:rsidRPr="00A01BE0">
                                  <w:rPr>
                                    <w:b/>
                                    <w:color w:val="365F91" w:themeColor="accent1" w:themeShade="BF"/>
                                    <w:sz w:val="18"/>
                                  </w:rPr>
                                  <w:t xml:space="preserve"> Length</w:t>
                                </w:r>
                              </w:p>
                              <w:p w:rsidR="003E7815" w:rsidRDefault="003E7815" w:rsidP="000E69CF">
                                <w:pPr>
                                  <w:jc w:val="center"/>
                                </w:pPr>
                                <w:r w:rsidRPr="00B43C33">
                                  <w:t>(4 bytes)</w:t>
                                </w:r>
                              </w:p>
                            </w:txbxContent>
                          </wps:txbx>
                          <wps:bodyPr rot="0" vert="horz" wrap="square" lIns="91440" tIns="45720" rIns="91440" bIns="45720" anchor="ctr" anchorCtr="0" upright="1">
                            <a:noAutofit/>
                          </wps:bodyPr>
                        </wps:wsp>
                        <wps:wsp>
                          <wps:cNvPr id="58" name="Rectangle 34"/>
                          <wps:cNvSpPr>
                            <a:spLocks noChangeArrowheads="1"/>
                          </wps:cNvSpPr>
                          <wps:spPr bwMode="auto">
                            <a:xfrm>
                              <a:off x="1089608" y="237719"/>
                              <a:ext cx="1698912" cy="856170"/>
                            </a:xfrm>
                            <a:prstGeom prst="rect">
                              <a:avLst/>
                            </a:prstGeom>
                            <a:solidFill>
                              <a:srgbClr val="FFFF99"/>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5A4387" w:rsidRDefault="003E7815" w:rsidP="000E69CF">
                                <w:pPr>
                                  <w:jc w:val="center"/>
                                  <w:rPr>
                                    <w:b/>
                                    <w:color w:val="365F91" w:themeColor="accent1" w:themeShade="BF"/>
                                  </w:rPr>
                                </w:pPr>
                                <w:r>
                                  <w:rPr>
                                    <w:b/>
                                    <w:color w:val="365F91" w:themeColor="accent1" w:themeShade="BF"/>
                                  </w:rPr>
                                  <w:t>Encrypted Signed Data</w:t>
                                </w:r>
                              </w:p>
                            </w:txbxContent>
                          </wps:txbx>
                          <wps:bodyPr rot="0" vert="horz" wrap="square" lIns="91440" tIns="45720" rIns="91440" bIns="45720" anchor="ctr" anchorCtr="0" upright="1">
                            <a:noAutofit/>
                          </wps:bodyPr>
                        </wps:wsp>
                        <wps:wsp>
                          <wps:cNvPr id="59" name="Rectangle 35"/>
                          <wps:cNvSpPr>
                            <a:spLocks noChangeArrowheads="1"/>
                          </wps:cNvSpPr>
                          <wps:spPr bwMode="auto">
                            <a:xfrm>
                              <a:off x="2788520" y="237719"/>
                              <a:ext cx="851006" cy="856170"/>
                            </a:xfrm>
                            <a:prstGeom prst="rect">
                              <a:avLst/>
                            </a:prstGeom>
                            <a:solidFill>
                              <a:srgbClr val="FFFFCC"/>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7276AE" w:rsidRDefault="003E7815" w:rsidP="000E69CF">
                                <w:pPr>
                                  <w:jc w:val="center"/>
                                  <w:rPr>
                                    <w:b/>
                                    <w:color w:val="365F91" w:themeColor="accent1" w:themeShade="BF"/>
                                    <w:sz w:val="18"/>
                                  </w:rPr>
                                </w:pPr>
                                <w:r w:rsidRPr="007276AE">
                                  <w:rPr>
                                    <w:b/>
                                    <w:color w:val="365F91" w:themeColor="accent1" w:themeShade="BF"/>
                                    <w:sz w:val="18"/>
                                  </w:rPr>
                                  <w:t xml:space="preserve">Encrypted </w:t>
                                </w:r>
                                <w:r>
                                  <w:rPr>
                                    <w:b/>
                                    <w:color w:val="365F91" w:themeColor="accent1" w:themeShade="BF"/>
                                    <w:sz w:val="18"/>
                                  </w:rPr>
                                  <w:t>Session</w:t>
                                </w:r>
                                <w:r w:rsidRPr="007276AE">
                                  <w:rPr>
                                    <w:b/>
                                    <w:color w:val="365F91" w:themeColor="accent1" w:themeShade="BF"/>
                                    <w:sz w:val="18"/>
                                  </w:rPr>
                                  <w:t xml:space="preserve"> Key Length</w:t>
                                </w:r>
                              </w:p>
                              <w:p w:rsidR="003E7815" w:rsidRDefault="003E7815" w:rsidP="000E69CF">
                                <w:pPr>
                                  <w:jc w:val="center"/>
                                </w:pPr>
                                <w:r w:rsidRPr="00B43C33">
                                  <w:t>(4 bytes)</w:t>
                                </w:r>
                              </w:p>
                            </w:txbxContent>
                          </wps:txbx>
                          <wps:bodyPr rot="0" vert="horz" wrap="square" lIns="91440" tIns="45720" rIns="91440" bIns="45720" anchor="ctr" anchorCtr="0" upright="1">
                            <a:noAutofit/>
                          </wps:bodyPr>
                        </wps:wsp>
                        <wps:wsp>
                          <wps:cNvPr id="60" name="Rectangle 36"/>
                          <wps:cNvSpPr>
                            <a:spLocks noChangeArrowheads="1"/>
                          </wps:cNvSpPr>
                          <wps:spPr bwMode="auto">
                            <a:xfrm>
                              <a:off x="3639526" y="237719"/>
                              <a:ext cx="1699712" cy="856170"/>
                            </a:xfrm>
                            <a:prstGeom prst="rect">
                              <a:avLst/>
                            </a:prstGeom>
                            <a:solidFill>
                              <a:srgbClr val="FFFF99"/>
                            </a:solidFill>
                            <a:ln w="19050">
                              <a:solidFill>
                                <a:srgbClr val="000000"/>
                              </a:solidFill>
                              <a:miter lim="800000"/>
                              <a:headEnd/>
                              <a:tailEnd/>
                            </a:ln>
                            <a:effectLst>
                              <a:outerShdw dist="107763" dir="18900000" algn="ctr" rotWithShape="0">
                                <a:srgbClr val="808080">
                                  <a:alpha val="50000"/>
                                </a:srgbClr>
                              </a:outerShdw>
                            </a:effectLst>
                          </wps:spPr>
                          <wps:txbx>
                            <w:txbxContent>
                              <w:p w:rsidR="003E7815" w:rsidRPr="005A4387" w:rsidRDefault="003E7815" w:rsidP="000E69CF">
                                <w:pPr>
                                  <w:jc w:val="center"/>
                                  <w:rPr>
                                    <w:b/>
                                    <w:color w:val="365F91" w:themeColor="accent1" w:themeShade="BF"/>
                                  </w:rPr>
                                </w:pPr>
                                <w:r>
                                  <w:rPr>
                                    <w:b/>
                                    <w:color w:val="365F91" w:themeColor="accent1" w:themeShade="BF"/>
                                  </w:rPr>
                                  <w:t>Encrypted Session Key Data</w:t>
                                </w:r>
                              </w:p>
                              <w:p w:rsidR="003E7815" w:rsidRDefault="003E7815" w:rsidP="000E69CF">
                                <w:pPr>
                                  <w:jc w:val="center"/>
                                </w:pPr>
                                <w:r w:rsidRPr="00B43C33">
                                  <w:t>(</w:t>
                                </w:r>
                                <w:r>
                                  <w:t>RSA-encrypted</w:t>
                                </w:r>
                                <w:r w:rsidRPr="00B43C33">
                                  <w:t>)</w:t>
                                </w:r>
                              </w:p>
                            </w:txbxContent>
                          </wps:txbx>
                          <wps:bodyPr rot="0" vert="horz" wrap="square" lIns="91440" tIns="45720" rIns="91440" bIns="45720" anchor="ctr" anchorCtr="0" upright="1">
                            <a:noAutofit/>
                          </wps:bodyPr>
                        </wps:wsp>
                      </wpc:wpc>
                    </a:graphicData>
                  </a:graphic>
                </wp:inline>
              </w:drawing>
            </mc:Choice>
            <mc:Fallback>
              <w:pict>
                <v:group id="Canvas 31" o:spid="_x0000_s1085" editas="canvas" style="width:439.2pt;height:91.85pt;mso-position-horizontal-relative:char;mso-position-vertical-relative:line" coordsize="55778,116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">
                  <v:shape id="_x0000_s1086" type="#_x0000_t75" style="position:absolute;width:55778;height:11664;visibility:visible;mso-wrap-style:square">
                    <v:fill o:detectmouseclick="t"/>
                    <v:path o:connecttype="none"/>
                  </v:shape>
                  <v:rect id="Rectangle 33" o:spid="_x0000_s1087" style="position:absolute;left:2377;top:2377;width:8519;height:8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FJC8IA&#10;AADbAAAADwAAAGRycy9kb3ducmV2LnhtbESPQWsCMRSE7wX/Q3iCl6KJglVWo4gotLe6iufn5rlZ&#10;3Lwsm6jbf98IhR6HmfmGWa47V4sHtaHyrGE8UiCIC28qLjWcjvvhHESIyAZrz6ThhwKsV723JWbG&#10;P/lAjzyWIkE4ZKjBxthkUobCksMw8g1x8q6+dRiTbEtpWnwmuKvlRKkP6bDitGCxoa2l4pbfnYbZ&#10;6eu2C/Z9ftmrQ7wq+33O76XWg363WYCI1MX/8F/702iYzuD1Jf0Auf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oUkLwgAAANsAAAAPAAAAAAAAAAAAAAAAAJgCAABkcnMvZG93&#10;bnJldi54bWxQSwUGAAAAAAQABAD1AAAAhwMAAAAA&#10;" fillcolor="#ffc" strokeweight="1.5pt">
                    <v:shadow on="t" opacity=".5" offset="6pt,-6pt"/>
                    <v:textbox>
                      <w:txbxContent>
                        <w:p w:rsidR="003E7815" w:rsidRDefault="003E7815" w:rsidP="000E69CF">
                          <w:pPr>
                            <w:jc w:val="center"/>
                            <w:rPr>
                              <w:b/>
                              <w:color w:val="365F91" w:themeColor="accent1" w:themeShade="BF"/>
                              <w:sz w:val="18"/>
                            </w:rPr>
                          </w:pPr>
                          <w:r>
                            <w:rPr>
                              <w:b/>
                              <w:color w:val="365F91" w:themeColor="accent1" w:themeShade="BF"/>
                              <w:sz w:val="18"/>
                            </w:rPr>
                            <w:t>Encrypted</w:t>
                          </w:r>
                        </w:p>
                        <w:p w:rsidR="003E7815" w:rsidRPr="00A01BE0" w:rsidRDefault="003E7815" w:rsidP="000E69CF">
                          <w:pPr>
                            <w:jc w:val="center"/>
                            <w:rPr>
                              <w:b/>
                              <w:color w:val="365F91" w:themeColor="accent1" w:themeShade="BF"/>
                              <w:sz w:val="18"/>
                            </w:rPr>
                          </w:pPr>
                          <w:r w:rsidRPr="00A01BE0">
                            <w:rPr>
                              <w:b/>
                              <w:color w:val="365F91" w:themeColor="accent1" w:themeShade="BF"/>
                              <w:sz w:val="18"/>
                            </w:rPr>
                            <w:t xml:space="preserve">Signed </w:t>
                          </w:r>
                          <w:r>
                            <w:rPr>
                              <w:b/>
                              <w:color w:val="365F91" w:themeColor="accent1" w:themeShade="BF"/>
                              <w:sz w:val="18"/>
                            </w:rPr>
                            <w:t>Data</w:t>
                          </w:r>
                          <w:r w:rsidRPr="00A01BE0">
                            <w:rPr>
                              <w:b/>
                              <w:color w:val="365F91" w:themeColor="accent1" w:themeShade="BF"/>
                              <w:sz w:val="18"/>
                            </w:rPr>
                            <w:t xml:space="preserve"> Length</w:t>
                          </w:r>
                        </w:p>
                        <w:p w:rsidR="003E7815" w:rsidRDefault="003E7815" w:rsidP="000E69CF">
                          <w:pPr>
                            <w:jc w:val="center"/>
                          </w:pPr>
                          <w:r w:rsidRPr="00B43C33">
                            <w:t>(4 bytes)</w:t>
                          </w:r>
                        </w:p>
                      </w:txbxContent>
                    </v:textbox>
                  </v:rect>
                  <v:rect id="Rectangle 34" o:spid="_x0000_s1088" style="position:absolute;left:10896;top:2377;width:16989;height:8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CMvrwA&#10;AADbAAAADwAAAGRycy9kb3ducmV2LnhtbERPvQrCMBDeBd8hnOCmqYIi1SgiCCqIWh0cj+Zsi82l&#10;NNHWtzeD4Pjx/S9WrSnFm2pXWFYwGkYgiFOrC84U3K7bwQyE88gaS8uk4EMOVstuZ4Gxtg1f6J34&#10;TIQQdjEqyL2vYildmpNBN7QVceAetjboA6wzqWtsQrgp5TiKptJgwaEhx4o2OaXP5GUUvM6nbH8/&#10;nhu8HMo7coHuIVGpfq9dz0F4av1f/HPvtIJJGBu+hB8gl1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R4Iy+vAAAANsAAAAPAAAAAAAAAAAAAAAAAJgCAABkcnMvZG93bnJldi54&#10;bWxQSwUGAAAAAAQABAD1AAAAgQMAAAAA&#10;" fillcolor="#ff9" strokeweight="1.5pt">
                    <v:shadow on="t" opacity=".5" offset="6pt,-6pt"/>
                    <v:textbox>
                      <w:txbxContent>
                        <w:p w:rsidR="003E7815" w:rsidRPr="005A4387" w:rsidRDefault="003E7815" w:rsidP="000E69CF">
                          <w:pPr>
                            <w:jc w:val="center"/>
                            <w:rPr>
                              <w:b/>
                              <w:color w:val="365F91" w:themeColor="accent1" w:themeShade="BF"/>
                            </w:rPr>
                          </w:pPr>
                          <w:r>
                            <w:rPr>
                              <w:b/>
                              <w:color w:val="365F91" w:themeColor="accent1" w:themeShade="BF"/>
                            </w:rPr>
                            <w:t>Encrypted Signed Data</w:t>
                          </w:r>
                        </w:p>
                      </w:txbxContent>
                    </v:textbox>
                  </v:rect>
                  <v:rect id="Rectangle 35" o:spid="_x0000_s1089" style="position:absolute;left:27885;top:2377;width:8510;height:8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44sMA&#10;AADbAAAADwAAAGRycy9kb3ducmV2LnhtbESPQWsCMRSE74X+h/CEXoomFmx1NUqRCnqrW/H83Dw3&#10;i5uXZRN1+++NIHgcZuYbZrboXC0u1IbKs4bhQIEgLrypuNSw+1v1xyBCRDZYeyYN/xRgMX99mWFm&#10;/JW3dMljKRKEQ4YabIxNJmUoLDkMA98QJ+/oW4cxybaUpsVrgrtafij1KR1WnBYsNrS0VJzys9Pw&#10;tducfoJ9Hx9WahuPyv7u83Op9Vuv+56CiNTFZ/jRXhsNowncv6QfIO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J44sMAAADbAAAADwAAAAAAAAAAAAAAAACYAgAAZHJzL2Rv&#10;d25yZXYueG1sUEsFBgAAAAAEAAQA9QAAAIgDAAAAAA==&#10;" fillcolor="#ffc" strokeweight="1.5pt">
                    <v:shadow on="t" opacity=".5" offset="6pt,-6pt"/>
                    <v:textbox>
                      <w:txbxContent>
                        <w:p w:rsidR="003E7815" w:rsidRPr="007276AE" w:rsidRDefault="003E7815" w:rsidP="000E69CF">
                          <w:pPr>
                            <w:jc w:val="center"/>
                            <w:rPr>
                              <w:b/>
                              <w:color w:val="365F91" w:themeColor="accent1" w:themeShade="BF"/>
                              <w:sz w:val="18"/>
                            </w:rPr>
                          </w:pPr>
                          <w:r w:rsidRPr="007276AE">
                            <w:rPr>
                              <w:b/>
                              <w:color w:val="365F91" w:themeColor="accent1" w:themeShade="BF"/>
                              <w:sz w:val="18"/>
                            </w:rPr>
                            <w:t xml:space="preserve">Encrypted </w:t>
                          </w:r>
                          <w:r>
                            <w:rPr>
                              <w:b/>
                              <w:color w:val="365F91" w:themeColor="accent1" w:themeShade="BF"/>
                              <w:sz w:val="18"/>
                            </w:rPr>
                            <w:t>Session</w:t>
                          </w:r>
                          <w:r w:rsidRPr="007276AE">
                            <w:rPr>
                              <w:b/>
                              <w:color w:val="365F91" w:themeColor="accent1" w:themeShade="BF"/>
                              <w:sz w:val="18"/>
                            </w:rPr>
                            <w:t xml:space="preserve"> Key Length</w:t>
                          </w:r>
                        </w:p>
                        <w:p w:rsidR="003E7815" w:rsidRDefault="003E7815" w:rsidP="000E69CF">
                          <w:pPr>
                            <w:jc w:val="center"/>
                          </w:pPr>
                          <w:r w:rsidRPr="00B43C33">
                            <w:t>(4 bytes)</w:t>
                          </w:r>
                        </w:p>
                      </w:txbxContent>
                    </v:textbox>
                  </v:rect>
                  <v:rect id="Rectangle 36" o:spid="_x0000_s1090" style="position:absolute;left:36395;top:2377;width:16997;height:85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pKBbsA&#10;AADbAAAADwAAAGRycy9kb3ducmV2LnhtbERPuwrCMBTdBf8hXMFNUx1EqmkRQVBBfA6Ol+baFpub&#10;0kRb/94MguPhvJdpZyrxpsaVlhVMxhEI4szqknMFt+tmNAfhPLLGyjIp+JCDNOn3lhhr2/KZ3hef&#10;ixDCLkYFhfd1LKXLCjLoxrYmDtzDNgZ9gE0udYNtCDeVnEbRTBosOTQUWNO6oOx5eRkFr9Mx390P&#10;pxbP++qOXKJ7SFRqOOhWCxCeOv8X/9xbrWAW1ocv4QfI5A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OH6SgW7AAAA2wAAAA8AAAAAAAAAAAAAAAAAmAIAAGRycy9kb3ducmV2Lnht&#10;bFBLBQYAAAAABAAEAPUAAACAAwAAAAA=&#10;" fillcolor="#ff9" strokeweight="1.5pt">
                    <v:shadow on="t" opacity=".5" offset="6pt,-6pt"/>
                    <v:textbox>
                      <w:txbxContent>
                        <w:p w:rsidR="003E7815" w:rsidRPr="005A4387" w:rsidRDefault="003E7815" w:rsidP="000E69CF">
                          <w:pPr>
                            <w:jc w:val="center"/>
                            <w:rPr>
                              <w:b/>
                              <w:color w:val="365F91" w:themeColor="accent1" w:themeShade="BF"/>
                            </w:rPr>
                          </w:pPr>
                          <w:r>
                            <w:rPr>
                              <w:b/>
                              <w:color w:val="365F91" w:themeColor="accent1" w:themeShade="BF"/>
                            </w:rPr>
                            <w:t>Encrypted Session Key Data</w:t>
                          </w:r>
                        </w:p>
                        <w:p w:rsidR="003E7815" w:rsidRDefault="003E7815" w:rsidP="000E69CF">
                          <w:pPr>
                            <w:jc w:val="center"/>
                          </w:pPr>
                          <w:r w:rsidRPr="00B43C33">
                            <w:t>(</w:t>
                          </w:r>
                          <w:r>
                            <w:t>RSA-encrypted</w:t>
                          </w:r>
                          <w:r w:rsidRPr="00B43C33">
                            <w:t>)</w:t>
                          </w:r>
                        </w:p>
                      </w:txbxContent>
                    </v:textbox>
                  </v:rect>
                  <w10:anchorlock/>
                </v:group>
              </w:pict>
            </mc:Fallback>
          </mc:AlternateContent>
        </w:r>
      </w:del>
    </w:p>
    <w:p w:rsidR="009D5E06" w:rsidRPr="00116AAA" w:rsidDel="004128AE" w:rsidRDefault="009D5E06" w:rsidP="009D5E06">
      <w:pPr>
        <w:pStyle w:val="ListParagraph"/>
        <w:ind w:left="1440"/>
        <w:rPr>
          <w:del w:id="11064" w:author="thuyhuynh" w:date="2022-03-30T15:29:00Z"/>
          <w:rFonts w:ascii="Poppins" w:hAnsi="Poppins"/>
          <w:sz w:val="20"/>
          <w:szCs w:val="20"/>
          <w:rPrChange w:id="11065" w:author="thuyhuynh" w:date="2023-05-08T11:25:00Z">
            <w:rPr>
              <w:del w:id="11066" w:author="thuyhuynh" w:date="2022-03-30T15:29:00Z"/>
            </w:rPr>
          </w:rPrChange>
        </w:rPr>
      </w:pPr>
    </w:p>
    <w:p w:rsidR="000E69CF" w:rsidRPr="00116AAA" w:rsidDel="004128AE" w:rsidRDefault="000E69CF" w:rsidP="00CB68AF">
      <w:pPr>
        <w:pStyle w:val="ListParagraph"/>
        <w:numPr>
          <w:ilvl w:val="1"/>
          <w:numId w:val="7"/>
        </w:numPr>
        <w:rPr>
          <w:del w:id="11067" w:author="thuyhuynh" w:date="2022-03-30T15:29:00Z"/>
          <w:rFonts w:ascii="Poppins" w:hAnsi="Poppins"/>
          <w:sz w:val="20"/>
          <w:szCs w:val="20"/>
          <w:rPrChange w:id="11068" w:author="thuyhuynh" w:date="2023-05-08T11:25:00Z">
            <w:rPr>
              <w:del w:id="11069" w:author="thuyhuynh" w:date="2022-03-30T15:29:00Z"/>
            </w:rPr>
          </w:rPrChange>
        </w:rPr>
      </w:pPr>
      <w:del w:id="11070" w:author="thuyhuynh" w:date="2022-03-30T15:29:00Z">
        <w:r w:rsidRPr="00116AAA" w:rsidDel="004128AE">
          <w:rPr>
            <w:rFonts w:ascii="Poppins" w:hAnsi="Poppins"/>
            <w:sz w:val="20"/>
            <w:szCs w:val="20"/>
            <w:rPrChange w:id="11071" w:author="thuyhuynh" w:date="2023-05-08T11:25:00Z">
              <w:rPr/>
            </w:rPrChange>
          </w:rPr>
          <w:delText>Encrypted Signed Data</w:delText>
        </w:r>
        <w:r w:rsidR="005C12EE" w:rsidRPr="00116AAA" w:rsidDel="004128AE">
          <w:rPr>
            <w:rFonts w:ascii="Poppins" w:hAnsi="Poppins"/>
            <w:sz w:val="20"/>
            <w:szCs w:val="20"/>
            <w:rPrChange w:id="11072" w:author="thuyhuynh" w:date="2023-05-08T11:25:00Z">
              <w:rPr/>
            </w:rPrChange>
          </w:rPr>
          <w:delText xml:space="preserve"> Length: </w:delText>
        </w:r>
        <w:r w:rsidR="005C12EE" w:rsidRPr="00116AAA" w:rsidDel="004128AE">
          <w:rPr>
            <w:rFonts w:ascii="Poppins" w:hAnsi="Poppins"/>
            <w:sz w:val="20"/>
            <w:szCs w:val="20"/>
            <w:lang w:eastAsia="ko-KR"/>
            <w:rPrChange w:id="11073" w:author="thuyhuynh" w:date="2023-05-08T11:25:00Z">
              <w:rPr>
                <w:lang w:eastAsia="ko-KR"/>
              </w:rPr>
            </w:rPrChange>
          </w:rPr>
          <w:delText>T</w:delText>
        </w:r>
        <w:r w:rsidRPr="00116AAA" w:rsidDel="004128AE">
          <w:rPr>
            <w:rFonts w:ascii="Poppins" w:hAnsi="Poppins"/>
            <w:sz w:val="20"/>
            <w:szCs w:val="20"/>
            <w:rPrChange w:id="11074" w:author="thuyhuynh" w:date="2023-05-08T11:25:00Z">
              <w:rPr/>
            </w:rPrChange>
          </w:rPr>
          <w:delText>otal length of Encrypted Signed Data</w:delText>
        </w:r>
      </w:del>
    </w:p>
    <w:p w:rsidR="000E69CF" w:rsidRPr="00116AAA" w:rsidDel="004128AE" w:rsidRDefault="000E69CF" w:rsidP="00CB68AF">
      <w:pPr>
        <w:pStyle w:val="ListParagraph"/>
        <w:numPr>
          <w:ilvl w:val="1"/>
          <w:numId w:val="7"/>
        </w:numPr>
        <w:rPr>
          <w:del w:id="11075" w:author="thuyhuynh" w:date="2022-03-30T15:29:00Z"/>
          <w:rFonts w:ascii="Poppins" w:hAnsi="Poppins"/>
          <w:sz w:val="20"/>
          <w:szCs w:val="20"/>
          <w:rPrChange w:id="11076" w:author="thuyhuynh" w:date="2023-05-08T11:25:00Z">
            <w:rPr>
              <w:del w:id="11077" w:author="thuyhuynh" w:date="2022-03-30T15:29:00Z"/>
            </w:rPr>
          </w:rPrChange>
        </w:rPr>
      </w:pPr>
      <w:del w:id="11078" w:author="thuyhuynh" w:date="2022-03-30T15:29:00Z">
        <w:r w:rsidRPr="00116AAA" w:rsidDel="004128AE">
          <w:rPr>
            <w:rFonts w:ascii="Poppins" w:hAnsi="Poppins"/>
            <w:sz w:val="20"/>
            <w:szCs w:val="20"/>
            <w:rPrChange w:id="11079" w:author="thuyhuynh" w:date="2023-05-08T11:25:00Z">
              <w:rPr/>
            </w:rPrChange>
          </w:rPr>
          <w:delText>Encrypted Sign</w:delText>
        </w:r>
        <w:r w:rsidR="005C12EE" w:rsidRPr="00116AAA" w:rsidDel="004128AE">
          <w:rPr>
            <w:rFonts w:ascii="Poppins" w:hAnsi="Poppins"/>
            <w:sz w:val="20"/>
            <w:szCs w:val="20"/>
            <w:rPrChange w:id="11080" w:author="thuyhuynh" w:date="2023-05-08T11:25:00Z">
              <w:rPr/>
            </w:rPrChange>
          </w:rPr>
          <w:delText xml:space="preserve">ed Data: </w:delText>
        </w:r>
        <w:r w:rsidR="005C12EE" w:rsidRPr="00116AAA" w:rsidDel="004128AE">
          <w:rPr>
            <w:rFonts w:ascii="Poppins" w:hAnsi="Poppins"/>
            <w:sz w:val="20"/>
            <w:szCs w:val="20"/>
            <w:lang w:eastAsia="ko-KR"/>
            <w:rPrChange w:id="11081" w:author="thuyhuynh" w:date="2023-05-08T11:25:00Z">
              <w:rPr>
                <w:lang w:eastAsia="ko-KR"/>
              </w:rPr>
            </w:rPrChange>
          </w:rPr>
          <w:delText>T</w:delText>
        </w:r>
        <w:r w:rsidRPr="00116AAA" w:rsidDel="004128AE">
          <w:rPr>
            <w:rFonts w:ascii="Poppins" w:hAnsi="Poppins"/>
            <w:sz w:val="20"/>
            <w:szCs w:val="20"/>
            <w:rPrChange w:id="11082" w:author="thuyhuynh" w:date="2023-05-08T11:25:00Z">
              <w:rPr/>
            </w:rPrChange>
          </w:rPr>
          <w:delText xml:space="preserve">he encrypted signed data generated from </w:delText>
        </w:r>
        <w:r w:rsidR="005C12EE" w:rsidRPr="00116AAA" w:rsidDel="004128AE">
          <w:rPr>
            <w:rFonts w:ascii="Poppins" w:hAnsi="Poppins"/>
            <w:sz w:val="20"/>
            <w:szCs w:val="20"/>
            <w:lang w:eastAsia="ko-KR"/>
            <w:rPrChange w:id="11083" w:author="thuyhuynh" w:date="2023-05-08T11:25:00Z">
              <w:rPr>
                <w:lang w:eastAsia="ko-KR"/>
              </w:rPr>
            </w:rPrChange>
          </w:rPr>
          <w:delText xml:space="preserve">the </w:delText>
        </w:r>
        <w:r w:rsidRPr="00116AAA" w:rsidDel="004128AE">
          <w:rPr>
            <w:rFonts w:ascii="Poppins" w:hAnsi="Poppins"/>
            <w:sz w:val="20"/>
            <w:szCs w:val="20"/>
            <w:rPrChange w:id="11084" w:author="thuyhuynh" w:date="2023-05-08T11:25:00Z">
              <w:rPr/>
            </w:rPrChange>
          </w:rPr>
          <w:delText>above</w:delText>
        </w:r>
      </w:del>
    </w:p>
    <w:p w:rsidR="000E69CF" w:rsidRPr="00116AAA" w:rsidDel="004128AE" w:rsidRDefault="000E69CF" w:rsidP="00CB68AF">
      <w:pPr>
        <w:pStyle w:val="ListParagraph"/>
        <w:numPr>
          <w:ilvl w:val="1"/>
          <w:numId w:val="7"/>
        </w:numPr>
        <w:rPr>
          <w:del w:id="11085" w:author="thuyhuynh" w:date="2022-03-30T15:29:00Z"/>
          <w:rFonts w:ascii="Poppins" w:hAnsi="Poppins"/>
          <w:sz w:val="20"/>
          <w:szCs w:val="20"/>
          <w:rPrChange w:id="11086" w:author="thuyhuynh" w:date="2023-05-08T11:25:00Z">
            <w:rPr>
              <w:del w:id="11087" w:author="thuyhuynh" w:date="2022-03-30T15:29:00Z"/>
            </w:rPr>
          </w:rPrChange>
        </w:rPr>
      </w:pPr>
      <w:del w:id="11088" w:author="thuyhuynh" w:date="2022-03-30T15:29:00Z">
        <w:r w:rsidRPr="00116AAA" w:rsidDel="004128AE">
          <w:rPr>
            <w:rFonts w:ascii="Poppins" w:hAnsi="Poppins"/>
            <w:sz w:val="20"/>
            <w:szCs w:val="20"/>
            <w:rPrChange w:id="11089" w:author="thuyhuynh" w:date="2023-05-08T11:25:00Z">
              <w:rPr/>
            </w:rPrChange>
          </w:rPr>
          <w:delText>Encrypted Session</w:delText>
        </w:r>
        <w:r w:rsidR="005C12EE" w:rsidRPr="00116AAA" w:rsidDel="004128AE">
          <w:rPr>
            <w:rFonts w:ascii="Poppins" w:hAnsi="Poppins"/>
            <w:sz w:val="20"/>
            <w:szCs w:val="20"/>
            <w:rPrChange w:id="11090" w:author="thuyhuynh" w:date="2023-05-08T11:25:00Z">
              <w:rPr/>
            </w:rPrChange>
          </w:rPr>
          <w:delText xml:space="preserve"> Key Length: </w:delText>
        </w:r>
        <w:r w:rsidR="005C12EE" w:rsidRPr="00116AAA" w:rsidDel="004128AE">
          <w:rPr>
            <w:rFonts w:ascii="Poppins" w:hAnsi="Poppins"/>
            <w:sz w:val="20"/>
            <w:szCs w:val="20"/>
            <w:lang w:eastAsia="ko-KR"/>
            <w:rPrChange w:id="11091" w:author="thuyhuynh" w:date="2023-05-08T11:25:00Z">
              <w:rPr>
                <w:lang w:eastAsia="ko-KR"/>
              </w:rPr>
            </w:rPrChange>
          </w:rPr>
          <w:delText>S</w:delText>
        </w:r>
        <w:r w:rsidRPr="00116AAA" w:rsidDel="004128AE">
          <w:rPr>
            <w:rFonts w:ascii="Poppins" w:hAnsi="Poppins"/>
            <w:sz w:val="20"/>
            <w:szCs w:val="20"/>
            <w:rPrChange w:id="11092" w:author="thuyhuynh" w:date="2023-05-08T11:25:00Z">
              <w:rPr/>
            </w:rPrChange>
          </w:rPr>
          <w:delText>ize of the Encrypted Session Key Data</w:delText>
        </w:r>
      </w:del>
    </w:p>
    <w:p w:rsidR="000E69CF" w:rsidRPr="00116AAA" w:rsidDel="004128AE" w:rsidRDefault="000E69CF" w:rsidP="00CB68AF">
      <w:pPr>
        <w:pStyle w:val="ListParagraph"/>
        <w:numPr>
          <w:ilvl w:val="1"/>
          <w:numId w:val="7"/>
        </w:numPr>
        <w:rPr>
          <w:del w:id="11093" w:author="thuyhuynh" w:date="2022-03-30T15:29:00Z"/>
          <w:rFonts w:ascii="Poppins" w:hAnsi="Poppins"/>
          <w:sz w:val="20"/>
          <w:szCs w:val="20"/>
          <w:rPrChange w:id="11094" w:author="thuyhuynh" w:date="2023-05-08T11:25:00Z">
            <w:rPr>
              <w:del w:id="11095" w:author="thuyhuynh" w:date="2022-03-30T15:29:00Z"/>
            </w:rPr>
          </w:rPrChange>
        </w:rPr>
      </w:pPr>
      <w:del w:id="11096" w:author="thuyhuynh" w:date="2022-03-30T15:29:00Z">
        <w:r w:rsidRPr="00116AAA" w:rsidDel="004128AE">
          <w:rPr>
            <w:rFonts w:ascii="Poppins" w:hAnsi="Poppins"/>
            <w:sz w:val="20"/>
            <w:szCs w:val="20"/>
            <w:rPrChange w:id="11097" w:author="thuyhuynh" w:date="2023-05-08T11:25:00Z">
              <w:rPr/>
            </w:rPrChange>
          </w:rPr>
          <w:delText xml:space="preserve">Encrypted Session </w:delText>
        </w:r>
        <w:r w:rsidR="005C12EE" w:rsidRPr="00116AAA" w:rsidDel="004128AE">
          <w:rPr>
            <w:rFonts w:ascii="Poppins" w:hAnsi="Poppins"/>
            <w:sz w:val="20"/>
            <w:szCs w:val="20"/>
            <w:rPrChange w:id="11098" w:author="thuyhuynh" w:date="2023-05-08T11:25:00Z">
              <w:rPr/>
            </w:rPrChange>
          </w:rPr>
          <w:delText xml:space="preserve">Key Data: </w:delText>
        </w:r>
        <w:r w:rsidR="005C12EE" w:rsidRPr="00116AAA" w:rsidDel="004128AE">
          <w:rPr>
            <w:rFonts w:ascii="Poppins" w:hAnsi="Poppins"/>
            <w:sz w:val="20"/>
            <w:szCs w:val="20"/>
            <w:lang w:eastAsia="ko-KR"/>
            <w:rPrChange w:id="11099" w:author="thuyhuynh" w:date="2023-05-08T11:25:00Z">
              <w:rPr>
                <w:lang w:eastAsia="ko-KR"/>
              </w:rPr>
            </w:rPrChange>
          </w:rPr>
          <w:delText>E</w:delText>
        </w:r>
        <w:r w:rsidRPr="00116AAA" w:rsidDel="004128AE">
          <w:rPr>
            <w:rFonts w:ascii="Poppins" w:hAnsi="Poppins"/>
            <w:sz w:val="20"/>
            <w:szCs w:val="20"/>
            <w:rPrChange w:id="11100" w:author="thuyhuynh" w:date="2023-05-08T11:25:00Z">
              <w:rPr/>
            </w:rPrChange>
          </w:rPr>
          <w:delText>ncrypted Initialization Vector and 256-bit AES key. After this “Encrypted Session Key Data” is decrypted, the first 16 bytes of plain data will be the Initialization Vector and the next 32 bytes (256 bits) is the AES key itself.</w:delText>
        </w:r>
      </w:del>
    </w:p>
    <w:p w:rsidR="00D36F7B" w:rsidRPr="00116AAA" w:rsidDel="004128AE" w:rsidRDefault="00D36F7B" w:rsidP="0028692E">
      <w:pPr>
        <w:ind w:left="1080"/>
        <w:rPr>
          <w:del w:id="11101" w:author="thuyhuynh" w:date="2022-03-30T15:29:00Z"/>
          <w:rFonts w:ascii="Poppins" w:hAnsi="Poppins"/>
          <w:sz w:val="20"/>
          <w:szCs w:val="20"/>
          <w:rPrChange w:id="11102" w:author="thuyhuynh" w:date="2023-05-08T11:25:00Z">
            <w:rPr>
              <w:del w:id="11103" w:author="thuyhuynh" w:date="2022-03-30T15:29:00Z"/>
            </w:rPr>
          </w:rPrChange>
        </w:rPr>
      </w:pPr>
    </w:p>
    <w:p w:rsidR="000E69CF" w:rsidRPr="00116AAA" w:rsidDel="004128AE" w:rsidRDefault="008D0823" w:rsidP="000E69CF">
      <w:pPr>
        <w:rPr>
          <w:del w:id="11104" w:author="thuyhuynh" w:date="2022-03-30T15:29:00Z"/>
          <w:rFonts w:ascii="Poppins" w:hAnsi="Poppins"/>
          <w:sz w:val="20"/>
          <w:szCs w:val="20"/>
          <w:rPrChange w:id="11105" w:author="thuyhuynh" w:date="2023-05-08T11:25:00Z">
            <w:rPr>
              <w:del w:id="11106" w:author="thuyhuynh" w:date="2022-03-30T15:29:00Z"/>
            </w:rPr>
          </w:rPrChange>
        </w:rPr>
      </w:pPr>
      <w:del w:id="11107" w:author="thuyhuynh" w:date="2022-03-30T15:29:00Z">
        <w:r w:rsidRPr="00116AAA" w:rsidDel="004128AE">
          <w:rPr>
            <w:rFonts w:ascii="Poppins" w:hAnsi="Poppins"/>
            <w:noProof/>
            <w:sz w:val="20"/>
            <w:szCs w:val="20"/>
            <w:rPrChange w:id="11108">
              <w:rPr>
                <w:noProof/>
              </w:rPr>
            </w:rPrChange>
          </w:rPr>
          <w:drawing>
            <wp:inline distT="0" distB="0" distL="0" distR="0" wp14:anchorId="47D98025" wp14:editId="7E15D804">
              <wp:extent cx="5930265" cy="3272155"/>
              <wp:effectExtent l="19050" t="0" r="0" b="0"/>
              <wp:docPr id="16"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76" cstate="print"/>
                      <a:srcRect/>
                      <a:stretch>
                        <a:fillRect/>
                      </a:stretch>
                    </pic:blipFill>
                    <pic:spPr bwMode="auto">
                      <a:xfrm>
                        <a:off x="0" y="0"/>
                        <a:ext cx="5930265" cy="3272155"/>
                      </a:xfrm>
                      <a:prstGeom prst="rect">
                        <a:avLst/>
                      </a:prstGeom>
                      <a:noFill/>
                    </pic:spPr>
                  </pic:pic>
                </a:graphicData>
              </a:graphic>
            </wp:inline>
          </w:drawing>
        </w:r>
      </w:del>
    </w:p>
    <w:p w:rsidR="000E69CF" w:rsidRPr="00116AAA" w:rsidDel="004128AE" w:rsidRDefault="000E69CF" w:rsidP="000E69CF">
      <w:pPr>
        <w:rPr>
          <w:del w:id="11109" w:author="thuyhuynh" w:date="2022-03-30T15:29:00Z"/>
          <w:rFonts w:ascii="Poppins" w:hAnsi="Poppins"/>
          <w:sz w:val="20"/>
          <w:szCs w:val="20"/>
          <w:lang w:eastAsia="ko-KR"/>
          <w:rPrChange w:id="11110" w:author="thuyhuynh" w:date="2023-05-08T11:25:00Z">
            <w:rPr>
              <w:del w:id="11111" w:author="thuyhuynh" w:date="2022-03-30T15:29:00Z"/>
              <w:lang w:eastAsia="ko-KR"/>
            </w:rPr>
          </w:rPrChange>
        </w:rPr>
      </w:pPr>
    </w:p>
    <w:p w:rsidR="000E69CF" w:rsidRPr="00116AAA" w:rsidDel="004128AE" w:rsidRDefault="000E69CF" w:rsidP="000E69CF">
      <w:pPr>
        <w:pStyle w:val="Caption"/>
        <w:jc w:val="center"/>
        <w:rPr>
          <w:del w:id="11112" w:author="thuyhuynh" w:date="2022-03-30T15:29:00Z"/>
          <w:rFonts w:ascii="Poppins" w:hAnsi="Poppins"/>
          <w:i/>
          <w:lang w:eastAsia="ko-KR"/>
          <w:rPrChange w:id="11113" w:author="thuyhuynh" w:date="2023-05-08T11:25:00Z">
            <w:rPr>
              <w:del w:id="11114" w:author="thuyhuynh" w:date="2022-03-30T15:29:00Z"/>
              <w:i/>
              <w:sz w:val="22"/>
              <w:lang w:eastAsia="ko-KR"/>
            </w:rPr>
          </w:rPrChange>
        </w:rPr>
      </w:pPr>
      <w:bookmarkStart w:id="11115" w:name="_Ref261273509"/>
      <w:del w:id="11116" w:author="thuyhuynh" w:date="2022-03-30T15:29:00Z">
        <w:r w:rsidRPr="00116AAA" w:rsidDel="004128AE">
          <w:rPr>
            <w:rFonts w:ascii="Poppins" w:hAnsi="Poppins"/>
            <w:b w:val="0"/>
            <w:bCs w:val="0"/>
            <w:rPrChange w:id="11117" w:author="thuyhuynh" w:date="2023-05-08T11:25:00Z">
              <w:rPr>
                <w:b w:val="0"/>
                <w:bCs w:val="0"/>
              </w:rPr>
            </w:rPrChange>
          </w:rPr>
          <w:delText xml:space="preserve">Figure </w:delText>
        </w:r>
        <w:r w:rsidR="00D67F27" w:rsidRPr="00116AAA" w:rsidDel="004128AE">
          <w:rPr>
            <w:rFonts w:ascii="Poppins" w:hAnsi="Poppins"/>
            <w:b w:val="0"/>
            <w:bCs w:val="0"/>
            <w:rPrChange w:id="11118" w:author="thuyhuynh" w:date="2023-05-08T11:25:00Z">
              <w:rPr>
                <w:b w:val="0"/>
                <w:bCs w:val="0"/>
              </w:rPr>
            </w:rPrChange>
          </w:rPr>
          <w:fldChar w:fldCharType="begin"/>
        </w:r>
        <w:r w:rsidRPr="00116AAA" w:rsidDel="004128AE">
          <w:rPr>
            <w:rFonts w:ascii="Poppins" w:hAnsi="Poppins"/>
            <w:b w:val="0"/>
            <w:bCs w:val="0"/>
            <w:rPrChange w:id="11119" w:author="thuyhuynh" w:date="2023-05-08T11:25:00Z">
              <w:rPr>
                <w:b w:val="0"/>
                <w:bCs w:val="0"/>
              </w:rPr>
            </w:rPrChange>
          </w:rPr>
          <w:delInstrText xml:space="preserve"> SEQ Figure \* ARABIC </w:delInstrText>
        </w:r>
        <w:r w:rsidR="00D67F27" w:rsidRPr="00116AAA" w:rsidDel="004128AE">
          <w:rPr>
            <w:rFonts w:ascii="Poppins" w:hAnsi="Poppins"/>
            <w:b w:val="0"/>
            <w:bCs w:val="0"/>
            <w:rPrChange w:id="11120" w:author="thuyhuynh" w:date="2023-05-08T11:25:00Z">
              <w:rPr>
                <w:b w:val="0"/>
                <w:bCs w:val="0"/>
              </w:rPr>
            </w:rPrChange>
          </w:rPr>
          <w:fldChar w:fldCharType="separate"/>
        </w:r>
        <w:r w:rsidR="00442201" w:rsidRPr="00116AAA" w:rsidDel="004128AE">
          <w:rPr>
            <w:rFonts w:ascii="Poppins" w:hAnsi="Poppins"/>
            <w:b w:val="0"/>
            <w:bCs w:val="0"/>
            <w:noProof/>
            <w:rPrChange w:id="11121" w:author="thuyhuynh" w:date="2023-05-08T11:25:00Z">
              <w:rPr>
                <w:b w:val="0"/>
                <w:bCs w:val="0"/>
                <w:noProof/>
              </w:rPr>
            </w:rPrChange>
          </w:rPr>
          <w:delText>4</w:delText>
        </w:r>
        <w:r w:rsidR="00D67F27" w:rsidRPr="00116AAA" w:rsidDel="004128AE">
          <w:rPr>
            <w:rFonts w:ascii="Poppins" w:hAnsi="Poppins"/>
            <w:b w:val="0"/>
            <w:bCs w:val="0"/>
            <w:rPrChange w:id="11122" w:author="thuyhuynh" w:date="2023-05-08T11:25:00Z">
              <w:rPr>
                <w:b w:val="0"/>
                <w:bCs w:val="0"/>
              </w:rPr>
            </w:rPrChange>
          </w:rPr>
          <w:fldChar w:fldCharType="end"/>
        </w:r>
        <w:bookmarkEnd w:id="11115"/>
        <w:r w:rsidRPr="00116AAA" w:rsidDel="004128AE">
          <w:rPr>
            <w:rFonts w:ascii="Poppins" w:hAnsi="Poppins"/>
            <w:b w:val="0"/>
            <w:bCs w:val="0"/>
            <w:rPrChange w:id="11123" w:author="thuyhuynh" w:date="2023-05-08T11:25:00Z">
              <w:rPr>
                <w:b w:val="0"/>
                <w:bCs w:val="0"/>
              </w:rPr>
            </w:rPrChange>
          </w:rPr>
          <w:delText>. Signing and encryption of data</w:delText>
        </w:r>
      </w:del>
    </w:p>
    <w:p w:rsidR="000E69CF" w:rsidRPr="00116AAA" w:rsidDel="004128AE" w:rsidRDefault="000E69CF" w:rsidP="000E69CF">
      <w:pPr>
        <w:rPr>
          <w:del w:id="11124" w:author="thuyhuynh" w:date="2022-03-30T15:29:00Z"/>
          <w:rFonts w:ascii="Poppins" w:hAnsi="Poppins"/>
          <w:i/>
          <w:sz w:val="20"/>
          <w:szCs w:val="20"/>
          <w:lang w:eastAsia="ko-KR"/>
          <w:rPrChange w:id="11125" w:author="thuyhuynh" w:date="2023-05-08T11:25:00Z">
            <w:rPr>
              <w:del w:id="11126" w:author="thuyhuynh" w:date="2022-03-30T15:29:00Z"/>
              <w:i/>
              <w:lang w:eastAsia="ko-KR"/>
            </w:rPr>
          </w:rPrChange>
        </w:rPr>
      </w:pPr>
    </w:p>
    <w:p w:rsidR="000E69CF" w:rsidRPr="00116AAA" w:rsidDel="004128AE" w:rsidRDefault="000E69CF" w:rsidP="000E69CF">
      <w:pPr>
        <w:rPr>
          <w:del w:id="11127" w:author="thuyhuynh" w:date="2022-03-30T15:29:00Z"/>
          <w:rFonts w:ascii="Poppins" w:hAnsi="Poppins"/>
          <w:i/>
          <w:color w:val="FF0000"/>
          <w:sz w:val="20"/>
          <w:szCs w:val="20"/>
          <w:lang w:eastAsia="ko-KR"/>
          <w:rPrChange w:id="11128" w:author="thuyhuynh" w:date="2023-05-08T11:25:00Z">
            <w:rPr>
              <w:del w:id="11129" w:author="thuyhuynh" w:date="2022-03-30T15:29:00Z"/>
              <w:i/>
              <w:color w:val="FF0000"/>
              <w:lang w:eastAsia="ko-KR"/>
            </w:rPr>
          </w:rPrChange>
        </w:rPr>
      </w:pPr>
      <w:del w:id="11130" w:author="thuyhuynh" w:date="2022-03-30T15:29:00Z">
        <w:r w:rsidRPr="00116AAA" w:rsidDel="004128AE">
          <w:rPr>
            <w:rFonts w:ascii="Poppins" w:hAnsi="Poppins"/>
            <w:b/>
            <w:i/>
            <w:color w:val="FF0000"/>
            <w:sz w:val="20"/>
            <w:szCs w:val="20"/>
            <w:lang w:eastAsia="ko-KR"/>
            <w:rPrChange w:id="11131" w:author="thuyhuynh" w:date="2023-05-08T11:25:00Z">
              <w:rPr>
                <w:b/>
                <w:i/>
                <w:color w:val="FF0000"/>
                <w:lang w:eastAsia="ko-KR"/>
              </w:rPr>
            </w:rPrChange>
          </w:rPr>
          <w:delText>Note</w:delText>
        </w:r>
        <w:r w:rsidRPr="00116AAA" w:rsidDel="004128AE">
          <w:rPr>
            <w:rFonts w:ascii="Poppins" w:hAnsi="Poppins"/>
            <w:i/>
            <w:color w:val="FF0000"/>
            <w:sz w:val="20"/>
            <w:szCs w:val="20"/>
            <w:lang w:eastAsia="ko-KR"/>
            <w:rPrChange w:id="11132" w:author="thuyhuynh" w:date="2023-05-08T11:25:00Z">
              <w:rPr>
                <w:i/>
                <w:color w:val="FF0000"/>
                <w:lang w:eastAsia="ko-KR"/>
              </w:rPr>
            </w:rPrChange>
          </w:rPr>
          <w:delText>: All data are in little endian byte order.</w:delText>
        </w:r>
      </w:del>
    </w:p>
    <w:p w:rsidR="008D0823" w:rsidRPr="00116AAA" w:rsidDel="004128AE" w:rsidRDefault="000E69CF" w:rsidP="002A336B">
      <w:pPr>
        <w:pStyle w:val="Heading4"/>
        <w:rPr>
          <w:del w:id="11133" w:author="thuyhuynh" w:date="2022-03-30T15:29:00Z"/>
          <w:rFonts w:ascii="Poppins" w:hAnsi="Poppins"/>
          <w:sz w:val="20"/>
          <w:szCs w:val="20"/>
          <w:rPrChange w:id="11134" w:author="thuyhuynh" w:date="2023-05-08T11:25:00Z">
            <w:rPr>
              <w:del w:id="11135" w:author="thuyhuynh" w:date="2022-03-30T15:29:00Z"/>
            </w:rPr>
          </w:rPrChange>
        </w:rPr>
      </w:pPr>
      <w:bookmarkStart w:id="11136" w:name="_Toc330934471"/>
      <w:del w:id="11137" w:author="thuyhuynh" w:date="2022-03-30T15:29:00Z">
        <w:r w:rsidRPr="00116AAA" w:rsidDel="004128AE">
          <w:rPr>
            <w:rFonts w:ascii="Poppins" w:hAnsi="Poppins"/>
            <w:b w:val="0"/>
            <w:bCs w:val="0"/>
            <w:i w:val="0"/>
            <w:iCs w:val="0"/>
            <w:sz w:val="20"/>
            <w:szCs w:val="20"/>
            <w:rPrChange w:id="11138" w:author="thuyhuynh" w:date="2023-05-08T11:25:00Z">
              <w:rPr>
                <w:b w:val="0"/>
                <w:bCs w:val="0"/>
                <w:i w:val="0"/>
                <w:iCs w:val="0"/>
              </w:rPr>
            </w:rPrChange>
          </w:rPr>
          <w:delText>Receiving data from device</w:delText>
        </w:r>
        <w:bookmarkEnd w:id="11136"/>
      </w:del>
    </w:p>
    <w:p w:rsidR="000E69CF" w:rsidRPr="00116AAA" w:rsidDel="004128AE" w:rsidRDefault="000E69CF" w:rsidP="000E69CF">
      <w:pPr>
        <w:rPr>
          <w:del w:id="11139" w:author="thuyhuynh" w:date="2022-03-30T15:29:00Z"/>
          <w:rFonts w:ascii="Poppins" w:hAnsi="Poppins"/>
          <w:b/>
          <w:sz w:val="20"/>
          <w:szCs w:val="20"/>
          <w:rPrChange w:id="11140" w:author="thuyhuynh" w:date="2023-05-08T11:25:00Z">
            <w:rPr>
              <w:del w:id="11141" w:author="thuyhuynh" w:date="2022-03-30T15:29:00Z"/>
              <w:b/>
            </w:rPr>
          </w:rPrChange>
        </w:rPr>
      </w:pPr>
    </w:p>
    <w:p w:rsidR="000E69CF" w:rsidRPr="00116AAA" w:rsidDel="004128AE" w:rsidRDefault="000E69CF" w:rsidP="000E69CF">
      <w:pPr>
        <w:rPr>
          <w:del w:id="11142" w:author="thuyhuynh" w:date="2022-03-30T15:29:00Z"/>
          <w:rFonts w:ascii="Poppins" w:hAnsi="Poppins"/>
          <w:sz w:val="20"/>
          <w:szCs w:val="20"/>
          <w:lang w:eastAsia="ko-KR"/>
          <w:rPrChange w:id="11143" w:author="thuyhuynh" w:date="2023-05-08T11:25:00Z">
            <w:rPr>
              <w:del w:id="11144" w:author="thuyhuynh" w:date="2022-03-30T15:29:00Z"/>
              <w:lang w:eastAsia="ko-KR"/>
            </w:rPr>
          </w:rPrChange>
        </w:rPr>
      </w:pPr>
      <w:del w:id="11145" w:author="thuyhuynh" w:date="2022-03-30T15:29:00Z">
        <w:r w:rsidRPr="00116AAA" w:rsidDel="004128AE">
          <w:rPr>
            <w:rFonts w:ascii="Poppins" w:hAnsi="Poppins"/>
            <w:sz w:val="20"/>
            <w:szCs w:val="20"/>
            <w:rPrChange w:id="11146" w:author="thuyhuynh" w:date="2023-05-08T11:25:00Z">
              <w:rPr/>
            </w:rPrChange>
          </w:rPr>
          <w:delText>At the user side, the encrypted data will be decrypted to</w:delText>
        </w:r>
        <w:r w:rsidR="00E83C7E" w:rsidRPr="00116AAA" w:rsidDel="004128AE">
          <w:rPr>
            <w:rFonts w:ascii="Poppins" w:hAnsi="Poppins"/>
            <w:sz w:val="20"/>
            <w:szCs w:val="20"/>
            <w:rPrChange w:id="11147" w:author="thuyhuynh" w:date="2023-05-08T11:25:00Z">
              <w:rPr/>
            </w:rPrChange>
          </w:rPr>
          <w:delText xml:space="preserve"> obtain the original one and</w:delText>
        </w:r>
        <w:r w:rsidR="00E83C7E" w:rsidRPr="00116AAA" w:rsidDel="004128AE">
          <w:rPr>
            <w:rFonts w:ascii="Poppins" w:hAnsi="Poppins"/>
            <w:sz w:val="20"/>
            <w:szCs w:val="20"/>
            <w:lang w:eastAsia="ko-KR"/>
            <w:rPrChange w:id="11148" w:author="thuyhuynh" w:date="2023-05-08T11:25:00Z">
              <w:rPr>
                <w:lang w:eastAsia="ko-KR"/>
              </w:rPr>
            </w:rPrChange>
          </w:rPr>
          <w:delText xml:space="preserve"> </w:delText>
        </w:r>
        <w:r w:rsidRPr="00116AAA" w:rsidDel="004128AE">
          <w:rPr>
            <w:rFonts w:ascii="Poppins" w:hAnsi="Poppins"/>
            <w:sz w:val="20"/>
            <w:szCs w:val="20"/>
            <w:rPrChange w:id="11149" w:author="thuyhuynh" w:date="2023-05-08T11:25:00Z">
              <w:rPr/>
            </w:rPrChange>
          </w:rPr>
          <w:delText>verified to ensure the integrity of that data</w:delText>
        </w:r>
        <w:r w:rsidR="00C10E7D" w:rsidRPr="00116AAA" w:rsidDel="004128AE">
          <w:rPr>
            <w:rFonts w:ascii="Poppins" w:hAnsi="Poppins"/>
            <w:sz w:val="20"/>
            <w:szCs w:val="20"/>
            <w:lang w:eastAsia="ko-KR"/>
            <w:rPrChange w:id="11150" w:author="thuyhuynh" w:date="2023-05-08T11:25:00Z">
              <w:rPr>
                <w:lang w:eastAsia="ko-KR"/>
              </w:rPr>
            </w:rPrChange>
          </w:rPr>
          <w:delText>.</w:delText>
        </w:r>
      </w:del>
    </w:p>
    <w:p w:rsidR="00F1349C" w:rsidRPr="00116AAA" w:rsidDel="004128AE" w:rsidRDefault="00F1349C" w:rsidP="000E69CF">
      <w:pPr>
        <w:rPr>
          <w:del w:id="11151" w:author="thuyhuynh" w:date="2022-03-30T15:29:00Z"/>
          <w:rFonts w:ascii="Poppins" w:hAnsi="Poppins"/>
          <w:sz w:val="20"/>
          <w:szCs w:val="20"/>
          <w:lang w:eastAsia="ko-KR"/>
          <w:rPrChange w:id="11152" w:author="thuyhuynh" w:date="2023-05-08T11:25:00Z">
            <w:rPr>
              <w:del w:id="11153" w:author="thuyhuynh" w:date="2022-03-30T15:29:00Z"/>
              <w:lang w:eastAsia="ko-KR"/>
            </w:rPr>
          </w:rPrChange>
        </w:rPr>
      </w:pPr>
    </w:p>
    <w:p w:rsidR="000E69CF" w:rsidRPr="00116AAA" w:rsidDel="004128AE" w:rsidRDefault="00E83C7E" w:rsidP="00CB68AF">
      <w:pPr>
        <w:pStyle w:val="ListParagraph"/>
        <w:numPr>
          <w:ilvl w:val="0"/>
          <w:numId w:val="7"/>
        </w:numPr>
        <w:rPr>
          <w:del w:id="11154" w:author="thuyhuynh" w:date="2022-03-30T15:29:00Z"/>
          <w:rFonts w:ascii="Poppins" w:hAnsi="Poppins"/>
          <w:sz w:val="20"/>
          <w:szCs w:val="20"/>
          <w:rPrChange w:id="11155" w:author="thuyhuynh" w:date="2023-05-08T11:25:00Z">
            <w:rPr>
              <w:del w:id="11156" w:author="thuyhuynh" w:date="2022-03-30T15:29:00Z"/>
            </w:rPr>
          </w:rPrChange>
        </w:rPr>
      </w:pPr>
      <w:del w:id="11157" w:author="thuyhuynh" w:date="2022-03-30T15:29:00Z">
        <w:r w:rsidRPr="00116AAA" w:rsidDel="004128AE">
          <w:rPr>
            <w:rFonts w:ascii="Poppins" w:hAnsi="Poppins"/>
            <w:sz w:val="20"/>
            <w:szCs w:val="20"/>
            <w:lang w:eastAsia="ko-KR"/>
            <w:rPrChange w:id="11158" w:author="thuyhuynh" w:date="2023-05-08T11:25:00Z">
              <w:rPr>
                <w:lang w:eastAsia="ko-KR"/>
              </w:rPr>
            </w:rPrChange>
          </w:rPr>
          <w:delText>T</w:delText>
        </w:r>
        <w:r w:rsidR="000E69CF" w:rsidRPr="00116AAA" w:rsidDel="004128AE">
          <w:rPr>
            <w:rFonts w:ascii="Poppins" w:hAnsi="Poppins"/>
            <w:sz w:val="20"/>
            <w:szCs w:val="20"/>
            <w:rPrChange w:id="11159" w:author="thuyhuynh" w:date="2023-05-08T11:25:00Z">
              <w:rPr/>
            </w:rPrChange>
          </w:rPr>
          <w:delText xml:space="preserve">he Encrypted Session Key Data will </w:delText>
        </w:r>
        <w:r w:rsidRPr="00116AAA" w:rsidDel="004128AE">
          <w:rPr>
            <w:rFonts w:ascii="Poppins" w:hAnsi="Poppins"/>
            <w:sz w:val="20"/>
            <w:szCs w:val="20"/>
            <w:lang w:eastAsia="ko-KR"/>
            <w:rPrChange w:id="11160" w:author="thuyhuynh" w:date="2023-05-08T11:25:00Z">
              <w:rPr>
                <w:lang w:eastAsia="ko-KR"/>
              </w:rPr>
            </w:rPrChange>
          </w:rPr>
          <w:delText xml:space="preserve">first </w:delText>
        </w:r>
        <w:r w:rsidR="000E69CF" w:rsidRPr="00116AAA" w:rsidDel="004128AE">
          <w:rPr>
            <w:rFonts w:ascii="Poppins" w:hAnsi="Poppins"/>
            <w:sz w:val="20"/>
            <w:szCs w:val="20"/>
            <w:rPrChange w:id="11161" w:author="thuyhuynh" w:date="2023-05-08T11:25:00Z">
              <w:rPr/>
            </w:rPrChange>
          </w:rPr>
          <w:delText>be decrypted using user’s private key</w:delText>
        </w:r>
        <w:r w:rsidR="008311CC" w:rsidRPr="00116AAA" w:rsidDel="004128AE">
          <w:rPr>
            <w:rFonts w:ascii="Poppins" w:hAnsi="Poppins"/>
            <w:sz w:val="20"/>
            <w:szCs w:val="20"/>
            <w:rPrChange w:id="11162" w:author="thuyhuynh" w:date="2023-05-08T11:25:00Z">
              <w:rPr/>
            </w:rPrChange>
          </w:rPr>
          <w:delText xml:space="preserve"> </w:delText>
        </w:r>
        <w:r w:rsidR="000E69CF" w:rsidRPr="00116AAA" w:rsidDel="004128AE">
          <w:rPr>
            <w:rFonts w:ascii="Poppins" w:hAnsi="Poppins"/>
            <w:b/>
            <w:sz w:val="20"/>
            <w:szCs w:val="20"/>
            <w:rPrChange w:id="11163" w:author="thuyhuynh" w:date="2023-05-08T11:25:00Z">
              <w:rPr>
                <w:b/>
              </w:rPr>
            </w:rPrChange>
          </w:rPr>
          <w:delText>CRCust</w:delText>
        </w:r>
        <w:r w:rsidR="000E69CF" w:rsidRPr="00116AAA" w:rsidDel="004128AE">
          <w:rPr>
            <w:rFonts w:ascii="Poppins" w:hAnsi="Poppins"/>
            <w:sz w:val="20"/>
            <w:szCs w:val="20"/>
            <w:rPrChange w:id="11164" w:author="thuyhuynh" w:date="2023-05-08T11:25:00Z">
              <w:rPr/>
            </w:rPrChange>
          </w:rPr>
          <w:delText xml:space="preserve"> (receiver’s private key) to extract the AES key and Initialization Vector.</w:delText>
        </w:r>
      </w:del>
    </w:p>
    <w:p w:rsidR="008D0823" w:rsidRPr="00116AAA" w:rsidDel="004128AE" w:rsidRDefault="008D0823">
      <w:pPr>
        <w:pStyle w:val="ListParagraph"/>
        <w:rPr>
          <w:del w:id="11165" w:author="thuyhuynh" w:date="2022-03-30T15:29:00Z"/>
          <w:rFonts w:ascii="Poppins" w:hAnsi="Poppins"/>
          <w:sz w:val="20"/>
          <w:szCs w:val="20"/>
          <w:rPrChange w:id="11166" w:author="thuyhuynh" w:date="2023-05-08T11:25:00Z">
            <w:rPr>
              <w:del w:id="11167" w:author="thuyhuynh" w:date="2022-03-30T15:29:00Z"/>
            </w:rPr>
          </w:rPrChange>
        </w:rPr>
      </w:pPr>
    </w:p>
    <w:p w:rsidR="000E69CF" w:rsidRPr="00116AAA" w:rsidDel="004128AE" w:rsidRDefault="00E83C7E" w:rsidP="00CB68AF">
      <w:pPr>
        <w:pStyle w:val="ListParagraph"/>
        <w:numPr>
          <w:ilvl w:val="0"/>
          <w:numId w:val="7"/>
        </w:numPr>
        <w:rPr>
          <w:del w:id="11168" w:author="thuyhuynh" w:date="2022-03-30T15:29:00Z"/>
          <w:rFonts w:ascii="Poppins" w:hAnsi="Poppins"/>
          <w:sz w:val="20"/>
          <w:szCs w:val="20"/>
          <w:rPrChange w:id="11169" w:author="thuyhuynh" w:date="2023-05-08T11:25:00Z">
            <w:rPr>
              <w:del w:id="11170" w:author="thuyhuynh" w:date="2022-03-30T15:29:00Z"/>
            </w:rPr>
          </w:rPrChange>
        </w:rPr>
      </w:pPr>
      <w:del w:id="11171" w:author="thuyhuynh" w:date="2022-03-30T15:29:00Z">
        <w:r w:rsidRPr="00116AAA" w:rsidDel="004128AE">
          <w:rPr>
            <w:rFonts w:ascii="Poppins" w:hAnsi="Poppins"/>
            <w:sz w:val="20"/>
            <w:szCs w:val="20"/>
            <w:lang w:eastAsia="ko-KR"/>
            <w:rPrChange w:id="11172" w:author="thuyhuynh" w:date="2023-05-08T11:25:00Z">
              <w:rPr>
                <w:lang w:eastAsia="ko-KR"/>
              </w:rPr>
            </w:rPrChange>
          </w:rPr>
          <w:delText>Next</w:delText>
        </w:r>
        <w:r w:rsidR="000E69CF" w:rsidRPr="00116AAA" w:rsidDel="004128AE">
          <w:rPr>
            <w:rFonts w:ascii="Poppins" w:hAnsi="Poppins"/>
            <w:sz w:val="20"/>
            <w:szCs w:val="20"/>
            <w:rPrChange w:id="11173" w:author="thuyhuynh" w:date="2023-05-08T11:25:00Z">
              <w:rPr/>
            </w:rPrChange>
          </w:rPr>
          <w:delText>, the Encrypted Signed Data will be decrypted using the extracted AES key and Initialization Vector to obtain the Data and Data Signature.</w:delText>
        </w:r>
      </w:del>
    </w:p>
    <w:p w:rsidR="009D5E06" w:rsidRPr="00116AAA" w:rsidDel="004128AE" w:rsidRDefault="009D5E06" w:rsidP="009D5E06">
      <w:pPr>
        <w:rPr>
          <w:del w:id="11174" w:author="thuyhuynh" w:date="2022-03-30T15:29:00Z"/>
          <w:rFonts w:ascii="Poppins" w:hAnsi="Poppins"/>
          <w:sz w:val="20"/>
          <w:szCs w:val="20"/>
          <w:rPrChange w:id="11175" w:author="thuyhuynh" w:date="2023-05-08T11:25:00Z">
            <w:rPr>
              <w:del w:id="11176" w:author="thuyhuynh" w:date="2022-03-30T15:29:00Z"/>
            </w:rPr>
          </w:rPrChange>
        </w:rPr>
      </w:pPr>
    </w:p>
    <w:p w:rsidR="000E69CF" w:rsidRPr="00116AAA" w:rsidDel="004128AE" w:rsidRDefault="000E69CF" w:rsidP="00CB68AF">
      <w:pPr>
        <w:pStyle w:val="ListParagraph"/>
        <w:numPr>
          <w:ilvl w:val="0"/>
          <w:numId w:val="7"/>
        </w:numPr>
        <w:rPr>
          <w:del w:id="11177" w:author="thuyhuynh" w:date="2022-03-30T15:29:00Z"/>
          <w:rFonts w:ascii="Poppins" w:hAnsi="Poppins"/>
          <w:sz w:val="20"/>
          <w:szCs w:val="20"/>
          <w:rPrChange w:id="11178" w:author="thuyhuynh" w:date="2023-05-08T11:25:00Z">
            <w:rPr>
              <w:del w:id="11179" w:author="thuyhuynh" w:date="2022-03-30T15:29:00Z"/>
            </w:rPr>
          </w:rPrChange>
        </w:rPr>
      </w:pPr>
      <w:del w:id="11180" w:author="thuyhuynh" w:date="2022-03-30T15:29:00Z">
        <w:r w:rsidRPr="00116AAA" w:rsidDel="004128AE">
          <w:rPr>
            <w:rFonts w:ascii="Poppins" w:hAnsi="Poppins"/>
            <w:sz w:val="20"/>
            <w:szCs w:val="20"/>
            <w:rPrChange w:id="11181" w:author="thuyhuynh" w:date="2023-05-08T11:25:00Z">
              <w:rPr/>
            </w:rPrChange>
          </w:rPr>
          <w:delText>The Data will be hashed to form the Data Digest.</w:delText>
        </w:r>
      </w:del>
    </w:p>
    <w:p w:rsidR="008D0823" w:rsidRPr="00116AAA" w:rsidDel="004128AE" w:rsidRDefault="008D0823">
      <w:pPr>
        <w:pStyle w:val="ListParagraph"/>
        <w:rPr>
          <w:del w:id="11182" w:author="thuyhuynh" w:date="2022-03-30T15:29:00Z"/>
          <w:rFonts w:ascii="Poppins" w:hAnsi="Poppins"/>
          <w:sz w:val="20"/>
          <w:szCs w:val="20"/>
          <w:rPrChange w:id="11183" w:author="thuyhuynh" w:date="2023-05-08T11:25:00Z">
            <w:rPr>
              <w:del w:id="11184" w:author="thuyhuynh" w:date="2022-03-30T15:29:00Z"/>
            </w:rPr>
          </w:rPrChange>
        </w:rPr>
      </w:pPr>
    </w:p>
    <w:p w:rsidR="000E69CF" w:rsidRPr="00116AAA" w:rsidDel="004128AE" w:rsidRDefault="00E83C7E" w:rsidP="00CB68AF">
      <w:pPr>
        <w:pStyle w:val="ListParagraph"/>
        <w:numPr>
          <w:ilvl w:val="0"/>
          <w:numId w:val="7"/>
        </w:numPr>
        <w:rPr>
          <w:del w:id="11185" w:author="thuyhuynh" w:date="2022-03-30T15:29:00Z"/>
          <w:rFonts w:ascii="Poppins" w:hAnsi="Poppins"/>
          <w:sz w:val="20"/>
          <w:szCs w:val="20"/>
          <w:rPrChange w:id="11186" w:author="thuyhuynh" w:date="2023-05-08T11:25:00Z">
            <w:rPr>
              <w:del w:id="11187" w:author="thuyhuynh" w:date="2022-03-30T15:29:00Z"/>
            </w:rPr>
          </w:rPrChange>
        </w:rPr>
      </w:pPr>
      <w:del w:id="11188" w:author="thuyhuynh" w:date="2022-03-30T15:29:00Z">
        <w:r w:rsidRPr="00116AAA" w:rsidDel="004128AE">
          <w:rPr>
            <w:rFonts w:ascii="Poppins" w:hAnsi="Poppins"/>
            <w:sz w:val="20"/>
            <w:szCs w:val="20"/>
            <w:lang w:eastAsia="ko-KR"/>
            <w:rPrChange w:id="11189" w:author="thuyhuynh" w:date="2023-05-08T11:25:00Z">
              <w:rPr>
                <w:lang w:eastAsia="ko-KR"/>
              </w:rPr>
            </w:rPrChange>
          </w:rPr>
          <w:delText>Lastly</w:delText>
        </w:r>
        <w:r w:rsidR="000E69CF" w:rsidRPr="00116AAA" w:rsidDel="004128AE">
          <w:rPr>
            <w:rFonts w:ascii="Poppins" w:hAnsi="Poppins"/>
            <w:sz w:val="20"/>
            <w:szCs w:val="20"/>
            <w:rPrChange w:id="11190" w:author="thuyhuynh" w:date="2023-05-08T11:25:00Z">
              <w:rPr/>
            </w:rPrChange>
          </w:rPr>
          <w:delText>, the Data Signature will be decrypted using device’s public key</w:delText>
        </w:r>
        <w:r w:rsidR="008311CC" w:rsidRPr="00116AAA" w:rsidDel="004128AE">
          <w:rPr>
            <w:rFonts w:ascii="Poppins" w:hAnsi="Poppins"/>
            <w:sz w:val="20"/>
            <w:szCs w:val="20"/>
            <w:rPrChange w:id="11191" w:author="thuyhuynh" w:date="2023-05-08T11:25:00Z">
              <w:rPr/>
            </w:rPrChange>
          </w:rPr>
          <w:delText xml:space="preserve"> </w:delText>
        </w:r>
        <w:r w:rsidR="000E69CF" w:rsidRPr="00116AAA" w:rsidDel="004128AE">
          <w:rPr>
            <w:rFonts w:ascii="Poppins" w:hAnsi="Poppins"/>
            <w:b/>
            <w:sz w:val="20"/>
            <w:szCs w:val="20"/>
            <w:rPrChange w:id="11192" w:author="thuyhuynh" w:date="2023-05-08T11:25:00Z">
              <w:rPr>
                <w:b/>
              </w:rPr>
            </w:rPrChange>
          </w:rPr>
          <w:delText>CUCam</w:delText>
        </w:r>
        <w:r w:rsidR="000E69CF" w:rsidRPr="00116AAA" w:rsidDel="004128AE">
          <w:rPr>
            <w:rFonts w:ascii="Poppins" w:hAnsi="Poppins"/>
            <w:sz w:val="20"/>
            <w:szCs w:val="20"/>
            <w:rPrChange w:id="11193" w:author="thuyhuynh" w:date="2023-05-08T11:25:00Z">
              <w:rPr/>
            </w:rPrChange>
          </w:rPr>
          <w:delText xml:space="preserve"> (sender’s public key) and verified with the Data Digest to check the integrity of the received data.</w:delText>
        </w:r>
      </w:del>
    </w:p>
    <w:p w:rsidR="000E69CF" w:rsidRPr="00116AAA" w:rsidDel="004128AE" w:rsidRDefault="000E69CF" w:rsidP="000E69CF">
      <w:pPr>
        <w:rPr>
          <w:del w:id="11194" w:author="thuyhuynh" w:date="2022-03-30T15:29:00Z"/>
          <w:rFonts w:ascii="Poppins" w:hAnsi="Poppins"/>
          <w:sz w:val="20"/>
          <w:szCs w:val="20"/>
          <w:rPrChange w:id="11195" w:author="thuyhuynh" w:date="2023-05-08T11:25:00Z">
            <w:rPr>
              <w:del w:id="11196" w:author="thuyhuynh" w:date="2022-03-30T15:29:00Z"/>
            </w:rPr>
          </w:rPrChange>
        </w:rPr>
      </w:pPr>
    </w:p>
    <w:p w:rsidR="000E69CF" w:rsidRPr="00116AAA" w:rsidDel="004128AE" w:rsidRDefault="008D0823" w:rsidP="000E69CF">
      <w:pPr>
        <w:rPr>
          <w:del w:id="11197" w:author="thuyhuynh" w:date="2022-03-30T15:29:00Z"/>
          <w:rFonts w:ascii="Poppins" w:hAnsi="Poppins"/>
          <w:sz w:val="20"/>
          <w:szCs w:val="20"/>
          <w:rPrChange w:id="11198" w:author="thuyhuynh" w:date="2023-05-08T11:25:00Z">
            <w:rPr>
              <w:del w:id="11199" w:author="thuyhuynh" w:date="2022-03-30T15:29:00Z"/>
            </w:rPr>
          </w:rPrChange>
        </w:rPr>
      </w:pPr>
      <w:del w:id="11200" w:author="thuyhuynh" w:date="2022-03-30T15:29:00Z">
        <w:r w:rsidRPr="00116AAA" w:rsidDel="004128AE">
          <w:rPr>
            <w:rFonts w:ascii="Poppins" w:hAnsi="Poppins"/>
            <w:noProof/>
            <w:sz w:val="20"/>
            <w:szCs w:val="20"/>
            <w:rPrChange w:id="11201">
              <w:rPr>
                <w:noProof/>
              </w:rPr>
            </w:rPrChange>
          </w:rPr>
          <w:drawing>
            <wp:inline distT="0" distB="0" distL="0" distR="0" wp14:anchorId="270D03B8" wp14:editId="395483D5">
              <wp:extent cx="5899350" cy="3587016"/>
              <wp:effectExtent l="19050" t="0" r="6150" b="0"/>
              <wp:docPr id="1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77" cstate="print"/>
                      <a:srcRect/>
                      <a:stretch>
                        <a:fillRect/>
                      </a:stretch>
                    </pic:blipFill>
                    <pic:spPr bwMode="auto">
                      <a:xfrm>
                        <a:off x="0" y="0"/>
                        <a:ext cx="5906468" cy="3591344"/>
                      </a:xfrm>
                      <a:prstGeom prst="rect">
                        <a:avLst/>
                      </a:prstGeom>
                      <a:noFill/>
                    </pic:spPr>
                  </pic:pic>
                </a:graphicData>
              </a:graphic>
            </wp:inline>
          </w:drawing>
        </w:r>
      </w:del>
    </w:p>
    <w:p w:rsidR="000E69CF" w:rsidRPr="00116AAA" w:rsidDel="004128AE" w:rsidRDefault="000E69CF" w:rsidP="000E69CF">
      <w:pPr>
        <w:pStyle w:val="Caption"/>
        <w:jc w:val="center"/>
        <w:rPr>
          <w:del w:id="11202" w:author="thuyhuynh" w:date="2022-03-30T15:29:00Z"/>
          <w:rFonts w:ascii="Poppins" w:hAnsi="Poppins"/>
          <w:rPrChange w:id="11203" w:author="thuyhuynh" w:date="2023-05-08T11:25:00Z">
            <w:rPr>
              <w:del w:id="11204" w:author="thuyhuynh" w:date="2022-03-30T15:29:00Z"/>
              <w:sz w:val="22"/>
            </w:rPr>
          </w:rPrChange>
        </w:rPr>
      </w:pPr>
    </w:p>
    <w:p w:rsidR="000E69CF" w:rsidRPr="00116AAA" w:rsidDel="004128AE" w:rsidRDefault="000E69CF" w:rsidP="000E69CF">
      <w:pPr>
        <w:pStyle w:val="Caption"/>
        <w:jc w:val="center"/>
        <w:rPr>
          <w:del w:id="11205" w:author="thuyhuynh" w:date="2022-03-30T15:29:00Z"/>
          <w:rFonts w:ascii="Poppins" w:hAnsi="Poppins"/>
          <w:lang w:eastAsia="ko-KR"/>
          <w:rPrChange w:id="11206" w:author="thuyhuynh" w:date="2023-05-08T11:25:00Z">
            <w:rPr>
              <w:del w:id="11207" w:author="thuyhuynh" w:date="2022-03-30T15:29:00Z"/>
              <w:sz w:val="22"/>
              <w:lang w:eastAsia="ko-KR"/>
            </w:rPr>
          </w:rPrChange>
        </w:rPr>
      </w:pPr>
      <w:del w:id="11208" w:author="thuyhuynh" w:date="2022-03-30T15:29:00Z">
        <w:r w:rsidRPr="00116AAA" w:rsidDel="004128AE">
          <w:rPr>
            <w:rFonts w:ascii="Poppins" w:hAnsi="Poppins"/>
            <w:b w:val="0"/>
            <w:bCs w:val="0"/>
            <w:rPrChange w:id="11209" w:author="thuyhuynh" w:date="2023-05-08T11:25:00Z">
              <w:rPr>
                <w:b w:val="0"/>
                <w:bCs w:val="0"/>
              </w:rPr>
            </w:rPrChange>
          </w:rPr>
          <w:delText xml:space="preserve">Figure </w:delText>
        </w:r>
        <w:r w:rsidR="00D67F27" w:rsidRPr="00116AAA" w:rsidDel="004128AE">
          <w:rPr>
            <w:rFonts w:ascii="Poppins" w:hAnsi="Poppins"/>
            <w:b w:val="0"/>
            <w:bCs w:val="0"/>
            <w:rPrChange w:id="11210" w:author="thuyhuynh" w:date="2023-05-08T11:25:00Z">
              <w:rPr>
                <w:b w:val="0"/>
                <w:bCs w:val="0"/>
              </w:rPr>
            </w:rPrChange>
          </w:rPr>
          <w:fldChar w:fldCharType="begin"/>
        </w:r>
        <w:r w:rsidRPr="00116AAA" w:rsidDel="004128AE">
          <w:rPr>
            <w:rFonts w:ascii="Poppins" w:hAnsi="Poppins"/>
            <w:b w:val="0"/>
            <w:bCs w:val="0"/>
            <w:rPrChange w:id="11211" w:author="thuyhuynh" w:date="2023-05-08T11:25:00Z">
              <w:rPr>
                <w:b w:val="0"/>
                <w:bCs w:val="0"/>
              </w:rPr>
            </w:rPrChange>
          </w:rPr>
          <w:delInstrText xml:space="preserve"> SEQ Figure \* ARABIC </w:delInstrText>
        </w:r>
        <w:r w:rsidR="00D67F27" w:rsidRPr="00116AAA" w:rsidDel="004128AE">
          <w:rPr>
            <w:rFonts w:ascii="Poppins" w:hAnsi="Poppins"/>
            <w:b w:val="0"/>
            <w:bCs w:val="0"/>
            <w:rPrChange w:id="11212" w:author="thuyhuynh" w:date="2023-05-08T11:25:00Z">
              <w:rPr>
                <w:b w:val="0"/>
                <w:bCs w:val="0"/>
              </w:rPr>
            </w:rPrChange>
          </w:rPr>
          <w:fldChar w:fldCharType="separate"/>
        </w:r>
        <w:r w:rsidR="00442201" w:rsidRPr="00116AAA" w:rsidDel="004128AE">
          <w:rPr>
            <w:rFonts w:ascii="Poppins" w:hAnsi="Poppins"/>
            <w:b w:val="0"/>
            <w:bCs w:val="0"/>
            <w:noProof/>
            <w:rPrChange w:id="11213" w:author="thuyhuynh" w:date="2023-05-08T11:25:00Z">
              <w:rPr>
                <w:b w:val="0"/>
                <w:bCs w:val="0"/>
                <w:noProof/>
              </w:rPr>
            </w:rPrChange>
          </w:rPr>
          <w:delText>5</w:delText>
        </w:r>
        <w:r w:rsidR="00D67F27" w:rsidRPr="00116AAA" w:rsidDel="004128AE">
          <w:rPr>
            <w:rFonts w:ascii="Poppins" w:hAnsi="Poppins"/>
            <w:b w:val="0"/>
            <w:bCs w:val="0"/>
            <w:rPrChange w:id="11214" w:author="thuyhuynh" w:date="2023-05-08T11:25:00Z">
              <w:rPr>
                <w:b w:val="0"/>
                <w:bCs w:val="0"/>
              </w:rPr>
            </w:rPrChange>
          </w:rPr>
          <w:fldChar w:fldCharType="end"/>
        </w:r>
        <w:r w:rsidRPr="00116AAA" w:rsidDel="004128AE">
          <w:rPr>
            <w:rFonts w:ascii="Poppins" w:hAnsi="Poppins"/>
            <w:b w:val="0"/>
            <w:bCs w:val="0"/>
            <w:rPrChange w:id="11215" w:author="thuyhuynh" w:date="2023-05-08T11:25:00Z">
              <w:rPr>
                <w:b w:val="0"/>
                <w:bCs w:val="0"/>
              </w:rPr>
            </w:rPrChange>
          </w:rPr>
          <w:delText>. Decryption and verifying of data</w:delText>
        </w:r>
      </w:del>
    </w:p>
    <w:p w:rsidR="000E69CF" w:rsidRPr="00116AAA" w:rsidDel="004128AE" w:rsidRDefault="000E69CF" w:rsidP="000E69CF">
      <w:pPr>
        <w:rPr>
          <w:del w:id="11216" w:author="thuyhuynh" w:date="2022-03-30T15:29:00Z"/>
          <w:rFonts w:ascii="Poppins" w:hAnsi="Poppins"/>
          <w:sz w:val="20"/>
          <w:szCs w:val="20"/>
          <w:rPrChange w:id="11217" w:author="thuyhuynh" w:date="2023-05-08T11:25:00Z">
            <w:rPr>
              <w:del w:id="11218" w:author="thuyhuynh" w:date="2022-03-30T15:29:00Z"/>
            </w:rPr>
          </w:rPrChange>
        </w:rPr>
      </w:pPr>
    </w:p>
    <w:p w:rsidR="000E69CF" w:rsidRPr="00116AAA" w:rsidDel="004128AE" w:rsidRDefault="000E69CF" w:rsidP="000E69CF">
      <w:pPr>
        <w:rPr>
          <w:del w:id="11219" w:author="thuyhuynh" w:date="2022-03-30T15:29:00Z"/>
          <w:rFonts w:ascii="Poppins" w:hAnsi="Poppins"/>
          <w:sz w:val="20"/>
          <w:szCs w:val="20"/>
          <w:rPrChange w:id="11220" w:author="thuyhuynh" w:date="2023-05-08T11:25:00Z">
            <w:rPr>
              <w:del w:id="11221" w:author="thuyhuynh" w:date="2022-03-30T15:29:00Z"/>
            </w:rPr>
          </w:rPrChange>
        </w:rPr>
      </w:pPr>
      <w:del w:id="11222" w:author="thuyhuynh" w:date="2022-03-30T15:29:00Z">
        <w:r w:rsidRPr="00116AAA" w:rsidDel="004128AE">
          <w:rPr>
            <w:rFonts w:ascii="Poppins" w:hAnsi="Poppins"/>
            <w:sz w:val="20"/>
            <w:szCs w:val="20"/>
            <w:rPrChange w:id="11223" w:author="thuyhuynh" w:date="2023-05-08T11:25:00Z">
              <w:rPr/>
            </w:rPrChange>
          </w:rPr>
          <w:delText>The process of sending data from user to device can be carried out similarly in the reverse direction using the appropriate keys.</w:delText>
        </w:r>
      </w:del>
    </w:p>
    <w:p w:rsidR="00635263" w:rsidRPr="00116AAA" w:rsidDel="004128AE" w:rsidRDefault="000E69CF">
      <w:pPr>
        <w:pStyle w:val="Heading3"/>
        <w:rPr>
          <w:del w:id="11224" w:author="thuyhuynh" w:date="2022-03-30T15:29:00Z"/>
          <w:sz w:val="20"/>
          <w:szCs w:val="20"/>
          <w:rPrChange w:id="11225" w:author="thuyhuynh" w:date="2023-05-08T11:25:00Z">
            <w:rPr>
              <w:del w:id="11226" w:author="thuyhuynh" w:date="2022-03-30T15:29:00Z"/>
            </w:rPr>
          </w:rPrChange>
        </w:rPr>
      </w:pPr>
      <w:bookmarkStart w:id="11227" w:name="_Toc263100547"/>
      <w:bookmarkStart w:id="11228" w:name="_Toc263673322"/>
      <w:bookmarkStart w:id="11229" w:name="_Toc274753249"/>
      <w:bookmarkStart w:id="11230" w:name="_Toc330934472"/>
      <w:bookmarkStart w:id="11231" w:name="_Ref340762412"/>
      <w:bookmarkStart w:id="11232" w:name="_Ref340763790"/>
      <w:del w:id="11233" w:author="thuyhuynh" w:date="2022-03-30T15:29:00Z">
        <w:r w:rsidRPr="00116AAA" w:rsidDel="004128AE">
          <w:rPr>
            <w:sz w:val="20"/>
            <w:szCs w:val="20"/>
            <w:rPrChange w:id="11234" w:author="thuyhuynh" w:date="2023-05-08T11:25:00Z">
              <w:rPr>
                <w:rFonts w:ascii="Poppins" w:hAnsi="Poppins"/>
                <w:sz w:val="24"/>
                <w:szCs w:val="24"/>
              </w:rPr>
            </w:rPrChange>
          </w:rPr>
          <w:delText>Administrative Audits</w:delText>
        </w:r>
        <w:bookmarkEnd w:id="11227"/>
        <w:bookmarkEnd w:id="11228"/>
        <w:bookmarkEnd w:id="11229"/>
        <w:bookmarkEnd w:id="11230"/>
        <w:bookmarkEnd w:id="11231"/>
        <w:bookmarkEnd w:id="11232"/>
      </w:del>
    </w:p>
    <w:p w:rsidR="008D0823" w:rsidRPr="00116AAA" w:rsidDel="004128AE" w:rsidRDefault="00DE1335">
      <w:pPr>
        <w:jc w:val="both"/>
        <w:rPr>
          <w:del w:id="11235" w:author="thuyhuynh" w:date="2022-03-30T15:29:00Z"/>
          <w:rFonts w:ascii="Poppins" w:hAnsi="Poppins"/>
          <w:sz w:val="20"/>
          <w:szCs w:val="20"/>
          <w:rPrChange w:id="11236" w:author="thuyhuynh" w:date="2023-05-08T11:25:00Z">
            <w:rPr>
              <w:del w:id="11237" w:author="thuyhuynh" w:date="2022-03-30T15:29:00Z"/>
            </w:rPr>
          </w:rPrChange>
        </w:rPr>
      </w:pPr>
      <w:del w:id="11238" w:author="thuyhuynh" w:date="2022-03-30T11:09:00Z">
        <w:r w:rsidRPr="00116AAA" w:rsidDel="00E37F22">
          <w:rPr>
            <w:rFonts w:ascii="Poppins" w:hAnsi="Poppins"/>
            <w:sz w:val="20"/>
            <w:szCs w:val="20"/>
            <w:rPrChange w:id="11239" w:author="thuyhuynh" w:date="2023-05-08T11:25:00Z">
              <w:rPr/>
            </w:rPrChange>
          </w:rPr>
          <w:delText>IriShield</w:delText>
        </w:r>
      </w:del>
      <w:del w:id="11240" w:author="thuyhuynh" w:date="2022-03-30T15:29:00Z">
        <w:r w:rsidRPr="00116AAA" w:rsidDel="004128AE">
          <w:rPr>
            <w:rFonts w:ascii="Poppins" w:hAnsi="Poppins"/>
            <w:sz w:val="20"/>
            <w:szCs w:val="20"/>
            <w:rPrChange w:id="11241" w:author="thuyhuynh" w:date="2023-05-08T11:25:00Z">
              <w:rPr/>
            </w:rPrChange>
          </w:rPr>
          <w:delText xml:space="preserve"> </w:delText>
        </w:r>
        <w:r w:rsidR="000E69CF" w:rsidRPr="00116AAA" w:rsidDel="004128AE">
          <w:rPr>
            <w:rFonts w:ascii="Poppins" w:hAnsi="Poppins"/>
            <w:sz w:val="20"/>
            <w:szCs w:val="20"/>
            <w:rPrChange w:id="11242" w:author="thuyhuynh" w:date="2023-05-08T11:25:00Z">
              <w:rPr/>
            </w:rPrChange>
          </w:rPr>
          <w:delText>also supports user</w:delText>
        </w:r>
        <w:r w:rsidR="003A19A8" w:rsidRPr="00116AAA" w:rsidDel="004128AE">
          <w:rPr>
            <w:rFonts w:ascii="Poppins" w:hAnsi="Poppins"/>
            <w:sz w:val="20"/>
            <w:szCs w:val="20"/>
            <w:rPrChange w:id="11243" w:author="thuyhuynh" w:date="2023-05-08T11:25:00Z">
              <w:rPr/>
            </w:rPrChange>
          </w:rPr>
          <w:delText>s with audit information so</w:delText>
        </w:r>
        <w:r w:rsidR="000E69CF" w:rsidRPr="00116AAA" w:rsidDel="004128AE">
          <w:rPr>
            <w:rFonts w:ascii="Poppins" w:hAnsi="Poppins"/>
            <w:sz w:val="20"/>
            <w:szCs w:val="20"/>
            <w:rPrChange w:id="11244" w:author="thuyhuynh" w:date="2023-05-08T11:25:00Z">
              <w:rPr/>
            </w:rPrChange>
          </w:rPr>
          <w:delText xml:space="preserve"> the usage and performance of each capturing station and each operator can be easily monitored and traced. Users are allowed to add their own managing data such as timestamp, capturing station, capturing operator ID, and other user-specific data inside each encrypted data piece as a header. The user header is organized into volatile data and nonvolatile data.</w:delText>
        </w:r>
      </w:del>
    </w:p>
    <w:p w:rsidR="00A40180" w:rsidRPr="00116AAA" w:rsidDel="004128AE" w:rsidRDefault="00A40180">
      <w:pPr>
        <w:jc w:val="both"/>
        <w:rPr>
          <w:del w:id="11245" w:author="thuyhuynh" w:date="2022-03-30T15:29:00Z"/>
          <w:rFonts w:ascii="Poppins" w:hAnsi="Poppins"/>
          <w:sz w:val="20"/>
          <w:szCs w:val="20"/>
          <w:lang w:eastAsia="ko-KR"/>
          <w:rPrChange w:id="11246" w:author="thuyhuynh" w:date="2023-05-08T11:25:00Z">
            <w:rPr>
              <w:del w:id="11247" w:author="thuyhuynh" w:date="2022-03-30T15:29:00Z"/>
              <w:lang w:eastAsia="ko-KR"/>
            </w:rPr>
          </w:rPrChange>
        </w:rPr>
      </w:pPr>
    </w:p>
    <w:p w:rsidR="000E69CF" w:rsidRPr="00116AAA" w:rsidDel="004128AE" w:rsidRDefault="000E69CF" w:rsidP="00CB68AF">
      <w:pPr>
        <w:pStyle w:val="ListParagraph"/>
        <w:numPr>
          <w:ilvl w:val="0"/>
          <w:numId w:val="7"/>
        </w:numPr>
        <w:rPr>
          <w:del w:id="11248" w:author="thuyhuynh" w:date="2022-03-30T15:29:00Z"/>
          <w:rFonts w:ascii="Poppins" w:hAnsi="Poppins"/>
          <w:sz w:val="20"/>
          <w:szCs w:val="20"/>
          <w:rPrChange w:id="11249" w:author="thuyhuynh" w:date="2023-05-08T11:25:00Z">
            <w:rPr>
              <w:del w:id="11250" w:author="thuyhuynh" w:date="2022-03-30T15:29:00Z"/>
            </w:rPr>
          </w:rPrChange>
        </w:rPr>
      </w:pPr>
      <w:del w:id="11251" w:author="thuyhuynh" w:date="2022-03-30T15:29:00Z">
        <w:r w:rsidRPr="00116AAA" w:rsidDel="004128AE">
          <w:rPr>
            <w:rFonts w:ascii="Poppins" w:hAnsi="Poppins"/>
            <w:sz w:val="20"/>
            <w:szCs w:val="20"/>
            <w:rPrChange w:id="11252" w:author="thuyhuynh" w:date="2023-05-08T11:25:00Z">
              <w:rPr/>
            </w:rPrChange>
          </w:rPr>
          <w:delText>Vol</w:delText>
        </w:r>
        <w:r w:rsidR="003A19A8" w:rsidRPr="00116AAA" w:rsidDel="004128AE">
          <w:rPr>
            <w:rFonts w:ascii="Poppins" w:hAnsi="Poppins"/>
            <w:sz w:val="20"/>
            <w:szCs w:val="20"/>
            <w:rPrChange w:id="11253" w:author="thuyhuynh" w:date="2023-05-08T11:25:00Z">
              <w:rPr/>
            </w:rPrChange>
          </w:rPr>
          <w:delText xml:space="preserve">atile data such as timestamp </w:delText>
        </w:r>
        <w:r w:rsidRPr="00116AAA" w:rsidDel="004128AE">
          <w:rPr>
            <w:rFonts w:ascii="Poppins" w:hAnsi="Poppins"/>
            <w:sz w:val="20"/>
            <w:szCs w:val="20"/>
            <w:rPrChange w:id="11254" w:author="thuyhuynh" w:date="2023-05-08T11:25:00Z">
              <w:rPr/>
            </w:rPrChange>
          </w:rPr>
          <w:delText>change</w:delText>
        </w:r>
        <w:r w:rsidR="003A19A8" w:rsidRPr="00116AAA" w:rsidDel="004128AE">
          <w:rPr>
            <w:rFonts w:ascii="Poppins" w:hAnsi="Poppins"/>
            <w:sz w:val="20"/>
            <w:szCs w:val="20"/>
            <w:lang w:eastAsia="ko-KR"/>
            <w:rPrChange w:id="11255" w:author="thuyhuynh" w:date="2023-05-08T11:25:00Z">
              <w:rPr>
                <w:lang w:eastAsia="ko-KR"/>
              </w:rPr>
            </w:rPrChange>
          </w:rPr>
          <w:delText>s</w:delText>
        </w:r>
        <w:r w:rsidRPr="00116AAA" w:rsidDel="004128AE">
          <w:rPr>
            <w:rFonts w:ascii="Poppins" w:hAnsi="Poppins"/>
            <w:sz w:val="20"/>
            <w:szCs w:val="20"/>
            <w:rPrChange w:id="11256" w:author="thuyhuynh" w:date="2023-05-08T11:25:00Z">
              <w:rPr/>
            </w:rPrChange>
          </w:rPr>
          <w:delText xml:space="preserve"> every time encrypted data is retrieved.</w:delText>
        </w:r>
      </w:del>
    </w:p>
    <w:p w:rsidR="00A40180" w:rsidRPr="00116AAA" w:rsidDel="004128AE" w:rsidRDefault="00A40180" w:rsidP="00A40180">
      <w:pPr>
        <w:pStyle w:val="ListParagraph"/>
        <w:rPr>
          <w:del w:id="11257" w:author="thuyhuynh" w:date="2022-03-30T15:29:00Z"/>
          <w:rFonts w:ascii="Poppins" w:hAnsi="Poppins"/>
          <w:sz w:val="20"/>
          <w:szCs w:val="20"/>
          <w:rPrChange w:id="11258" w:author="thuyhuynh" w:date="2023-05-08T11:25:00Z">
            <w:rPr>
              <w:del w:id="11259" w:author="thuyhuynh" w:date="2022-03-30T15:29:00Z"/>
            </w:rPr>
          </w:rPrChange>
        </w:rPr>
      </w:pPr>
    </w:p>
    <w:p w:rsidR="000E69CF" w:rsidRPr="00116AAA" w:rsidDel="004128AE" w:rsidRDefault="000E69CF" w:rsidP="00CB68AF">
      <w:pPr>
        <w:pStyle w:val="ListParagraph"/>
        <w:numPr>
          <w:ilvl w:val="0"/>
          <w:numId w:val="7"/>
        </w:numPr>
        <w:rPr>
          <w:del w:id="11260" w:author="thuyhuynh" w:date="2022-03-30T15:29:00Z"/>
          <w:rFonts w:ascii="Poppins" w:hAnsi="Poppins"/>
          <w:sz w:val="20"/>
          <w:szCs w:val="20"/>
          <w:rPrChange w:id="11261" w:author="thuyhuynh" w:date="2023-05-08T11:25:00Z">
            <w:rPr>
              <w:del w:id="11262" w:author="thuyhuynh" w:date="2022-03-30T15:29:00Z"/>
            </w:rPr>
          </w:rPrChange>
        </w:rPr>
      </w:pPr>
      <w:del w:id="11263" w:author="thuyhuynh" w:date="2022-03-30T15:29:00Z">
        <w:r w:rsidRPr="00116AAA" w:rsidDel="004128AE">
          <w:rPr>
            <w:rFonts w:ascii="Poppins" w:hAnsi="Poppins"/>
            <w:sz w:val="20"/>
            <w:szCs w:val="20"/>
            <w:rPrChange w:id="11264" w:author="thuyhuynh" w:date="2023-05-08T11:25:00Z">
              <w:rPr/>
            </w:rPrChange>
          </w:rPr>
          <w:delText>Nonvolatile data such as device location seldom changes.</w:delText>
        </w:r>
      </w:del>
    </w:p>
    <w:p w:rsidR="00FB1112" w:rsidRPr="00116AAA" w:rsidDel="004128AE" w:rsidRDefault="00FB1112" w:rsidP="00FB1112">
      <w:pPr>
        <w:rPr>
          <w:del w:id="11265" w:author="thuyhuynh" w:date="2022-03-30T15:29:00Z"/>
          <w:rFonts w:ascii="Poppins" w:hAnsi="Poppins"/>
          <w:sz w:val="20"/>
          <w:szCs w:val="20"/>
          <w:rPrChange w:id="11266" w:author="thuyhuynh" w:date="2023-05-08T11:25:00Z">
            <w:rPr>
              <w:del w:id="11267" w:author="thuyhuynh" w:date="2022-03-30T15:29:00Z"/>
            </w:rPr>
          </w:rPrChange>
        </w:rPr>
      </w:pPr>
    </w:p>
    <w:p w:rsidR="00F1349C" w:rsidRPr="00116AAA" w:rsidDel="004128AE" w:rsidRDefault="008311CC" w:rsidP="00A227EC">
      <w:pPr>
        <w:jc w:val="both"/>
        <w:rPr>
          <w:del w:id="11268" w:author="thuyhuynh" w:date="2022-03-30T15:29:00Z"/>
          <w:rFonts w:ascii="Poppins" w:hAnsi="Poppins"/>
          <w:sz w:val="20"/>
          <w:szCs w:val="20"/>
          <w:rPrChange w:id="11269" w:author="thuyhuynh" w:date="2023-05-08T11:25:00Z">
            <w:rPr>
              <w:del w:id="11270" w:author="thuyhuynh" w:date="2022-03-30T15:29:00Z"/>
            </w:rPr>
          </w:rPrChange>
        </w:rPr>
      </w:pPr>
      <w:del w:id="11271" w:author="thuyhuynh" w:date="2022-03-30T15:29:00Z">
        <w:r w:rsidRPr="00116AAA" w:rsidDel="004128AE">
          <w:rPr>
            <w:rFonts w:ascii="Poppins" w:hAnsi="Poppins"/>
            <w:sz w:val="20"/>
            <w:szCs w:val="20"/>
            <w:rPrChange w:id="11272" w:author="thuyhuynh" w:date="2023-05-08T11:25:00Z">
              <w:rPr/>
            </w:rPrChange>
          </w:rPr>
          <w:delText xml:space="preserve">IDDK 2000 </w:delText>
        </w:r>
        <w:r w:rsidR="000E69CF" w:rsidRPr="00116AAA" w:rsidDel="004128AE">
          <w:rPr>
            <w:rFonts w:ascii="Poppins" w:hAnsi="Poppins"/>
            <w:sz w:val="20"/>
            <w:szCs w:val="20"/>
            <w:rPrChange w:id="11273" w:author="thuyhuynh" w:date="2023-05-08T11:25:00Z">
              <w:rPr/>
            </w:rPrChange>
          </w:rPr>
          <w:delText xml:space="preserve">supplies one API to update the nonvolatile data, while the volatile information must be inputted every time a cryptographic function is called. </w:delText>
        </w:r>
        <w:bookmarkStart w:id="11274" w:name="_Toc263100548"/>
        <w:bookmarkStart w:id="11275" w:name="_Toc263673323"/>
        <w:bookmarkStart w:id="11276" w:name="_Toc274753250"/>
      </w:del>
    </w:p>
    <w:p w:rsidR="00A227EC" w:rsidRPr="00116AAA" w:rsidRDefault="00A227EC" w:rsidP="00A227EC">
      <w:pPr>
        <w:jc w:val="both"/>
        <w:rPr>
          <w:rFonts w:ascii="Poppins" w:hAnsi="Poppins"/>
          <w:b/>
          <w:bCs/>
          <w:i/>
          <w:color w:val="000000"/>
          <w:sz w:val="20"/>
          <w:szCs w:val="20"/>
          <w:lang w:eastAsia="ko-KR"/>
          <w:rPrChange w:id="11277" w:author="thuyhuynh" w:date="2023-05-08T11:25:00Z">
            <w:rPr>
              <w:b/>
              <w:bCs/>
              <w:i/>
              <w:color w:val="000000"/>
              <w:sz w:val="28"/>
              <w:szCs w:val="27"/>
              <w:lang w:eastAsia="ko-KR"/>
            </w:rPr>
          </w:rPrChange>
        </w:rPr>
      </w:pPr>
    </w:p>
    <w:p w:rsidR="005808EB" w:rsidRPr="00B13BB5" w:rsidRDefault="005808EB">
      <w:pPr>
        <w:pStyle w:val="Heading2"/>
        <w:rPr>
          <w:rFonts w:ascii="Poppins" w:hAnsi="Poppins"/>
          <w:b w:val="0"/>
          <w:i w:val="0"/>
          <w:sz w:val="24"/>
          <w:szCs w:val="24"/>
          <w:rPrChange w:id="11278" w:author="thuyhuynh" w:date="2023-05-08T12:05:00Z">
            <w:rPr/>
          </w:rPrChange>
        </w:rPr>
      </w:pPr>
      <w:bookmarkStart w:id="11279" w:name="_Ref340741467"/>
      <w:bookmarkStart w:id="11280" w:name="_Toc155348766"/>
      <w:bookmarkStart w:id="11281" w:name="_Toc330934473"/>
      <w:r w:rsidRPr="00B13BB5">
        <w:rPr>
          <w:rFonts w:ascii="Poppins" w:hAnsi="Poppins"/>
          <w:b w:val="0"/>
          <w:i w:val="0"/>
          <w:sz w:val="24"/>
          <w:szCs w:val="24"/>
          <w:rPrChange w:id="11282" w:author="thuyhuynh" w:date="2023-05-08T12:05:00Z">
            <w:rPr/>
          </w:rPrChange>
        </w:rPr>
        <w:t>Supported Image Types</w:t>
      </w:r>
      <w:bookmarkEnd w:id="11279"/>
      <w:bookmarkEnd w:id="11280"/>
    </w:p>
    <w:p w:rsidR="005808EB" w:rsidRPr="00116AAA" w:rsidRDefault="005808EB" w:rsidP="005808EB">
      <w:pPr>
        <w:rPr>
          <w:rFonts w:ascii="Poppins" w:hAnsi="Poppins"/>
          <w:sz w:val="20"/>
          <w:szCs w:val="20"/>
          <w:lang w:eastAsia="ko-KR"/>
          <w:rPrChange w:id="11283" w:author="thuyhuynh" w:date="2023-05-08T11:25:00Z">
            <w:rPr>
              <w:lang w:eastAsia="ko-KR"/>
            </w:rPr>
          </w:rPrChange>
        </w:rPr>
      </w:pPr>
    </w:p>
    <w:p w:rsidR="005808EB" w:rsidRPr="00116AAA" w:rsidRDefault="005808EB" w:rsidP="00CB68AF">
      <w:pPr>
        <w:pStyle w:val="ListParagraph"/>
        <w:numPr>
          <w:ilvl w:val="0"/>
          <w:numId w:val="20"/>
        </w:numPr>
        <w:rPr>
          <w:rFonts w:ascii="Poppins" w:hAnsi="Poppins"/>
          <w:sz w:val="20"/>
          <w:szCs w:val="20"/>
          <w:lang w:eastAsia="ko-KR"/>
          <w:rPrChange w:id="11284" w:author="thuyhuynh" w:date="2023-05-08T11:25:00Z">
            <w:rPr>
              <w:lang w:eastAsia="ko-KR"/>
            </w:rPr>
          </w:rPrChange>
        </w:rPr>
      </w:pPr>
      <w:r w:rsidRPr="00116AAA">
        <w:rPr>
          <w:rFonts w:ascii="Poppins" w:hAnsi="Poppins"/>
          <w:sz w:val="20"/>
          <w:szCs w:val="20"/>
          <w:lang w:eastAsia="ko-KR"/>
          <w:rPrChange w:id="11285" w:author="thuyhuynh" w:date="2023-05-08T11:25:00Z">
            <w:rPr>
              <w:lang w:eastAsia="ko-KR"/>
            </w:rPr>
          </w:rPrChange>
        </w:rPr>
        <w:t>Capture</w:t>
      </w:r>
      <w:r w:rsidR="003A19A8" w:rsidRPr="00116AAA">
        <w:rPr>
          <w:rFonts w:ascii="Poppins" w:hAnsi="Poppins"/>
          <w:sz w:val="20"/>
          <w:szCs w:val="20"/>
          <w:lang w:eastAsia="ko-KR"/>
          <w:rPrChange w:id="11286" w:author="thuyhuynh" w:date="2023-05-08T11:25:00Z">
            <w:rPr>
              <w:lang w:eastAsia="ko-KR"/>
            </w:rPr>
          </w:rPrChange>
        </w:rPr>
        <w:t>d image with original size (K1)</w:t>
      </w:r>
    </w:p>
    <w:p w:rsidR="005808EB" w:rsidRPr="00116AAA" w:rsidRDefault="003A19A8" w:rsidP="00CB68AF">
      <w:pPr>
        <w:pStyle w:val="ListParagraph"/>
        <w:numPr>
          <w:ilvl w:val="0"/>
          <w:numId w:val="20"/>
        </w:numPr>
        <w:rPr>
          <w:rFonts w:ascii="Poppins" w:hAnsi="Poppins"/>
          <w:sz w:val="20"/>
          <w:szCs w:val="20"/>
          <w:lang w:eastAsia="ko-KR"/>
          <w:rPrChange w:id="11287" w:author="thuyhuynh" w:date="2023-05-08T11:25:00Z">
            <w:rPr>
              <w:lang w:eastAsia="ko-KR"/>
            </w:rPr>
          </w:rPrChange>
        </w:rPr>
      </w:pPr>
      <w:r w:rsidRPr="00116AAA">
        <w:rPr>
          <w:rFonts w:ascii="Poppins" w:hAnsi="Poppins"/>
          <w:sz w:val="20"/>
          <w:szCs w:val="20"/>
          <w:lang w:eastAsia="ko-KR"/>
          <w:rPrChange w:id="11288" w:author="thuyhuynh" w:date="2023-05-08T11:25:00Z">
            <w:rPr>
              <w:lang w:eastAsia="ko-KR"/>
            </w:rPr>
          </w:rPrChange>
        </w:rPr>
        <w:t>VGA image (K2)</w:t>
      </w:r>
    </w:p>
    <w:p w:rsidR="005808EB" w:rsidRPr="00116AAA" w:rsidRDefault="003A19A8" w:rsidP="00CB68AF">
      <w:pPr>
        <w:pStyle w:val="ListParagraph"/>
        <w:numPr>
          <w:ilvl w:val="0"/>
          <w:numId w:val="20"/>
        </w:numPr>
        <w:rPr>
          <w:rFonts w:ascii="Poppins" w:hAnsi="Poppins"/>
          <w:sz w:val="20"/>
          <w:szCs w:val="20"/>
          <w:lang w:eastAsia="ko-KR"/>
          <w:rPrChange w:id="11289" w:author="thuyhuynh" w:date="2023-05-08T11:25:00Z">
            <w:rPr>
              <w:lang w:eastAsia="ko-KR"/>
            </w:rPr>
          </w:rPrChange>
        </w:rPr>
      </w:pPr>
      <w:r w:rsidRPr="00116AAA">
        <w:rPr>
          <w:rFonts w:ascii="Poppins" w:hAnsi="Poppins"/>
          <w:sz w:val="20"/>
          <w:szCs w:val="20"/>
          <w:lang w:eastAsia="ko-KR"/>
          <w:rPrChange w:id="11290" w:author="thuyhuynh" w:date="2023-05-08T11:25:00Z">
            <w:rPr>
              <w:lang w:eastAsia="ko-KR"/>
            </w:rPr>
          </w:rPrChange>
        </w:rPr>
        <w:lastRenderedPageBreak/>
        <w:t>Cropped image (K3)</w:t>
      </w:r>
    </w:p>
    <w:p w:rsidR="005808EB" w:rsidRPr="00116AAA" w:rsidRDefault="005808EB" w:rsidP="00CB68AF">
      <w:pPr>
        <w:pStyle w:val="ListParagraph"/>
        <w:numPr>
          <w:ilvl w:val="0"/>
          <w:numId w:val="20"/>
        </w:numPr>
        <w:rPr>
          <w:rFonts w:ascii="Poppins" w:hAnsi="Poppins"/>
          <w:sz w:val="20"/>
          <w:szCs w:val="20"/>
          <w:lang w:eastAsia="ko-KR"/>
          <w:rPrChange w:id="11291" w:author="thuyhuynh" w:date="2023-05-08T11:25:00Z">
            <w:rPr>
              <w:lang w:eastAsia="ko-KR"/>
            </w:rPr>
          </w:rPrChange>
        </w:rPr>
      </w:pPr>
      <w:r w:rsidRPr="00116AAA">
        <w:rPr>
          <w:rFonts w:ascii="Poppins" w:hAnsi="Poppins"/>
          <w:sz w:val="20"/>
          <w:szCs w:val="20"/>
          <w:lang w:eastAsia="ko-KR"/>
          <w:rPrChange w:id="11292" w:author="thuyhuynh" w:date="2023-05-08T11:25:00Z">
            <w:rPr>
              <w:lang w:eastAsia="ko-KR"/>
            </w:rPr>
          </w:rPrChange>
        </w:rPr>
        <w:t>Cropped and Masked I</w:t>
      </w:r>
      <w:r w:rsidR="003A19A8" w:rsidRPr="00116AAA">
        <w:rPr>
          <w:rFonts w:ascii="Poppins" w:hAnsi="Poppins"/>
          <w:sz w:val="20"/>
          <w:szCs w:val="20"/>
          <w:lang w:eastAsia="ko-KR"/>
          <w:rPrChange w:id="11293" w:author="thuyhuynh" w:date="2023-05-08T11:25:00Z">
            <w:rPr>
              <w:lang w:eastAsia="ko-KR"/>
            </w:rPr>
          </w:rPrChange>
        </w:rPr>
        <w:t>mage (K7)</w:t>
      </w:r>
    </w:p>
    <w:p w:rsidR="005808EB" w:rsidRPr="00116AAA" w:rsidRDefault="005808EB" w:rsidP="005808EB">
      <w:pPr>
        <w:ind w:left="360"/>
        <w:rPr>
          <w:rFonts w:ascii="Poppins" w:hAnsi="Poppins"/>
          <w:sz w:val="20"/>
          <w:szCs w:val="20"/>
          <w:lang w:eastAsia="ko-KR"/>
          <w:rPrChange w:id="11294" w:author="thuyhuynh" w:date="2023-05-08T11:25:00Z">
            <w:rPr>
              <w:lang w:eastAsia="ko-KR"/>
            </w:rPr>
          </w:rPrChange>
        </w:rPr>
      </w:pPr>
    </w:p>
    <w:p w:rsidR="005808EB" w:rsidRPr="00116AAA" w:rsidRDefault="005808EB" w:rsidP="005808EB">
      <w:pPr>
        <w:rPr>
          <w:rFonts w:ascii="Poppins" w:hAnsi="Poppins"/>
          <w:sz w:val="20"/>
          <w:szCs w:val="20"/>
          <w:lang w:eastAsia="ko-KR"/>
          <w:rPrChange w:id="11295" w:author="thuyhuynh" w:date="2023-05-08T11:25:00Z">
            <w:rPr>
              <w:lang w:eastAsia="ko-KR"/>
            </w:rPr>
          </w:rPrChange>
        </w:rPr>
      </w:pPr>
      <w:r w:rsidRPr="00116AAA">
        <w:rPr>
          <w:rFonts w:ascii="Poppins" w:hAnsi="Poppins"/>
          <w:sz w:val="20"/>
          <w:szCs w:val="20"/>
          <w:lang w:eastAsia="ko-KR"/>
          <w:rPrChange w:id="11296" w:author="thuyhuynh" w:date="2023-05-08T11:25:00Z">
            <w:rPr>
              <w:lang w:eastAsia="ko-KR"/>
            </w:rPr>
          </w:rPrChange>
        </w:rPr>
        <w:t>Please refer to the specification of ISO/IEC 19794-6</w:t>
      </w:r>
      <w:r w:rsidR="00C10E7D" w:rsidRPr="00116AAA">
        <w:rPr>
          <w:rFonts w:ascii="Poppins" w:hAnsi="Poppins"/>
          <w:sz w:val="20"/>
          <w:szCs w:val="20"/>
          <w:lang w:eastAsia="ko-KR"/>
          <w:rPrChange w:id="11297" w:author="thuyhuynh" w:date="2023-05-08T11:25:00Z">
            <w:rPr>
              <w:lang w:eastAsia="ko-KR"/>
            </w:rPr>
          </w:rPrChange>
        </w:rPr>
        <w:t>:</w:t>
      </w:r>
      <w:r w:rsidRPr="00116AAA">
        <w:rPr>
          <w:rFonts w:ascii="Poppins" w:hAnsi="Poppins"/>
          <w:sz w:val="20"/>
          <w:szCs w:val="20"/>
          <w:lang w:eastAsia="ko-KR"/>
          <w:rPrChange w:id="11298" w:author="thuyhuynh" w:date="2023-05-08T11:25:00Z">
            <w:rPr>
              <w:lang w:eastAsia="ko-KR"/>
            </w:rPr>
          </w:rPrChange>
        </w:rPr>
        <w:t>2011 for more detailed information.</w:t>
      </w:r>
    </w:p>
    <w:p w:rsidR="005808EB" w:rsidRPr="00116AAA" w:rsidRDefault="005808EB" w:rsidP="005808EB">
      <w:pPr>
        <w:rPr>
          <w:rFonts w:ascii="Poppins" w:hAnsi="Poppins"/>
          <w:sz w:val="20"/>
          <w:szCs w:val="20"/>
          <w:lang w:eastAsia="ko-KR"/>
          <w:rPrChange w:id="11299" w:author="thuyhuynh" w:date="2023-05-08T11:25:00Z">
            <w:rPr>
              <w:lang w:eastAsia="ko-KR"/>
            </w:rPr>
          </w:rPrChange>
        </w:rPr>
      </w:pPr>
    </w:p>
    <w:p w:rsidR="008D0823" w:rsidRPr="00B13BB5" w:rsidRDefault="00203BD2">
      <w:pPr>
        <w:pStyle w:val="Heading2"/>
        <w:rPr>
          <w:rFonts w:ascii="Poppins" w:hAnsi="Poppins"/>
          <w:b w:val="0"/>
          <w:i w:val="0"/>
          <w:sz w:val="24"/>
          <w:szCs w:val="24"/>
          <w:rPrChange w:id="11300" w:author="thuyhuynh" w:date="2023-05-08T12:05:00Z">
            <w:rPr/>
          </w:rPrChange>
        </w:rPr>
      </w:pPr>
      <w:bookmarkStart w:id="11301" w:name="_Ref340741470"/>
      <w:bookmarkStart w:id="11302" w:name="_Toc155348767"/>
      <w:r w:rsidRPr="00B13BB5">
        <w:rPr>
          <w:rFonts w:ascii="Poppins" w:hAnsi="Poppins"/>
          <w:b w:val="0"/>
          <w:i w:val="0"/>
          <w:sz w:val="24"/>
          <w:szCs w:val="24"/>
          <w:rPrChange w:id="11303" w:author="thuyhuynh" w:date="2023-05-08T12:05:00Z">
            <w:rPr/>
          </w:rPrChange>
        </w:rPr>
        <w:t>Supported Image Formats</w:t>
      </w:r>
      <w:bookmarkEnd w:id="11274"/>
      <w:bookmarkEnd w:id="11275"/>
      <w:bookmarkEnd w:id="11276"/>
      <w:bookmarkEnd w:id="11281"/>
      <w:bookmarkEnd w:id="11301"/>
      <w:bookmarkEnd w:id="11302"/>
    </w:p>
    <w:p w:rsidR="008D0823" w:rsidRPr="00116AAA" w:rsidRDefault="000E69CF">
      <w:pPr>
        <w:pStyle w:val="Heading3"/>
      </w:pPr>
      <w:bookmarkStart w:id="11304" w:name="_Toc263100549"/>
      <w:bookmarkStart w:id="11305" w:name="_Toc263673324"/>
      <w:bookmarkStart w:id="11306" w:name="_Toc274753251"/>
      <w:bookmarkStart w:id="11307" w:name="_Toc330934474"/>
      <w:bookmarkStart w:id="11308" w:name="_Toc155348768"/>
      <w:proofErr w:type="spellStart"/>
      <w:r w:rsidRPr="00116AAA">
        <w:t>IriTech</w:t>
      </w:r>
      <w:proofErr w:type="spellEnd"/>
      <w:r w:rsidRPr="00116AAA">
        <w:t xml:space="preserve"> Standard Image Format</w:t>
      </w:r>
      <w:bookmarkEnd w:id="10272"/>
      <w:bookmarkEnd w:id="10273"/>
      <w:bookmarkEnd w:id="11304"/>
      <w:bookmarkEnd w:id="11305"/>
      <w:bookmarkEnd w:id="11306"/>
      <w:bookmarkEnd w:id="11307"/>
      <w:bookmarkEnd w:id="11308"/>
    </w:p>
    <w:p w:rsidR="000E69CF" w:rsidRPr="00116AAA" w:rsidRDefault="000E69CF" w:rsidP="000E69CF">
      <w:pPr>
        <w:jc w:val="both"/>
        <w:rPr>
          <w:rFonts w:ascii="Poppins" w:hAnsi="Poppins"/>
          <w:sz w:val="20"/>
          <w:szCs w:val="20"/>
          <w:rPrChange w:id="11309" w:author="thuyhuynh" w:date="2023-05-08T11:25:00Z">
            <w:rPr/>
          </w:rPrChange>
        </w:rPr>
      </w:pPr>
      <w:proofErr w:type="spellStart"/>
      <w:r w:rsidRPr="00116AAA">
        <w:rPr>
          <w:rFonts w:ascii="Poppins" w:hAnsi="Poppins"/>
          <w:sz w:val="20"/>
          <w:szCs w:val="20"/>
          <w:rPrChange w:id="11310" w:author="thuyhuynh" w:date="2023-05-08T11:25:00Z">
            <w:rPr/>
          </w:rPrChange>
        </w:rPr>
        <w:t>IriTech</w:t>
      </w:r>
      <w:proofErr w:type="spellEnd"/>
      <w:r w:rsidRPr="00116AAA">
        <w:rPr>
          <w:rFonts w:ascii="Poppins" w:hAnsi="Poppins"/>
          <w:sz w:val="20"/>
          <w:szCs w:val="20"/>
          <w:rPrChange w:id="11311" w:author="thuyhuynh" w:date="2023-05-08T11:25:00Z">
            <w:rPr/>
          </w:rPrChange>
        </w:rPr>
        <w:t xml:space="preserve"> has its own Standard Image Format</w:t>
      </w:r>
      <w:r w:rsidR="00C10E7D" w:rsidRPr="00116AAA">
        <w:rPr>
          <w:rFonts w:ascii="Poppins" w:hAnsi="Poppins"/>
          <w:sz w:val="20"/>
          <w:szCs w:val="20"/>
          <w:lang w:eastAsia="ko-KR"/>
          <w:rPrChange w:id="11312" w:author="thuyhuynh" w:date="2023-05-08T11:25:00Z">
            <w:rPr>
              <w:lang w:eastAsia="ko-KR"/>
            </w:rPr>
          </w:rPrChange>
        </w:rPr>
        <w:t xml:space="preserve"> </w:t>
      </w:r>
      <w:r w:rsidRPr="00116AAA">
        <w:rPr>
          <w:rFonts w:ascii="Poppins" w:hAnsi="Poppins"/>
          <w:sz w:val="20"/>
          <w:szCs w:val="20"/>
          <w:rPrChange w:id="11313" w:author="thuyhuynh" w:date="2023-05-08T11:25:00Z">
            <w:rPr/>
          </w:rPrChange>
        </w:rPr>
        <w:t>and only manipulates on th</w:t>
      </w:r>
      <w:r w:rsidR="004B36F5" w:rsidRPr="00116AAA">
        <w:rPr>
          <w:rFonts w:ascii="Poppins" w:hAnsi="Poppins"/>
          <w:sz w:val="20"/>
          <w:szCs w:val="20"/>
          <w:lang w:eastAsia="ko-KR"/>
          <w:rPrChange w:id="11314" w:author="thuyhuynh" w:date="2023-05-08T11:25:00Z">
            <w:rPr>
              <w:lang w:eastAsia="ko-KR"/>
            </w:rPr>
          </w:rPrChange>
        </w:rPr>
        <w:t>e</w:t>
      </w:r>
      <w:r w:rsidR="004B36F5" w:rsidRPr="00116AAA">
        <w:rPr>
          <w:rFonts w:ascii="Poppins" w:hAnsi="Poppins"/>
          <w:sz w:val="20"/>
          <w:szCs w:val="20"/>
          <w:rPrChange w:id="11315" w:author="thuyhuynh" w:date="2023-05-08T11:25:00Z">
            <w:rPr/>
          </w:rPrChange>
        </w:rPr>
        <w:t xml:space="preserve"> type</w:t>
      </w:r>
      <w:r w:rsidRPr="00116AAA">
        <w:rPr>
          <w:rFonts w:ascii="Poppins" w:hAnsi="Poppins"/>
          <w:sz w:val="20"/>
          <w:szCs w:val="20"/>
          <w:rPrChange w:id="11316" w:author="thuyhuynh" w:date="2023-05-08T11:25:00Z">
            <w:rPr/>
          </w:rPrChange>
        </w:rPr>
        <w:t xml:space="preserve"> called the </w:t>
      </w:r>
      <w:proofErr w:type="spellStart"/>
      <w:r w:rsidR="00A667DB" w:rsidRPr="00116AAA">
        <w:rPr>
          <w:rFonts w:ascii="Poppins" w:hAnsi="Poppins"/>
          <w:sz w:val="20"/>
          <w:szCs w:val="20"/>
          <w:rPrChange w:id="11317" w:author="thuyhuynh" w:date="2023-05-08T11:25:00Z">
            <w:rPr/>
          </w:rPrChange>
        </w:rPr>
        <w:t>IriTech</w:t>
      </w:r>
      <w:proofErr w:type="spellEnd"/>
      <w:r w:rsidRPr="00116AAA">
        <w:rPr>
          <w:rFonts w:ascii="Poppins" w:hAnsi="Poppins"/>
          <w:sz w:val="20"/>
          <w:szCs w:val="20"/>
          <w:rPrChange w:id="11318" w:author="thuyhuynh" w:date="2023-05-08T11:25:00Z">
            <w:rPr/>
          </w:rPrChange>
        </w:rPr>
        <w:t xml:space="preserve"> image. This standard format encapsulates images captured from </w:t>
      </w:r>
      <w:proofErr w:type="spellStart"/>
      <w:r w:rsidR="00A667DB" w:rsidRPr="00116AAA">
        <w:rPr>
          <w:rFonts w:ascii="Poppins" w:hAnsi="Poppins"/>
          <w:sz w:val="20"/>
          <w:szCs w:val="20"/>
          <w:rPrChange w:id="11319" w:author="thuyhuynh" w:date="2023-05-08T11:25:00Z">
            <w:rPr/>
          </w:rPrChange>
        </w:rPr>
        <w:t>IriTech</w:t>
      </w:r>
      <w:r w:rsidR="008F353E" w:rsidRPr="00116AAA">
        <w:rPr>
          <w:rFonts w:ascii="Poppins" w:hAnsi="Poppins"/>
          <w:sz w:val="20"/>
          <w:szCs w:val="20"/>
          <w:rPrChange w:id="11320" w:author="thuyhuynh" w:date="2023-05-08T11:25:00Z">
            <w:rPr/>
          </w:rPrChange>
        </w:rPr>
        <w:t>’s</w:t>
      </w:r>
      <w:proofErr w:type="spellEnd"/>
      <w:r w:rsidRPr="00116AAA">
        <w:rPr>
          <w:rFonts w:ascii="Poppins" w:hAnsi="Poppins"/>
          <w:sz w:val="20"/>
          <w:szCs w:val="20"/>
          <w:rPrChange w:id="11321" w:author="thuyhuynh" w:date="2023-05-08T11:25:00Z">
            <w:rPr/>
          </w:rPrChange>
        </w:rPr>
        <w:t xml:space="preserve"> device</w:t>
      </w:r>
      <w:r w:rsidR="005E5D22" w:rsidRPr="00116AAA">
        <w:rPr>
          <w:rFonts w:ascii="Poppins" w:hAnsi="Poppins"/>
          <w:sz w:val="20"/>
          <w:szCs w:val="20"/>
          <w:rPrChange w:id="11322" w:author="thuyhuynh" w:date="2023-05-08T11:25:00Z">
            <w:rPr/>
          </w:rPrChange>
        </w:rPr>
        <w:t>s</w:t>
      </w:r>
      <w:r w:rsidRPr="00116AAA">
        <w:rPr>
          <w:rFonts w:ascii="Poppins" w:hAnsi="Poppins"/>
          <w:sz w:val="20"/>
          <w:szCs w:val="20"/>
          <w:rPrChange w:id="11323" w:author="thuyhuynh" w:date="2023-05-08T11:25:00Z">
            <w:rPr/>
          </w:rPrChange>
        </w:rPr>
        <w:t xml:space="preserve">. Besides the raw image data, it contains the header information and an image data signature, which differentiates the </w:t>
      </w:r>
      <w:proofErr w:type="spellStart"/>
      <w:r w:rsidR="00A667DB" w:rsidRPr="00116AAA">
        <w:rPr>
          <w:rFonts w:ascii="Poppins" w:hAnsi="Poppins"/>
          <w:sz w:val="20"/>
          <w:szCs w:val="20"/>
          <w:rPrChange w:id="11324" w:author="thuyhuynh" w:date="2023-05-08T11:25:00Z">
            <w:rPr/>
          </w:rPrChange>
        </w:rPr>
        <w:t>IriTech</w:t>
      </w:r>
      <w:proofErr w:type="spellEnd"/>
      <w:r w:rsidRPr="00116AAA">
        <w:rPr>
          <w:rFonts w:ascii="Poppins" w:hAnsi="Poppins"/>
          <w:sz w:val="20"/>
          <w:szCs w:val="20"/>
          <w:rPrChange w:id="11325" w:author="thuyhuynh" w:date="2023-05-08T11:25:00Z">
            <w:rPr/>
          </w:rPrChange>
        </w:rPr>
        <w:t xml:space="preserve"> image from any other data format.</w:t>
      </w:r>
    </w:p>
    <w:p w:rsidR="000E69CF" w:rsidRPr="00116AAA" w:rsidRDefault="000E69CF" w:rsidP="000E69CF">
      <w:pPr>
        <w:jc w:val="both"/>
        <w:rPr>
          <w:rFonts w:ascii="Poppins" w:hAnsi="Poppins"/>
          <w:sz w:val="20"/>
          <w:szCs w:val="20"/>
          <w:rPrChange w:id="11326" w:author="thuyhuynh" w:date="2023-05-08T11:25:00Z">
            <w:rPr/>
          </w:rPrChange>
        </w:rPr>
      </w:pPr>
    </w:p>
    <w:p w:rsidR="000E69CF" w:rsidRPr="00116AAA" w:rsidRDefault="000E69CF" w:rsidP="000E69CF">
      <w:pPr>
        <w:jc w:val="both"/>
        <w:rPr>
          <w:rFonts w:ascii="Poppins" w:hAnsi="Poppins"/>
          <w:sz w:val="20"/>
          <w:szCs w:val="20"/>
          <w:rPrChange w:id="11327" w:author="thuyhuynh" w:date="2023-05-08T11:25:00Z">
            <w:rPr/>
          </w:rPrChange>
        </w:rPr>
      </w:pPr>
      <w:r w:rsidRPr="00116AAA">
        <w:rPr>
          <w:rFonts w:ascii="Poppins" w:hAnsi="Poppins"/>
          <w:sz w:val="20"/>
          <w:szCs w:val="20"/>
          <w:rPrChange w:id="11328" w:author="thuyhuynh" w:date="2023-05-08T11:25:00Z">
            <w:rPr/>
          </w:rPrChange>
        </w:rPr>
        <w:t xml:space="preserve">By employing its own </w:t>
      </w:r>
      <w:proofErr w:type="spellStart"/>
      <w:r w:rsidR="004B2849" w:rsidRPr="00116AAA">
        <w:rPr>
          <w:rFonts w:ascii="Poppins" w:hAnsi="Poppins"/>
          <w:sz w:val="20"/>
          <w:szCs w:val="20"/>
          <w:rPrChange w:id="11329" w:author="thuyhuynh" w:date="2023-05-08T11:25:00Z">
            <w:rPr/>
          </w:rPrChange>
        </w:rPr>
        <w:t>IriTech</w:t>
      </w:r>
      <w:proofErr w:type="spellEnd"/>
      <w:r w:rsidRPr="00116AAA">
        <w:rPr>
          <w:rFonts w:ascii="Poppins" w:hAnsi="Poppins"/>
          <w:sz w:val="20"/>
          <w:szCs w:val="20"/>
          <w:rPrChange w:id="11330" w:author="thuyhuynh" w:date="2023-05-08T11:25:00Z">
            <w:rPr/>
          </w:rPrChange>
        </w:rPr>
        <w:t xml:space="preserve"> image, </w:t>
      </w:r>
      <w:del w:id="11331" w:author="thuyhuynh" w:date="2022-03-30T11:09:00Z">
        <w:r w:rsidR="004B2849" w:rsidRPr="00116AAA" w:rsidDel="00E37F22">
          <w:rPr>
            <w:rFonts w:ascii="Poppins" w:hAnsi="Poppins"/>
            <w:sz w:val="20"/>
            <w:szCs w:val="20"/>
            <w:rPrChange w:id="11332" w:author="thuyhuynh" w:date="2023-05-08T11:25:00Z">
              <w:rPr/>
            </w:rPrChange>
          </w:rPr>
          <w:delText>IriShield</w:delText>
        </w:r>
      </w:del>
      <w:proofErr w:type="spellStart"/>
      <w:ins w:id="11333"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8311CC" w:rsidRPr="00116AAA">
        <w:rPr>
          <w:rFonts w:ascii="Poppins" w:hAnsi="Poppins"/>
          <w:sz w:val="20"/>
          <w:szCs w:val="20"/>
          <w:rPrChange w:id="11334" w:author="thuyhuynh" w:date="2023-05-08T11:25:00Z">
            <w:rPr/>
          </w:rPrChange>
        </w:rPr>
        <w:t xml:space="preserve"> </w:t>
      </w:r>
      <w:r w:rsidRPr="00116AAA">
        <w:rPr>
          <w:rFonts w:ascii="Poppins" w:hAnsi="Poppins"/>
          <w:sz w:val="20"/>
          <w:szCs w:val="20"/>
          <w:rPrChange w:id="11335" w:author="thuyhuynh" w:date="2023-05-08T11:25:00Z">
            <w:rPr/>
          </w:rPrChange>
        </w:rPr>
        <w:t xml:space="preserve">device can operate </w:t>
      </w:r>
      <w:r w:rsidR="00C10E7D" w:rsidRPr="00116AAA">
        <w:rPr>
          <w:rFonts w:ascii="Poppins" w:hAnsi="Poppins"/>
          <w:sz w:val="20"/>
          <w:szCs w:val="20"/>
          <w:lang w:eastAsia="ko-KR"/>
          <w:rPrChange w:id="11336" w:author="thuyhuynh" w:date="2023-05-08T11:25:00Z">
            <w:rPr>
              <w:lang w:eastAsia="ko-KR"/>
            </w:rPr>
          </w:rPrChange>
        </w:rPr>
        <w:t>more reliably and precisely</w:t>
      </w:r>
      <w:r w:rsidRPr="00116AAA">
        <w:rPr>
          <w:rFonts w:ascii="Poppins" w:hAnsi="Poppins"/>
          <w:sz w:val="20"/>
          <w:szCs w:val="20"/>
          <w:rPrChange w:id="11337" w:author="thuyhuynh" w:date="2023-05-08T11:25:00Z">
            <w:rPr/>
          </w:rPrChange>
        </w:rPr>
        <w:t>. Before carrying out any functions on the image, the image sections are examined to verify whether any part is corrupted or not. If any,</w:t>
      </w:r>
      <w:r w:rsidR="008311CC" w:rsidRPr="00116AAA">
        <w:rPr>
          <w:rFonts w:ascii="Poppins" w:hAnsi="Poppins"/>
          <w:sz w:val="20"/>
          <w:szCs w:val="20"/>
          <w:rPrChange w:id="11338" w:author="thuyhuynh" w:date="2023-05-08T11:25:00Z">
            <w:rPr/>
          </w:rPrChange>
        </w:rPr>
        <w:t xml:space="preserve"> </w:t>
      </w:r>
      <w:r w:rsidRPr="00116AAA">
        <w:rPr>
          <w:rFonts w:ascii="Poppins" w:hAnsi="Poppins"/>
          <w:sz w:val="20"/>
          <w:szCs w:val="20"/>
          <w:rPrChange w:id="11339" w:author="thuyhuynh" w:date="2023-05-08T11:25:00Z">
            <w:rPr/>
          </w:rPrChange>
        </w:rPr>
        <w:t>the image will be rejected. Moreover, the device will not accept any other image format</w:t>
      </w:r>
      <w:r w:rsidR="004B36F5" w:rsidRPr="00116AAA">
        <w:rPr>
          <w:rFonts w:ascii="Poppins" w:hAnsi="Poppins"/>
          <w:sz w:val="20"/>
          <w:szCs w:val="20"/>
          <w:lang w:eastAsia="ko-KR"/>
          <w:rPrChange w:id="11340" w:author="thuyhuynh" w:date="2023-05-08T11:25:00Z">
            <w:rPr>
              <w:lang w:eastAsia="ko-KR"/>
            </w:rPr>
          </w:rPrChange>
        </w:rPr>
        <w:t>s</w:t>
      </w:r>
      <w:r w:rsidRPr="00116AAA">
        <w:rPr>
          <w:rFonts w:ascii="Poppins" w:hAnsi="Poppins"/>
          <w:sz w:val="20"/>
          <w:szCs w:val="20"/>
          <w:rPrChange w:id="11341" w:author="thuyhuynh" w:date="2023-05-08T11:25:00Z">
            <w:rPr/>
          </w:rPrChange>
        </w:rPr>
        <w:t xml:space="preserve"> except the </w:t>
      </w:r>
      <w:proofErr w:type="spellStart"/>
      <w:r w:rsidR="004B7837" w:rsidRPr="00116AAA">
        <w:rPr>
          <w:rFonts w:ascii="Poppins" w:hAnsi="Poppins"/>
          <w:sz w:val="20"/>
          <w:szCs w:val="20"/>
          <w:rPrChange w:id="11342" w:author="thuyhuynh" w:date="2023-05-08T11:25:00Z">
            <w:rPr/>
          </w:rPrChange>
        </w:rPr>
        <w:t>IriTech</w:t>
      </w:r>
      <w:proofErr w:type="spellEnd"/>
      <w:r w:rsidR="004B36F5" w:rsidRPr="00116AAA">
        <w:rPr>
          <w:rFonts w:ascii="Poppins" w:hAnsi="Poppins"/>
          <w:sz w:val="20"/>
          <w:szCs w:val="20"/>
          <w:rPrChange w:id="11343" w:author="thuyhuynh" w:date="2023-05-08T11:25:00Z">
            <w:rPr/>
          </w:rPrChange>
        </w:rPr>
        <w:t xml:space="preserve"> image</w:t>
      </w:r>
      <w:r w:rsidR="004B36F5" w:rsidRPr="00116AAA">
        <w:rPr>
          <w:rFonts w:ascii="Poppins" w:hAnsi="Poppins"/>
          <w:sz w:val="20"/>
          <w:szCs w:val="20"/>
          <w:lang w:eastAsia="ko-KR"/>
          <w:rPrChange w:id="11344" w:author="thuyhuynh" w:date="2023-05-08T11:25:00Z">
            <w:rPr>
              <w:lang w:eastAsia="ko-KR"/>
            </w:rPr>
          </w:rPrChange>
        </w:rPr>
        <w:t>.</w:t>
      </w:r>
      <w:r w:rsidRPr="00116AAA">
        <w:rPr>
          <w:rFonts w:ascii="Poppins" w:hAnsi="Poppins"/>
          <w:sz w:val="20"/>
          <w:szCs w:val="20"/>
          <w:rPrChange w:id="11345" w:author="thuyhuynh" w:date="2023-05-08T11:25:00Z">
            <w:rPr/>
          </w:rPrChange>
        </w:rPr>
        <w:t xml:space="preserve"> </w:t>
      </w:r>
      <w:r w:rsidR="004B36F5" w:rsidRPr="00116AAA">
        <w:rPr>
          <w:rFonts w:ascii="Poppins" w:hAnsi="Poppins"/>
          <w:sz w:val="20"/>
          <w:szCs w:val="20"/>
          <w:lang w:eastAsia="ko-KR"/>
          <w:rPrChange w:id="11346" w:author="thuyhuynh" w:date="2023-05-08T11:25:00Z">
            <w:rPr>
              <w:lang w:eastAsia="ko-KR"/>
            </w:rPr>
          </w:rPrChange>
        </w:rPr>
        <w:t>T</w:t>
      </w:r>
      <w:r w:rsidRPr="00116AAA">
        <w:rPr>
          <w:rFonts w:ascii="Poppins" w:hAnsi="Poppins"/>
          <w:sz w:val="20"/>
          <w:szCs w:val="20"/>
          <w:rPrChange w:id="11347" w:author="thuyhuynh" w:date="2023-05-08T11:25:00Z">
            <w:rPr/>
          </w:rPrChange>
        </w:rPr>
        <w:t xml:space="preserve">his </w:t>
      </w:r>
      <w:proofErr w:type="spellStart"/>
      <w:r w:rsidR="00A255B1" w:rsidRPr="00116AAA">
        <w:rPr>
          <w:rFonts w:ascii="Poppins" w:hAnsi="Poppins"/>
          <w:sz w:val="20"/>
          <w:szCs w:val="20"/>
          <w:rPrChange w:id="11348" w:author="thuyhuynh" w:date="2023-05-08T11:25:00Z">
            <w:rPr/>
          </w:rPrChange>
        </w:rPr>
        <w:t>IriTech</w:t>
      </w:r>
      <w:proofErr w:type="spellEnd"/>
      <w:r w:rsidRPr="00116AAA">
        <w:rPr>
          <w:rFonts w:ascii="Poppins" w:hAnsi="Poppins"/>
          <w:sz w:val="20"/>
          <w:szCs w:val="20"/>
          <w:rPrChange w:id="11349" w:author="thuyhuynh" w:date="2023-05-08T11:25:00Z">
            <w:rPr/>
          </w:rPrChange>
        </w:rPr>
        <w:t xml:space="preserve"> image cannot be processed anywhere else except in an </w:t>
      </w:r>
      <w:proofErr w:type="spellStart"/>
      <w:r w:rsidR="00066386" w:rsidRPr="00116AAA">
        <w:rPr>
          <w:rFonts w:ascii="Poppins" w:hAnsi="Poppins"/>
          <w:sz w:val="20"/>
          <w:szCs w:val="20"/>
          <w:rPrChange w:id="11350" w:author="thuyhuynh" w:date="2023-05-08T11:25:00Z">
            <w:rPr/>
          </w:rPrChange>
        </w:rPr>
        <w:t>IriTech</w:t>
      </w:r>
      <w:proofErr w:type="spellEnd"/>
      <w:r w:rsidRPr="00116AAA">
        <w:rPr>
          <w:rFonts w:ascii="Poppins" w:hAnsi="Poppins"/>
          <w:sz w:val="20"/>
          <w:szCs w:val="20"/>
          <w:rPrChange w:id="11351" w:author="thuyhuynh" w:date="2023-05-08T11:25:00Z">
            <w:rPr/>
          </w:rPrChange>
        </w:rPr>
        <w:t xml:space="preserve"> device. This ensures the operations of the </w:t>
      </w:r>
      <w:del w:id="11352" w:author="thuyhuynh" w:date="2022-03-30T11:09:00Z">
        <w:r w:rsidR="009C67B6" w:rsidRPr="00116AAA" w:rsidDel="00E37F22">
          <w:rPr>
            <w:rFonts w:ascii="Poppins" w:hAnsi="Poppins"/>
            <w:sz w:val="20"/>
            <w:szCs w:val="20"/>
            <w:rPrChange w:id="11353" w:author="thuyhuynh" w:date="2023-05-08T11:25:00Z">
              <w:rPr/>
            </w:rPrChange>
          </w:rPr>
          <w:delText>IriShield</w:delText>
        </w:r>
      </w:del>
      <w:proofErr w:type="spellStart"/>
      <w:ins w:id="11354"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4B36F5" w:rsidRPr="00116AAA">
        <w:rPr>
          <w:rFonts w:ascii="Poppins" w:hAnsi="Poppins"/>
          <w:sz w:val="20"/>
          <w:szCs w:val="20"/>
          <w:rPrChange w:id="11355" w:author="thuyhuynh" w:date="2023-05-08T11:25:00Z">
            <w:rPr/>
          </w:rPrChange>
        </w:rPr>
        <w:t xml:space="preserve"> devices to be secure</w:t>
      </w:r>
      <w:r w:rsidRPr="00116AAA">
        <w:rPr>
          <w:rFonts w:ascii="Poppins" w:hAnsi="Poppins"/>
          <w:sz w:val="20"/>
          <w:szCs w:val="20"/>
          <w:rPrChange w:id="11356" w:author="thuyhuynh" w:date="2023-05-08T11:25:00Z">
            <w:rPr/>
          </w:rPrChange>
        </w:rPr>
        <w:t xml:space="preserve"> and safe. </w:t>
      </w:r>
    </w:p>
    <w:p w:rsidR="000E69CF" w:rsidRPr="00116AAA" w:rsidRDefault="000E69CF" w:rsidP="000E69CF">
      <w:pPr>
        <w:jc w:val="both"/>
        <w:rPr>
          <w:rFonts w:ascii="Poppins" w:hAnsi="Poppins"/>
          <w:sz w:val="20"/>
          <w:szCs w:val="20"/>
          <w:rPrChange w:id="11357" w:author="thuyhuynh" w:date="2023-05-08T11:25:00Z">
            <w:rPr/>
          </w:rPrChange>
        </w:rPr>
      </w:pPr>
    </w:p>
    <w:p w:rsidR="000E69CF" w:rsidRPr="00116AAA" w:rsidRDefault="00EC272A" w:rsidP="000E69CF">
      <w:pPr>
        <w:jc w:val="both"/>
        <w:rPr>
          <w:rFonts w:ascii="Poppins" w:hAnsi="Poppins" w:cs="Arial"/>
          <w:sz w:val="20"/>
          <w:szCs w:val="20"/>
          <w:rPrChange w:id="11358" w:author="thuyhuynh" w:date="2023-05-08T11:25:00Z">
            <w:rPr>
              <w:rFonts w:ascii="Arial" w:hAnsi="Arial" w:cs="Arial"/>
            </w:rPr>
          </w:rPrChange>
        </w:rPr>
      </w:pPr>
      <w:proofErr w:type="spellStart"/>
      <w:r w:rsidRPr="00116AAA">
        <w:rPr>
          <w:rFonts w:ascii="Poppins" w:hAnsi="Poppins"/>
          <w:sz w:val="20"/>
          <w:szCs w:val="20"/>
          <w:rPrChange w:id="11359" w:author="thuyhuynh" w:date="2023-05-08T11:25:00Z">
            <w:rPr/>
          </w:rPrChange>
        </w:rPr>
        <w:t>IriTech</w:t>
      </w:r>
      <w:proofErr w:type="spellEnd"/>
      <w:r w:rsidR="000E69CF" w:rsidRPr="00116AAA">
        <w:rPr>
          <w:rFonts w:ascii="Poppins" w:hAnsi="Poppins"/>
          <w:sz w:val="20"/>
          <w:szCs w:val="20"/>
          <w:rPrChange w:id="11360" w:author="thuyhuynh" w:date="2023-05-08T11:25:00Z">
            <w:rPr/>
          </w:rPrChange>
        </w:rPr>
        <w:t xml:space="preserve"> image can be used compatibly among </w:t>
      </w:r>
      <w:proofErr w:type="spellStart"/>
      <w:r w:rsidR="009D2AD7" w:rsidRPr="00116AAA">
        <w:rPr>
          <w:rFonts w:ascii="Poppins" w:hAnsi="Poppins"/>
          <w:sz w:val="20"/>
          <w:szCs w:val="20"/>
          <w:rPrChange w:id="11361" w:author="thuyhuynh" w:date="2023-05-08T11:25:00Z">
            <w:rPr/>
          </w:rPrChange>
        </w:rPr>
        <w:t>IriTech’s</w:t>
      </w:r>
      <w:proofErr w:type="spellEnd"/>
      <w:r w:rsidR="009D2AD7" w:rsidRPr="00116AAA">
        <w:rPr>
          <w:rFonts w:ascii="Poppins" w:hAnsi="Poppins"/>
          <w:sz w:val="20"/>
          <w:szCs w:val="20"/>
          <w:rPrChange w:id="11362" w:author="thuyhuynh" w:date="2023-05-08T11:25:00Z">
            <w:rPr/>
          </w:rPrChange>
        </w:rPr>
        <w:t xml:space="preserve"> products</w:t>
      </w:r>
      <w:r w:rsidR="000E69CF" w:rsidRPr="00116AAA">
        <w:rPr>
          <w:rFonts w:ascii="Poppins" w:hAnsi="Poppins"/>
          <w:sz w:val="20"/>
          <w:szCs w:val="20"/>
          <w:rPrChange w:id="11363" w:author="thuyhuynh" w:date="2023-05-08T11:25:00Z">
            <w:rPr/>
          </w:rPrChange>
        </w:rPr>
        <w:t xml:space="preserve">. </w:t>
      </w:r>
    </w:p>
    <w:p w:rsidR="008D0823" w:rsidRPr="00116AAA" w:rsidRDefault="000E69CF">
      <w:pPr>
        <w:pStyle w:val="Heading3"/>
      </w:pPr>
      <w:bookmarkStart w:id="11364" w:name="_Toc263100550"/>
      <w:bookmarkStart w:id="11365" w:name="_Toc263673325"/>
      <w:bookmarkStart w:id="11366" w:name="_Toc274753252"/>
      <w:bookmarkStart w:id="11367" w:name="_Toc330934475"/>
      <w:bookmarkStart w:id="11368" w:name="_Toc155348769"/>
      <w:r w:rsidRPr="00116AAA">
        <w:t>Raw</w:t>
      </w:r>
      <w:r w:rsidR="008311CC" w:rsidRPr="00116AAA">
        <w:t xml:space="preserve"> </w:t>
      </w:r>
      <w:r w:rsidRPr="00116AAA">
        <w:t>Image Format</w:t>
      </w:r>
      <w:bookmarkEnd w:id="11364"/>
      <w:bookmarkEnd w:id="11365"/>
      <w:bookmarkEnd w:id="11366"/>
      <w:bookmarkEnd w:id="11367"/>
      <w:bookmarkEnd w:id="11368"/>
    </w:p>
    <w:p w:rsidR="000E69CF" w:rsidRPr="00116AAA" w:rsidRDefault="00A66FBE" w:rsidP="000E69CF">
      <w:pPr>
        <w:jc w:val="both"/>
        <w:rPr>
          <w:rFonts w:ascii="Poppins" w:hAnsi="Poppins"/>
          <w:sz w:val="20"/>
          <w:szCs w:val="20"/>
          <w:rPrChange w:id="11369" w:author="thuyhuynh" w:date="2023-05-08T11:25:00Z">
            <w:rPr/>
          </w:rPrChange>
        </w:rPr>
      </w:pPr>
      <w:del w:id="11370" w:author="thuyhuynh" w:date="2022-03-30T11:09:00Z">
        <w:r w:rsidRPr="00116AAA" w:rsidDel="00E37F22">
          <w:rPr>
            <w:rFonts w:ascii="Poppins" w:hAnsi="Poppins"/>
            <w:sz w:val="20"/>
            <w:szCs w:val="20"/>
            <w:rPrChange w:id="11371" w:author="thuyhuynh" w:date="2023-05-08T11:25:00Z">
              <w:rPr/>
            </w:rPrChange>
          </w:rPr>
          <w:delText>IriShield</w:delText>
        </w:r>
      </w:del>
      <w:proofErr w:type="spellStart"/>
      <w:ins w:id="11372"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0E69CF" w:rsidRPr="00116AAA">
        <w:rPr>
          <w:rFonts w:ascii="Poppins" w:hAnsi="Poppins"/>
          <w:sz w:val="20"/>
          <w:szCs w:val="20"/>
          <w:rPrChange w:id="11373" w:author="thuyhuynh" w:date="2023-05-08T11:25:00Z">
            <w:rPr/>
          </w:rPrChange>
        </w:rPr>
        <w:t xml:space="preserve"> devices </w:t>
      </w:r>
      <w:r w:rsidR="005808EB" w:rsidRPr="00116AAA">
        <w:rPr>
          <w:rFonts w:ascii="Poppins" w:hAnsi="Poppins"/>
          <w:sz w:val="20"/>
          <w:szCs w:val="20"/>
          <w:rPrChange w:id="11374" w:author="thuyhuynh" w:date="2023-05-08T11:25:00Z">
            <w:rPr/>
          </w:rPrChange>
        </w:rPr>
        <w:t xml:space="preserve">output raw image directly and also </w:t>
      </w:r>
      <w:r w:rsidR="000E69CF" w:rsidRPr="00116AAA">
        <w:rPr>
          <w:rFonts w:ascii="Poppins" w:hAnsi="Poppins"/>
          <w:sz w:val="20"/>
          <w:szCs w:val="20"/>
          <w:rPrChange w:id="11375" w:author="thuyhuynh" w:date="2023-05-08T11:25:00Z">
            <w:rPr/>
          </w:rPrChange>
        </w:rPr>
        <w:t xml:space="preserve">allow users to covert an </w:t>
      </w:r>
      <w:proofErr w:type="spellStart"/>
      <w:r w:rsidRPr="00116AAA">
        <w:rPr>
          <w:rFonts w:ascii="Poppins" w:hAnsi="Poppins"/>
          <w:sz w:val="20"/>
          <w:szCs w:val="20"/>
          <w:rPrChange w:id="11376" w:author="thuyhuynh" w:date="2023-05-08T11:25:00Z">
            <w:rPr/>
          </w:rPrChange>
        </w:rPr>
        <w:t>IriTech</w:t>
      </w:r>
      <w:proofErr w:type="spellEnd"/>
      <w:r w:rsidRPr="00116AAA">
        <w:rPr>
          <w:rFonts w:ascii="Poppins" w:hAnsi="Poppins"/>
          <w:sz w:val="20"/>
          <w:szCs w:val="20"/>
          <w:rPrChange w:id="11377" w:author="thuyhuynh" w:date="2023-05-08T11:25:00Z">
            <w:rPr/>
          </w:rPrChange>
        </w:rPr>
        <w:t xml:space="preserve"> </w:t>
      </w:r>
      <w:r w:rsidR="000E69CF" w:rsidRPr="00116AAA">
        <w:rPr>
          <w:rFonts w:ascii="Poppins" w:hAnsi="Poppins"/>
          <w:sz w:val="20"/>
          <w:szCs w:val="20"/>
          <w:rPrChange w:id="11378" w:author="thuyhuynh" w:date="2023-05-08T11:25:00Z">
            <w:rPr/>
          </w:rPrChange>
        </w:rPr>
        <w:t>image into a raw image format</w:t>
      </w:r>
      <w:r w:rsidR="00B8659B" w:rsidRPr="00116AAA">
        <w:rPr>
          <w:rFonts w:ascii="Poppins" w:hAnsi="Poppins"/>
          <w:sz w:val="20"/>
          <w:szCs w:val="20"/>
          <w:rPrChange w:id="11379" w:author="thuyhuynh" w:date="2023-05-08T11:25:00Z">
            <w:rPr/>
          </w:rPrChange>
        </w:rPr>
        <w:t xml:space="preserve"> (size 640x480)</w:t>
      </w:r>
      <w:r w:rsidR="000E69CF" w:rsidRPr="00116AAA">
        <w:rPr>
          <w:rFonts w:ascii="Poppins" w:hAnsi="Poppins"/>
          <w:sz w:val="20"/>
          <w:szCs w:val="20"/>
          <w:rPrChange w:id="11380" w:author="thuyhuynh" w:date="2023-05-08T11:25:00Z">
            <w:rPr/>
          </w:rPrChange>
        </w:rPr>
        <w:t>. This raw format simply contains the plain image data with no other information. It allows users themselves to manipulate on</w:t>
      </w:r>
      <w:r w:rsidR="004B36F5" w:rsidRPr="00116AAA">
        <w:rPr>
          <w:rFonts w:ascii="Poppins" w:hAnsi="Poppins"/>
          <w:sz w:val="20"/>
          <w:szCs w:val="20"/>
          <w:rPrChange w:id="11381" w:author="thuyhuynh" w:date="2023-05-08T11:25:00Z">
            <w:rPr/>
          </w:rPrChange>
        </w:rPr>
        <w:t xml:space="preserve"> the captured image data as</w:t>
      </w:r>
      <w:r w:rsidR="000E69CF" w:rsidRPr="00116AAA">
        <w:rPr>
          <w:rFonts w:ascii="Poppins" w:hAnsi="Poppins"/>
          <w:sz w:val="20"/>
          <w:szCs w:val="20"/>
          <w:rPrChange w:id="11382" w:author="thuyhuynh" w:date="2023-05-08T11:25:00Z">
            <w:rPr/>
          </w:rPrChange>
        </w:rPr>
        <w:t xml:space="preserve"> desire</w:t>
      </w:r>
      <w:r w:rsidR="004B36F5" w:rsidRPr="00116AAA">
        <w:rPr>
          <w:rFonts w:ascii="Poppins" w:hAnsi="Poppins"/>
          <w:sz w:val="20"/>
          <w:szCs w:val="20"/>
          <w:lang w:eastAsia="ko-KR"/>
          <w:rPrChange w:id="11383" w:author="thuyhuynh" w:date="2023-05-08T11:25:00Z">
            <w:rPr>
              <w:lang w:eastAsia="ko-KR"/>
            </w:rPr>
          </w:rPrChange>
        </w:rPr>
        <w:t>d</w:t>
      </w:r>
      <w:r w:rsidR="000E69CF" w:rsidRPr="00116AAA">
        <w:rPr>
          <w:rFonts w:ascii="Poppins" w:hAnsi="Poppins"/>
          <w:sz w:val="20"/>
          <w:szCs w:val="20"/>
          <w:rPrChange w:id="11384" w:author="thuyhuynh" w:date="2023-05-08T11:25:00Z">
            <w:rPr/>
          </w:rPrChange>
        </w:rPr>
        <w:t>.</w:t>
      </w:r>
    </w:p>
    <w:p w:rsidR="005808EB" w:rsidRPr="00116AAA" w:rsidRDefault="005808EB">
      <w:pPr>
        <w:pStyle w:val="Heading3"/>
      </w:pPr>
      <w:bookmarkStart w:id="11385" w:name="_Toc155348770"/>
      <w:r w:rsidRPr="00116AAA">
        <w:t>JPEG2000 Image</w:t>
      </w:r>
      <w:bookmarkEnd w:id="11385"/>
    </w:p>
    <w:p w:rsidR="005808EB" w:rsidRPr="00116AAA" w:rsidRDefault="005808EB" w:rsidP="005808EB">
      <w:pPr>
        <w:rPr>
          <w:rFonts w:ascii="Poppins" w:hAnsi="Poppins"/>
          <w:sz w:val="20"/>
          <w:szCs w:val="20"/>
          <w:rPrChange w:id="11386" w:author="thuyhuynh" w:date="2023-05-08T11:25:00Z">
            <w:rPr/>
          </w:rPrChange>
        </w:rPr>
      </w:pPr>
      <w:r w:rsidRPr="00116AAA">
        <w:rPr>
          <w:rFonts w:ascii="Poppins" w:hAnsi="Poppins"/>
          <w:sz w:val="20"/>
          <w:szCs w:val="20"/>
          <w:rPrChange w:id="11387" w:author="thuyhuynh" w:date="2023-05-08T11:25:00Z">
            <w:rPr/>
          </w:rPrChange>
        </w:rPr>
        <w:t xml:space="preserve">Image can be outputted in JPEG2000 format with compression quality from 1 to 100. </w:t>
      </w:r>
    </w:p>
    <w:p w:rsidR="008D0823" w:rsidRPr="00116AAA" w:rsidRDefault="000E69CF">
      <w:pPr>
        <w:pStyle w:val="Heading3"/>
      </w:pPr>
      <w:bookmarkStart w:id="11388" w:name="_Toc248910635"/>
      <w:bookmarkStart w:id="11389" w:name="_Toc253240139"/>
      <w:bookmarkStart w:id="11390" w:name="_Toc263100551"/>
      <w:bookmarkStart w:id="11391" w:name="_Toc263673326"/>
      <w:bookmarkStart w:id="11392" w:name="_Toc274753253"/>
      <w:bookmarkStart w:id="11393" w:name="_Toc330934476"/>
      <w:bookmarkStart w:id="11394" w:name="_Toc155348771"/>
      <w:r w:rsidRPr="00116AAA">
        <w:t>Iris ISO Standard Image Format</w:t>
      </w:r>
      <w:bookmarkEnd w:id="11388"/>
      <w:bookmarkEnd w:id="11389"/>
      <w:bookmarkEnd w:id="11390"/>
      <w:bookmarkEnd w:id="11391"/>
      <w:bookmarkEnd w:id="11392"/>
      <w:bookmarkEnd w:id="11393"/>
      <w:bookmarkEnd w:id="11394"/>
    </w:p>
    <w:p w:rsidR="000E69CF" w:rsidRPr="00116AAA" w:rsidRDefault="000E69CF" w:rsidP="000E69CF">
      <w:pPr>
        <w:jc w:val="both"/>
        <w:rPr>
          <w:rFonts w:ascii="Poppins" w:hAnsi="Poppins"/>
          <w:sz w:val="20"/>
          <w:szCs w:val="20"/>
          <w:rPrChange w:id="11395" w:author="thuyhuynh" w:date="2023-05-08T11:25:00Z">
            <w:rPr/>
          </w:rPrChange>
        </w:rPr>
      </w:pPr>
      <w:r w:rsidRPr="00116AAA">
        <w:rPr>
          <w:rFonts w:ascii="Poppins" w:hAnsi="Poppins"/>
          <w:sz w:val="20"/>
          <w:szCs w:val="20"/>
          <w:rPrChange w:id="11396" w:author="thuyhuynh" w:date="2023-05-08T11:25:00Z">
            <w:rPr/>
          </w:rPrChange>
        </w:rPr>
        <w:t xml:space="preserve">In </w:t>
      </w:r>
      <w:r w:rsidR="004B36F5" w:rsidRPr="00116AAA">
        <w:rPr>
          <w:rFonts w:ascii="Poppins" w:hAnsi="Poppins"/>
          <w:sz w:val="20"/>
          <w:szCs w:val="20"/>
          <w:lang w:eastAsia="ko-KR"/>
          <w:rPrChange w:id="11397" w:author="thuyhuynh" w:date="2023-05-08T11:25:00Z">
            <w:rPr>
              <w:lang w:eastAsia="ko-KR"/>
            </w:rPr>
          </w:rPrChange>
        </w:rPr>
        <w:t xml:space="preserve">the year of </w:t>
      </w:r>
      <w:r w:rsidRPr="00116AAA">
        <w:rPr>
          <w:rFonts w:ascii="Poppins" w:hAnsi="Poppins"/>
          <w:sz w:val="20"/>
          <w:szCs w:val="20"/>
          <w:rPrChange w:id="11398" w:author="thuyhuynh" w:date="2023-05-08T11:25:00Z">
            <w:rPr/>
          </w:rPrChange>
        </w:rPr>
        <w:t xml:space="preserve">2005, the International Standards Organization (ISO) </w:t>
      </w:r>
      <w:r w:rsidR="004B36F5" w:rsidRPr="00116AAA">
        <w:rPr>
          <w:rFonts w:ascii="Poppins" w:hAnsi="Poppins"/>
          <w:sz w:val="20"/>
          <w:szCs w:val="20"/>
          <w:lang w:eastAsia="ko-KR"/>
          <w:rPrChange w:id="11399" w:author="thuyhuynh" w:date="2023-05-08T11:25:00Z">
            <w:rPr>
              <w:lang w:eastAsia="ko-KR"/>
            </w:rPr>
          </w:rPrChange>
        </w:rPr>
        <w:t>defined</w:t>
      </w:r>
      <w:r w:rsidRPr="00116AAA">
        <w:rPr>
          <w:rFonts w:ascii="Poppins" w:hAnsi="Poppins"/>
          <w:sz w:val="20"/>
          <w:szCs w:val="20"/>
          <w:rPrChange w:id="11400" w:author="thuyhuynh" w:date="2023-05-08T11:25:00Z">
            <w:rPr/>
          </w:rPrChange>
        </w:rPr>
        <w:t xml:space="preserve"> the iris standard format ISO/IEC 19794-6 to facilitate data exchange among biometric authentication systems that implement iris recognition. </w:t>
      </w:r>
      <w:del w:id="11401" w:author="thuyhuynh" w:date="2022-03-30T11:09:00Z">
        <w:r w:rsidR="00DE1335" w:rsidRPr="00116AAA" w:rsidDel="00E37F22">
          <w:rPr>
            <w:rFonts w:ascii="Poppins" w:hAnsi="Poppins"/>
            <w:sz w:val="20"/>
            <w:szCs w:val="20"/>
            <w:rPrChange w:id="11402" w:author="thuyhuynh" w:date="2023-05-08T11:25:00Z">
              <w:rPr/>
            </w:rPrChange>
          </w:rPr>
          <w:delText>IriShield</w:delText>
        </w:r>
      </w:del>
      <w:proofErr w:type="spellStart"/>
      <w:ins w:id="11403"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DE1335" w:rsidRPr="00116AAA">
        <w:rPr>
          <w:rFonts w:ascii="Poppins" w:hAnsi="Poppins"/>
          <w:sz w:val="20"/>
          <w:szCs w:val="20"/>
          <w:rPrChange w:id="11404" w:author="thuyhuynh" w:date="2023-05-08T11:25:00Z">
            <w:rPr/>
          </w:rPrChange>
        </w:rPr>
        <w:t xml:space="preserve"> </w:t>
      </w:r>
      <w:r w:rsidRPr="00116AAA">
        <w:rPr>
          <w:rFonts w:ascii="Poppins" w:hAnsi="Poppins"/>
          <w:sz w:val="20"/>
          <w:szCs w:val="20"/>
          <w:rPrChange w:id="11405" w:author="thuyhuynh" w:date="2023-05-08T11:25:00Z">
            <w:rPr/>
          </w:rPrChange>
        </w:rPr>
        <w:t xml:space="preserve">is capable of producing images in this standard format, allowing easy integration with other biometric systems.  </w:t>
      </w:r>
    </w:p>
    <w:p w:rsidR="000E69CF" w:rsidRPr="00116AAA" w:rsidRDefault="000E69CF" w:rsidP="000E69CF">
      <w:pPr>
        <w:jc w:val="both"/>
        <w:rPr>
          <w:rFonts w:ascii="Poppins" w:hAnsi="Poppins"/>
          <w:sz w:val="20"/>
          <w:szCs w:val="20"/>
          <w:rPrChange w:id="11406" w:author="thuyhuynh" w:date="2023-05-08T11:25:00Z">
            <w:rPr/>
          </w:rPrChange>
        </w:rPr>
      </w:pPr>
    </w:p>
    <w:p w:rsidR="000E69CF" w:rsidRPr="00116AAA" w:rsidRDefault="000E69CF" w:rsidP="000E69CF">
      <w:pPr>
        <w:jc w:val="both"/>
        <w:rPr>
          <w:rFonts w:ascii="Poppins" w:hAnsi="Poppins"/>
          <w:sz w:val="20"/>
          <w:szCs w:val="20"/>
          <w:rPrChange w:id="11407" w:author="thuyhuynh" w:date="2023-05-08T11:25:00Z">
            <w:rPr/>
          </w:rPrChange>
        </w:rPr>
      </w:pPr>
      <w:r w:rsidRPr="00116AAA">
        <w:rPr>
          <w:rFonts w:ascii="Poppins" w:hAnsi="Poppins"/>
          <w:sz w:val="20"/>
          <w:szCs w:val="20"/>
          <w:rPrChange w:id="11408" w:author="thuyhuynh" w:date="2023-05-08T11:25:00Z">
            <w:rPr/>
          </w:rPrChange>
        </w:rPr>
        <w:t xml:space="preserve">ISO/IEC 19794-6 specifies image compression including JPEG and JPEG2000. </w:t>
      </w:r>
      <w:del w:id="11409" w:author="thuyhuynh" w:date="2022-03-30T11:09:00Z">
        <w:r w:rsidR="00DE1335" w:rsidRPr="00116AAA" w:rsidDel="00E37F22">
          <w:rPr>
            <w:rFonts w:ascii="Poppins" w:hAnsi="Poppins"/>
            <w:sz w:val="20"/>
            <w:szCs w:val="20"/>
            <w:rPrChange w:id="11410" w:author="thuyhuynh" w:date="2023-05-08T11:25:00Z">
              <w:rPr/>
            </w:rPrChange>
          </w:rPr>
          <w:delText>IriShield</w:delText>
        </w:r>
      </w:del>
      <w:proofErr w:type="spellStart"/>
      <w:ins w:id="11411"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DE1335" w:rsidRPr="00116AAA">
        <w:rPr>
          <w:rFonts w:ascii="Poppins" w:hAnsi="Poppins"/>
          <w:sz w:val="20"/>
          <w:szCs w:val="20"/>
          <w:rPrChange w:id="11412" w:author="thuyhuynh" w:date="2023-05-08T11:25:00Z">
            <w:rPr/>
          </w:rPrChange>
        </w:rPr>
        <w:t xml:space="preserve"> </w:t>
      </w:r>
      <w:r w:rsidRPr="00116AAA">
        <w:rPr>
          <w:rFonts w:ascii="Poppins" w:hAnsi="Poppins"/>
          <w:sz w:val="20"/>
          <w:szCs w:val="20"/>
          <w:rPrChange w:id="11413" w:author="thuyhuynh" w:date="2023-05-08T11:25:00Z">
            <w:rPr/>
          </w:rPrChange>
        </w:rPr>
        <w:t xml:space="preserve">offers </w:t>
      </w:r>
      <w:r w:rsidR="005808EB" w:rsidRPr="00116AAA">
        <w:rPr>
          <w:rFonts w:ascii="Poppins" w:hAnsi="Poppins"/>
          <w:sz w:val="20"/>
          <w:szCs w:val="20"/>
          <w:rPrChange w:id="11414" w:author="thuyhuynh" w:date="2023-05-08T11:25:00Z">
            <w:rPr/>
          </w:rPrChange>
        </w:rPr>
        <w:t>two</w:t>
      </w:r>
      <w:r w:rsidRPr="00116AAA">
        <w:rPr>
          <w:rFonts w:ascii="Poppins" w:hAnsi="Poppins"/>
          <w:sz w:val="20"/>
          <w:szCs w:val="20"/>
          <w:rPrChange w:id="11415" w:author="thuyhuynh" w:date="2023-05-08T11:25:00Z">
            <w:rPr/>
          </w:rPrChange>
        </w:rPr>
        <w:t xml:space="preserve"> options in </w:t>
      </w:r>
      <w:r w:rsidR="005808EB" w:rsidRPr="00116AAA">
        <w:rPr>
          <w:rFonts w:ascii="Poppins" w:hAnsi="Poppins"/>
          <w:sz w:val="20"/>
          <w:szCs w:val="20"/>
          <w:rPrChange w:id="11416" w:author="thuyhuynh" w:date="2023-05-08T11:25:00Z">
            <w:rPr/>
          </w:rPrChange>
        </w:rPr>
        <w:t xml:space="preserve">gray scale format: raw image and </w:t>
      </w:r>
      <w:r w:rsidRPr="00116AAA">
        <w:rPr>
          <w:rFonts w:ascii="Poppins" w:hAnsi="Poppins"/>
          <w:sz w:val="20"/>
          <w:szCs w:val="20"/>
          <w:rPrChange w:id="11417" w:author="thuyhuynh" w:date="2023-05-08T11:25:00Z">
            <w:rPr/>
          </w:rPrChange>
        </w:rPr>
        <w:t>compressed JPEG2000 image.</w:t>
      </w:r>
    </w:p>
    <w:p w:rsidR="000E69CF" w:rsidRPr="00116AAA" w:rsidRDefault="000E69CF" w:rsidP="000E69CF">
      <w:pPr>
        <w:jc w:val="both"/>
        <w:rPr>
          <w:rFonts w:ascii="Poppins" w:hAnsi="Poppins"/>
          <w:sz w:val="20"/>
          <w:szCs w:val="20"/>
          <w:lang w:eastAsia="ko-KR"/>
          <w:rPrChange w:id="11418" w:author="thuyhuynh" w:date="2023-05-08T11:25:00Z">
            <w:rPr>
              <w:lang w:eastAsia="ko-KR"/>
            </w:rPr>
          </w:rPrChange>
        </w:rPr>
      </w:pPr>
    </w:p>
    <w:p w:rsidR="00B2418C" w:rsidRPr="00116AAA" w:rsidRDefault="00B2418C" w:rsidP="00B2418C">
      <w:pPr>
        <w:jc w:val="both"/>
        <w:rPr>
          <w:rFonts w:ascii="Poppins" w:hAnsi="Poppins"/>
          <w:sz w:val="20"/>
          <w:szCs w:val="20"/>
          <w:lang w:eastAsia="ko-KR"/>
          <w:rPrChange w:id="11419" w:author="thuyhuynh" w:date="2023-05-08T11:25:00Z">
            <w:rPr>
              <w:lang w:eastAsia="ko-KR"/>
            </w:rPr>
          </w:rPrChange>
        </w:rPr>
      </w:pPr>
      <w:r w:rsidRPr="00116AAA">
        <w:rPr>
          <w:rFonts w:ascii="Poppins" w:hAnsi="Poppins"/>
          <w:sz w:val="20"/>
          <w:szCs w:val="20"/>
          <w:lang w:eastAsia="ko-KR"/>
          <w:rPrChange w:id="11420" w:author="thuyhuynh" w:date="2023-05-08T11:25:00Z">
            <w:rPr>
              <w:lang w:eastAsia="ko-KR"/>
            </w:rPr>
          </w:rPrChange>
        </w:rPr>
        <w:t xml:space="preserve">Recently, ISO </w:t>
      </w:r>
      <w:r w:rsidR="009D535D" w:rsidRPr="00116AAA">
        <w:rPr>
          <w:rFonts w:ascii="Poppins" w:hAnsi="Poppins"/>
          <w:sz w:val="20"/>
          <w:szCs w:val="20"/>
          <w:lang w:eastAsia="ko-KR"/>
          <w:rPrChange w:id="11421" w:author="thuyhuynh" w:date="2023-05-08T11:25:00Z">
            <w:rPr>
              <w:lang w:eastAsia="ko-KR"/>
            </w:rPr>
          </w:rPrChange>
        </w:rPr>
        <w:t>announced</w:t>
      </w:r>
      <w:r w:rsidRPr="00116AAA">
        <w:rPr>
          <w:rFonts w:ascii="Poppins" w:hAnsi="Poppins"/>
          <w:sz w:val="20"/>
          <w:szCs w:val="20"/>
          <w:lang w:eastAsia="ko-KR"/>
          <w:rPrChange w:id="11422" w:author="thuyhuynh" w:date="2023-05-08T11:25:00Z">
            <w:rPr>
              <w:lang w:eastAsia="ko-KR"/>
            </w:rPr>
          </w:rPrChange>
        </w:rPr>
        <w:t xml:space="preserve"> </w:t>
      </w:r>
      <w:r w:rsidR="009D535D" w:rsidRPr="00116AAA">
        <w:rPr>
          <w:rFonts w:ascii="Poppins" w:hAnsi="Poppins"/>
          <w:sz w:val="20"/>
          <w:szCs w:val="20"/>
          <w:lang w:eastAsia="ko-KR"/>
          <w:rPrChange w:id="11423" w:author="thuyhuynh" w:date="2023-05-08T11:25:00Z">
            <w:rPr>
              <w:lang w:eastAsia="ko-KR"/>
            </w:rPr>
          </w:rPrChange>
        </w:rPr>
        <w:t xml:space="preserve">the </w:t>
      </w:r>
      <w:r w:rsidRPr="00116AAA">
        <w:rPr>
          <w:rFonts w:ascii="Poppins" w:hAnsi="Poppins"/>
          <w:sz w:val="20"/>
          <w:szCs w:val="20"/>
          <w:lang w:eastAsia="ko-KR"/>
          <w:rPrChange w:id="11424" w:author="thuyhuynh" w:date="2023-05-08T11:25:00Z">
            <w:rPr>
              <w:lang w:eastAsia="ko-KR"/>
            </w:rPr>
          </w:rPrChange>
        </w:rPr>
        <w:t>iris standard format ISO/IEC 19794-6 version 2011 with some mod</w:t>
      </w:r>
      <w:r w:rsidR="009D535D" w:rsidRPr="00116AAA">
        <w:rPr>
          <w:rFonts w:ascii="Poppins" w:hAnsi="Poppins"/>
          <w:sz w:val="20"/>
          <w:szCs w:val="20"/>
          <w:lang w:eastAsia="ko-KR"/>
          <w:rPrChange w:id="11425" w:author="thuyhuynh" w:date="2023-05-08T11:25:00Z">
            <w:rPr>
              <w:lang w:eastAsia="ko-KR"/>
            </w:rPr>
          </w:rPrChange>
        </w:rPr>
        <w:t>ifications from the old version</w:t>
      </w:r>
      <w:r w:rsidR="001F3879" w:rsidRPr="00116AAA">
        <w:rPr>
          <w:rFonts w:ascii="Poppins" w:hAnsi="Poppins"/>
          <w:sz w:val="20"/>
          <w:szCs w:val="20"/>
          <w:lang w:eastAsia="ko-KR"/>
          <w:rPrChange w:id="11426" w:author="thuyhuynh" w:date="2023-05-08T11:25:00Z">
            <w:rPr>
              <w:lang w:eastAsia="ko-KR"/>
            </w:rPr>
          </w:rPrChange>
        </w:rPr>
        <w:t xml:space="preserve"> </w:t>
      </w:r>
      <w:r w:rsidR="009D535D" w:rsidRPr="00116AAA">
        <w:rPr>
          <w:rFonts w:ascii="Poppins" w:hAnsi="Poppins"/>
          <w:sz w:val="20"/>
          <w:szCs w:val="20"/>
          <w:lang w:eastAsia="ko-KR"/>
          <w:rPrChange w:id="11427" w:author="thuyhuynh" w:date="2023-05-08T11:25:00Z">
            <w:rPr>
              <w:lang w:eastAsia="ko-KR"/>
            </w:rPr>
          </w:rPrChange>
        </w:rPr>
        <w:t>2005. T</w:t>
      </w:r>
      <w:r w:rsidRPr="00116AAA">
        <w:rPr>
          <w:rFonts w:ascii="Poppins" w:hAnsi="Poppins"/>
          <w:sz w:val="20"/>
          <w:szCs w:val="20"/>
          <w:lang w:eastAsia="ko-KR"/>
          <w:rPrChange w:id="11428" w:author="thuyhuynh" w:date="2023-05-08T11:25:00Z">
            <w:rPr>
              <w:lang w:eastAsia="ko-KR"/>
            </w:rPr>
          </w:rPrChange>
        </w:rPr>
        <w:t xml:space="preserve">he most important </w:t>
      </w:r>
      <w:r w:rsidR="002D73D2" w:rsidRPr="00116AAA">
        <w:rPr>
          <w:rFonts w:ascii="Poppins" w:hAnsi="Poppins"/>
          <w:sz w:val="20"/>
          <w:szCs w:val="20"/>
          <w:lang w:eastAsia="ko-KR"/>
          <w:rPrChange w:id="11429" w:author="thuyhuynh" w:date="2023-05-08T11:25:00Z">
            <w:rPr>
              <w:lang w:eastAsia="ko-KR"/>
            </w:rPr>
          </w:rPrChange>
        </w:rPr>
        <w:t>modification</w:t>
      </w:r>
      <w:r w:rsidRPr="00116AAA">
        <w:rPr>
          <w:rFonts w:ascii="Poppins" w:hAnsi="Poppins"/>
          <w:sz w:val="20"/>
          <w:szCs w:val="20"/>
          <w:lang w:eastAsia="ko-KR"/>
          <w:rPrChange w:id="11430" w:author="thuyhuynh" w:date="2023-05-08T11:25:00Z">
            <w:rPr>
              <w:lang w:eastAsia="ko-KR"/>
            </w:rPr>
          </w:rPrChange>
        </w:rPr>
        <w:t xml:space="preserve"> </w:t>
      </w:r>
      <w:r w:rsidR="009D535D" w:rsidRPr="00116AAA">
        <w:rPr>
          <w:rFonts w:ascii="Poppins" w:hAnsi="Poppins"/>
          <w:sz w:val="20"/>
          <w:szCs w:val="20"/>
          <w:lang w:eastAsia="ko-KR"/>
          <w:rPrChange w:id="11431" w:author="thuyhuynh" w:date="2023-05-08T11:25:00Z">
            <w:rPr>
              <w:lang w:eastAsia="ko-KR"/>
            </w:rPr>
          </w:rPrChange>
        </w:rPr>
        <w:t>made wa</w:t>
      </w:r>
      <w:r w:rsidRPr="00116AAA">
        <w:rPr>
          <w:rFonts w:ascii="Poppins" w:hAnsi="Poppins"/>
          <w:sz w:val="20"/>
          <w:szCs w:val="20"/>
          <w:lang w:eastAsia="ko-KR"/>
          <w:rPrChange w:id="11432" w:author="thuyhuynh" w:date="2023-05-08T11:25:00Z">
            <w:rPr>
              <w:lang w:eastAsia="ko-KR"/>
            </w:rPr>
          </w:rPrChange>
        </w:rPr>
        <w:t xml:space="preserve">s to support </w:t>
      </w:r>
      <w:r w:rsidR="009D535D" w:rsidRPr="00116AAA">
        <w:rPr>
          <w:rFonts w:ascii="Poppins" w:hAnsi="Poppins"/>
          <w:sz w:val="20"/>
          <w:szCs w:val="20"/>
          <w:lang w:eastAsia="ko-KR"/>
          <w:rPrChange w:id="11433" w:author="thuyhuynh" w:date="2023-05-08T11:25:00Z">
            <w:rPr>
              <w:lang w:eastAsia="ko-KR"/>
            </w:rPr>
          </w:rPrChange>
        </w:rPr>
        <w:t xml:space="preserve">a </w:t>
      </w:r>
      <w:r w:rsidRPr="00116AAA">
        <w:rPr>
          <w:rFonts w:ascii="Poppins" w:hAnsi="Poppins"/>
          <w:sz w:val="20"/>
          <w:szCs w:val="20"/>
          <w:lang w:eastAsia="ko-KR"/>
          <w:rPrChange w:id="11434" w:author="thuyhuynh" w:date="2023-05-08T11:25:00Z">
            <w:rPr>
              <w:lang w:eastAsia="ko-KR"/>
            </w:rPr>
          </w:rPrChange>
        </w:rPr>
        <w:t>variety of Image Kinds</w:t>
      </w:r>
      <w:r w:rsidR="009F66DB" w:rsidRPr="00116AAA">
        <w:rPr>
          <w:rFonts w:ascii="Poppins" w:hAnsi="Poppins"/>
          <w:sz w:val="20"/>
          <w:szCs w:val="20"/>
          <w:lang w:eastAsia="ko-KR"/>
          <w:rPrChange w:id="11435" w:author="thuyhuynh" w:date="2023-05-08T11:25:00Z">
            <w:rPr>
              <w:lang w:eastAsia="ko-KR"/>
            </w:rPr>
          </w:rPrChange>
        </w:rPr>
        <w:t xml:space="preserve"> </w:t>
      </w:r>
      <w:r w:rsidR="009D535D" w:rsidRPr="00116AAA">
        <w:rPr>
          <w:rFonts w:ascii="Poppins" w:hAnsi="Poppins"/>
          <w:sz w:val="20"/>
          <w:szCs w:val="20"/>
          <w:lang w:eastAsia="ko-KR"/>
          <w:rPrChange w:id="11436" w:author="thuyhuynh" w:date="2023-05-08T11:25:00Z">
            <w:rPr>
              <w:lang w:eastAsia="ko-KR"/>
            </w:rPr>
          </w:rPrChange>
        </w:rPr>
        <w:t>as follows:</w:t>
      </w:r>
      <w:r w:rsidR="009F66DB" w:rsidRPr="00116AAA">
        <w:rPr>
          <w:rFonts w:ascii="Poppins" w:hAnsi="Poppins"/>
          <w:sz w:val="20"/>
          <w:szCs w:val="20"/>
          <w:lang w:eastAsia="ko-KR"/>
          <w:rPrChange w:id="11437" w:author="thuyhuynh" w:date="2023-05-08T11:25:00Z">
            <w:rPr>
              <w:lang w:eastAsia="ko-KR"/>
            </w:rPr>
          </w:rPrChange>
        </w:rPr>
        <w:t xml:space="preserve"> K1, K2, </w:t>
      </w:r>
      <w:r w:rsidR="00CF5536" w:rsidRPr="00116AAA">
        <w:rPr>
          <w:rFonts w:ascii="Poppins" w:hAnsi="Poppins"/>
          <w:sz w:val="20"/>
          <w:szCs w:val="20"/>
          <w:lang w:eastAsia="ko-KR"/>
          <w:rPrChange w:id="11438" w:author="thuyhuynh" w:date="2023-05-08T11:25:00Z">
            <w:rPr>
              <w:lang w:eastAsia="ko-KR"/>
            </w:rPr>
          </w:rPrChange>
        </w:rPr>
        <w:t xml:space="preserve">K3, </w:t>
      </w:r>
      <w:r w:rsidR="00567BD5" w:rsidRPr="00116AAA">
        <w:rPr>
          <w:rFonts w:ascii="Poppins" w:hAnsi="Poppins"/>
          <w:sz w:val="20"/>
          <w:szCs w:val="20"/>
          <w:lang w:eastAsia="ko-KR"/>
          <w:rPrChange w:id="11439" w:author="thuyhuynh" w:date="2023-05-08T11:25:00Z">
            <w:rPr>
              <w:lang w:eastAsia="ko-KR"/>
            </w:rPr>
          </w:rPrChange>
        </w:rPr>
        <w:t xml:space="preserve">and </w:t>
      </w:r>
      <w:r w:rsidR="00CF5536" w:rsidRPr="00116AAA">
        <w:rPr>
          <w:rFonts w:ascii="Poppins" w:hAnsi="Poppins"/>
          <w:sz w:val="20"/>
          <w:szCs w:val="20"/>
          <w:lang w:eastAsia="ko-KR"/>
          <w:rPrChange w:id="11440" w:author="thuyhuynh" w:date="2023-05-08T11:25:00Z">
            <w:rPr>
              <w:lang w:eastAsia="ko-KR"/>
            </w:rPr>
          </w:rPrChange>
        </w:rPr>
        <w:t>K7</w:t>
      </w:r>
      <w:r w:rsidR="00567BD5" w:rsidRPr="00116AAA">
        <w:rPr>
          <w:rFonts w:ascii="Poppins" w:hAnsi="Poppins"/>
          <w:sz w:val="20"/>
          <w:szCs w:val="20"/>
          <w:lang w:eastAsia="ko-KR"/>
          <w:rPrChange w:id="11441" w:author="thuyhuynh" w:date="2023-05-08T11:25:00Z">
            <w:rPr>
              <w:lang w:eastAsia="ko-KR"/>
            </w:rPr>
          </w:rPrChange>
        </w:rPr>
        <w:t>.</w:t>
      </w:r>
    </w:p>
    <w:p w:rsidR="00F8418F" w:rsidRPr="00116AAA" w:rsidRDefault="00F8418F" w:rsidP="00B2418C">
      <w:pPr>
        <w:jc w:val="both"/>
        <w:rPr>
          <w:rFonts w:ascii="Poppins" w:hAnsi="Poppins"/>
          <w:sz w:val="20"/>
          <w:szCs w:val="20"/>
          <w:lang w:eastAsia="ko-KR"/>
          <w:rPrChange w:id="11442" w:author="thuyhuynh" w:date="2023-05-08T11:25:00Z">
            <w:rPr>
              <w:lang w:eastAsia="ko-KR"/>
            </w:rPr>
          </w:rPrChange>
        </w:rPr>
      </w:pPr>
    </w:p>
    <w:tbl>
      <w:tblPr>
        <w:tblStyle w:val="TableGrid"/>
        <w:tblW w:w="0" w:type="auto"/>
        <w:jc w:val="center"/>
        <w:tblLook w:val="04A0" w:firstRow="1" w:lastRow="0" w:firstColumn="1" w:lastColumn="0" w:noHBand="0" w:noVBand="1"/>
      </w:tblPr>
      <w:tblGrid>
        <w:gridCol w:w="1278"/>
        <w:gridCol w:w="5781"/>
      </w:tblGrid>
      <w:tr w:rsidR="00F8418F" w:rsidRPr="00116AAA" w:rsidTr="0028692E">
        <w:trPr>
          <w:jc w:val="center"/>
        </w:trPr>
        <w:tc>
          <w:tcPr>
            <w:tcW w:w="1278" w:type="dxa"/>
          </w:tcPr>
          <w:p w:rsidR="00977D9D" w:rsidRPr="00116AAA" w:rsidRDefault="00F8418F" w:rsidP="00813803">
            <w:pPr>
              <w:jc w:val="center"/>
              <w:rPr>
                <w:rFonts w:ascii="Poppins" w:hAnsi="Poppins"/>
                <w:sz w:val="20"/>
                <w:szCs w:val="20"/>
                <w:lang w:eastAsia="ko-KR"/>
                <w:rPrChange w:id="11443" w:author="thuyhuynh" w:date="2023-05-08T11:25:00Z">
                  <w:rPr>
                    <w:lang w:eastAsia="ko-KR"/>
                  </w:rPr>
                </w:rPrChange>
              </w:rPr>
            </w:pPr>
            <w:r w:rsidRPr="00116AAA">
              <w:rPr>
                <w:rFonts w:ascii="Poppins" w:hAnsi="Poppins"/>
                <w:sz w:val="20"/>
                <w:szCs w:val="20"/>
                <w:lang w:eastAsia="ko-KR"/>
                <w:rPrChange w:id="11444" w:author="thuyhuynh" w:date="2023-05-08T11:25:00Z">
                  <w:rPr>
                    <w:lang w:eastAsia="ko-KR"/>
                  </w:rPr>
                </w:rPrChange>
              </w:rPr>
              <w:t>Image Kind</w:t>
            </w:r>
          </w:p>
        </w:tc>
        <w:tc>
          <w:tcPr>
            <w:tcW w:w="5781" w:type="dxa"/>
          </w:tcPr>
          <w:p w:rsidR="00977D9D" w:rsidRPr="00116AAA" w:rsidRDefault="00F8418F" w:rsidP="00813803">
            <w:pPr>
              <w:jc w:val="center"/>
              <w:rPr>
                <w:rFonts w:ascii="Poppins" w:hAnsi="Poppins"/>
                <w:sz w:val="20"/>
                <w:szCs w:val="20"/>
                <w:lang w:eastAsia="ko-KR"/>
                <w:rPrChange w:id="11445" w:author="thuyhuynh" w:date="2023-05-08T11:25:00Z">
                  <w:rPr>
                    <w:lang w:eastAsia="ko-KR"/>
                  </w:rPr>
                </w:rPrChange>
              </w:rPr>
            </w:pPr>
            <w:r w:rsidRPr="00116AAA">
              <w:rPr>
                <w:rFonts w:ascii="Poppins" w:hAnsi="Poppins"/>
                <w:sz w:val="20"/>
                <w:szCs w:val="20"/>
                <w:lang w:eastAsia="ko-KR"/>
                <w:rPrChange w:id="11446" w:author="thuyhuynh" w:date="2023-05-08T11:25:00Z">
                  <w:rPr>
                    <w:lang w:eastAsia="ko-KR"/>
                  </w:rPr>
                </w:rPrChange>
              </w:rPr>
              <w:t>Definition</w:t>
            </w:r>
          </w:p>
        </w:tc>
      </w:tr>
      <w:tr w:rsidR="00F8418F" w:rsidRPr="00116AAA" w:rsidTr="0028692E">
        <w:trPr>
          <w:jc w:val="center"/>
        </w:trPr>
        <w:tc>
          <w:tcPr>
            <w:tcW w:w="1278" w:type="dxa"/>
          </w:tcPr>
          <w:p w:rsidR="00977D9D" w:rsidRPr="00116AAA" w:rsidRDefault="00F8418F" w:rsidP="00813803">
            <w:pPr>
              <w:jc w:val="center"/>
              <w:rPr>
                <w:rFonts w:ascii="Poppins" w:hAnsi="Poppins"/>
                <w:sz w:val="20"/>
                <w:szCs w:val="20"/>
                <w:lang w:eastAsia="ko-KR"/>
                <w:rPrChange w:id="11447" w:author="thuyhuynh" w:date="2023-05-08T11:25:00Z">
                  <w:rPr>
                    <w:lang w:eastAsia="ko-KR"/>
                  </w:rPr>
                </w:rPrChange>
              </w:rPr>
            </w:pPr>
            <w:r w:rsidRPr="00116AAA">
              <w:rPr>
                <w:rFonts w:ascii="Poppins" w:hAnsi="Poppins"/>
                <w:sz w:val="20"/>
                <w:szCs w:val="20"/>
                <w:lang w:eastAsia="ko-KR"/>
                <w:rPrChange w:id="11448" w:author="thuyhuynh" w:date="2023-05-08T11:25:00Z">
                  <w:rPr>
                    <w:lang w:eastAsia="ko-KR"/>
                  </w:rPr>
                </w:rPrChange>
              </w:rPr>
              <w:t>K1</w:t>
            </w:r>
          </w:p>
        </w:tc>
        <w:tc>
          <w:tcPr>
            <w:tcW w:w="5781" w:type="dxa"/>
          </w:tcPr>
          <w:p w:rsidR="00F8418F" w:rsidRPr="00116AAA" w:rsidRDefault="00716399" w:rsidP="00B2418C">
            <w:pPr>
              <w:jc w:val="both"/>
              <w:rPr>
                <w:rFonts w:ascii="Poppins" w:hAnsi="Poppins"/>
                <w:sz w:val="20"/>
                <w:szCs w:val="20"/>
                <w:lang w:eastAsia="ko-KR"/>
                <w:rPrChange w:id="11449" w:author="thuyhuynh" w:date="2023-05-08T11:25:00Z">
                  <w:rPr>
                    <w:lang w:eastAsia="ko-KR"/>
                  </w:rPr>
                </w:rPrChange>
              </w:rPr>
            </w:pPr>
            <w:r w:rsidRPr="00116AAA">
              <w:rPr>
                <w:rFonts w:ascii="Poppins" w:hAnsi="Poppins"/>
                <w:sz w:val="20"/>
                <w:szCs w:val="20"/>
                <w:lang w:eastAsia="ko-KR"/>
                <w:rPrChange w:id="11450" w:author="thuyhuynh" w:date="2023-05-08T11:25:00Z">
                  <w:rPr>
                    <w:lang w:eastAsia="ko-KR"/>
                  </w:rPr>
                </w:rPrChange>
              </w:rPr>
              <w:t>Iris image of any size</w:t>
            </w:r>
          </w:p>
        </w:tc>
      </w:tr>
      <w:tr w:rsidR="00F8418F" w:rsidRPr="00116AAA" w:rsidTr="0028692E">
        <w:trPr>
          <w:jc w:val="center"/>
        </w:trPr>
        <w:tc>
          <w:tcPr>
            <w:tcW w:w="1278" w:type="dxa"/>
          </w:tcPr>
          <w:p w:rsidR="00977D9D" w:rsidRPr="00116AAA" w:rsidRDefault="00F8418F" w:rsidP="00813803">
            <w:pPr>
              <w:jc w:val="center"/>
              <w:rPr>
                <w:rFonts w:ascii="Poppins" w:hAnsi="Poppins"/>
                <w:sz w:val="20"/>
                <w:szCs w:val="20"/>
                <w:lang w:eastAsia="ko-KR"/>
                <w:rPrChange w:id="11451" w:author="thuyhuynh" w:date="2023-05-08T11:25:00Z">
                  <w:rPr>
                    <w:lang w:eastAsia="ko-KR"/>
                  </w:rPr>
                </w:rPrChange>
              </w:rPr>
            </w:pPr>
            <w:r w:rsidRPr="00116AAA">
              <w:rPr>
                <w:rFonts w:ascii="Poppins" w:hAnsi="Poppins"/>
                <w:sz w:val="20"/>
                <w:szCs w:val="20"/>
                <w:lang w:eastAsia="ko-KR"/>
                <w:rPrChange w:id="11452" w:author="thuyhuynh" w:date="2023-05-08T11:25:00Z">
                  <w:rPr>
                    <w:lang w:eastAsia="ko-KR"/>
                  </w:rPr>
                </w:rPrChange>
              </w:rPr>
              <w:t>K2</w:t>
            </w:r>
          </w:p>
        </w:tc>
        <w:tc>
          <w:tcPr>
            <w:tcW w:w="5781" w:type="dxa"/>
          </w:tcPr>
          <w:p w:rsidR="00F8418F" w:rsidRPr="00116AAA" w:rsidRDefault="00716399" w:rsidP="00B2418C">
            <w:pPr>
              <w:jc w:val="both"/>
              <w:rPr>
                <w:rFonts w:ascii="Poppins" w:hAnsi="Poppins"/>
                <w:sz w:val="20"/>
                <w:szCs w:val="20"/>
                <w:lang w:eastAsia="ko-KR"/>
                <w:rPrChange w:id="11453" w:author="thuyhuynh" w:date="2023-05-08T11:25:00Z">
                  <w:rPr>
                    <w:lang w:eastAsia="ko-KR"/>
                  </w:rPr>
                </w:rPrChange>
              </w:rPr>
            </w:pPr>
            <w:r w:rsidRPr="00116AAA">
              <w:rPr>
                <w:rFonts w:ascii="Poppins" w:hAnsi="Poppins"/>
                <w:sz w:val="20"/>
                <w:szCs w:val="20"/>
                <w:lang w:eastAsia="ko-KR"/>
                <w:rPrChange w:id="11454" w:author="thuyhuynh" w:date="2023-05-08T11:25:00Z">
                  <w:rPr>
                    <w:lang w:eastAsia="ko-KR"/>
                  </w:rPr>
                </w:rPrChange>
              </w:rPr>
              <w:t>Iris image of size VGA 640x480 pixels</w:t>
            </w:r>
          </w:p>
        </w:tc>
      </w:tr>
      <w:tr w:rsidR="00F8418F" w:rsidRPr="00116AAA" w:rsidTr="0028692E">
        <w:trPr>
          <w:jc w:val="center"/>
        </w:trPr>
        <w:tc>
          <w:tcPr>
            <w:tcW w:w="1278" w:type="dxa"/>
          </w:tcPr>
          <w:p w:rsidR="00977D9D" w:rsidRPr="00116AAA" w:rsidRDefault="00F8418F" w:rsidP="00813803">
            <w:pPr>
              <w:jc w:val="center"/>
              <w:rPr>
                <w:rFonts w:ascii="Poppins" w:hAnsi="Poppins"/>
                <w:sz w:val="20"/>
                <w:szCs w:val="20"/>
                <w:lang w:eastAsia="ko-KR"/>
                <w:rPrChange w:id="11455" w:author="thuyhuynh" w:date="2023-05-08T11:25:00Z">
                  <w:rPr>
                    <w:lang w:eastAsia="ko-KR"/>
                  </w:rPr>
                </w:rPrChange>
              </w:rPr>
            </w:pPr>
            <w:r w:rsidRPr="00116AAA">
              <w:rPr>
                <w:rFonts w:ascii="Poppins" w:hAnsi="Poppins"/>
                <w:sz w:val="20"/>
                <w:szCs w:val="20"/>
                <w:lang w:eastAsia="ko-KR"/>
                <w:rPrChange w:id="11456" w:author="thuyhuynh" w:date="2023-05-08T11:25:00Z">
                  <w:rPr>
                    <w:lang w:eastAsia="ko-KR"/>
                  </w:rPr>
                </w:rPrChange>
              </w:rPr>
              <w:t>K3</w:t>
            </w:r>
          </w:p>
        </w:tc>
        <w:tc>
          <w:tcPr>
            <w:tcW w:w="5781" w:type="dxa"/>
          </w:tcPr>
          <w:p w:rsidR="00F8418F" w:rsidRPr="00116AAA" w:rsidRDefault="00733C2D" w:rsidP="00733C2D">
            <w:pPr>
              <w:jc w:val="both"/>
              <w:rPr>
                <w:rFonts w:ascii="Poppins" w:hAnsi="Poppins"/>
                <w:sz w:val="20"/>
                <w:szCs w:val="20"/>
                <w:lang w:eastAsia="ko-KR"/>
                <w:rPrChange w:id="11457" w:author="thuyhuynh" w:date="2023-05-08T11:25:00Z">
                  <w:rPr>
                    <w:lang w:eastAsia="ko-KR"/>
                  </w:rPr>
                </w:rPrChange>
              </w:rPr>
            </w:pPr>
            <w:r w:rsidRPr="00116AAA">
              <w:rPr>
                <w:rFonts w:ascii="Poppins" w:hAnsi="Poppins"/>
                <w:sz w:val="20"/>
                <w:szCs w:val="20"/>
                <w:lang w:eastAsia="ko-KR"/>
                <w:rPrChange w:id="11458" w:author="thuyhuynh" w:date="2023-05-08T11:25:00Z">
                  <w:rPr>
                    <w:lang w:eastAsia="ko-KR"/>
                  </w:rPr>
                </w:rPrChange>
              </w:rPr>
              <w:t>Iris image whe</w:t>
            </w:r>
            <w:r w:rsidR="00130DCE" w:rsidRPr="00116AAA">
              <w:rPr>
                <w:rFonts w:ascii="Poppins" w:hAnsi="Poppins"/>
                <w:sz w:val="20"/>
                <w:szCs w:val="20"/>
                <w:lang w:eastAsia="ko-KR"/>
                <w:rPrChange w:id="11459" w:author="thuyhuynh" w:date="2023-05-08T11:25:00Z">
                  <w:rPr>
                    <w:lang w:eastAsia="ko-KR"/>
                  </w:rPr>
                </w:rPrChange>
              </w:rPr>
              <w:t>re non-iris parts are cropped</w:t>
            </w:r>
          </w:p>
        </w:tc>
      </w:tr>
      <w:tr w:rsidR="00CF5536" w:rsidRPr="00116AAA" w:rsidTr="0028692E">
        <w:trPr>
          <w:jc w:val="center"/>
        </w:trPr>
        <w:tc>
          <w:tcPr>
            <w:tcW w:w="1278" w:type="dxa"/>
          </w:tcPr>
          <w:p w:rsidR="00CF5536" w:rsidRPr="00116AAA" w:rsidRDefault="00CF5536" w:rsidP="00813803">
            <w:pPr>
              <w:jc w:val="center"/>
              <w:rPr>
                <w:rFonts w:ascii="Poppins" w:hAnsi="Poppins"/>
                <w:sz w:val="20"/>
                <w:szCs w:val="20"/>
                <w:lang w:eastAsia="ko-KR"/>
                <w:rPrChange w:id="11460" w:author="thuyhuynh" w:date="2023-05-08T11:25:00Z">
                  <w:rPr>
                    <w:lang w:eastAsia="ko-KR"/>
                  </w:rPr>
                </w:rPrChange>
              </w:rPr>
            </w:pPr>
            <w:r w:rsidRPr="00116AAA">
              <w:rPr>
                <w:rFonts w:ascii="Poppins" w:hAnsi="Poppins"/>
                <w:sz w:val="20"/>
                <w:szCs w:val="20"/>
                <w:lang w:eastAsia="ko-KR"/>
                <w:rPrChange w:id="11461" w:author="thuyhuynh" w:date="2023-05-08T11:25:00Z">
                  <w:rPr>
                    <w:lang w:eastAsia="ko-KR"/>
                  </w:rPr>
                </w:rPrChange>
              </w:rPr>
              <w:t>K7</w:t>
            </w:r>
          </w:p>
        </w:tc>
        <w:tc>
          <w:tcPr>
            <w:tcW w:w="5781" w:type="dxa"/>
          </w:tcPr>
          <w:p w:rsidR="00CF5536" w:rsidRPr="00116AAA" w:rsidRDefault="00A30597" w:rsidP="00733C2D">
            <w:pPr>
              <w:jc w:val="both"/>
              <w:rPr>
                <w:rFonts w:ascii="Poppins" w:hAnsi="Poppins"/>
                <w:sz w:val="20"/>
                <w:szCs w:val="20"/>
                <w:lang w:eastAsia="ko-KR"/>
                <w:rPrChange w:id="11462" w:author="thuyhuynh" w:date="2023-05-08T11:25:00Z">
                  <w:rPr>
                    <w:lang w:eastAsia="ko-KR"/>
                  </w:rPr>
                </w:rPrChange>
              </w:rPr>
            </w:pPr>
            <w:r w:rsidRPr="00116AAA">
              <w:rPr>
                <w:rFonts w:ascii="Poppins" w:hAnsi="Poppins"/>
                <w:sz w:val="20"/>
                <w:szCs w:val="20"/>
                <w:lang w:eastAsia="ko-KR"/>
                <w:rPrChange w:id="11463" w:author="thuyhuynh" w:date="2023-05-08T11:25:00Z">
                  <w:rPr>
                    <w:lang w:eastAsia="ko-KR"/>
                  </w:rPr>
                </w:rPrChange>
              </w:rPr>
              <w:t>Iris image where non-iris parts are cropped and masked</w:t>
            </w:r>
          </w:p>
        </w:tc>
      </w:tr>
    </w:tbl>
    <w:p w:rsidR="00F8418F" w:rsidRPr="00116AAA" w:rsidRDefault="00F8418F" w:rsidP="00B2418C">
      <w:pPr>
        <w:jc w:val="both"/>
        <w:rPr>
          <w:rFonts w:ascii="Poppins" w:hAnsi="Poppins"/>
          <w:sz w:val="20"/>
          <w:szCs w:val="20"/>
          <w:lang w:eastAsia="ko-KR"/>
          <w:rPrChange w:id="11464" w:author="thuyhuynh" w:date="2023-05-08T11:25:00Z">
            <w:rPr>
              <w:lang w:eastAsia="ko-KR"/>
            </w:rPr>
          </w:rPrChange>
        </w:rPr>
      </w:pPr>
    </w:p>
    <w:p w:rsidR="00EB13D8" w:rsidRPr="00116AAA" w:rsidRDefault="003D3FB3" w:rsidP="000E69CF">
      <w:pPr>
        <w:jc w:val="both"/>
        <w:rPr>
          <w:rFonts w:ascii="Poppins" w:hAnsi="Poppins"/>
          <w:sz w:val="20"/>
          <w:szCs w:val="20"/>
          <w:lang w:eastAsia="ko-KR"/>
          <w:rPrChange w:id="11465" w:author="thuyhuynh" w:date="2023-05-08T11:25:00Z">
            <w:rPr>
              <w:lang w:eastAsia="ko-KR"/>
            </w:rPr>
          </w:rPrChange>
        </w:rPr>
      </w:pPr>
      <w:r w:rsidRPr="00116AAA">
        <w:rPr>
          <w:rFonts w:ascii="Poppins" w:hAnsi="Poppins"/>
          <w:sz w:val="20"/>
          <w:szCs w:val="20"/>
          <w:lang w:eastAsia="ko-KR"/>
          <w:rPrChange w:id="11466" w:author="thuyhuynh" w:date="2023-05-08T11:25:00Z">
            <w:rPr>
              <w:lang w:eastAsia="ko-KR"/>
            </w:rPr>
          </w:rPrChange>
        </w:rPr>
        <w:lastRenderedPageBreak/>
        <w:t>With the introduction of K3 and</w:t>
      </w:r>
      <w:r w:rsidR="001F3879" w:rsidRPr="00116AAA">
        <w:rPr>
          <w:rFonts w:ascii="Poppins" w:hAnsi="Poppins"/>
          <w:sz w:val="20"/>
          <w:szCs w:val="20"/>
          <w:lang w:eastAsia="ko-KR"/>
          <w:rPrChange w:id="11467" w:author="thuyhuynh" w:date="2023-05-08T11:25:00Z">
            <w:rPr>
              <w:lang w:eastAsia="ko-KR"/>
            </w:rPr>
          </w:rPrChange>
        </w:rPr>
        <w:t xml:space="preserve"> </w:t>
      </w:r>
      <w:r w:rsidR="00D35849" w:rsidRPr="00116AAA">
        <w:rPr>
          <w:rFonts w:ascii="Poppins" w:hAnsi="Poppins"/>
          <w:sz w:val="20"/>
          <w:szCs w:val="20"/>
          <w:lang w:eastAsia="ko-KR"/>
          <w:rPrChange w:id="11468" w:author="thuyhuynh" w:date="2023-05-08T11:25:00Z">
            <w:rPr>
              <w:lang w:eastAsia="ko-KR"/>
            </w:rPr>
          </w:rPrChange>
        </w:rPr>
        <w:t>K7</w:t>
      </w:r>
      <w:r w:rsidR="001F3879" w:rsidRPr="00116AAA">
        <w:rPr>
          <w:rFonts w:ascii="Poppins" w:hAnsi="Poppins"/>
          <w:sz w:val="20"/>
          <w:szCs w:val="20"/>
          <w:lang w:eastAsia="ko-KR"/>
          <w:rPrChange w:id="11469" w:author="thuyhuynh" w:date="2023-05-08T11:25:00Z">
            <w:rPr>
              <w:lang w:eastAsia="ko-KR"/>
            </w:rPr>
          </w:rPrChange>
        </w:rPr>
        <w:t>,</w:t>
      </w:r>
      <w:r w:rsidR="00D35849" w:rsidRPr="00116AAA">
        <w:rPr>
          <w:rFonts w:ascii="Poppins" w:hAnsi="Poppins"/>
          <w:sz w:val="20"/>
          <w:szCs w:val="20"/>
          <w:lang w:eastAsia="ko-KR"/>
          <w:rPrChange w:id="11470" w:author="thuyhuynh" w:date="2023-05-08T11:25:00Z">
            <w:rPr>
              <w:lang w:eastAsia="ko-KR"/>
            </w:rPr>
          </w:rPrChange>
        </w:rPr>
        <w:t xml:space="preserve"> </w:t>
      </w:r>
      <w:r w:rsidR="00DB5B96" w:rsidRPr="00116AAA">
        <w:rPr>
          <w:rFonts w:ascii="Poppins" w:hAnsi="Poppins"/>
          <w:sz w:val="20"/>
          <w:szCs w:val="20"/>
          <w:lang w:eastAsia="ko-KR"/>
          <w:rPrChange w:id="11471" w:author="thuyhuynh" w:date="2023-05-08T11:25:00Z">
            <w:rPr>
              <w:lang w:eastAsia="ko-KR"/>
            </w:rPr>
          </w:rPrChange>
        </w:rPr>
        <w:t xml:space="preserve">customers </w:t>
      </w:r>
      <w:r w:rsidR="00201BCA" w:rsidRPr="00116AAA">
        <w:rPr>
          <w:rFonts w:ascii="Poppins" w:hAnsi="Poppins"/>
          <w:sz w:val="20"/>
          <w:szCs w:val="20"/>
          <w:lang w:eastAsia="ko-KR"/>
          <w:rPrChange w:id="11472" w:author="thuyhuynh" w:date="2023-05-08T11:25:00Z">
            <w:rPr>
              <w:lang w:eastAsia="ko-KR"/>
            </w:rPr>
          </w:rPrChange>
        </w:rPr>
        <w:t xml:space="preserve">are offered with </w:t>
      </w:r>
      <w:r w:rsidR="009D535D" w:rsidRPr="00116AAA">
        <w:rPr>
          <w:rFonts w:ascii="Poppins" w:hAnsi="Poppins"/>
          <w:sz w:val="20"/>
          <w:szCs w:val="20"/>
          <w:lang w:eastAsia="ko-KR"/>
          <w:rPrChange w:id="11473" w:author="thuyhuynh" w:date="2023-05-08T11:25:00Z">
            <w:rPr>
              <w:lang w:eastAsia="ko-KR"/>
            </w:rPr>
          </w:rPrChange>
        </w:rPr>
        <w:t>more</w:t>
      </w:r>
      <w:r w:rsidR="00DB5B96" w:rsidRPr="00116AAA">
        <w:rPr>
          <w:rFonts w:ascii="Poppins" w:hAnsi="Poppins"/>
          <w:sz w:val="20"/>
          <w:szCs w:val="20"/>
          <w:lang w:eastAsia="ko-KR"/>
          <w:rPrChange w:id="11474" w:author="thuyhuynh" w:date="2023-05-08T11:25:00Z">
            <w:rPr>
              <w:lang w:eastAsia="ko-KR"/>
            </w:rPr>
          </w:rPrChange>
        </w:rPr>
        <w:t xml:space="preserve"> options to store just </w:t>
      </w:r>
      <w:r w:rsidR="00201BCA" w:rsidRPr="00116AAA">
        <w:rPr>
          <w:rFonts w:ascii="Poppins" w:hAnsi="Poppins"/>
          <w:sz w:val="20"/>
          <w:szCs w:val="20"/>
          <w:lang w:eastAsia="ko-KR"/>
          <w:rPrChange w:id="11475" w:author="thuyhuynh" w:date="2023-05-08T11:25:00Z">
            <w:rPr>
              <w:lang w:eastAsia="ko-KR"/>
            </w:rPr>
          </w:rPrChange>
        </w:rPr>
        <w:t xml:space="preserve">the </w:t>
      </w:r>
      <w:r w:rsidR="00DB5B96" w:rsidRPr="00116AAA">
        <w:rPr>
          <w:rFonts w:ascii="Poppins" w:hAnsi="Poppins"/>
          <w:sz w:val="20"/>
          <w:szCs w:val="20"/>
          <w:lang w:eastAsia="ko-KR"/>
          <w:rPrChange w:id="11476" w:author="thuyhuynh" w:date="2023-05-08T11:25:00Z">
            <w:rPr>
              <w:lang w:eastAsia="ko-KR"/>
            </w:rPr>
          </w:rPrChange>
        </w:rPr>
        <w:t>useful</w:t>
      </w:r>
      <w:r w:rsidR="00201BCA" w:rsidRPr="00116AAA">
        <w:rPr>
          <w:rFonts w:ascii="Poppins" w:hAnsi="Poppins"/>
          <w:sz w:val="20"/>
          <w:szCs w:val="20"/>
          <w:lang w:eastAsia="ko-KR"/>
          <w:rPrChange w:id="11477" w:author="thuyhuynh" w:date="2023-05-08T11:25:00Z">
            <w:rPr>
              <w:lang w:eastAsia="ko-KR"/>
            </w:rPr>
          </w:rPrChange>
        </w:rPr>
        <w:t xml:space="preserve"> parts of iris images in which </w:t>
      </w:r>
      <w:r w:rsidR="009D535D" w:rsidRPr="00116AAA">
        <w:rPr>
          <w:rFonts w:ascii="Poppins" w:hAnsi="Poppins"/>
          <w:sz w:val="20"/>
          <w:szCs w:val="20"/>
          <w:lang w:eastAsia="ko-KR"/>
          <w:rPrChange w:id="11478" w:author="thuyhuynh" w:date="2023-05-08T11:25:00Z">
            <w:rPr>
              <w:lang w:eastAsia="ko-KR"/>
            </w:rPr>
          </w:rPrChange>
        </w:rPr>
        <w:t>it</w:t>
      </w:r>
      <w:r w:rsidR="00201BCA" w:rsidRPr="00116AAA">
        <w:rPr>
          <w:rFonts w:ascii="Poppins" w:hAnsi="Poppins"/>
          <w:sz w:val="20"/>
          <w:szCs w:val="20"/>
          <w:lang w:eastAsia="ko-KR"/>
          <w:rPrChange w:id="11479" w:author="thuyhuynh" w:date="2023-05-08T11:25:00Z">
            <w:rPr>
              <w:lang w:eastAsia="ko-KR"/>
            </w:rPr>
          </w:rPrChange>
        </w:rPr>
        <w:t xml:space="preserve"> also lead</w:t>
      </w:r>
      <w:r w:rsidR="009D535D" w:rsidRPr="00116AAA">
        <w:rPr>
          <w:rFonts w:ascii="Poppins" w:hAnsi="Poppins"/>
          <w:sz w:val="20"/>
          <w:szCs w:val="20"/>
          <w:lang w:eastAsia="ko-KR"/>
          <w:rPrChange w:id="11480" w:author="thuyhuynh" w:date="2023-05-08T11:25:00Z">
            <w:rPr>
              <w:lang w:eastAsia="ko-KR"/>
            </w:rPr>
          </w:rPrChange>
        </w:rPr>
        <w:t>s</w:t>
      </w:r>
      <w:r w:rsidR="00201BCA" w:rsidRPr="00116AAA">
        <w:rPr>
          <w:rFonts w:ascii="Poppins" w:hAnsi="Poppins"/>
          <w:sz w:val="20"/>
          <w:szCs w:val="20"/>
          <w:lang w:eastAsia="ko-KR"/>
          <w:rPrChange w:id="11481" w:author="thuyhuynh" w:date="2023-05-08T11:25:00Z">
            <w:rPr>
              <w:lang w:eastAsia="ko-KR"/>
            </w:rPr>
          </w:rPrChange>
        </w:rPr>
        <w:t xml:space="preserve"> to improving</w:t>
      </w:r>
      <w:r w:rsidR="00DB5B96" w:rsidRPr="00116AAA">
        <w:rPr>
          <w:rFonts w:ascii="Poppins" w:hAnsi="Poppins"/>
          <w:sz w:val="20"/>
          <w:szCs w:val="20"/>
          <w:lang w:eastAsia="ko-KR"/>
          <w:rPrChange w:id="11482" w:author="thuyhuynh" w:date="2023-05-08T11:25:00Z">
            <w:rPr>
              <w:lang w:eastAsia="ko-KR"/>
            </w:rPr>
          </w:rPrChange>
        </w:rPr>
        <w:t xml:space="preserve"> storage ability as well as low</w:t>
      </w:r>
      <w:r w:rsidR="00201BCA" w:rsidRPr="00116AAA">
        <w:rPr>
          <w:rFonts w:ascii="Poppins" w:hAnsi="Poppins"/>
          <w:sz w:val="20"/>
          <w:szCs w:val="20"/>
          <w:lang w:eastAsia="ko-KR"/>
          <w:rPrChange w:id="11483" w:author="thuyhuynh" w:date="2023-05-08T11:25:00Z">
            <w:rPr>
              <w:lang w:eastAsia="ko-KR"/>
            </w:rPr>
          </w:rPrChange>
        </w:rPr>
        <w:t>ering</w:t>
      </w:r>
      <w:r w:rsidR="00DB5B96" w:rsidRPr="00116AAA">
        <w:rPr>
          <w:rFonts w:ascii="Poppins" w:hAnsi="Poppins"/>
          <w:sz w:val="20"/>
          <w:szCs w:val="20"/>
          <w:lang w:eastAsia="ko-KR"/>
          <w:rPrChange w:id="11484" w:author="thuyhuynh" w:date="2023-05-08T11:25:00Z">
            <w:rPr>
              <w:lang w:eastAsia="ko-KR"/>
            </w:rPr>
          </w:rPrChange>
        </w:rPr>
        <w:t xml:space="preserve"> overhead transmission images through communication channels.</w:t>
      </w:r>
    </w:p>
    <w:p w:rsidR="00EB13D8" w:rsidRPr="00116AAA" w:rsidRDefault="000509AE" w:rsidP="000509AE">
      <w:pPr>
        <w:rPr>
          <w:rFonts w:ascii="Poppins" w:hAnsi="Poppins"/>
          <w:sz w:val="20"/>
          <w:szCs w:val="20"/>
          <w:lang w:eastAsia="ko-KR"/>
          <w:rPrChange w:id="11485" w:author="thuyhuynh" w:date="2023-05-08T11:25:00Z">
            <w:rPr>
              <w:lang w:eastAsia="ko-KR"/>
            </w:rPr>
          </w:rPrChange>
        </w:rPr>
      </w:pPr>
      <w:del w:id="11486" w:author="ptdung" w:date="2023-12-19T16:49:00Z">
        <w:r w:rsidRPr="00116AAA" w:rsidDel="003844FB">
          <w:rPr>
            <w:rFonts w:ascii="Poppins" w:hAnsi="Poppins"/>
            <w:sz w:val="20"/>
            <w:szCs w:val="20"/>
            <w:lang w:eastAsia="ko-KR"/>
            <w:rPrChange w:id="11487" w:author="thuyhuynh" w:date="2023-05-08T11:25:00Z">
              <w:rPr>
                <w:lang w:eastAsia="ko-KR"/>
              </w:rPr>
            </w:rPrChange>
          </w:rPr>
          <w:br w:type="page"/>
        </w:r>
      </w:del>
    </w:p>
    <w:p w:rsidR="004C67E9" w:rsidRPr="008B4674" w:rsidRDefault="002906CB" w:rsidP="004C67E9">
      <w:pPr>
        <w:pStyle w:val="Heading1"/>
        <w:rPr>
          <w:rFonts w:ascii="Poppins" w:hAnsi="Poppins"/>
          <w:b w:val="0"/>
          <w:color w:val="auto"/>
          <w:szCs w:val="36"/>
          <w:rPrChange w:id="11488" w:author="thuyhuynh" w:date="2023-05-08T11:57:00Z">
            <w:rPr/>
          </w:rPrChange>
        </w:rPr>
      </w:pPr>
      <w:bookmarkStart w:id="11489" w:name="_Toc263100553"/>
      <w:bookmarkStart w:id="11490" w:name="_Toc263673329"/>
      <w:bookmarkStart w:id="11491" w:name="_Toc274753256"/>
      <w:bookmarkStart w:id="11492" w:name="_Toc298356550"/>
      <w:bookmarkStart w:id="11493" w:name="_Toc330934477"/>
      <w:bookmarkStart w:id="11494" w:name="_Toc155348772"/>
      <w:r w:rsidRPr="008B4674">
        <w:rPr>
          <w:rFonts w:ascii="Poppins" w:hAnsi="Poppins"/>
          <w:b w:val="0"/>
          <w:color w:val="auto"/>
          <w:szCs w:val="36"/>
          <w:rPrChange w:id="11495" w:author="thuyhuynh" w:date="2023-05-08T11:57:00Z">
            <w:rPr/>
          </w:rPrChange>
        </w:rPr>
        <w:t>Demonstration</w:t>
      </w:r>
      <w:r w:rsidR="004C67E9" w:rsidRPr="008B4674">
        <w:rPr>
          <w:rFonts w:ascii="Poppins" w:hAnsi="Poppins"/>
          <w:b w:val="0"/>
          <w:color w:val="auto"/>
          <w:szCs w:val="36"/>
          <w:rPrChange w:id="11496" w:author="thuyhuynh" w:date="2023-05-08T11:57:00Z">
            <w:rPr/>
          </w:rPrChange>
        </w:rPr>
        <w:t xml:space="preserve"> Code</w:t>
      </w:r>
      <w:bookmarkEnd w:id="11489"/>
      <w:bookmarkEnd w:id="11490"/>
      <w:bookmarkEnd w:id="11491"/>
      <w:bookmarkEnd w:id="11492"/>
      <w:r w:rsidR="004C67E9" w:rsidRPr="008B4674">
        <w:rPr>
          <w:rFonts w:ascii="Poppins" w:hAnsi="Poppins"/>
          <w:b w:val="0"/>
          <w:color w:val="auto"/>
          <w:szCs w:val="36"/>
          <w:rPrChange w:id="11497" w:author="thuyhuynh" w:date="2023-05-08T11:57:00Z">
            <w:rPr/>
          </w:rPrChange>
        </w:rPr>
        <w:t xml:space="preserve"> and Utilities</w:t>
      </w:r>
      <w:bookmarkEnd w:id="11493"/>
      <w:bookmarkEnd w:id="11494"/>
    </w:p>
    <w:p w:rsidR="004C67E9" w:rsidRPr="00116AAA" w:rsidRDefault="004C67E9" w:rsidP="004C67E9">
      <w:pPr>
        <w:rPr>
          <w:rFonts w:ascii="Poppins" w:hAnsi="Poppins"/>
          <w:sz w:val="20"/>
          <w:szCs w:val="20"/>
          <w:rPrChange w:id="11498" w:author="thuyhuynh" w:date="2023-05-08T11:25:00Z">
            <w:rPr/>
          </w:rPrChange>
        </w:rPr>
      </w:pPr>
    </w:p>
    <w:p w:rsidR="000509AE" w:rsidRPr="00116AAA" w:rsidRDefault="000509AE" w:rsidP="000509AE">
      <w:pPr>
        <w:jc w:val="both"/>
        <w:rPr>
          <w:rFonts w:ascii="Poppins" w:hAnsi="Poppins"/>
          <w:sz w:val="20"/>
          <w:szCs w:val="20"/>
          <w:rPrChange w:id="11499" w:author="thuyhuynh" w:date="2023-05-08T11:25:00Z">
            <w:rPr/>
          </w:rPrChange>
        </w:rPr>
      </w:pPr>
      <w:bookmarkStart w:id="11500" w:name="_Toc263100561"/>
      <w:bookmarkStart w:id="11501" w:name="_Toc263673337"/>
      <w:bookmarkStart w:id="11502" w:name="_Toc274753264"/>
      <w:r w:rsidRPr="00116AAA">
        <w:rPr>
          <w:rFonts w:ascii="Poppins" w:hAnsi="Poppins"/>
          <w:sz w:val="20"/>
          <w:szCs w:val="20"/>
          <w:rPrChange w:id="11503" w:author="thuyhuynh" w:date="2023-05-08T11:25:00Z">
            <w:rPr/>
          </w:rPrChange>
        </w:rPr>
        <w:t>The following step-by-step tutorials and</w:t>
      </w:r>
      <w:r w:rsidR="002D73D2" w:rsidRPr="00116AAA">
        <w:rPr>
          <w:rFonts w:ascii="Poppins" w:hAnsi="Poppins"/>
          <w:sz w:val="20"/>
          <w:szCs w:val="20"/>
          <w:rPrChange w:id="11504" w:author="thuyhuynh" w:date="2023-05-08T11:25:00Z">
            <w:rPr/>
          </w:rPrChange>
        </w:rPr>
        <w:t xml:space="preserve"> the corresponding demonstrat</w:t>
      </w:r>
      <w:r w:rsidR="002D73D2" w:rsidRPr="00116AAA">
        <w:rPr>
          <w:rFonts w:ascii="Poppins" w:hAnsi="Poppins"/>
          <w:sz w:val="20"/>
          <w:szCs w:val="20"/>
          <w:lang w:eastAsia="ko-KR"/>
          <w:rPrChange w:id="11505" w:author="thuyhuynh" w:date="2023-05-08T11:25:00Z">
            <w:rPr>
              <w:lang w:eastAsia="ko-KR"/>
            </w:rPr>
          </w:rPrChange>
        </w:rPr>
        <w:t>ion</w:t>
      </w:r>
      <w:r w:rsidRPr="00116AAA">
        <w:rPr>
          <w:rFonts w:ascii="Poppins" w:hAnsi="Poppins"/>
          <w:sz w:val="20"/>
          <w:szCs w:val="20"/>
          <w:rPrChange w:id="11506" w:author="thuyhuynh" w:date="2023-05-08T11:25:00Z">
            <w:rPr/>
          </w:rPrChange>
        </w:rPr>
        <w:t xml:space="preserve"> code show you how to use </w:t>
      </w:r>
      <w:del w:id="11507" w:author="thuyhuynh" w:date="2022-03-30T15:37:00Z">
        <w:r w:rsidRPr="00116AAA" w:rsidDel="002850A6">
          <w:rPr>
            <w:rFonts w:ascii="Poppins" w:hAnsi="Poppins"/>
            <w:sz w:val="20"/>
            <w:szCs w:val="20"/>
            <w:rPrChange w:id="11508" w:author="thuyhuynh" w:date="2023-05-08T11:25:00Z">
              <w:rPr/>
            </w:rPrChange>
          </w:rPr>
          <w:delText>IDDK 2000</w:delText>
        </w:r>
      </w:del>
      <w:ins w:id="11509" w:author="thuyhuynh" w:date="2022-03-30T15:37:00Z">
        <w:del w:id="11510" w:author="ptdung" w:date="2023-11-30T18:11:00Z">
          <w:r w:rsidR="002850A6" w:rsidRPr="00116AAA" w:rsidDel="002F642F">
            <w:rPr>
              <w:rFonts w:ascii="Poppins" w:hAnsi="Poppins"/>
              <w:sz w:val="20"/>
              <w:szCs w:val="20"/>
              <w:rPrChange w:id="11511" w:author="thuyhuynh" w:date="2023-05-08T11:25:00Z">
                <w:rPr/>
              </w:rPrChange>
            </w:rPr>
            <w:delText xml:space="preserve">SDK </w:delText>
          </w:r>
        </w:del>
      </w:ins>
      <w:proofErr w:type="spellStart"/>
      <w:ins w:id="11512"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DA0744" w:rsidRPr="00116AAA">
        <w:rPr>
          <w:rFonts w:ascii="Poppins" w:hAnsi="Poppins"/>
          <w:sz w:val="20"/>
          <w:szCs w:val="20"/>
          <w:rPrChange w:id="11513" w:author="thuyhuynh" w:date="2023-05-08T11:25:00Z">
            <w:rPr/>
          </w:rPrChange>
        </w:rPr>
        <w:t xml:space="preserve"> </w:t>
      </w:r>
      <w:ins w:id="11514" w:author="ptdung" w:date="2023-11-30T18:11:00Z">
        <w:r w:rsidR="002F642F">
          <w:rPr>
            <w:rFonts w:ascii="Poppins" w:hAnsi="Poppins"/>
            <w:sz w:val="20"/>
            <w:szCs w:val="20"/>
          </w:rPr>
          <w:t xml:space="preserve">SDK </w:t>
        </w:r>
      </w:ins>
      <w:r w:rsidRPr="00116AAA">
        <w:rPr>
          <w:rFonts w:ascii="Poppins" w:hAnsi="Poppins"/>
          <w:sz w:val="20"/>
          <w:szCs w:val="20"/>
          <w:rPrChange w:id="11515" w:author="thuyhuynh" w:date="2023-05-08T11:25:00Z">
            <w:rPr/>
          </w:rPrChange>
        </w:rPr>
        <w:t xml:space="preserve">in a basic manner. We </w:t>
      </w:r>
      <w:r w:rsidR="002D73D2" w:rsidRPr="00116AAA">
        <w:rPr>
          <w:rFonts w:ascii="Poppins" w:hAnsi="Poppins"/>
          <w:sz w:val="20"/>
          <w:szCs w:val="20"/>
          <w:lang w:eastAsia="ko-KR"/>
          <w:rPrChange w:id="11516" w:author="thuyhuynh" w:date="2023-05-08T11:25:00Z">
            <w:rPr>
              <w:lang w:eastAsia="ko-KR"/>
            </w:rPr>
          </w:rPrChange>
        </w:rPr>
        <w:t>will purposely</w:t>
      </w:r>
      <w:r w:rsidRPr="00116AAA">
        <w:rPr>
          <w:rFonts w:ascii="Poppins" w:hAnsi="Poppins"/>
          <w:sz w:val="20"/>
          <w:szCs w:val="20"/>
          <w:rPrChange w:id="11517" w:author="thuyhuynh" w:date="2023-05-08T11:25:00Z">
            <w:rPr/>
          </w:rPrChange>
        </w:rPr>
        <w:t xml:space="preserve"> cover all the major abilities of the </w:t>
      </w:r>
      <w:ins w:id="11518" w:author="thuyhuynh" w:date="2022-03-30T15:37:00Z">
        <w:r w:rsidR="002850A6" w:rsidRPr="00116AAA">
          <w:rPr>
            <w:rFonts w:ascii="Poppins" w:hAnsi="Poppins"/>
            <w:sz w:val="20"/>
            <w:szCs w:val="20"/>
            <w:rPrChange w:id="11519" w:author="thuyhuynh" w:date="2023-05-08T11:25:00Z">
              <w:rPr/>
            </w:rPrChange>
          </w:rPr>
          <w:t>SDK</w:t>
        </w:r>
      </w:ins>
      <w:del w:id="11520" w:author="thuyhuynh" w:date="2022-03-30T15:37:00Z">
        <w:r w:rsidRPr="00116AAA" w:rsidDel="002850A6">
          <w:rPr>
            <w:rFonts w:ascii="Poppins" w:hAnsi="Poppins"/>
            <w:sz w:val="20"/>
            <w:szCs w:val="20"/>
            <w:rPrChange w:id="11521" w:author="thuyhuynh" w:date="2023-05-08T11:25:00Z">
              <w:rPr/>
            </w:rPrChange>
          </w:rPr>
          <w:delText>IDDK</w:delText>
        </w:r>
      </w:del>
      <w:r w:rsidRPr="00116AAA">
        <w:rPr>
          <w:rFonts w:ascii="Poppins" w:hAnsi="Poppins"/>
          <w:sz w:val="20"/>
          <w:szCs w:val="20"/>
          <w:rPrChange w:id="11522" w:author="thuyhuynh" w:date="2023-05-08T11:25:00Z">
            <w:rPr/>
          </w:rPrChange>
        </w:rPr>
        <w:t xml:space="preserve"> to provide the best support for customers. The demonstration code was written in C++</w:t>
      </w:r>
      <w:del w:id="11523" w:author="thuyhuynh" w:date="2022-03-30T15:37:00Z">
        <w:r w:rsidR="0007212C" w:rsidRPr="00116AAA" w:rsidDel="002850A6">
          <w:rPr>
            <w:rFonts w:ascii="Poppins" w:hAnsi="Poppins"/>
            <w:sz w:val="20"/>
            <w:szCs w:val="20"/>
            <w:rPrChange w:id="11524" w:author="thuyhuynh" w:date="2023-05-08T11:25:00Z">
              <w:rPr/>
            </w:rPrChange>
          </w:rPr>
          <w:delText>, .NET</w:delText>
        </w:r>
        <w:r w:rsidRPr="00116AAA" w:rsidDel="002850A6">
          <w:rPr>
            <w:rFonts w:ascii="Poppins" w:hAnsi="Poppins"/>
            <w:sz w:val="20"/>
            <w:szCs w:val="20"/>
            <w:rPrChange w:id="11525" w:author="thuyhuynh" w:date="2023-05-08T11:25:00Z">
              <w:rPr/>
            </w:rPrChange>
          </w:rPr>
          <w:delText xml:space="preserve"> and Java</w:delText>
        </w:r>
      </w:del>
      <w:r w:rsidR="002D73D2" w:rsidRPr="00116AAA">
        <w:rPr>
          <w:rFonts w:ascii="Poppins" w:hAnsi="Poppins"/>
          <w:sz w:val="20"/>
          <w:szCs w:val="20"/>
          <w:lang w:eastAsia="ko-KR"/>
          <w:rPrChange w:id="11526" w:author="thuyhuynh" w:date="2023-05-08T11:25:00Z">
            <w:rPr>
              <w:lang w:eastAsia="ko-KR"/>
            </w:rPr>
          </w:rPrChange>
        </w:rPr>
        <w:t>,</w:t>
      </w:r>
      <w:r w:rsidRPr="00116AAA">
        <w:rPr>
          <w:rFonts w:ascii="Poppins" w:hAnsi="Poppins"/>
          <w:sz w:val="20"/>
          <w:szCs w:val="20"/>
          <w:rPrChange w:id="11527" w:author="thuyhuynh" w:date="2023-05-08T11:25:00Z">
            <w:rPr/>
          </w:rPrChange>
        </w:rPr>
        <w:t xml:space="preserve"> and packaged as a full solution on each platform. Users can compile, execute or parse each part of the code for easy investigation.</w:t>
      </w:r>
    </w:p>
    <w:p w:rsidR="000509AE" w:rsidRPr="00116AAA" w:rsidRDefault="000509AE" w:rsidP="000509AE">
      <w:pPr>
        <w:jc w:val="both"/>
        <w:rPr>
          <w:rFonts w:ascii="Poppins" w:hAnsi="Poppins"/>
          <w:sz w:val="20"/>
          <w:szCs w:val="20"/>
          <w:rPrChange w:id="11528" w:author="thuyhuynh" w:date="2023-05-08T11:25:00Z">
            <w:rPr/>
          </w:rPrChange>
        </w:rPr>
      </w:pPr>
    </w:p>
    <w:p w:rsidR="000509AE" w:rsidRPr="00116AAA" w:rsidDel="0059577F" w:rsidRDefault="000509AE" w:rsidP="000509AE">
      <w:pPr>
        <w:jc w:val="both"/>
        <w:rPr>
          <w:del w:id="11529" w:author="ptdung" w:date="2023-11-30T18:12:00Z"/>
          <w:rFonts w:ascii="Poppins" w:hAnsi="Poppins"/>
          <w:sz w:val="20"/>
          <w:szCs w:val="20"/>
          <w:rPrChange w:id="11530" w:author="thuyhuynh" w:date="2023-05-08T11:25:00Z">
            <w:rPr>
              <w:del w:id="11531" w:author="ptdung" w:date="2023-11-30T18:12:00Z"/>
            </w:rPr>
          </w:rPrChange>
        </w:rPr>
      </w:pPr>
      <w:del w:id="11532" w:author="ptdung" w:date="2023-11-30T18:12:00Z">
        <w:r w:rsidRPr="00116AAA" w:rsidDel="0059577F">
          <w:rPr>
            <w:rFonts w:ascii="Poppins" w:hAnsi="Poppins"/>
            <w:sz w:val="20"/>
            <w:szCs w:val="20"/>
            <w:rPrChange w:id="11533" w:author="thuyhuynh" w:date="2023-05-08T11:25:00Z">
              <w:rPr/>
            </w:rPrChange>
          </w:rPr>
          <w:delText xml:space="preserve">The program is self-explanatory using a menu-based structure which makes it easy to </w:delText>
        </w:r>
        <w:r w:rsidR="002D73D2" w:rsidRPr="00116AAA" w:rsidDel="0059577F">
          <w:rPr>
            <w:rFonts w:ascii="Poppins" w:hAnsi="Poppins"/>
            <w:sz w:val="20"/>
            <w:szCs w:val="20"/>
            <w:lang w:eastAsia="ko-KR"/>
            <w:rPrChange w:id="11534" w:author="thuyhuynh" w:date="2023-05-08T11:25:00Z">
              <w:rPr>
                <w:lang w:eastAsia="ko-KR"/>
              </w:rPr>
            </w:rPrChange>
          </w:rPr>
          <w:delText>operate</w:delText>
        </w:r>
        <w:r w:rsidRPr="00116AAA" w:rsidDel="0059577F">
          <w:rPr>
            <w:rFonts w:ascii="Poppins" w:hAnsi="Poppins"/>
            <w:sz w:val="20"/>
            <w:szCs w:val="20"/>
            <w:rPrChange w:id="11535" w:author="thuyhuynh" w:date="2023-05-08T11:25:00Z">
              <w:rPr/>
            </w:rPrChange>
          </w:rPr>
          <w:delText xml:space="preserve"> even </w:delText>
        </w:r>
        <w:r w:rsidR="002D73D2" w:rsidRPr="00116AAA" w:rsidDel="0059577F">
          <w:rPr>
            <w:rFonts w:ascii="Poppins" w:hAnsi="Poppins"/>
            <w:sz w:val="20"/>
            <w:szCs w:val="20"/>
            <w:lang w:eastAsia="ko-KR"/>
            <w:rPrChange w:id="11536" w:author="thuyhuynh" w:date="2023-05-08T11:25:00Z">
              <w:rPr>
                <w:lang w:eastAsia="ko-KR"/>
              </w:rPr>
            </w:rPrChange>
          </w:rPr>
          <w:delText>during</w:delText>
        </w:r>
        <w:r w:rsidRPr="00116AAA" w:rsidDel="0059577F">
          <w:rPr>
            <w:rFonts w:ascii="Poppins" w:hAnsi="Poppins"/>
            <w:sz w:val="20"/>
            <w:szCs w:val="20"/>
            <w:rPrChange w:id="11537" w:author="thuyhuynh" w:date="2023-05-08T11:25:00Z">
              <w:rPr/>
            </w:rPrChange>
          </w:rPr>
          <w:delText xml:space="preserve"> the first-time running. To distinguish the difference between </w:delText>
        </w:r>
        <w:r w:rsidR="004E7115" w:rsidRPr="00116AAA" w:rsidDel="0059577F">
          <w:rPr>
            <w:rFonts w:ascii="Poppins" w:hAnsi="Poppins"/>
            <w:sz w:val="20"/>
            <w:szCs w:val="20"/>
            <w:lang w:eastAsia="ko-KR"/>
            <w:rPrChange w:id="11538" w:author="thuyhuynh" w:date="2023-05-08T11:25:00Z">
              <w:rPr>
                <w:lang w:eastAsia="ko-KR"/>
              </w:rPr>
            </w:rPrChange>
          </w:rPr>
          <w:delText xml:space="preserve">the </w:delText>
        </w:r>
        <w:r w:rsidRPr="00116AAA" w:rsidDel="0059577F">
          <w:rPr>
            <w:rFonts w:ascii="Poppins" w:hAnsi="Poppins"/>
            <w:sz w:val="20"/>
            <w:szCs w:val="20"/>
            <w:rPrChange w:id="11539" w:author="thuyhuynh" w:date="2023-05-08T11:25:00Z">
              <w:rPr/>
            </w:rPrChange>
          </w:rPr>
          <w:delText>normal and security-infrastructure-related functions, we divide</w:delText>
        </w:r>
        <w:r w:rsidR="004E7115" w:rsidRPr="00116AAA" w:rsidDel="0059577F">
          <w:rPr>
            <w:rFonts w:ascii="Poppins" w:hAnsi="Poppins"/>
            <w:sz w:val="20"/>
            <w:szCs w:val="20"/>
            <w:lang w:eastAsia="ko-KR"/>
            <w:rPrChange w:id="11540" w:author="thuyhuynh" w:date="2023-05-08T11:25:00Z">
              <w:rPr>
                <w:lang w:eastAsia="ko-KR"/>
              </w:rPr>
            </w:rPrChange>
          </w:rPr>
          <w:delText>d</w:delText>
        </w:r>
        <w:r w:rsidRPr="00116AAA" w:rsidDel="0059577F">
          <w:rPr>
            <w:rFonts w:ascii="Poppins" w:hAnsi="Poppins"/>
            <w:sz w:val="20"/>
            <w:szCs w:val="20"/>
            <w:rPrChange w:id="11541" w:author="thuyhuynh" w:date="2023-05-08T11:25:00Z">
              <w:rPr/>
            </w:rPrChange>
          </w:rPr>
          <w:delText xml:space="preserve"> the demonstration code into two separate projects. The </w:delText>
        </w:r>
        <w:r w:rsidR="00DF692F" w:rsidRPr="00116AAA" w:rsidDel="0059577F">
          <w:rPr>
            <w:rFonts w:ascii="Poppins" w:hAnsi="Poppins"/>
            <w:sz w:val="20"/>
            <w:szCs w:val="20"/>
            <w:lang w:eastAsia="ko-KR"/>
            <w:rPrChange w:id="11542" w:author="thuyhuynh" w:date="2023-05-08T11:25:00Z">
              <w:rPr>
                <w:lang w:eastAsia="ko-KR"/>
              </w:rPr>
            </w:rPrChange>
          </w:rPr>
          <w:delText>first</w:delText>
        </w:r>
        <w:r w:rsidR="00DF692F" w:rsidRPr="00116AAA" w:rsidDel="0059577F">
          <w:rPr>
            <w:rFonts w:ascii="Poppins" w:hAnsi="Poppins"/>
            <w:sz w:val="20"/>
            <w:szCs w:val="20"/>
            <w:rPrChange w:id="11543" w:author="thuyhuynh" w:date="2023-05-08T11:25:00Z">
              <w:rPr/>
            </w:rPrChange>
          </w:rPr>
          <w:delText xml:space="preserve"> </w:delText>
        </w:r>
        <w:r w:rsidRPr="00116AAA" w:rsidDel="0059577F">
          <w:rPr>
            <w:rFonts w:ascii="Poppins" w:hAnsi="Poppins"/>
            <w:sz w:val="20"/>
            <w:szCs w:val="20"/>
            <w:rPrChange w:id="11544" w:author="thuyhuynh" w:date="2023-05-08T11:25:00Z">
              <w:rPr/>
            </w:rPrChange>
          </w:rPr>
          <w:delText>represents all the basi</w:delText>
        </w:r>
        <w:r w:rsidR="004E7115" w:rsidRPr="00116AAA" w:rsidDel="0059577F">
          <w:rPr>
            <w:rFonts w:ascii="Poppins" w:hAnsi="Poppins"/>
            <w:sz w:val="20"/>
            <w:szCs w:val="20"/>
            <w:rPrChange w:id="11545" w:author="thuyhuynh" w:date="2023-05-08T11:25:00Z">
              <w:rPr/>
            </w:rPrChange>
          </w:rPr>
          <w:delText>c functions of the IDDK</w:delText>
        </w:r>
      </w:del>
      <w:ins w:id="11546" w:author="thuyhuynh" w:date="2022-03-30T15:37:00Z">
        <w:del w:id="11547" w:author="ptdung" w:date="2023-11-30T18:12:00Z">
          <w:r w:rsidR="002850A6" w:rsidRPr="00116AAA" w:rsidDel="0059577F">
            <w:rPr>
              <w:rFonts w:ascii="Poppins" w:hAnsi="Poppins"/>
              <w:sz w:val="20"/>
              <w:szCs w:val="20"/>
              <w:rPrChange w:id="11548" w:author="thuyhuynh" w:date="2023-05-08T11:25:00Z">
                <w:rPr/>
              </w:rPrChange>
            </w:rPr>
            <w:delText>SDK</w:delText>
          </w:r>
        </w:del>
      </w:ins>
      <w:del w:id="11549" w:author="ptdung" w:date="2023-11-30T18:12:00Z">
        <w:r w:rsidR="004E7115" w:rsidRPr="00116AAA" w:rsidDel="0059577F">
          <w:rPr>
            <w:rFonts w:ascii="Poppins" w:hAnsi="Poppins"/>
            <w:sz w:val="20"/>
            <w:szCs w:val="20"/>
            <w:rPrChange w:id="11550" w:author="thuyhuynh" w:date="2023-05-08T11:25:00Z">
              <w:rPr/>
            </w:rPrChange>
          </w:rPr>
          <w:delText xml:space="preserve"> such as</w:delText>
        </w:r>
        <w:r w:rsidRPr="00116AAA" w:rsidDel="0059577F">
          <w:rPr>
            <w:rFonts w:ascii="Poppins" w:hAnsi="Poppins"/>
            <w:sz w:val="20"/>
            <w:szCs w:val="20"/>
            <w:rPrChange w:id="11551" w:author="thuyhuynh" w:date="2023-05-08T11:25:00Z">
              <w:rPr/>
            </w:rPrChange>
          </w:rPr>
          <w:delText xml:space="preserve"> login/logout, device management, IDDK</w:delText>
        </w:r>
      </w:del>
      <w:ins w:id="11552" w:author="thuyhuynh" w:date="2022-03-30T15:37:00Z">
        <w:del w:id="11553" w:author="ptdung" w:date="2023-11-30T18:12:00Z">
          <w:r w:rsidR="002850A6" w:rsidRPr="00116AAA" w:rsidDel="0059577F">
            <w:rPr>
              <w:rFonts w:ascii="Poppins" w:hAnsi="Poppins"/>
              <w:sz w:val="20"/>
              <w:szCs w:val="20"/>
              <w:rPrChange w:id="11554" w:author="thuyhuynh" w:date="2023-05-08T11:25:00Z">
                <w:rPr/>
              </w:rPrChange>
            </w:rPr>
            <w:delText>SDK</w:delText>
          </w:r>
        </w:del>
      </w:ins>
      <w:del w:id="11555" w:author="ptdung" w:date="2023-11-30T18:12:00Z">
        <w:r w:rsidRPr="00116AAA" w:rsidDel="0059577F">
          <w:rPr>
            <w:rFonts w:ascii="Poppins" w:hAnsi="Poppins"/>
            <w:sz w:val="20"/>
            <w:szCs w:val="20"/>
            <w:rPrChange w:id="11556" w:author="thuyhuynh" w:date="2023-05-08T11:25:00Z">
              <w:rPr/>
            </w:rPrChange>
          </w:rPr>
          <w:delText xml:space="preserve"> and device information retrieval, capturing process, iris recognition, and power management. </w:delText>
        </w:r>
        <w:r w:rsidR="00EB3B9E" w:rsidRPr="00116AAA" w:rsidDel="0059577F">
          <w:rPr>
            <w:rFonts w:ascii="Poppins" w:hAnsi="Poppins"/>
            <w:sz w:val="20"/>
            <w:szCs w:val="20"/>
            <w:rPrChange w:id="11557" w:author="thuyhuynh" w:date="2023-05-08T11:25:00Z">
              <w:rPr/>
            </w:rPrChange>
          </w:rPr>
          <w:delText>T</w:delText>
        </w:r>
        <w:r w:rsidRPr="00116AAA" w:rsidDel="0059577F">
          <w:rPr>
            <w:rFonts w:ascii="Poppins" w:hAnsi="Poppins"/>
            <w:sz w:val="20"/>
            <w:szCs w:val="20"/>
            <w:rPrChange w:id="11558" w:author="thuyhuynh" w:date="2023-05-08T11:25:00Z">
              <w:rPr/>
            </w:rPrChange>
          </w:rPr>
          <w:delText xml:space="preserve">he </w:delText>
        </w:r>
        <w:r w:rsidR="00DF692F" w:rsidRPr="00116AAA" w:rsidDel="0059577F">
          <w:rPr>
            <w:rFonts w:ascii="Poppins" w:hAnsi="Poppins"/>
            <w:sz w:val="20"/>
            <w:szCs w:val="20"/>
            <w:lang w:eastAsia="ko-KR"/>
            <w:rPrChange w:id="11559" w:author="thuyhuynh" w:date="2023-05-08T11:25:00Z">
              <w:rPr>
                <w:lang w:eastAsia="ko-KR"/>
              </w:rPr>
            </w:rPrChange>
          </w:rPr>
          <w:delText>second</w:delText>
        </w:r>
        <w:r w:rsidR="00DF692F" w:rsidRPr="00116AAA" w:rsidDel="0059577F">
          <w:rPr>
            <w:rFonts w:ascii="Poppins" w:hAnsi="Poppins"/>
            <w:sz w:val="20"/>
            <w:szCs w:val="20"/>
            <w:rPrChange w:id="11560" w:author="thuyhuynh" w:date="2023-05-08T11:25:00Z">
              <w:rPr/>
            </w:rPrChange>
          </w:rPr>
          <w:delText xml:space="preserve"> </w:delText>
        </w:r>
        <w:r w:rsidRPr="00116AAA" w:rsidDel="0059577F">
          <w:rPr>
            <w:rFonts w:ascii="Poppins" w:hAnsi="Poppins"/>
            <w:sz w:val="20"/>
            <w:szCs w:val="20"/>
            <w:rPrChange w:id="11561" w:author="thuyhuynh" w:date="2023-05-08T11:25:00Z">
              <w:rPr/>
            </w:rPrChange>
          </w:rPr>
          <w:delText>project is written as a useful guide to aid the developers to get accustomed to our security infrastructure easily. As a supplementary tutorial, we describe</w:delText>
        </w:r>
        <w:r w:rsidR="004E7115" w:rsidRPr="00116AAA" w:rsidDel="0059577F">
          <w:rPr>
            <w:rFonts w:ascii="Poppins" w:hAnsi="Poppins"/>
            <w:sz w:val="20"/>
            <w:szCs w:val="20"/>
            <w:lang w:eastAsia="ko-KR"/>
            <w:rPrChange w:id="11562" w:author="thuyhuynh" w:date="2023-05-08T11:25:00Z">
              <w:rPr>
                <w:lang w:eastAsia="ko-KR"/>
              </w:rPr>
            </w:rPrChange>
          </w:rPr>
          <w:delText>d</w:delText>
        </w:r>
        <w:r w:rsidRPr="00116AAA" w:rsidDel="0059577F">
          <w:rPr>
            <w:rFonts w:ascii="Poppins" w:hAnsi="Poppins"/>
            <w:sz w:val="20"/>
            <w:szCs w:val="20"/>
            <w:rPrChange w:id="11563" w:author="thuyhuynh" w:date="2023-05-08T11:25:00Z">
              <w:rPr/>
            </w:rPrChange>
          </w:rPr>
          <w:delText xml:space="preserve"> the demonstration code in detail</w:delText>
        </w:r>
        <w:r w:rsidR="00DF692F" w:rsidRPr="00116AAA" w:rsidDel="0059577F">
          <w:rPr>
            <w:rFonts w:ascii="Poppins" w:hAnsi="Poppins"/>
            <w:sz w:val="20"/>
            <w:szCs w:val="20"/>
            <w:lang w:eastAsia="ko-KR"/>
            <w:rPrChange w:id="11564" w:author="thuyhuynh" w:date="2023-05-08T11:25:00Z">
              <w:rPr>
                <w:lang w:eastAsia="ko-KR"/>
              </w:rPr>
            </w:rPrChange>
          </w:rPr>
          <w:delText>s</w:delText>
        </w:r>
        <w:r w:rsidRPr="00116AAA" w:rsidDel="0059577F">
          <w:rPr>
            <w:rFonts w:ascii="Poppins" w:hAnsi="Poppins"/>
            <w:sz w:val="20"/>
            <w:szCs w:val="20"/>
            <w:rPrChange w:id="11565" w:author="thuyhuynh" w:date="2023-05-08T11:25:00Z">
              <w:rPr/>
            </w:rPrChange>
          </w:rPr>
          <w:delText xml:space="preserve"> as follows. </w:delText>
        </w:r>
      </w:del>
    </w:p>
    <w:p w:rsidR="000509AE" w:rsidRPr="00116AAA" w:rsidDel="0059577F" w:rsidRDefault="000509AE" w:rsidP="000509AE">
      <w:pPr>
        <w:jc w:val="both"/>
        <w:rPr>
          <w:del w:id="11566" w:author="ptdung" w:date="2023-11-30T18:12:00Z"/>
          <w:rFonts w:ascii="Poppins" w:hAnsi="Poppins"/>
          <w:sz w:val="20"/>
          <w:szCs w:val="20"/>
          <w:rPrChange w:id="11567" w:author="thuyhuynh" w:date="2023-05-08T11:25:00Z">
            <w:rPr>
              <w:del w:id="11568" w:author="ptdung" w:date="2023-11-30T18:12:00Z"/>
            </w:rPr>
          </w:rPrChange>
        </w:rPr>
      </w:pPr>
    </w:p>
    <w:p w:rsidR="000509AE" w:rsidRPr="00116AAA" w:rsidRDefault="000509AE" w:rsidP="000509AE">
      <w:pPr>
        <w:jc w:val="both"/>
        <w:rPr>
          <w:rFonts w:ascii="Poppins" w:hAnsi="Poppins"/>
          <w:sz w:val="20"/>
          <w:szCs w:val="20"/>
          <w:rPrChange w:id="11569" w:author="thuyhuynh" w:date="2023-05-08T11:25:00Z">
            <w:rPr/>
          </w:rPrChange>
        </w:rPr>
      </w:pPr>
      <w:r w:rsidRPr="00116AAA">
        <w:rPr>
          <w:rFonts w:ascii="Poppins" w:hAnsi="Poppins"/>
          <w:sz w:val="20"/>
          <w:szCs w:val="20"/>
          <w:rPrChange w:id="11570" w:author="thuyhuynh" w:date="2023-05-08T11:25:00Z">
            <w:rPr/>
          </w:rPrChange>
        </w:rPr>
        <w:t xml:space="preserve">Before running </w:t>
      </w:r>
      <w:r w:rsidR="00113720" w:rsidRPr="00116AAA">
        <w:rPr>
          <w:rFonts w:ascii="Poppins" w:hAnsi="Poppins"/>
          <w:sz w:val="20"/>
          <w:szCs w:val="20"/>
          <w:rPrChange w:id="11571" w:author="thuyhuynh" w:date="2023-05-08T11:25:00Z">
            <w:rPr/>
          </w:rPrChange>
        </w:rPr>
        <w:t>these demonstrations</w:t>
      </w:r>
      <w:r w:rsidRPr="00116AAA">
        <w:rPr>
          <w:rFonts w:ascii="Poppins" w:hAnsi="Poppins"/>
          <w:sz w:val="20"/>
          <w:szCs w:val="20"/>
          <w:rPrChange w:id="11572" w:author="thuyhuynh" w:date="2023-05-08T11:25:00Z">
            <w:rPr/>
          </w:rPrChange>
        </w:rPr>
        <w:t xml:space="preserve">, please </w:t>
      </w:r>
      <w:r w:rsidR="00DF692F" w:rsidRPr="00116AAA">
        <w:rPr>
          <w:rFonts w:ascii="Poppins" w:hAnsi="Poppins"/>
          <w:sz w:val="20"/>
          <w:szCs w:val="20"/>
          <w:lang w:eastAsia="ko-KR"/>
          <w:rPrChange w:id="11573" w:author="thuyhuynh" w:date="2023-05-08T11:25:00Z">
            <w:rPr>
              <w:lang w:eastAsia="ko-KR"/>
            </w:rPr>
          </w:rPrChange>
        </w:rPr>
        <w:t>make sure</w:t>
      </w:r>
      <w:r w:rsidRPr="00116AAA">
        <w:rPr>
          <w:rFonts w:ascii="Poppins" w:hAnsi="Poppins"/>
          <w:sz w:val="20"/>
          <w:szCs w:val="20"/>
          <w:rPrChange w:id="11574" w:author="thuyhuynh" w:date="2023-05-08T11:25:00Z">
            <w:rPr/>
          </w:rPrChange>
        </w:rPr>
        <w:t xml:space="preserve"> the appropriate driver is loaded, the device is connected to the host system, and the host </w:t>
      </w:r>
      <w:r w:rsidR="004E7115" w:rsidRPr="00116AAA">
        <w:rPr>
          <w:rFonts w:ascii="Poppins" w:hAnsi="Poppins"/>
          <w:sz w:val="20"/>
          <w:szCs w:val="20"/>
          <w:lang w:eastAsia="ko-KR"/>
          <w:rPrChange w:id="11575" w:author="thuyhuynh" w:date="2023-05-08T11:25:00Z">
            <w:rPr>
              <w:lang w:eastAsia="ko-KR"/>
            </w:rPr>
          </w:rPrChange>
        </w:rPr>
        <w:t xml:space="preserve">is able to </w:t>
      </w:r>
      <w:r w:rsidR="004E7115" w:rsidRPr="00116AAA">
        <w:rPr>
          <w:rFonts w:ascii="Poppins" w:hAnsi="Poppins"/>
          <w:sz w:val="20"/>
          <w:szCs w:val="20"/>
          <w:rPrChange w:id="11576" w:author="thuyhuynh" w:date="2023-05-08T11:25:00Z">
            <w:rPr/>
          </w:rPrChange>
        </w:rPr>
        <w:t>recognize</w:t>
      </w:r>
      <w:r w:rsidRPr="00116AAA">
        <w:rPr>
          <w:rFonts w:ascii="Poppins" w:hAnsi="Poppins"/>
          <w:sz w:val="20"/>
          <w:szCs w:val="20"/>
          <w:rPrChange w:id="11577" w:author="thuyhuynh" w:date="2023-05-08T11:25:00Z">
            <w:rPr/>
          </w:rPrChange>
        </w:rPr>
        <w:t xml:space="preserve"> the device correctly.</w:t>
      </w:r>
    </w:p>
    <w:p w:rsidR="000509AE" w:rsidRPr="00116AAA" w:rsidRDefault="000509AE" w:rsidP="000509AE">
      <w:pPr>
        <w:jc w:val="both"/>
        <w:rPr>
          <w:rFonts w:ascii="Poppins" w:hAnsi="Poppins"/>
          <w:sz w:val="20"/>
          <w:szCs w:val="20"/>
          <w:rPrChange w:id="11578" w:author="thuyhuynh" w:date="2023-05-08T11:25:00Z">
            <w:rPr/>
          </w:rPrChange>
        </w:rPr>
      </w:pPr>
    </w:p>
    <w:p w:rsidR="000509AE" w:rsidRPr="008114DE" w:rsidRDefault="00F42507" w:rsidP="000509AE">
      <w:pPr>
        <w:pStyle w:val="Heading2"/>
        <w:rPr>
          <w:rFonts w:ascii="Poppins" w:hAnsi="Poppins"/>
          <w:b w:val="0"/>
          <w:i w:val="0"/>
          <w:sz w:val="24"/>
          <w:szCs w:val="24"/>
          <w:rPrChange w:id="11579" w:author="thuyhuynh" w:date="2023-05-08T12:06:00Z">
            <w:rPr/>
          </w:rPrChange>
        </w:rPr>
      </w:pPr>
      <w:bookmarkStart w:id="11580" w:name="_Toc155348773"/>
      <w:r w:rsidRPr="008114DE">
        <w:rPr>
          <w:rFonts w:ascii="Poppins" w:hAnsi="Poppins"/>
          <w:b w:val="0"/>
          <w:i w:val="0"/>
          <w:sz w:val="24"/>
          <w:szCs w:val="24"/>
          <w:rPrChange w:id="11581" w:author="thuyhuynh" w:date="2023-05-08T12:06:00Z">
            <w:rPr/>
          </w:rPrChange>
        </w:rPr>
        <w:t>Demonstration with</w:t>
      </w:r>
      <w:r w:rsidR="005C56F8" w:rsidRPr="008114DE">
        <w:rPr>
          <w:rFonts w:ascii="Poppins" w:hAnsi="Poppins"/>
          <w:b w:val="0"/>
          <w:i w:val="0"/>
          <w:sz w:val="24"/>
          <w:szCs w:val="24"/>
          <w:rPrChange w:id="11582" w:author="thuyhuynh" w:date="2023-05-08T12:06:00Z">
            <w:rPr/>
          </w:rPrChange>
        </w:rPr>
        <w:t xml:space="preserve"> non-cryptographic functions</w:t>
      </w:r>
      <w:bookmarkEnd w:id="11580"/>
    </w:p>
    <w:p w:rsidR="000509AE" w:rsidRPr="00116AAA" w:rsidRDefault="000509AE" w:rsidP="000509AE">
      <w:pPr>
        <w:jc w:val="both"/>
        <w:rPr>
          <w:rFonts w:ascii="Poppins" w:hAnsi="Poppins"/>
          <w:sz w:val="20"/>
          <w:szCs w:val="20"/>
          <w:rPrChange w:id="11583" w:author="thuyhuynh" w:date="2023-05-08T11:25:00Z">
            <w:rPr/>
          </w:rPrChange>
        </w:rPr>
      </w:pPr>
    </w:p>
    <w:p w:rsidR="00307DAC" w:rsidRPr="00116AAA" w:rsidRDefault="000509AE" w:rsidP="00307DAC">
      <w:pPr>
        <w:jc w:val="both"/>
        <w:rPr>
          <w:rFonts w:ascii="Poppins" w:hAnsi="Poppins"/>
          <w:b/>
          <w:sz w:val="20"/>
          <w:szCs w:val="20"/>
          <w:rPrChange w:id="11584" w:author="thuyhuynh" w:date="2023-05-08T11:25:00Z">
            <w:rPr>
              <w:b/>
            </w:rPr>
          </w:rPrChange>
        </w:rPr>
      </w:pPr>
      <w:r w:rsidRPr="00116AAA">
        <w:rPr>
          <w:rFonts w:ascii="Poppins" w:hAnsi="Poppins"/>
          <w:b/>
          <w:sz w:val="20"/>
          <w:szCs w:val="20"/>
          <w:rPrChange w:id="11585" w:author="thuyhuynh" w:date="2023-05-08T11:25:00Z">
            <w:rPr>
              <w:b/>
            </w:rPr>
          </w:rPrChange>
        </w:rPr>
        <w:t xml:space="preserve">For </w:t>
      </w:r>
      <w:del w:id="11586" w:author="thuyhuynh" w:date="2022-03-30T15:38:00Z">
        <w:r w:rsidRPr="00116AAA" w:rsidDel="002850A6">
          <w:rPr>
            <w:rFonts w:ascii="Poppins" w:hAnsi="Poppins"/>
            <w:b/>
            <w:sz w:val="20"/>
            <w:szCs w:val="20"/>
            <w:rPrChange w:id="11587" w:author="thuyhuynh" w:date="2023-05-08T11:25:00Z">
              <w:rPr>
                <w:b/>
              </w:rPr>
            </w:rPrChange>
          </w:rPr>
          <w:delText>Windows XP/</w:delText>
        </w:r>
      </w:del>
      <w:r w:rsidRPr="00116AAA">
        <w:rPr>
          <w:rFonts w:ascii="Poppins" w:hAnsi="Poppins"/>
          <w:b/>
          <w:sz w:val="20"/>
          <w:szCs w:val="20"/>
          <w:rPrChange w:id="11588" w:author="thuyhuynh" w:date="2023-05-08T11:25:00Z">
            <w:rPr>
              <w:b/>
            </w:rPr>
          </w:rPrChange>
        </w:rPr>
        <w:t xml:space="preserve">Windows </w:t>
      </w:r>
      <w:del w:id="11589" w:author="thuyhuynh" w:date="2022-03-30T15:38:00Z">
        <w:r w:rsidRPr="00116AAA" w:rsidDel="002850A6">
          <w:rPr>
            <w:rFonts w:ascii="Poppins" w:hAnsi="Poppins"/>
            <w:b/>
            <w:sz w:val="20"/>
            <w:szCs w:val="20"/>
            <w:rPrChange w:id="11590" w:author="thuyhuynh" w:date="2023-05-08T11:25:00Z">
              <w:rPr>
                <w:b/>
              </w:rPr>
            </w:rPrChange>
          </w:rPr>
          <w:delText>7</w:delText>
        </w:r>
      </w:del>
      <w:ins w:id="11591" w:author="thuyhuynh" w:date="2022-03-30T15:38:00Z">
        <w:r w:rsidR="002850A6" w:rsidRPr="00116AAA">
          <w:rPr>
            <w:rFonts w:ascii="Poppins" w:hAnsi="Poppins"/>
            <w:b/>
            <w:sz w:val="20"/>
            <w:szCs w:val="20"/>
            <w:rPrChange w:id="11592" w:author="thuyhuynh" w:date="2023-05-08T11:25:00Z">
              <w:rPr>
                <w:b/>
              </w:rPr>
            </w:rPrChange>
          </w:rPr>
          <w:t>10</w:t>
        </w:r>
      </w:ins>
      <w:r w:rsidRPr="00116AAA">
        <w:rPr>
          <w:rFonts w:ascii="Poppins" w:hAnsi="Poppins"/>
          <w:b/>
          <w:sz w:val="20"/>
          <w:szCs w:val="20"/>
          <w:rPrChange w:id="11593" w:author="thuyhuynh" w:date="2023-05-08T11:25:00Z">
            <w:rPr>
              <w:b/>
            </w:rPr>
          </w:rPrChange>
        </w:rPr>
        <w:t xml:space="preserve"> platform </w:t>
      </w:r>
    </w:p>
    <w:p w:rsidR="00307DAC" w:rsidRPr="00116AAA" w:rsidDel="00DC0A49" w:rsidRDefault="00307DAC" w:rsidP="001159E1">
      <w:pPr>
        <w:pStyle w:val="ListParagraph"/>
        <w:numPr>
          <w:ilvl w:val="0"/>
          <w:numId w:val="25"/>
        </w:numPr>
        <w:rPr>
          <w:del w:id="11594" w:author="thuyhuynh" w:date="2022-03-30T15:43:00Z"/>
          <w:rFonts w:ascii="Poppins" w:hAnsi="Poppins"/>
          <w:sz w:val="20"/>
          <w:szCs w:val="20"/>
          <w:rPrChange w:id="11595" w:author="thuyhuynh" w:date="2023-05-08T11:25:00Z">
            <w:rPr>
              <w:del w:id="11596" w:author="thuyhuynh" w:date="2022-03-30T15:43:00Z"/>
            </w:rPr>
          </w:rPrChange>
        </w:rPr>
      </w:pPr>
      <w:r w:rsidRPr="00116AAA">
        <w:rPr>
          <w:rFonts w:ascii="Poppins" w:hAnsi="Poppins"/>
          <w:sz w:val="20"/>
          <w:szCs w:val="20"/>
          <w:rPrChange w:id="11597" w:author="thuyhuynh" w:date="2023-05-08T11:25:00Z">
            <w:rPr/>
          </w:rPrChange>
        </w:rPr>
        <w:t xml:space="preserve">Go to </w:t>
      </w:r>
      <w:ins w:id="11598" w:author="thuyhuynh" w:date="2024-01-05T11:39:00Z">
        <w:r w:rsidR="001159E1" w:rsidRPr="001159E1">
          <w:rPr>
            <w:rFonts w:ascii="Poppins" w:hAnsi="Poppins"/>
            <w:sz w:val="20"/>
            <w:szCs w:val="20"/>
          </w:rPr>
          <w:t>C:\Program Files (x86)\</w:t>
        </w:r>
        <w:proofErr w:type="spellStart"/>
        <w:r w:rsidR="001159E1" w:rsidRPr="001159E1">
          <w:rPr>
            <w:rFonts w:ascii="Poppins" w:hAnsi="Poppins"/>
            <w:sz w:val="20"/>
            <w:szCs w:val="20"/>
          </w:rPr>
          <w:t>IriTech</w:t>
        </w:r>
        <w:proofErr w:type="spellEnd"/>
        <w:r w:rsidR="001159E1" w:rsidRPr="001159E1">
          <w:rPr>
            <w:rFonts w:ascii="Poppins" w:hAnsi="Poppins"/>
            <w:sz w:val="20"/>
            <w:szCs w:val="20"/>
          </w:rPr>
          <w:t>\</w:t>
        </w:r>
        <w:proofErr w:type="spellStart"/>
        <w:r w:rsidR="001159E1" w:rsidRPr="001159E1">
          <w:rPr>
            <w:rFonts w:ascii="Poppins" w:hAnsi="Poppins"/>
            <w:sz w:val="20"/>
            <w:szCs w:val="20"/>
          </w:rPr>
          <w:t>IriEnvoy</w:t>
        </w:r>
        <w:proofErr w:type="spellEnd"/>
        <w:r w:rsidR="001159E1" w:rsidRPr="001159E1">
          <w:rPr>
            <w:rFonts w:ascii="Poppins" w:hAnsi="Poppins"/>
            <w:sz w:val="20"/>
            <w:szCs w:val="20"/>
          </w:rPr>
          <w:t>-MK C++SDK\</w:t>
        </w:r>
        <w:proofErr w:type="spellStart"/>
        <w:r w:rsidR="001159E1" w:rsidRPr="001159E1">
          <w:rPr>
            <w:rFonts w:ascii="Poppins" w:hAnsi="Poppins"/>
            <w:sz w:val="20"/>
            <w:szCs w:val="20"/>
          </w:rPr>
          <w:t>samplecode</w:t>
        </w:r>
        <w:proofErr w:type="spellEnd"/>
        <w:r w:rsidR="001159E1" w:rsidRPr="001159E1" w:rsidDel="001159E1">
          <w:rPr>
            <w:rFonts w:ascii="Poppins" w:hAnsi="Poppins"/>
            <w:sz w:val="20"/>
            <w:szCs w:val="20"/>
          </w:rPr>
          <w:t xml:space="preserve"> </w:t>
        </w:r>
      </w:ins>
      <w:ins w:id="11599" w:author="ptdung" w:date="2023-11-30T18:13:00Z">
        <w:del w:id="11600" w:author="thuyhuynh" w:date="2024-01-05T11:39:00Z">
          <w:r w:rsidR="00AE6443" w:rsidRPr="00AE6443" w:rsidDel="001159E1">
            <w:rPr>
              <w:rFonts w:ascii="Poppins" w:hAnsi="Poppins"/>
              <w:sz w:val="20"/>
              <w:szCs w:val="20"/>
            </w:rPr>
            <w:delText>C:\Program Files (x86)\IriTech\</w:delText>
          </w:r>
        </w:del>
        <w:del w:id="11601" w:author="thuyhuynh" w:date="2024-01-05T11:02:00Z">
          <w:r w:rsidR="00AE6443" w:rsidRPr="00AE6443" w:rsidDel="00C63B7A">
            <w:rPr>
              <w:rFonts w:ascii="Poppins" w:hAnsi="Poppins"/>
              <w:sz w:val="20"/>
              <w:szCs w:val="20"/>
            </w:rPr>
            <w:delText>IriSentinel</w:delText>
          </w:r>
        </w:del>
        <w:del w:id="11602" w:author="thuyhuynh" w:date="2024-01-05T11:39:00Z">
          <w:r w:rsidR="00AE6443" w:rsidRPr="00AE6443" w:rsidDel="001159E1">
            <w:rPr>
              <w:rFonts w:ascii="Poppins" w:hAnsi="Poppins"/>
              <w:sz w:val="20"/>
              <w:szCs w:val="20"/>
            </w:rPr>
            <w:delText>-UF15-C++SDK\samplecode</w:delText>
          </w:r>
        </w:del>
      </w:ins>
      <w:ins w:id="11603" w:author="thuyhuynh" w:date="2022-03-30T15:42:00Z">
        <w:del w:id="11604" w:author="ptdung" w:date="2023-11-30T18:13:00Z">
          <w:r w:rsidR="002850A6" w:rsidRPr="00116AAA" w:rsidDel="00AE6443">
            <w:rPr>
              <w:rFonts w:ascii="Poppins" w:hAnsi="Poppins"/>
              <w:sz w:val="20"/>
              <w:szCs w:val="20"/>
              <w:rPrChange w:id="11605" w:author="thuyhuynh" w:date="2023-05-08T11:25:00Z">
                <w:rPr/>
              </w:rPrChange>
            </w:rPr>
            <w:delText>C:\Program Files (x86)\IriTech\IriSentinel-UF15-C++SDK\samplecodes</w:delText>
          </w:r>
        </w:del>
      </w:ins>
      <w:ins w:id="11606" w:author="thuyhuynh" w:date="2022-03-30T15:43:00Z">
        <w:del w:id="11607" w:author="ptdung" w:date="2023-11-30T18:13:00Z">
          <w:r w:rsidR="002850A6" w:rsidRPr="00116AAA" w:rsidDel="005D4A8C">
            <w:rPr>
              <w:rFonts w:ascii="Poppins" w:hAnsi="Poppins"/>
              <w:sz w:val="20"/>
              <w:szCs w:val="20"/>
              <w:rPrChange w:id="11608" w:author="thuyhuynh" w:date="2023-05-08T11:25:00Z">
                <w:rPr/>
              </w:rPrChange>
            </w:rPr>
            <w:delText xml:space="preserve"> </w:delText>
          </w:r>
        </w:del>
      </w:ins>
      <w:ins w:id="11609" w:author="thuyhuynh" w:date="2022-03-30T15:41:00Z">
        <w:r w:rsidR="002850A6" w:rsidRPr="00116AAA">
          <w:rPr>
            <w:rFonts w:ascii="Poppins" w:hAnsi="Poppins"/>
            <w:sz w:val="20"/>
            <w:szCs w:val="20"/>
            <w:rPrChange w:id="11610" w:author="thuyhuynh" w:date="2023-05-08T11:25:00Z">
              <w:rPr/>
            </w:rPrChange>
          </w:rPr>
          <w:t>\</w:t>
        </w:r>
      </w:ins>
      <w:ins w:id="11611" w:author="thuyhuynh" w:date="2022-03-30T15:43:00Z">
        <w:del w:id="11612" w:author="ptdung" w:date="2023-11-30T18:13:00Z">
          <w:r w:rsidR="002850A6" w:rsidRPr="00116AAA" w:rsidDel="00552A58">
            <w:rPr>
              <w:rFonts w:ascii="Poppins" w:hAnsi="Poppins"/>
              <w:sz w:val="20"/>
              <w:szCs w:val="20"/>
              <w:rPrChange w:id="11613" w:author="thuyhuynh" w:date="2023-05-08T11:25:00Z">
                <w:rPr/>
              </w:rPrChange>
            </w:rPr>
            <w:delText xml:space="preserve">a </w:delText>
          </w:r>
        </w:del>
      </w:ins>
      <w:ins w:id="11614" w:author="thuyhuynh" w:date="2022-03-30T15:41:00Z">
        <w:r w:rsidR="002850A6" w:rsidRPr="00116AAA">
          <w:rPr>
            <w:rFonts w:ascii="Poppins" w:hAnsi="Poppins"/>
            <w:sz w:val="20"/>
            <w:szCs w:val="20"/>
            <w:rPrChange w:id="11615" w:author="thuyhuynh" w:date="2023-05-08T11:25:00Z">
              <w:rPr/>
            </w:rPrChange>
          </w:rPr>
          <w:t>samples.sln</w:t>
        </w:r>
      </w:ins>
      <w:ins w:id="11616" w:author="thuyhuynh" w:date="2022-03-30T15:43:00Z">
        <w:r w:rsidR="002850A6" w:rsidRPr="00116AAA">
          <w:rPr>
            <w:rFonts w:ascii="Poppins" w:hAnsi="Poppins"/>
            <w:sz w:val="20"/>
            <w:szCs w:val="20"/>
            <w:rPrChange w:id="11617" w:author="thuyhuynh" w:date="2023-05-08T11:25:00Z">
              <w:rPr/>
            </w:rPrChange>
          </w:rPr>
          <w:t xml:space="preserve"> </w:t>
        </w:r>
      </w:ins>
      <w:del w:id="11618" w:author="thuyhuynh" w:date="2022-03-30T15:41:00Z">
        <w:r w:rsidR="000509AE" w:rsidRPr="00116AAA" w:rsidDel="002850A6">
          <w:rPr>
            <w:rFonts w:ascii="Poppins" w:hAnsi="Poppins"/>
            <w:sz w:val="20"/>
            <w:szCs w:val="20"/>
            <w:rPrChange w:id="11619" w:author="thuyhuynh" w:date="2023-05-08T11:25:00Z">
              <w:rPr/>
            </w:rPrChange>
          </w:rPr>
          <w:delText>Start</w:delText>
        </w:r>
        <w:r w:rsidR="000509AE" w:rsidRPr="00116AAA" w:rsidDel="002850A6">
          <w:rPr>
            <w:rFonts w:ascii="Poppins" w:hAnsi="Poppins"/>
            <w:sz w:val="20"/>
            <w:szCs w:val="20"/>
            <w:lang w:eastAsia="ko-KR"/>
            <w:rPrChange w:id="11620" w:author="thuyhuynh" w:date="2023-05-08T11:25:00Z">
              <w:rPr>
                <w:lang w:eastAsia="ko-KR"/>
              </w:rPr>
            </w:rPrChange>
          </w:rPr>
          <w:sym w:font="Wingdings" w:char="F0E0"/>
        </w:r>
        <w:r w:rsidR="000509AE" w:rsidRPr="00116AAA" w:rsidDel="002850A6">
          <w:rPr>
            <w:rFonts w:ascii="Poppins" w:hAnsi="Poppins"/>
            <w:sz w:val="20"/>
            <w:szCs w:val="20"/>
            <w:rPrChange w:id="11621" w:author="thuyhuynh" w:date="2023-05-08T11:25:00Z">
              <w:rPr/>
            </w:rPrChange>
          </w:rPr>
          <w:delText>All Programs</w:delText>
        </w:r>
        <w:r w:rsidR="000509AE" w:rsidRPr="00116AAA" w:rsidDel="002850A6">
          <w:rPr>
            <w:rFonts w:ascii="Poppins" w:hAnsi="Poppins"/>
            <w:sz w:val="20"/>
            <w:szCs w:val="20"/>
            <w:lang w:eastAsia="ko-KR"/>
            <w:rPrChange w:id="11622" w:author="thuyhuynh" w:date="2023-05-08T11:25:00Z">
              <w:rPr>
                <w:lang w:eastAsia="ko-KR"/>
              </w:rPr>
            </w:rPrChange>
          </w:rPr>
          <w:sym w:font="Wingdings" w:char="F0E0"/>
        </w:r>
        <w:r w:rsidR="000509AE" w:rsidRPr="00116AAA" w:rsidDel="002850A6">
          <w:rPr>
            <w:rFonts w:ascii="Poppins" w:hAnsi="Poppins"/>
            <w:sz w:val="20"/>
            <w:szCs w:val="20"/>
            <w:rPrChange w:id="11623" w:author="thuyhuynh" w:date="2023-05-08T11:25:00Z">
              <w:rPr/>
            </w:rPrChange>
          </w:rPr>
          <w:delText>IriTech</w:delText>
        </w:r>
        <w:r w:rsidR="000509AE" w:rsidRPr="00116AAA" w:rsidDel="002850A6">
          <w:rPr>
            <w:rFonts w:ascii="Poppins" w:hAnsi="Poppins"/>
            <w:sz w:val="20"/>
            <w:szCs w:val="20"/>
            <w:lang w:eastAsia="ko-KR"/>
            <w:rPrChange w:id="11624" w:author="thuyhuynh" w:date="2023-05-08T11:25:00Z">
              <w:rPr>
                <w:lang w:eastAsia="ko-KR"/>
              </w:rPr>
            </w:rPrChange>
          </w:rPr>
          <w:sym w:font="Wingdings" w:char="F0E0"/>
        </w:r>
      </w:del>
      <w:del w:id="11625" w:author="thuyhuynh" w:date="2022-03-30T15:37:00Z">
        <w:r w:rsidR="00AD0C4F" w:rsidRPr="00116AAA" w:rsidDel="002850A6">
          <w:rPr>
            <w:rFonts w:ascii="Poppins" w:hAnsi="Poppins"/>
            <w:sz w:val="20"/>
            <w:szCs w:val="20"/>
            <w:rPrChange w:id="11626" w:author="thuyhuynh" w:date="2023-05-08T11:25:00Z">
              <w:rPr/>
            </w:rPrChange>
          </w:rPr>
          <w:delText>IDDK</w:delText>
        </w:r>
      </w:del>
      <w:del w:id="11627" w:author="thuyhuynh" w:date="2022-03-30T15:41:00Z">
        <w:r w:rsidR="00AD0C4F" w:rsidRPr="00116AAA" w:rsidDel="002850A6">
          <w:rPr>
            <w:rFonts w:ascii="Poppins" w:hAnsi="Poppins"/>
            <w:sz w:val="20"/>
            <w:szCs w:val="20"/>
            <w:rPrChange w:id="11628" w:author="thuyhuynh" w:date="2023-05-08T11:25:00Z">
              <w:rPr/>
            </w:rPrChange>
          </w:rPr>
          <w:delText xml:space="preserve"> 2000 </w:delText>
        </w:r>
        <w:r w:rsidRPr="00116AAA" w:rsidDel="002850A6">
          <w:rPr>
            <w:rFonts w:ascii="Poppins" w:hAnsi="Poppins"/>
            <w:sz w:val="20"/>
            <w:szCs w:val="20"/>
            <w:rPrChange w:id="11629" w:author="thuyhuynh" w:date="2023-05-08T11:25:00Z">
              <w:rPr/>
            </w:rPrChange>
          </w:rPr>
          <w:delText>(</w:delText>
        </w:r>
        <w:r w:rsidR="000509AE" w:rsidRPr="00116AAA" w:rsidDel="002850A6">
          <w:rPr>
            <w:rFonts w:ascii="Poppins" w:hAnsi="Poppins"/>
            <w:sz w:val="20"/>
            <w:szCs w:val="20"/>
            <w:rPrChange w:id="11630" w:author="thuyhuynh" w:date="2023-05-08T11:25:00Z">
              <w:rPr/>
            </w:rPrChange>
          </w:rPr>
          <w:delText>version)</w:delText>
        </w:r>
        <w:r w:rsidRPr="00116AAA" w:rsidDel="002850A6">
          <w:rPr>
            <w:rFonts w:ascii="Poppins" w:hAnsi="Poppins"/>
            <w:sz w:val="20"/>
            <w:szCs w:val="20"/>
            <w:rPrChange w:id="11631" w:author="thuyhuynh" w:date="2023-05-08T11:25:00Z">
              <w:rPr/>
            </w:rPrChange>
          </w:rPr>
          <w:delText xml:space="preserve"> </w:delText>
        </w:r>
        <w:r w:rsidR="000509AE" w:rsidRPr="00116AAA" w:rsidDel="002850A6">
          <w:rPr>
            <w:rFonts w:ascii="Poppins" w:hAnsi="Poppins"/>
            <w:sz w:val="20"/>
            <w:szCs w:val="20"/>
            <w:lang w:eastAsia="ko-KR"/>
            <w:rPrChange w:id="11632" w:author="thuyhuynh" w:date="2023-05-08T11:25:00Z">
              <w:rPr>
                <w:lang w:eastAsia="ko-KR"/>
              </w:rPr>
            </w:rPrChange>
          </w:rPr>
          <w:sym w:font="Wingdings" w:char="F0E0"/>
        </w:r>
        <w:r w:rsidRPr="00116AAA" w:rsidDel="002850A6">
          <w:rPr>
            <w:rFonts w:ascii="Poppins" w:hAnsi="Poppins"/>
            <w:sz w:val="20"/>
            <w:szCs w:val="20"/>
            <w:lang w:eastAsia="ko-KR"/>
            <w:rPrChange w:id="11633" w:author="thuyhuynh" w:date="2023-05-08T11:25:00Z">
              <w:rPr>
                <w:lang w:eastAsia="ko-KR"/>
              </w:rPr>
            </w:rPrChange>
          </w:rPr>
          <w:delText xml:space="preserve"> </w:delText>
        </w:r>
        <w:r w:rsidR="000509AE" w:rsidRPr="00116AAA" w:rsidDel="002850A6">
          <w:rPr>
            <w:rFonts w:ascii="Poppins" w:hAnsi="Poppins"/>
            <w:sz w:val="20"/>
            <w:szCs w:val="20"/>
            <w:rPrChange w:id="11634" w:author="thuyhuynh" w:date="2023-05-08T11:25:00Z">
              <w:rPr/>
            </w:rPrChange>
          </w:rPr>
          <w:delText>Demos</w:delText>
        </w:r>
        <w:r w:rsidRPr="00116AAA" w:rsidDel="002850A6">
          <w:rPr>
            <w:rFonts w:ascii="Poppins" w:hAnsi="Poppins"/>
            <w:sz w:val="20"/>
            <w:szCs w:val="20"/>
            <w:rPrChange w:id="11635" w:author="thuyhuynh" w:date="2023-05-08T11:25:00Z">
              <w:rPr/>
            </w:rPrChange>
          </w:rPr>
          <w:delText xml:space="preserve"> </w:delText>
        </w:r>
        <w:r w:rsidR="000509AE" w:rsidRPr="00116AAA" w:rsidDel="002850A6">
          <w:rPr>
            <w:rFonts w:ascii="Poppins" w:hAnsi="Poppins"/>
            <w:sz w:val="20"/>
            <w:szCs w:val="20"/>
            <w:lang w:eastAsia="ko-KR"/>
            <w:rPrChange w:id="11636" w:author="thuyhuynh" w:date="2023-05-08T11:25:00Z">
              <w:rPr>
                <w:lang w:eastAsia="ko-KR"/>
              </w:rPr>
            </w:rPrChange>
          </w:rPr>
          <w:sym w:font="Wingdings" w:char="F0E0"/>
        </w:r>
        <w:r w:rsidRPr="00116AAA" w:rsidDel="002850A6">
          <w:rPr>
            <w:rFonts w:ascii="Poppins" w:hAnsi="Poppins"/>
            <w:sz w:val="20"/>
            <w:szCs w:val="20"/>
            <w:lang w:eastAsia="ko-KR"/>
            <w:rPrChange w:id="11637" w:author="thuyhuynh" w:date="2023-05-08T11:25:00Z">
              <w:rPr>
                <w:lang w:eastAsia="ko-KR"/>
              </w:rPr>
            </w:rPrChange>
          </w:rPr>
          <w:delText xml:space="preserve"> </w:delText>
        </w:r>
      </w:del>
      <w:del w:id="11638" w:author="thuyhuynh" w:date="2022-03-30T15:37:00Z">
        <w:r w:rsidR="00AD0C4F" w:rsidRPr="00116AAA" w:rsidDel="002850A6">
          <w:rPr>
            <w:rFonts w:ascii="Poppins" w:hAnsi="Poppins"/>
            <w:sz w:val="20"/>
            <w:szCs w:val="20"/>
            <w:rPrChange w:id="11639" w:author="thuyhuynh" w:date="2023-05-08T11:25:00Z">
              <w:rPr/>
            </w:rPrChange>
          </w:rPr>
          <w:delText>Iddk</w:delText>
        </w:r>
      </w:del>
      <w:del w:id="11640" w:author="thuyhuynh" w:date="2022-03-30T15:41:00Z">
        <w:r w:rsidR="00AD0C4F" w:rsidRPr="00116AAA" w:rsidDel="002850A6">
          <w:rPr>
            <w:rFonts w:ascii="Poppins" w:hAnsi="Poppins"/>
            <w:sz w:val="20"/>
            <w:szCs w:val="20"/>
            <w:rPrChange w:id="11641" w:author="thuyhuynh" w:date="2023-05-08T11:25:00Z">
              <w:rPr/>
            </w:rPrChange>
          </w:rPr>
          <w:delText>2000</w:delText>
        </w:r>
        <w:r w:rsidR="000509AE" w:rsidRPr="00116AAA" w:rsidDel="002850A6">
          <w:rPr>
            <w:rFonts w:ascii="Poppins" w:hAnsi="Poppins"/>
            <w:sz w:val="20"/>
            <w:szCs w:val="20"/>
            <w:rPrChange w:id="11642" w:author="thuyhuynh" w:date="2023-05-08T11:25:00Z">
              <w:rPr/>
            </w:rPrChange>
          </w:rPr>
          <w:delText xml:space="preserve">Demo.sln </w:delText>
        </w:r>
      </w:del>
      <w:r w:rsidR="000509AE" w:rsidRPr="00116AAA">
        <w:rPr>
          <w:rFonts w:ascii="Poppins" w:hAnsi="Poppins"/>
          <w:sz w:val="20"/>
          <w:szCs w:val="20"/>
          <w:rPrChange w:id="11643" w:author="thuyhuynh" w:date="2023-05-08T11:25:00Z">
            <w:rPr/>
          </w:rPrChange>
        </w:rPr>
        <w:t xml:space="preserve">to open the C++ demonstration solution. </w:t>
      </w:r>
    </w:p>
    <w:p w:rsidR="00DF692F" w:rsidRPr="00116AAA" w:rsidDel="002850A6" w:rsidRDefault="00DF692F">
      <w:pPr>
        <w:pStyle w:val="ListParagraph"/>
        <w:numPr>
          <w:ilvl w:val="0"/>
          <w:numId w:val="25"/>
        </w:numPr>
        <w:rPr>
          <w:del w:id="11644" w:author="thuyhuynh" w:date="2022-03-30T15:43:00Z"/>
          <w:rFonts w:ascii="Poppins" w:hAnsi="Poppins"/>
          <w:sz w:val="20"/>
          <w:szCs w:val="20"/>
          <w:rPrChange w:id="11645" w:author="thuyhuynh" w:date="2023-05-08T11:25:00Z">
            <w:rPr>
              <w:del w:id="11646" w:author="thuyhuynh" w:date="2022-03-30T15:43:00Z"/>
            </w:rPr>
          </w:rPrChange>
        </w:rPr>
      </w:pPr>
      <w:del w:id="11647" w:author="thuyhuynh" w:date="2022-03-30T15:43:00Z">
        <w:r w:rsidRPr="00116AAA" w:rsidDel="002850A6">
          <w:rPr>
            <w:rFonts w:ascii="Poppins" w:hAnsi="Poppins"/>
            <w:sz w:val="20"/>
            <w:szCs w:val="20"/>
            <w:rPrChange w:id="11648" w:author="thuyhuynh" w:date="2023-05-08T11:25:00Z">
              <w:rPr/>
            </w:rPrChange>
          </w:rPr>
          <w:delText>Or go to C:\Program</w:delText>
        </w:r>
        <w:r w:rsidR="00AD0C4F" w:rsidRPr="00116AAA" w:rsidDel="002850A6">
          <w:rPr>
            <w:rFonts w:ascii="Poppins" w:hAnsi="Poppins"/>
            <w:sz w:val="20"/>
            <w:szCs w:val="20"/>
            <w:rPrChange w:id="11649" w:author="thuyhuynh" w:date="2023-05-08T11:25:00Z">
              <w:rPr/>
            </w:rPrChange>
          </w:rPr>
          <w:delText xml:space="preserve"> Files\Iritech\</w:delText>
        </w:r>
      </w:del>
      <w:del w:id="11650" w:author="thuyhuynh" w:date="2022-03-30T15:37:00Z">
        <w:r w:rsidR="005079A9" w:rsidRPr="00116AAA" w:rsidDel="002850A6">
          <w:rPr>
            <w:rFonts w:ascii="Poppins" w:hAnsi="Poppins"/>
            <w:sz w:val="20"/>
            <w:szCs w:val="20"/>
            <w:rPrChange w:id="11651" w:author="thuyhuynh" w:date="2023-05-08T11:25:00Z">
              <w:rPr/>
            </w:rPrChange>
          </w:rPr>
          <w:delText>IDDK</w:delText>
        </w:r>
      </w:del>
      <w:del w:id="11652" w:author="thuyhuynh" w:date="2022-03-30T15:43:00Z">
        <w:r w:rsidR="00AD0C4F" w:rsidRPr="00116AAA" w:rsidDel="002850A6">
          <w:rPr>
            <w:rFonts w:ascii="Poppins" w:hAnsi="Poppins"/>
            <w:sz w:val="20"/>
            <w:szCs w:val="20"/>
            <w:rPrChange w:id="11653" w:author="thuyhuynh" w:date="2023-05-08T11:25:00Z">
              <w:rPr/>
            </w:rPrChange>
          </w:rPr>
          <w:delText xml:space="preserve"> 2000 &lt;version&gt; Java\</w:delText>
        </w:r>
      </w:del>
      <w:del w:id="11654" w:author="thuyhuynh" w:date="2022-03-30T15:37:00Z">
        <w:r w:rsidR="00AD0C4F" w:rsidRPr="00116AAA" w:rsidDel="002850A6">
          <w:rPr>
            <w:rFonts w:ascii="Poppins" w:hAnsi="Poppins"/>
            <w:sz w:val="20"/>
            <w:szCs w:val="20"/>
            <w:rPrChange w:id="11655" w:author="thuyhuynh" w:date="2023-05-08T11:25:00Z">
              <w:rPr/>
            </w:rPrChange>
          </w:rPr>
          <w:delText>Iddk</w:delText>
        </w:r>
      </w:del>
      <w:del w:id="11656" w:author="thuyhuynh" w:date="2022-03-30T15:43:00Z">
        <w:r w:rsidR="00AD0C4F" w:rsidRPr="00116AAA" w:rsidDel="002850A6">
          <w:rPr>
            <w:rFonts w:ascii="Poppins" w:hAnsi="Poppins"/>
            <w:sz w:val="20"/>
            <w:szCs w:val="20"/>
            <w:rPrChange w:id="11657" w:author="thuyhuynh" w:date="2023-05-08T11:25:00Z">
              <w:rPr/>
            </w:rPrChange>
          </w:rPr>
          <w:delText>2000</w:delText>
        </w:r>
        <w:r w:rsidRPr="00116AAA" w:rsidDel="002850A6">
          <w:rPr>
            <w:rFonts w:ascii="Poppins" w:hAnsi="Poppins"/>
            <w:sz w:val="20"/>
            <w:szCs w:val="20"/>
            <w:rPrChange w:id="11658" w:author="thuyhuynh" w:date="2023-05-08T11:25:00Z">
              <w:rPr/>
            </w:rPrChange>
          </w:rPr>
          <w:delText xml:space="preserve">Demo to build Java demonstration code by running </w:delText>
        </w:r>
        <w:r w:rsidRPr="00116AAA" w:rsidDel="002850A6">
          <w:rPr>
            <w:rFonts w:ascii="Poppins" w:hAnsi="Poppins"/>
            <w:i/>
            <w:sz w:val="20"/>
            <w:szCs w:val="20"/>
            <w:rPrChange w:id="11659" w:author="thuyhuynh" w:date="2023-05-08T11:25:00Z">
              <w:rPr>
                <w:i/>
              </w:rPr>
            </w:rPrChange>
          </w:rPr>
          <w:delText xml:space="preserve">build.bat </w:delText>
        </w:r>
        <w:r w:rsidRPr="00116AAA" w:rsidDel="002850A6">
          <w:rPr>
            <w:rFonts w:ascii="Poppins" w:hAnsi="Poppins"/>
            <w:sz w:val="20"/>
            <w:szCs w:val="20"/>
            <w:rPrChange w:id="11660" w:author="thuyhuynh" w:date="2023-05-08T11:25:00Z">
              <w:rPr/>
            </w:rPrChange>
          </w:rPr>
          <w:delText xml:space="preserve">and execute </w:delText>
        </w:r>
        <w:r w:rsidRPr="00116AAA" w:rsidDel="002850A6">
          <w:rPr>
            <w:rFonts w:ascii="Poppins" w:hAnsi="Poppins"/>
            <w:i/>
            <w:sz w:val="20"/>
            <w:szCs w:val="20"/>
            <w:rPrChange w:id="11661" w:author="thuyhuynh" w:date="2023-05-08T11:25:00Z">
              <w:rPr>
                <w:i/>
              </w:rPr>
            </w:rPrChange>
          </w:rPr>
          <w:delText xml:space="preserve">run.bat </w:delText>
        </w:r>
        <w:r w:rsidRPr="00116AAA" w:rsidDel="002850A6">
          <w:rPr>
            <w:rFonts w:ascii="Poppins" w:hAnsi="Poppins"/>
            <w:sz w:val="20"/>
            <w:szCs w:val="20"/>
            <w:rPrChange w:id="11662" w:author="thuyhuynh" w:date="2023-05-08T11:25:00Z">
              <w:rPr/>
            </w:rPrChange>
          </w:rPr>
          <w:delText>to start the demonstration.</w:delText>
        </w:r>
      </w:del>
    </w:p>
    <w:p w:rsidR="00F16474" w:rsidRPr="00116AAA" w:rsidDel="002850A6" w:rsidRDefault="00F16474">
      <w:pPr>
        <w:pStyle w:val="ListParagraph"/>
        <w:rPr>
          <w:del w:id="11663" w:author="thuyhuynh" w:date="2022-03-30T15:43:00Z"/>
          <w:rFonts w:ascii="Poppins" w:hAnsi="Poppins"/>
          <w:sz w:val="20"/>
          <w:szCs w:val="20"/>
          <w:rPrChange w:id="11664" w:author="thuyhuynh" w:date="2023-05-08T11:25:00Z">
            <w:rPr>
              <w:del w:id="11665" w:author="thuyhuynh" w:date="2022-03-30T15:43:00Z"/>
            </w:rPr>
          </w:rPrChange>
        </w:rPr>
        <w:pPrChange w:id="11666" w:author="thuyhuynh" w:date="2022-03-30T15:43:00Z">
          <w:pPr>
            <w:pStyle w:val="ListParagraph"/>
            <w:numPr>
              <w:numId w:val="25"/>
            </w:numPr>
            <w:ind w:hanging="360"/>
          </w:pPr>
        </w:pPrChange>
      </w:pPr>
      <w:del w:id="11667" w:author="thuyhuynh" w:date="2022-03-30T15:43:00Z">
        <w:r w:rsidRPr="00116AAA" w:rsidDel="002850A6">
          <w:rPr>
            <w:rFonts w:ascii="Poppins" w:hAnsi="Poppins"/>
            <w:sz w:val="20"/>
            <w:szCs w:val="20"/>
            <w:rPrChange w:id="11668" w:author="thuyhuynh" w:date="2023-05-08T11:25:00Z">
              <w:rPr/>
            </w:rPrChange>
          </w:rPr>
          <w:delText>Or go to Start</w:delText>
        </w:r>
        <w:r w:rsidRPr="00116AAA" w:rsidDel="002850A6">
          <w:rPr>
            <w:rFonts w:ascii="Poppins" w:hAnsi="Poppins"/>
            <w:sz w:val="20"/>
            <w:szCs w:val="20"/>
            <w:lang w:eastAsia="ko-KR"/>
            <w:rPrChange w:id="11669" w:author="thuyhuynh" w:date="2023-05-08T11:25:00Z">
              <w:rPr>
                <w:lang w:eastAsia="ko-KR"/>
              </w:rPr>
            </w:rPrChange>
          </w:rPr>
          <w:sym w:font="Wingdings" w:char="F0E0"/>
        </w:r>
        <w:r w:rsidRPr="00116AAA" w:rsidDel="002850A6">
          <w:rPr>
            <w:rFonts w:ascii="Poppins" w:hAnsi="Poppins"/>
            <w:sz w:val="20"/>
            <w:szCs w:val="20"/>
            <w:rPrChange w:id="11670" w:author="thuyhuynh" w:date="2023-05-08T11:25:00Z">
              <w:rPr/>
            </w:rPrChange>
          </w:rPr>
          <w:delText>All Programs</w:delText>
        </w:r>
        <w:r w:rsidRPr="00116AAA" w:rsidDel="002850A6">
          <w:rPr>
            <w:rFonts w:ascii="Poppins" w:hAnsi="Poppins"/>
            <w:sz w:val="20"/>
            <w:szCs w:val="20"/>
            <w:lang w:eastAsia="ko-KR"/>
            <w:rPrChange w:id="11671" w:author="thuyhuynh" w:date="2023-05-08T11:25:00Z">
              <w:rPr>
                <w:lang w:eastAsia="ko-KR"/>
              </w:rPr>
            </w:rPrChange>
          </w:rPr>
          <w:sym w:font="Wingdings" w:char="F0E0"/>
        </w:r>
        <w:r w:rsidRPr="00116AAA" w:rsidDel="002850A6">
          <w:rPr>
            <w:rFonts w:ascii="Poppins" w:hAnsi="Poppins"/>
            <w:sz w:val="20"/>
            <w:szCs w:val="20"/>
            <w:rPrChange w:id="11672" w:author="thuyhuynh" w:date="2023-05-08T11:25:00Z">
              <w:rPr/>
            </w:rPrChange>
          </w:rPr>
          <w:delText>IriTech</w:delText>
        </w:r>
        <w:r w:rsidRPr="00116AAA" w:rsidDel="002850A6">
          <w:rPr>
            <w:rFonts w:ascii="Poppins" w:hAnsi="Poppins"/>
            <w:sz w:val="20"/>
            <w:szCs w:val="20"/>
            <w:lang w:eastAsia="ko-KR"/>
            <w:rPrChange w:id="11673" w:author="thuyhuynh" w:date="2023-05-08T11:25:00Z">
              <w:rPr>
                <w:lang w:eastAsia="ko-KR"/>
              </w:rPr>
            </w:rPrChange>
          </w:rPr>
          <w:sym w:font="Wingdings" w:char="F0E0"/>
        </w:r>
      </w:del>
      <w:del w:id="11674" w:author="thuyhuynh" w:date="2022-03-30T15:37:00Z">
        <w:r w:rsidRPr="00116AAA" w:rsidDel="002850A6">
          <w:rPr>
            <w:rFonts w:ascii="Poppins" w:hAnsi="Poppins"/>
            <w:sz w:val="20"/>
            <w:szCs w:val="20"/>
            <w:rPrChange w:id="11675" w:author="thuyhuynh" w:date="2023-05-08T11:25:00Z">
              <w:rPr/>
            </w:rPrChange>
          </w:rPr>
          <w:delText>IDDK</w:delText>
        </w:r>
      </w:del>
      <w:del w:id="11676" w:author="thuyhuynh" w:date="2022-03-30T15:43:00Z">
        <w:r w:rsidRPr="00116AAA" w:rsidDel="002850A6">
          <w:rPr>
            <w:rFonts w:ascii="Poppins" w:hAnsi="Poppins"/>
            <w:sz w:val="20"/>
            <w:szCs w:val="20"/>
            <w:rPrChange w:id="11677" w:author="thuyhuynh" w:date="2023-05-08T11:25:00Z">
              <w:rPr/>
            </w:rPrChange>
          </w:rPr>
          <w:delText xml:space="preserve"> 2000 .NET (version) </w:delText>
        </w:r>
        <w:r w:rsidRPr="00116AAA" w:rsidDel="002850A6">
          <w:rPr>
            <w:rFonts w:ascii="Poppins" w:hAnsi="Poppins"/>
            <w:sz w:val="20"/>
            <w:szCs w:val="20"/>
            <w:lang w:eastAsia="ko-KR"/>
            <w:rPrChange w:id="11678" w:author="thuyhuynh" w:date="2023-05-08T11:25:00Z">
              <w:rPr>
                <w:lang w:eastAsia="ko-KR"/>
              </w:rPr>
            </w:rPrChange>
          </w:rPr>
          <w:sym w:font="Wingdings" w:char="F0E0"/>
        </w:r>
        <w:r w:rsidRPr="00116AAA" w:rsidDel="002850A6">
          <w:rPr>
            <w:rFonts w:ascii="Poppins" w:hAnsi="Poppins"/>
            <w:sz w:val="20"/>
            <w:szCs w:val="20"/>
            <w:lang w:eastAsia="ko-KR"/>
            <w:rPrChange w:id="11679" w:author="thuyhuynh" w:date="2023-05-08T11:25:00Z">
              <w:rPr>
                <w:lang w:eastAsia="ko-KR"/>
              </w:rPr>
            </w:rPrChange>
          </w:rPr>
          <w:delText xml:space="preserve"> </w:delText>
        </w:r>
        <w:r w:rsidRPr="00116AAA" w:rsidDel="002850A6">
          <w:rPr>
            <w:rFonts w:ascii="Poppins" w:hAnsi="Poppins"/>
            <w:sz w:val="20"/>
            <w:szCs w:val="20"/>
            <w:rPrChange w:id="11680" w:author="thuyhuynh" w:date="2023-05-08T11:25:00Z">
              <w:rPr/>
            </w:rPrChange>
          </w:rPr>
          <w:delText xml:space="preserve">Demos </w:delText>
        </w:r>
        <w:r w:rsidRPr="00116AAA" w:rsidDel="002850A6">
          <w:rPr>
            <w:rFonts w:ascii="Poppins" w:hAnsi="Poppins"/>
            <w:sz w:val="20"/>
            <w:szCs w:val="20"/>
            <w:lang w:eastAsia="ko-KR"/>
            <w:rPrChange w:id="11681" w:author="thuyhuynh" w:date="2023-05-08T11:25:00Z">
              <w:rPr>
                <w:lang w:eastAsia="ko-KR"/>
              </w:rPr>
            </w:rPrChange>
          </w:rPr>
          <w:sym w:font="Wingdings" w:char="F0E0"/>
        </w:r>
        <w:r w:rsidRPr="00116AAA" w:rsidDel="002850A6">
          <w:rPr>
            <w:rFonts w:ascii="Poppins" w:hAnsi="Poppins"/>
            <w:sz w:val="20"/>
            <w:szCs w:val="20"/>
            <w:lang w:eastAsia="ko-KR"/>
            <w:rPrChange w:id="11682" w:author="thuyhuynh" w:date="2023-05-08T11:25:00Z">
              <w:rPr>
                <w:lang w:eastAsia="ko-KR"/>
              </w:rPr>
            </w:rPrChange>
          </w:rPr>
          <w:delText xml:space="preserve"> </w:delText>
        </w:r>
      </w:del>
      <w:del w:id="11683" w:author="thuyhuynh" w:date="2022-03-30T15:37:00Z">
        <w:r w:rsidRPr="00116AAA" w:rsidDel="002850A6">
          <w:rPr>
            <w:rFonts w:ascii="Poppins" w:hAnsi="Poppins"/>
            <w:sz w:val="20"/>
            <w:szCs w:val="20"/>
            <w:rPrChange w:id="11684" w:author="thuyhuynh" w:date="2023-05-08T11:25:00Z">
              <w:rPr/>
            </w:rPrChange>
          </w:rPr>
          <w:delText>Iddk</w:delText>
        </w:r>
      </w:del>
      <w:del w:id="11685" w:author="thuyhuynh" w:date="2022-03-30T15:43:00Z">
        <w:r w:rsidRPr="00116AAA" w:rsidDel="002850A6">
          <w:rPr>
            <w:rFonts w:ascii="Poppins" w:hAnsi="Poppins"/>
            <w:sz w:val="20"/>
            <w:szCs w:val="20"/>
            <w:rPrChange w:id="11686" w:author="thuyhuynh" w:date="2023-05-08T11:25:00Z">
              <w:rPr/>
            </w:rPrChange>
          </w:rPr>
          <w:delText xml:space="preserve">2000Demo.sln to open the C# demonstration solution. </w:delText>
        </w:r>
      </w:del>
    </w:p>
    <w:p w:rsidR="00F16474" w:rsidRPr="00116AAA" w:rsidDel="00DC0A49" w:rsidRDefault="00F16474">
      <w:pPr>
        <w:pStyle w:val="ListParagraph"/>
        <w:rPr>
          <w:del w:id="11687" w:author="thuyhuynh" w:date="2022-03-30T15:43:00Z"/>
          <w:rFonts w:ascii="Poppins" w:hAnsi="Poppins"/>
          <w:sz w:val="20"/>
          <w:szCs w:val="20"/>
          <w:rPrChange w:id="11688" w:author="thuyhuynh" w:date="2023-05-08T11:25:00Z">
            <w:rPr>
              <w:del w:id="11689" w:author="thuyhuynh" w:date="2022-03-30T15:43:00Z"/>
            </w:rPr>
          </w:rPrChange>
        </w:rPr>
      </w:pPr>
    </w:p>
    <w:p w:rsidR="000509AE" w:rsidRPr="00116AAA" w:rsidRDefault="000509AE">
      <w:pPr>
        <w:pStyle w:val="ListParagraph"/>
        <w:numPr>
          <w:ilvl w:val="0"/>
          <w:numId w:val="25"/>
        </w:numPr>
        <w:rPr>
          <w:rFonts w:ascii="Poppins" w:hAnsi="Poppins"/>
          <w:sz w:val="20"/>
          <w:szCs w:val="20"/>
          <w:rPrChange w:id="11690" w:author="thuyhuynh" w:date="2023-05-08T11:25:00Z">
            <w:rPr/>
          </w:rPrChange>
        </w:rPr>
        <w:pPrChange w:id="11691" w:author="thuyhuynh" w:date="2022-03-30T15:43:00Z">
          <w:pPr>
            <w:jc w:val="both"/>
          </w:pPr>
        </w:pPrChange>
      </w:pPr>
    </w:p>
    <w:p w:rsidR="00307DAC" w:rsidRPr="00116AAA" w:rsidDel="00DC0A49" w:rsidRDefault="000509AE" w:rsidP="00307DAC">
      <w:pPr>
        <w:jc w:val="both"/>
        <w:rPr>
          <w:del w:id="11692" w:author="thuyhuynh" w:date="2022-03-30T15:43:00Z"/>
          <w:rFonts w:ascii="Poppins" w:hAnsi="Poppins"/>
          <w:b/>
          <w:sz w:val="20"/>
          <w:szCs w:val="20"/>
          <w:rPrChange w:id="11693" w:author="thuyhuynh" w:date="2023-05-08T11:25:00Z">
            <w:rPr>
              <w:del w:id="11694" w:author="thuyhuynh" w:date="2022-03-30T15:43:00Z"/>
              <w:b/>
            </w:rPr>
          </w:rPrChange>
        </w:rPr>
      </w:pPr>
      <w:del w:id="11695" w:author="thuyhuynh" w:date="2022-03-30T15:43:00Z">
        <w:r w:rsidRPr="00116AAA" w:rsidDel="00DC0A49">
          <w:rPr>
            <w:rFonts w:ascii="Poppins" w:hAnsi="Poppins"/>
            <w:b/>
            <w:sz w:val="20"/>
            <w:szCs w:val="20"/>
            <w:rPrChange w:id="11696" w:author="thuyhuynh" w:date="2023-05-08T11:25:00Z">
              <w:rPr>
                <w:b/>
              </w:rPr>
            </w:rPrChange>
          </w:rPr>
          <w:delText xml:space="preserve">For Windows CE platform </w:delText>
        </w:r>
      </w:del>
    </w:p>
    <w:p w:rsidR="00307DAC" w:rsidRPr="00116AAA" w:rsidDel="00DC0A49" w:rsidRDefault="00307DAC" w:rsidP="00CB68AF">
      <w:pPr>
        <w:pStyle w:val="ListParagraph"/>
        <w:numPr>
          <w:ilvl w:val="0"/>
          <w:numId w:val="26"/>
        </w:numPr>
        <w:rPr>
          <w:del w:id="11697" w:author="thuyhuynh" w:date="2022-03-30T15:43:00Z"/>
          <w:rFonts w:ascii="Poppins" w:hAnsi="Poppins"/>
          <w:sz w:val="20"/>
          <w:szCs w:val="20"/>
          <w:rPrChange w:id="11698" w:author="thuyhuynh" w:date="2023-05-08T11:25:00Z">
            <w:rPr>
              <w:del w:id="11699" w:author="thuyhuynh" w:date="2022-03-30T15:43:00Z"/>
            </w:rPr>
          </w:rPrChange>
        </w:rPr>
      </w:pPr>
      <w:del w:id="11700" w:author="thuyhuynh" w:date="2022-03-30T15:43:00Z">
        <w:r w:rsidRPr="00116AAA" w:rsidDel="00DC0A49">
          <w:rPr>
            <w:rFonts w:ascii="Poppins" w:hAnsi="Poppins"/>
            <w:sz w:val="20"/>
            <w:szCs w:val="20"/>
            <w:rPrChange w:id="11701" w:author="thuyhuynh" w:date="2023-05-08T11:25:00Z">
              <w:rPr/>
            </w:rPrChange>
          </w:rPr>
          <w:delText xml:space="preserve">Go to </w:delText>
        </w:r>
        <w:r w:rsidR="000509AE" w:rsidRPr="00116AAA" w:rsidDel="00DC0A49">
          <w:rPr>
            <w:rFonts w:ascii="Poppins" w:hAnsi="Poppins"/>
            <w:sz w:val="20"/>
            <w:szCs w:val="20"/>
            <w:rPrChange w:id="11702" w:author="thuyhuynh" w:date="2023-05-08T11:25:00Z">
              <w:rPr/>
            </w:rPrChange>
          </w:rPr>
          <w:delText>Start</w:delText>
        </w:r>
        <w:r w:rsidR="000509AE" w:rsidRPr="00116AAA" w:rsidDel="00DC0A49">
          <w:rPr>
            <w:rFonts w:ascii="Poppins" w:hAnsi="Poppins"/>
            <w:sz w:val="20"/>
            <w:szCs w:val="20"/>
            <w:lang w:eastAsia="ko-KR"/>
            <w:rPrChange w:id="11703" w:author="thuyhuynh" w:date="2023-05-08T11:25:00Z">
              <w:rPr>
                <w:lang w:eastAsia="ko-KR"/>
              </w:rPr>
            </w:rPrChange>
          </w:rPr>
          <w:sym w:font="Wingdings" w:char="F0E0"/>
        </w:r>
        <w:r w:rsidR="000509AE" w:rsidRPr="00116AAA" w:rsidDel="00DC0A49">
          <w:rPr>
            <w:rFonts w:ascii="Poppins" w:hAnsi="Poppins"/>
            <w:sz w:val="20"/>
            <w:szCs w:val="20"/>
            <w:rPrChange w:id="11704" w:author="thuyhuynh" w:date="2023-05-08T11:25:00Z">
              <w:rPr/>
            </w:rPrChange>
          </w:rPr>
          <w:delText>All Programs</w:delText>
        </w:r>
        <w:r w:rsidR="000509AE" w:rsidRPr="00116AAA" w:rsidDel="00DC0A49">
          <w:rPr>
            <w:rFonts w:ascii="Poppins" w:hAnsi="Poppins"/>
            <w:sz w:val="20"/>
            <w:szCs w:val="20"/>
            <w:lang w:eastAsia="ko-KR"/>
            <w:rPrChange w:id="11705" w:author="thuyhuynh" w:date="2023-05-08T11:25:00Z">
              <w:rPr>
                <w:lang w:eastAsia="ko-KR"/>
              </w:rPr>
            </w:rPrChange>
          </w:rPr>
          <w:sym w:font="Wingdings" w:char="F0E0"/>
        </w:r>
        <w:r w:rsidR="000509AE" w:rsidRPr="00116AAA" w:rsidDel="00DC0A49">
          <w:rPr>
            <w:rFonts w:ascii="Poppins" w:hAnsi="Poppins"/>
            <w:sz w:val="20"/>
            <w:szCs w:val="20"/>
            <w:rPrChange w:id="11706" w:author="thuyhuynh" w:date="2023-05-08T11:25:00Z">
              <w:rPr/>
            </w:rPrChange>
          </w:rPr>
          <w:delText>IriTech</w:delText>
        </w:r>
        <w:r w:rsidR="000509AE" w:rsidRPr="00116AAA" w:rsidDel="00DC0A49">
          <w:rPr>
            <w:rFonts w:ascii="Poppins" w:hAnsi="Poppins"/>
            <w:sz w:val="20"/>
            <w:szCs w:val="20"/>
            <w:lang w:eastAsia="ko-KR"/>
            <w:rPrChange w:id="11707" w:author="thuyhuynh" w:date="2023-05-08T11:25:00Z">
              <w:rPr>
                <w:lang w:eastAsia="ko-KR"/>
              </w:rPr>
            </w:rPrChange>
          </w:rPr>
          <w:sym w:font="Wingdings" w:char="F0E0"/>
        </w:r>
      </w:del>
      <w:del w:id="11708" w:author="thuyhuynh" w:date="2022-03-30T15:37:00Z">
        <w:r w:rsidR="00AD0C4F" w:rsidRPr="00116AAA" w:rsidDel="002850A6">
          <w:rPr>
            <w:rFonts w:ascii="Poppins" w:hAnsi="Poppins"/>
            <w:sz w:val="20"/>
            <w:szCs w:val="20"/>
            <w:rPrChange w:id="11709" w:author="thuyhuynh" w:date="2023-05-08T11:25:00Z">
              <w:rPr/>
            </w:rPrChange>
          </w:rPr>
          <w:delText>IDDK</w:delText>
        </w:r>
      </w:del>
      <w:del w:id="11710" w:author="thuyhuynh" w:date="2022-03-30T15:43:00Z">
        <w:r w:rsidR="00AD0C4F" w:rsidRPr="00116AAA" w:rsidDel="00DC0A49">
          <w:rPr>
            <w:rFonts w:ascii="Poppins" w:hAnsi="Poppins"/>
            <w:sz w:val="20"/>
            <w:szCs w:val="20"/>
            <w:rPrChange w:id="11711" w:author="thuyhuynh" w:date="2023-05-08T11:25:00Z">
              <w:rPr/>
            </w:rPrChange>
          </w:rPr>
          <w:delText xml:space="preserve"> 2000 </w:delText>
        </w:r>
        <w:r w:rsidR="000509AE" w:rsidRPr="00116AAA" w:rsidDel="00DC0A49">
          <w:rPr>
            <w:rFonts w:ascii="Poppins" w:hAnsi="Poppins"/>
            <w:sz w:val="20"/>
            <w:szCs w:val="20"/>
            <w:rPrChange w:id="11712" w:author="thuyhuynh" w:date="2023-05-08T11:25:00Z">
              <w:rPr/>
            </w:rPrChange>
          </w:rPr>
          <w:delText xml:space="preserve">(version) </w:delText>
        </w:r>
        <w:r w:rsidR="000509AE" w:rsidRPr="00116AAA" w:rsidDel="00DC0A49">
          <w:rPr>
            <w:rFonts w:ascii="Poppins" w:hAnsi="Poppins"/>
            <w:sz w:val="20"/>
            <w:szCs w:val="20"/>
            <w:lang w:eastAsia="ko-KR"/>
            <w:rPrChange w:id="11713" w:author="thuyhuynh" w:date="2023-05-08T11:25:00Z">
              <w:rPr>
                <w:lang w:eastAsia="ko-KR"/>
              </w:rPr>
            </w:rPrChange>
          </w:rPr>
          <w:delText xml:space="preserve">WinCE_ARMV4I </w:delText>
        </w:r>
        <w:r w:rsidR="000509AE" w:rsidRPr="00116AAA" w:rsidDel="00DC0A49">
          <w:rPr>
            <w:rFonts w:ascii="Poppins" w:hAnsi="Poppins"/>
            <w:sz w:val="20"/>
            <w:szCs w:val="20"/>
            <w:lang w:eastAsia="ko-KR"/>
            <w:rPrChange w:id="11714" w:author="thuyhuynh" w:date="2023-05-08T11:25:00Z">
              <w:rPr>
                <w:lang w:eastAsia="ko-KR"/>
              </w:rPr>
            </w:rPrChange>
          </w:rPr>
          <w:sym w:font="Wingdings" w:char="F0E0"/>
        </w:r>
        <w:r w:rsidR="000509AE" w:rsidRPr="00116AAA" w:rsidDel="00DC0A49">
          <w:rPr>
            <w:rFonts w:ascii="Poppins" w:hAnsi="Poppins"/>
            <w:sz w:val="20"/>
            <w:szCs w:val="20"/>
            <w:rPrChange w:id="11715" w:author="thuyhuynh" w:date="2023-05-08T11:25:00Z">
              <w:rPr/>
            </w:rPrChange>
          </w:rPr>
          <w:delText xml:space="preserve">Demos </w:delText>
        </w:r>
        <w:r w:rsidR="000509AE" w:rsidRPr="00116AAA" w:rsidDel="00DC0A49">
          <w:rPr>
            <w:rFonts w:ascii="Poppins" w:hAnsi="Poppins"/>
            <w:sz w:val="20"/>
            <w:szCs w:val="20"/>
            <w:lang w:eastAsia="ko-KR"/>
            <w:rPrChange w:id="11716" w:author="thuyhuynh" w:date="2023-05-08T11:25:00Z">
              <w:rPr>
                <w:lang w:eastAsia="ko-KR"/>
              </w:rPr>
            </w:rPrChange>
          </w:rPr>
          <w:sym w:font="Wingdings" w:char="F0E0"/>
        </w:r>
      </w:del>
      <w:del w:id="11717" w:author="thuyhuynh" w:date="2022-03-30T15:37:00Z">
        <w:r w:rsidR="00AD0C4F" w:rsidRPr="00116AAA" w:rsidDel="002850A6">
          <w:rPr>
            <w:rFonts w:ascii="Poppins" w:hAnsi="Poppins"/>
            <w:sz w:val="20"/>
            <w:szCs w:val="20"/>
            <w:rPrChange w:id="11718" w:author="thuyhuynh" w:date="2023-05-08T11:25:00Z">
              <w:rPr/>
            </w:rPrChange>
          </w:rPr>
          <w:delText>Iddk</w:delText>
        </w:r>
      </w:del>
      <w:del w:id="11719" w:author="thuyhuynh" w:date="2022-03-30T15:43:00Z">
        <w:r w:rsidR="00AD0C4F" w:rsidRPr="00116AAA" w:rsidDel="00DC0A49">
          <w:rPr>
            <w:rFonts w:ascii="Poppins" w:hAnsi="Poppins"/>
            <w:sz w:val="20"/>
            <w:szCs w:val="20"/>
            <w:rPrChange w:id="11720" w:author="thuyhuynh" w:date="2023-05-08T11:25:00Z">
              <w:rPr/>
            </w:rPrChange>
          </w:rPr>
          <w:delText>2000</w:delText>
        </w:r>
        <w:r w:rsidR="000509AE" w:rsidRPr="00116AAA" w:rsidDel="00DC0A49">
          <w:rPr>
            <w:rFonts w:ascii="Poppins" w:hAnsi="Poppins"/>
            <w:sz w:val="20"/>
            <w:szCs w:val="20"/>
            <w:rPrChange w:id="11721" w:author="thuyhuynh" w:date="2023-05-08T11:25:00Z">
              <w:rPr/>
            </w:rPrChange>
          </w:rPr>
          <w:delText>Demo_ce.sln to open the demonstration code solution</w:delText>
        </w:r>
        <w:r w:rsidR="004E7115" w:rsidRPr="00116AAA" w:rsidDel="00DC0A49">
          <w:rPr>
            <w:rFonts w:ascii="Poppins" w:hAnsi="Poppins"/>
            <w:sz w:val="20"/>
            <w:szCs w:val="20"/>
            <w:lang w:eastAsia="ko-KR"/>
            <w:rPrChange w:id="11722" w:author="thuyhuynh" w:date="2023-05-08T11:25:00Z">
              <w:rPr>
                <w:lang w:eastAsia="ko-KR"/>
              </w:rPr>
            </w:rPrChange>
          </w:rPr>
          <w:delText>.</w:delText>
        </w:r>
        <w:r w:rsidR="000509AE" w:rsidRPr="00116AAA" w:rsidDel="00DC0A49">
          <w:rPr>
            <w:rFonts w:ascii="Poppins" w:hAnsi="Poppins"/>
            <w:sz w:val="20"/>
            <w:szCs w:val="20"/>
            <w:rPrChange w:id="11723" w:author="thuyhuynh" w:date="2023-05-08T11:25:00Z">
              <w:rPr/>
            </w:rPrChange>
          </w:rPr>
          <w:delText xml:space="preserve"> </w:delText>
        </w:r>
      </w:del>
    </w:p>
    <w:p w:rsidR="00307DAC" w:rsidRPr="00116AAA" w:rsidDel="00DC0A49" w:rsidRDefault="00307DAC" w:rsidP="00CB68AF">
      <w:pPr>
        <w:pStyle w:val="ListParagraph"/>
        <w:numPr>
          <w:ilvl w:val="0"/>
          <w:numId w:val="26"/>
        </w:numPr>
        <w:rPr>
          <w:del w:id="11724" w:author="thuyhuynh" w:date="2022-03-30T15:43:00Z"/>
          <w:rFonts w:ascii="Poppins" w:hAnsi="Poppins"/>
          <w:sz w:val="20"/>
          <w:szCs w:val="20"/>
          <w:rPrChange w:id="11725" w:author="thuyhuynh" w:date="2023-05-08T11:25:00Z">
            <w:rPr>
              <w:del w:id="11726" w:author="thuyhuynh" w:date="2022-03-30T15:43:00Z"/>
            </w:rPr>
          </w:rPrChange>
        </w:rPr>
      </w:pPr>
      <w:del w:id="11727" w:author="thuyhuynh" w:date="2022-03-30T15:43:00Z">
        <w:r w:rsidRPr="00116AAA" w:rsidDel="00DC0A49">
          <w:rPr>
            <w:rFonts w:ascii="Poppins" w:hAnsi="Poppins"/>
            <w:sz w:val="20"/>
            <w:szCs w:val="20"/>
            <w:rPrChange w:id="11728" w:author="thuyhuynh" w:date="2023-05-08T11:25:00Z">
              <w:rPr/>
            </w:rPrChange>
          </w:rPr>
          <w:delText>B</w:delText>
        </w:r>
        <w:r w:rsidR="000509AE" w:rsidRPr="00116AAA" w:rsidDel="00DC0A49">
          <w:rPr>
            <w:rFonts w:ascii="Poppins" w:hAnsi="Poppins"/>
            <w:sz w:val="20"/>
            <w:szCs w:val="20"/>
            <w:rPrChange w:id="11729" w:author="thuyhuynh" w:date="2023-05-08T11:25:00Z">
              <w:rPr/>
            </w:rPrChange>
          </w:rPr>
          <w:delText xml:space="preserve">uild the project to produce a console application </w:delText>
        </w:r>
      </w:del>
      <w:del w:id="11730" w:author="thuyhuynh" w:date="2022-03-30T15:37:00Z">
        <w:r w:rsidR="00AD0C4F" w:rsidRPr="00116AAA" w:rsidDel="002850A6">
          <w:rPr>
            <w:rFonts w:ascii="Poppins" w:hAnsi="Poppins"/>
            <w:i/>
            <w:sz w:val="20"/>
            <w:szCs w:val="20"/>
            <w:rPrChange w:id="11731" w:author="thuyhuynh" w:date="2023-05-08T11:25:00Z">
              <w:rPr>
                <w:i/>
              </w:rPr>
            </w:rPrChange>
          </w:rPr>
          <w:delText>Iddk</w:delText>
        </w:r>
      </w:del>
      <w:del w:id="11732" w:author="thuyhuynh" w:date="2022-03-30T15:43:00Z">
        <w:r w:rsidR="00AD0C4F" w:rsidRPr="00116AAA" w:rsidDel="00DC0A49">
          <w:rPr>
            <w:rFonts w:ascii="Poppins" w:hAnsi="Poppins"/>
            <w:i/>
            <w:sz w:val="20"/>
            <w:szCs w:val="20"/>
            <w:rPrChange w:id="11733" w:author="thuyhuynh" w:date="2023-05-08T11:25:00Z">
              <w:rPr>
                <w:i/>
              </w:rPr>
            </w:rPrChange>
          </w:rPr>
          <w:delText>2000</w:delText>
        </w:r>
        <w:r w:rsidR="000509AE" w:rsidRPr="00116AAA" w:rsidDel="00DC0A49">
          <w:rPr>
            <w:rFonts w:ascii="Poppins" w:hAnsi="Poppins"/>
            <w:i/>
            <w:sz w:val="20"/>
            <w:szCs w:val="20"/>
            <w:rPrChange w:id="11734" w:author="thuyhuynh" w:date="2023-05-08T11:25:00Z">
              <w:rPr>
                <w:i/>
              </w:rPr>
            </w:rPrChange>
          </w:rPr>
          <w:delText>Demo_ce.exe</w:delText>
        </w:r>
        <w:r w:rsidR="000509AE" w:rsidRPr="00116AAA" w:rsidDel="00DC0A49">
          <w:rPr>
            <w:rFonts w:ascii="Poppins" w:hAnsi="Poppins"/>
            <w:sz w:val="20"/>
            <w:szCs w:val="20"/>
            <w:rPrChange w:id="11735" w:author="thuyhuynh" w:date="2023-05-08T11:25:00Z">
              <w:rPr/>
            </w:rPrChange>
          </w:rPr>
          <w:delText xml:space="preserve">. </w:delText>
        </w:r>
      </w:del>
    </w:p>
    <w:p w:rsidR="000509AE" w:rsidRPr="00116AAA" w:rsidDel="00DC0A49" w:rsidRDefault="000509AE" w:rsidP="00CB68AF">
      <w:pPr>
        <w:pStyle w:val="ListParagraph"/>
        <w:numPr>
          <w:ilvl w:val="0"/>
          <w:numId w:val="26"/>
        </w:numPr>
        <w:rPr>
          <w:del w:id="11736" w:author="thuyhuynh" w:date="2022-03-30T15:43:00Z"/>
          <w:rFonts w:ascii="Poppins" w:hAnsi="Poppins"/>
          <w:sz w:val="20"/>
          <w:szCs w:val="20"/>
          <w:rPrChange w:id="11737" w:author="thuyhuynh" w:date="2023-05-08T11:25:00Z">
            <w:rPr>
              <w:del w:id="11738" w:author="thuyhuynh" w:date="2022-03-30T15:43:00Z"/>
            </w:rPr>
          </w:rPrChange>
        </w:rPr>
      </w:pPr>
      <w:del w:id="11739" w:author="thuyhuynh" w:date="2022-03-30T15:43:00Z">
        <w:r w:rsidRPr="00116AAA" w:rsidDel="00DC0A49">
          <w:rPr>
            <w:rFonts w:ascii="Poppins" w:hAnsi="Poppins"/>
            <w:sz w:val="20"/>
            <w:szCs w:val="20"/>
            <w:rPrChange w:id="11740" w:author="thuyhuynh" w:date="2023-05-08T11:25:00Z">
              <w:rPr/>
            </w:rPrChange>
          </w:rPr>
          <w:delText xml:space="preserve">Copy </w:delText>
        </w:r>
        <w:r w:rsidR="00307DAC" w:rsidRPr="00116AAA" w:rsidDel="00DC0A49">
          <w:rPr>
            <w:rFonts w:ascii="Poppins" w:hAnsi="Poppins"/>
            <w:sz w:val="20"/>
            <w:szCs w:val="20"/>
            <w:rPrChange w:id="11741" w:author="thuyhuynh" w:date="2023-05-08T11:25:00Z">
              <w:rPr/>
            </w:rPrChange>
          </w:rPr>
          <w:delText>the</w:delText>
        </w:r>
        <w:r w:rsidRPr="00116AAA" w:rsidDel="00DC0A49">
          <w:rPr>
            <w:rFonts w:ascii="Poppins" w:hAnsi="Poppins"/>
            <w:sz w:val="20"/>
            <w:szCs w:val="20"/>
            <w:rPrChange w:id="11742" w:author="thuyhuynh" w:date="2023-05-08T11:25:00Z">
              <w:rPr/>
            </w:rPrChange>
          </w:rPr>
          <w:delText xml:space="preserve"> application to your Windows CE host device and execute it.</w:delText>
        </w:r>
      </w:del>
    </w:p>
    <w:p w:rsidR="000509AE" w:rsidRPr="00116AAA" w:rsidDel="0059577F" w:rsidRDefault="000509AE" w:rsidP="000509AE">
      <w:pPr>
        <w:jc w:val="both"/>
        <w:rPr>
          <w:del w:id="11743" w:author="ptdung" w:date="2023-11-30T18:12:00Z"/>
          <w:rFonts w:ascii="Poppins" w:hAnsi="Poppins"/>
          <w:sz w:val="20"/>
          <w:szCs w:val="20"/>
          <w:rPrChange w:id="11744" w:author="thuyhuynh" w:date="2023-05-08T11:25:00Z">
            <w:rPr>
              <w:del w:id="11745" w:author="ptdung" w:date="2023-11-30T18:12:00Z"/>
            </w:rPr>
          </w:rPrChange>
        </w:rPr>
      </w:pPr>
    </w:p>
    <w:p w:rsidR="000509AE" w:rsidRPr="00116AAA" w:rsidDel="0059577F" w:rsidRDefault="000509AE" w:rsidP="000509AE">
      <w:pPr>
        <w:ind w:left="720"/>
        <w:jc w:val="both"/>
        <w:rPr>
          <w:del w:id="11746" w:author="ptdung" w:date="2023-11-30T18:12:00Z"/>
          <w:rFonts w:ascii="Poppins" w:hAnsi="Poppins"/>
          <w:i/>
          <w:sz w:val="20"/>
          <w:szCs w:val="20"/>
          <w:rPrChange w:id="11747" w:author="thuyhuynh" w:date="2023-05-08T11:25:00Z">
            <w:rPr>
              <w:del w:id="11748" w:author="ptdung" w:date="2023-11-30T18:12:00Z"/>
              <w:i/>
            </w:rPr>
          </w:rPrChange>
        </w:rPr>
      </w:pPr>
      <w:del w:id="11749" w:author="ptdung" w:date="2023-11-30T18:12:00Z">
        <w:r w:rsidRPr="00116AAA" w:rsidDel="0059577F">
          <w:rPr>
            <w:rFonts w:ascii="Poppins" w:hAnsi="Poppins"/>
            <w:i/>
            <w:sz w:val="20"/>
            <w:szCs w:val="20"/>
            <w:rPrChange w:id="11750" w:author="thuyhuynh" w:date="2023-05-08T11:25:00Z">
              <w:rPr>
                <w:i/>
              </w:rPr>
            </w:rPrChange>
          </w:rPr>
          <w:delText>NOTE: Since the demonstration project produces a console application, host device has to support console processor (SYSGEN_CMD) and console window (SYSGEN_CONSOLE) to have this application run properly. For more information on how to integrate console processor and console windows into your run-time image, pl</w:delText>
        </w:r>
        <w:r w:rsidR="004E7115" w:rsidRPr="00116AAA" w:rsidDel="0059577F">
          <w:rPr>
            <w:rFonts w:ascii="Poppins" w:hAnsi="Poppins"/>
            <w:i/>
            <w:sz w:val="20"/>
            <w:szCs w:val="20"/>
            <w:rPrChange w:id="11751" w:author="thuyhuynh" w:date="2023-05-08T11:25:00Z">
              <w:rPr>
                <w:i/>
              </w:rPr>
            </w:rPrChange>
          </w:rPr>
          <w:delText>ease refer to MSDN guidance (</w:delText>
        </w:r>
        <w:r w:rsidR="004E7115" w:rsidRPr="00116AAA" w:rsidDel="0059577F">
          <w:rPr>
            <w:rFonts w:ascii="Poppins" w:hAnsi="Poppins"/>
            <w:i/>
            <w:sz w:val="20"/>
            <w:szCs w:val="20"/>
            <w:lang w:eastAsia="ko-KR"/>
            <w:rPrChange w:id="11752" w:author="thuyhuynh" w:date="2023-05-08T11:25:00Z">
              <w:rPr>
                <w:i/>
                <w:lang w:eastAsia="ko-KR"/>
              </w:rPr>
            </w:rPrChange>
          </w:rPr>
          <w:delText>i.e</w:delText>
        </w:r>
        <w:r w:rsidRPr="00116AAA" w:rsidDel="0059577F">
          <w:rPr>
            <w:rFonts w:ascii="Poppins" w:hAnsi="Poppins"/>
            <w:i/>
            <w:sz w:val="20"/>
            <w:szCs w:val="20"/>
            <w:rPrChange w:id="11753" w:author="thuyhuynh" w:date="2023-05-08T11:25:00Z">
              <w:rPr>
                <w:i/>
              </w:rPr>
            </w:rPrChange>
          </w:rPr>
          <w:delText>.</w:delText>
        </w:r>
        <w:r w:rsidR="00DF692F" w:rsidRPr="00116AAA" w:rsidDel="0059577F">
          <w:rPr>
            <w:rFonts w:ascii="Poppins" w:hAnsi="Poppins"/>
            <w:i/>
            <w:sz w:val="20"/>
            <w:szCs w:val="20"/>
            <w:lang w:eastAsia="ko-KR"/>
            <w:rPrChange w:id="11754" w:author="thuyhuynh" w:date="2023-05-08T11:25:00Z">
              <w:rPr>
                <w:i/>
                <w:lang w:eastAsia="ko-KR"/>
              </w:rPr>
            </w:rPrChange>
          </w:rPr>
          <w:delText>,</w:delText>
        </w:r>
        <w:r w:rsidRPr="00116AAA" w:rsidDel="0059577F">
          <w:rPr>
            <w:rFonts w:ascii="Poppins" w:hAnsi="Poppins"/>
            <w:i/>
            <w:sz w:val="20"/>
            <w:szCs w:val="20"/>
            <w:rPrChange w:id="11755" w:author="thuyhuynh" w:date="2023-05-08T11:25:00Z">
              <w:rPr>
                <w:i/>
              </w:rPr>
            </w:rPrChange>
          </w:rPr>
          <w:delText xml:space="preserve"> http://msdn.microsoft.com/en-US/library/gg156507).</w:delText>
        </w:r>
      </w:del>
    </w:p>
    <w:p w:rsidR="000509AE" w:rsidRPr="00116AAA" w:rsidDel="0059577F" w:rsidRDefault="000509AE" w:rsidP="000509AE">
      <w:pPr>
        <w:jc w:val="both"/>
        <w:rPr>
          <w:del w:id="11756" w:author="ptdung" w:date="2023-11-30T18:12:00Z"/>
          <w:rFonts w:ascii="Poppins" w:hAnsi="Poppins"/>
          <w:sz w:val="20"/>
          <w:szCs w:val="20"/>
          <w:rPrChange w:id="11757" w:author="thuyhuynh" w:date="2023-05-08T11:25:00Z">
            <w:rPr>
              <w:del w:id="11758" w:author="ptdung" w:date="2023-11-30T18:12:00Z"/>
            </w:rPr>
          </w:rPrChange>
        </w:rPr>
      </w:pPr>
    </w:p>
    <w:p w:rsidR="000509AE" w:rsidRPr="00116AAA" w:rsidDel="0059577F" w:rsidRDefault="000509AE" w:rsidP="000509AE">
      <w:pPr>
        <w:jc w:val="center"/>
        <w:rPr>
          <w:del w:id="11759" w:author="ptdung" w:date="2023-11-30T18:12:00Z"/>
          <w:rFonts w:ascii="Poppins" w:hAnsi="Poppins"/>
          <w:sz w:val="20"/>
          <w:szCs w:val="20"/>
          <w:lang w:eastAsia="ko-KR"/>
          <w:rPrChange w:id="11760" w:author="thuyhuynh" w:date="2023-05-08T11:25:00Z">
            <w:rPr>
              <w:del w:id="11761" w:author="ptdung" w:date="2023-11-30T18:12:00Z"/>
              <w:lang w:eastAsia="ko-KR"/>
            </w:rPr>
          </w:rPrChange>
        </w:rPr>
      </w:pPr>
      <w:del w:id="11762" w:author="ptdung" w:date="2023-11-30T18:12:00Z">
        <w:r w:rsidRPr="00116AAA" w:rsidDel="0059577F">
          <w:rPr>
            <w:rFonts w:ascii="Poppins" w:hAnsi="Poppins"/>
            <w:noProof/>
            <w:sz w:val="20"/>
            <w:szCs w:val="20"/>
            <w:rPrChange w:id="11763">
              <w:rPr>
                <w:noProof/>
              </w:rPr>
            </w:rPrChange>
          </w:rPr>
          <w:drawing>
            <wp:inline distT="0" distB="0" distL="0" distR="0" wp14:anchorId="589862B5" wp14:editId="690FA0B4">
              <wp:extent cx="2382857" cy="3300000"/>
              <wp:effectExtent l="19050" t="0" r="0" b="0"/>
              <wp:docPr id="2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srcRect/>
                      <a:stretch>
                        <a:fillRect/>
                      </a:stretch>
                    </pic:blipFill>
                    <pic:spPr bwMode="auto">
                      <a:xfrm>
                        <a:off x="0" y="0"/>
                        <a:ext cx="2382857" cy="3300000"/>
                      </a:xfrm>
                      <a:prstGeom prst="rect">
                        <a:avLst/>
                      </a:prstGeom>
                      <a:noFill/>
                      <a:ln w="9525">
                        <a:noFill/>
                        <a:miter lim="800000"/>
                        <a:headEnd/>
                        <a:tailEnd/>
                      </a:ln>
                    </pic:spPr>
                  </pic:pic>
                </a:graphicData>
              </a:graphic>
            </wp:inline>
          </w:drawing>
        </w:r>
      </w:del>
    </w:p>
    <w:p w:rsidR="000509AE" w:rsidRPr="00116AAA" w:rsidDel="0059577F" w:rsidRDefault="000509AE" w:rsidP="000509AE">
      <w:pPr>
        <w:jc w:val="both"/>
        <w:rPr>
          <w:del w:id="11764" w:author="ptdung" w:date="2023-11-30T18:12:00Z"/>
          <w:rFonts w:ascii="Poppins" w:hAnsi="Poppins"/>
          <w:sz w:val="20"/>
          <w:szCs w:val="20"/>
          <w:lang w:eastAsia="ko-KR"/>
          <w:rPrChange w:id="11765" w:author="thuyhuynh" w:date="2023-05-08T11:25:00Z">
            <w:rPr>
              <w:del w:id="11766" w:author="ptdung" w:date="2023-11-30T18:12:00Z"/>
              <w:lang w:eastAsia="ko-KR"/>
            </w:rPr>
          </w:rPrChange>
        </w:rPr>
      </w:pPr>
    </w:p>
    <w:p w:rsidR="00307DAC" w:rsidRPr="00116AAA" w:rsidDel="00C24769" w:rsidRDefault="000509AE" w:rsidP="00307DAC">
      <w:pPr>
        <w:jc w:val="both"/>
        <w:rPr>
          <w:del w:id="11767" w:author="thuyhuynh" w:date="2022-03-30T15:44:00Z"/>
          <w:rFonts w:ascii="Poppins" w:hAnsi="Poppins"/>
          <w:b/>
          <w:sz w:val="20"/>
          <w:szCs w:val="20"/>
          <w:rPrChange w:id="11768" w:author="thuyhuynh" w:date="2023-05-08T11:25:00Z">
            <w:rPr>
              <w:del w:id="11769" w:author="thuyhuynh" w:date="2022-03-30T15:44:00Z"/>
              <w:b/>
            </w:rPr>
          </w:rPrChange>
        </w:rPr>
      </w:pPr>
      <w:del w:id="11770" w:author="thuyhuynh" w:date="2022-03-30T15:44:00Z">
        <w:r w:rsidRPr="00116AAA" w:rsidDel="00C24769">
          <w:rPr>
            <w:rFonts w:ascii="Poppins" w:hAnsi="Poppins"/>
            <w:b/>
            <w:sz w:val="20"/>
            <w:szCs w:val="20"/>
            <w:rPrChange w:id="11771" w:author="thuyhuynh" w:date="2023-05-08T11:25:00Z">
              <w:rPr>
                <w:b/>
              </w:rPr>
            </w:rPrChange>
          </w:rPr>
          <w:delText>For Linux platform</w:delText>
        </w:r>
      </w:del>
    </w:p>
    <w:p w:rsidR="00307DAC" w:rsidRPr="00116AAA" w:rsidDel="00C24769" w:rsidRDefault="00307DAC" w:rsidP="00CB68AF">
      <w:pPr>
        <w:pStyle w:val="ListParagraph"/>
        <w:numPr>
          <w:ilvl w:val="0"/>
          <w:numId w:val="27"/>
        </w:numPr>
        <w:rPr>
          <w:del w:id="11772" w:author="thuyhuynh" w:date="2022-03-30T15:44:00Z"/>
          <w:rFonts w:ascii="Poppins" w:hAnsi="Poppins"/>
          <w:sz w:val="20"/>
          <w:szCs w:val="20"/>
          <w:rPrChange w:id="11773" w:author="thuyhuynh" w:date="2023-05-08T11:25:00Z">
            <w:rPr>
              <w:del w:id="11774" w:author="thuyhuynh" w:date="2022-03-30T15:44:00Z"/>
            </w:rPr>
          </w:rPrChange>
        </w:rPr>
      </w:pPr>
      <w:del w:id="11775" w:author="thuyhuynh" w:date="2022-03-30T15:44:00Z">
        <w:r w:rsidRPr="00116AAA" w:rsidDel="00C24769">
          <w:rPr>
            <w:rFonts w:ascii="Poppins" w:hAnsi="Poppins"/>
            <w:sz w:val="20"/>
            <w:szCs w:val="20"/>
            <w:rPrChange w:id="11776" w:author="thuyhuynh" w:date="2023-05-08T11:25:00Z">
              <w:rPr/>
            </w:rPrChange>
          </w:rPr>
          <w:delText>M</w:delText>
        </w:r>
        <w:r w:rsidR="000509AE" w:rsidRPr="00116AAA" w:rsidDel="00C24769">
          <w:rPr>
            <w:rFonts w:ascii="Poppins" w:hAnsi="Poppins"/>
            <w:sz w:val="20"/>
            <w:szCs w:val="20"/>
            <w:rPrChange w:id="11777" w:author="thuyhuynh" w:date="2023-05-08T11:25:00Z">
              <w:rPr/>
            </w:rPrChange>
          </w:rPr>
          <w:delText>ake sure that g++ and corresponding library (libstdc++) are installed in your system</w:delText>
        </w:r>
        <w:r w:rsidR="00DF692F" w:rsidRPr="00116AAA" w:rsidDel="00C24769">
          <w:rPr>
            <w:rFonts w:ascii="Poppins" w:hAnsi="Poppins"/>
            <w:sz w:val="20"/>
            <w:szCs w:val="20"/>
            <w:lang w:eastAsia="ko-KR"/>
            <w:rPrChange w:id="11778" w:author="thuyhuynh" w:date="2023-05-08T11:25:00Z">
              <w:rPr>
                <w:lang w:eastAsia="ko-KR"/>
              </w:rPr>
            </w:rPrChange>
          </w:rPr>
          <w:delText>.</w:delText>
        </w:r>
      </w:del>
    </w:p>
    <w:p w:rsidR="00307DAC" w:rsidRPr="00116AAA" w:rsidDel="00C24769" w:rsidRDefault="00307DAC" w:rsidP="00CB68AF">
      <w:pPr>
        <w:pStyle w:val="ListParagraph"/>
        <w:numPr>
          <w:ilvl w:val="0"/>
          <w:numId w:val="27"/>
        </w:numPr>
        <w:rPr>
          <w:del w:id="11779" w:author="thuyhuynh" w:date="2022-03-30T15:44:00Z"/>
          <w:rFonts w:ascii="Poppins" w:hAnsi="Poppins"/>
          <w:sz w:val="20"/>
          <w:szCs w:val="20"/>
          <w:rPrChange w:id="11780" w:author="thuyhuynh" w:date="2023-05-08T11:25:00Z">
            <w:rPr>
              <w:del w:id="11781" w:author="thuyhuynh" w:date="2022-03-30T15:44:00Z"/>
            </w:rPr>
          </w:rPrChange>
        </w:rPr>
      </w:pPr>
      <w:del w:id="11782" w:author="thuyhuynh" w:date="2022-03-30T15:44:00Z">
        <w:r w:rsidRPr="00116AAA" w:rsidDel="00C24769">
          <w:rPr>
            <w:rFonts w:ascii="Poppins" w:hAnsi="Poppins"/>
            <w:sz w:val="20"/>
            <w:szCs w:val="20"/>
            <w:rPrChange w:id="11783" w:author="thuyhuynh" w:date="2023-05-08T11:25:00Z">
              <w:rPr/>
            </w:rPrChange>
          </w:rPr>
          <w:delText>Go</w:delText>
        </w:r>
        <w:r w:rsidR="000509AE" w:rsidRPr="00116AAA" w:rsidDel="00C24769">
          <w:rPr>
            <w:rFonts w:ascii="Poppins" w:hAnsi="Poppins"/>
            <w:sz w:val="20"/>
            <w:szCs w:val="20"/>
            <w:rPrChange w:id="11784" w:author="thuyhuynh" w:date="2023-05-08T11:25:00Z">
              <w:rPr/>
            </w:rPrChange>
          </w:rPr>
          <w:delText xml:space="preserve"> to /opt/IriTech/</w:delText>
        </w:r>
      </w:del>
      <w:del w:id="11785" w:author="thuyhuynh" w:date="2022-03-30T15:37:00Z">
        <w:r w:rsidR="000509AE" w:rsidRPr="00116AAA" w:rsidDel="002850A6">
          <w:rPr>
            <w:rFonts w:ascii="Poppins" w:hAnsi="Poppins"/>
            <w:sz w:val="20"/>
            <w:szCs w:val="20"/>
            <w:rPrChange w:id="11786" w:author="thuyhuynh" w:date="2023-05-08T11:25:00Z">
              <w:rPr/>
            </w:rPrChange>
          </w:rPr>
          <w:delText>IDD</w:delText>
        </w:r>
        <w:r w:rsidR="00AD0C4F" w:rsidRPr="00116AAA" w:rsidDel="002850A6">
          <w:rPr>
            <w:rFonts w:ascii="Poppins" w:hAnsi="Poppins"/>
            <w:sz w:val="20"/>
            <w:szCs w:val="20"/>
            <w:rPrChange w:id="11787" w:author="thuyhuynh" w:date="2023-05-08T11:25:00Z">
              <w:rPr/>
            </w:rPrChange>
          </w:rPr>
          <w:delText>K</w:delText>
        </w:r>
      </w:del>
      <w:del w:id="11788" w:author="thuyhuynh" w:date="2022-03-30T15:44:00Z">
        <w:r w:rsidR="00AD0C4F" w:rsidRPr="00116AAA" w:rsidDel="00C24769">
          <w:rPr>
            <w:rFonts w:ascii="Poppins" w:hAnsi="Poppins"/>
            <w:sz w:val="20"/>
            <w:szCs w:val="20"/>
            <w:rPrChange w:id="11789" w:author="thuyhuynh" w:date="2023-05-08T11:25:00Z">
              <w:rPr/>
            </w:rPrChange>
          </w:rPr>
          <w:delText>-2000-</w:delText>
        </w:r>
        <w:r w:rsidR="000509AE" w:rsidRPr="00116AAA" w:rsidDel="00C24769">
          <w:rPr>
            <w:rFonts w:ascii="Poppins" w:hAnsi="Poppins"/>
            <w:sz w:val="20"/>
            <w:szCs w:val="20"/>
            <w:rPrChange w:id="11790" w:author="thuyhuynh" w:date="2023-05-08T11:25:00Z">
              <w:rPr/>
            </w:rPrChange>
          </w:rPr>
          <w:delText>&lt;version&gt;/demo/sour</w:delText>
        </w:r>
        <w:r w:rsidR="00AD0C4F" w:rsidRPr="00116AAA" w:rsidDel="00C24769">
          <w:rPr>
            <w:rFonts w:ascii="Poppins" w:hAnsi="Poppins"/>
            <w:sz w:val="20"/>
            <w:szCs w:val="20"/>
            <w:rPrChange w:id="11791" w:author="thuyhuynh" w:date="2023-05-08T11:25:00Z">
              <w:rPr/>
            </w:rPrChange>
          </w:rPr>
          <w:delText>ce (or /opt/IriTech/</w:delText>
        </w:r>
      </w:del>
      <w:del w:id="11792" w:author="thuyhuynh" w:date="2022-03-30T15:37:00Z">
        <w:r w:rsidR="00AD0C4F" w:rsidRPr="00116AAA" w:rsidDel="002850A6">
          <w:rPr>
            <w:rFonts w:ascii="Poppins" w:hAnsi="Poppins"/>
            <w:sz w:val="20"/>
            <w:szCs w:val="20"/>
            <w:rPrChange w:id="11793" w:author="thuyhuynh" w:date="2023-05-08T11:25:00Z">
              <w:rPr/>
            </w:rPrChange>
          </w:rPr>
          <w:delText>IDDK</w:delText>
        </w:r>
      </w:del>
      <w:del w:id="11794" w:author="thuyhuynh" w:date="2022-03-30T15:44:00Z">
        <w:r w:rsidR="00AD0C4F" w:rsidRPr="00116AAA" w:rsidDel="00C24769">
          <w:rPr>
            <w:rFonts w:ascii="Poppins" w:hAnsi="Poppins"/>
            <w:sz w:val="20"/>
            <w:szCs w:val="20"/>
            <w:rPrChange w:id="11795" w:author="thuyhuynh" w:date="2023-05-08T11:25:00Z">
              <w:rPr/>
            </w:rPrChange>
          </w:rPr>
          <w:delText>-2000-</w:delText>
        </w:r>
        <w:r w:rsidR="000509AE" w:rsidRPr="00116AAA" w:rsidDel="00C24769">
          <w:rPr>
            <w:rFonts w:ascii="Poppins" w:hAnsi="Poppins"/>
            <w:sz w:val="20"/>
            <w:szCs w:val="20"/>
            <w:rPrChange w:id="11796" w:author="thuyhuynh" w:date="2023-05-08T11:25:00Z">
              <w:rPr/>
            </w:rPrChange>
          </w:rPr>
          <w:delText>Java-&lt;version&gt;/demo/source in Java)</w:delText>
        </w:r>
        <w:r w:rsidRPr="00116AAA" w:rsidDel="00C24769">
          <w:rPr>
            <w:rFonts w:ascii="Poppins" w:hAnsi="Poppins"/>
            <w:sz w:val="20"/>
            <w:szCs w:val="20"/>
            <w:rPrChange w:id="11797" w:author="thuyhuynh" w:date="2023-05-08T11:25:00Z">
              <w:rPr/>
            </w:rPrChange>
          </w:rPr>
          <w:delText>.</w:delText>
        </w:r>
      </w:del>
    </w:p>
    <w:p w:rsidR="000509AE" w:rsidRPr="00116AAA" w:rsidDel="00C24769" w:rsidRDefault="00307DAC" w:rsidP="00CB68AF">
      <w:pPr>
        <w:pStyle w:val="ListParagraph"/>
        <w:numPr>
          <w:ilvl w:val="0"/>
          <w:numId w:val="27"/>
        </w:numPr>
        <w:rPr>
          <w:del w:id="11798" w:author="thuyhuynh" w:date="2022-03-30T15:44:00Z"/>
          <w:rFonts w:ascii="Poppins" w:hAnsi="Poppins"/>
          <w:sz w:val="20"/>
          <w:szCs w:val="20"/>
          <w:rPrChange w:id="11799" w:author="thuyhuynh" w:date="2023-05-08T11:25:00Z">
            <w:rPr>
              <w:del w:id="11800" w:author="thuyhuynh" w:date="2022-03-30T15:44:00Z"/>
            </w:rPr>
          </w:rPrChange>
        </w:rPr>
      </w:pPr>
      <w:del w:id="11801" w:author="thuyhuynh" w:date="2022-03-30T15:44:00Z">
        <w:r w:rsidRPr="00116AAA" w:rsidDel="00C24769">
          <w:rPr>
            <w:rFonts w:ascii="Poppins" w:hAnsi="Poppins"/>
            <w:sz w:val="20"/>
            <w:szCs w:val="20"/>
            <w:rPrChange w:id="11802" w:author="thuyhuynh" w:date="2023-05-08T11:25:00Z">
              <w:rPr/>
            </w:rPrChange>
          </w:rPr>
          <w:delText>Type</w:delText>
        </w:r>
        <w:r w:rsidR="000509AE" w:rsidRPr="00116AAA" w:rsidDel="00C24769">
          <w:rPr>
            <w:rFonts w:ascii="Poppins" w:hAnsi="Poppins"/>
            <w:sz w:val="20"/>
            <w:szCs w:val="20"/>
            <w:rPrChange w:id="11803" w:author="thuyhuynh" w:date="2023-05-08T11:25:00Z">
              <w:rPr/>
            </w:rPrChange>
          </w:rPr>
          <w:delText xml:space="preserve"> “</w:delText>
        </w:r>
        <w:r w:rsidR="000509AE" w:rsidRPr="00116AAA" w:rsidDel="00C24769">
          <w:rPr>
            <w:rFonts w:ascii="Poppins" w:hAnsi="Poppins"/>
            <w:b/>
            <w:sz w:val="20"/>
            <w:szCs w:val="20"/>
            <w:rPrChange w:id="11804" w:author="thuyhuynh" w:date="2023-05-08T11:25:00Z">
              <w:rPr>
                <w:b/>
              </w:rPr>
            </w:rPrChange>
          </w:rPr>
          <w:delText>make</w:delText>
        </w:r>
        <w:r w:rsidR="000509AE" w:rsidRPr="00116AAA" w:rsidDel="00C24769">
          <w:rPr>
            <w:rFonts w:ascii="Poppins" w:hAnsi="Poppins"/>
            <w:sz w:val="20"/>
            <w:szCs w:val="20"/>
            <w:rPrChange w:id="11805" w:author="thuyhuynh" w:date="2023-05-08T11:25:00Z">
              <w:rPr/>
            </w:rPrChange>
          </w:rPr>
          <w:delText xml:space="preserve">” to build the demonstration project into an executable binary </w:delText>
        </w:r>
      </w:del>
      <w:del w:id="11806" w:author="thuyhuynh" w:date="2022-03-30T15:37:00Z">
        <w:r w:rsidR="00AD0C4F" w:rsidRPr="00116AAA" w:rsidDel="002850A6">
          <w:rPr>
            <w:rFonts w:ascii="Poppins" w:hAnsi="Poppins"/>
            <w:i/>
            <w:sz w:val="20"/>
            <w:szCs w:val="20"/>
            <w:rPrChange w:id="11807" w:author="thuyhuynh" w:date="2023-05-08T11:25:00Z">
              <w:rPr>
                <w:i/>
              </w:rPr>
            </w:rPrChange>
          </w:rPr>
          <w:delText>Iddk</w:delText>
        </w:r>
      </w:del>
      <w:del w:id="11808" w:author="thuyhuynh" w:date="2022-03-30T15:44:00Z">
        <w:r w:rsidR="00AD0C4F" w:rsidRPr="00116AAA" w:rsidDel="00C24769">
          <w:rPr>
            <w:rFonts w:ascii="Poppins" w:hAnsi="Poppins"/>
            <w:i/>
            <w:sz w:val="20"/>
            <w:szCs w:val="20"/>
            <w:rPrChange w:id="11809" w:author="thuyhuynh" w:date="2023-05-08T11:25:00Z">
              <w:rPr>
                <w:i/>
              </w:rPr>
            </w:rPrChange>
          </w:rPr>
          <w:delText>2000</w:delText>
        </w:r>
        <w:r w:rsidR="000509AE" w:rsidRPr="00116AAA" w:rsidDel="00C24769">
          <w:rPr>
            <w:rFonts w:ascii="Poppins" w:hAnsi="Poppins"/>
            <w:i/>
            <w:sz w:val="20"/>
            <w:szCs w:val="20"/>
            <w:rPrChange w:id="11810" w:author="thuyhuynh" w:date="2023-05-08T11:25:00Z">
              <w:rPr>
                <w:i/>
              </w:rPr>
            </w:rPrChange>
          </w:rPr>
          <w:delText xml:space="preserve">Demo </w:delText>
        </w:r>
        <w:r w:rsidR="000509AE" w:rsidRPr="00116AAA" w:rsidDel="00C24769">
          <w:rPr>
            <w:rFonts w:ascii="Poppins" w:hAnsi="Poppins"/>
            <w:sz w:val="20"/>
            <w:szCs w:val="20"/>
            <w:rPrChange w:id="11811" w:author="thuyhuynh" w:date="2023-05-08T11:25:00Z">
              <w:rPr/>
            </w:rPrChange>
          </w:rPr>
          <w:delText xml:space="preserve">(or execute the command </w:delText>
        </w:r>
        <w:r w:rsidR="000509AE" w:rsidRPr="00116AAA" w:rsidDel="00C24769">
          <w:rPr>
            <w:rFonts w:ascii="Poppins" w:hAnsi="Poppins"/>
            <w:b/>
            <w:sz w:val="20"/>
            <w:szCs w:val="20"/>
            <w:rPrChange w:id="11812" w:author="thuyhuynh" w:date="2023-05-08T11:25:00Z">
              <w:rPr>
                <w:b/>
              </w:rPr>
            </w:rPrChange>
          </w:rPr>
          <w:delText>./build</w:delText>
        </w:r>
        <w:r w:rsidR="000509AE" w:rsidRPr="00116AAA" w:rsidDel="00C24769">
          <w:rPr>
            <w:rFonts w:ascii="Poppins" w:hAnsi="Poppins"/>
            <w:sz w:val="20"/>
            <w:szCs w:val="20"/>
            <w:rPrChange w:id="11813" w:author="thuyhuynh" w:date="2023-05-08T11:25:00Z">
              <w:rPr/>
            </w:rPrChange>
          </w:rPr>
          <w:delText xml:space="preserve"> to build the demonstration source code</w:delText>
        </w:r>
        <w:r w:rsidR="00A155D3" w:rsidRPr="00116AAA" w:rsidDel="00C24769">
          <w:rPr>
            <w:rFonts w:ascii="Poppins" w:hAnsi="Poppins"/>
            <w:sz w:val="20"/>
            <w:szCs w:val="20"/>
            <w:lang w:eastAsia="ko-KR"/>
            <w:rPrChange w:id="11814" w:author="thuyhuynh" w:date="2023-05-08T11:25:00Z">
              <w:rPr>
                <w:lang w:eastAsia="ko-KR"/>
              </w:rPr>
            </w:rPrChange>
          </w:rPr>
          <w:delText xml:space="preserve"> and </w:delText>
        </w:r>
        <w:r w:rsidR="00A155D3" w:rsidRPr="00116AAA" w:rsidDel="00C24769">
          <w:rPr>
            <w:rFonts w:ascii="Poppins" w:hAnsi="Poppins"/>
            <w:b/>
            <w:sz w:val="20"/>
            <w:szCs w:val="20"/>
            <w:lang w:eastAsia="ko-KR"/>
            <w:rPrChange w:id="11815" w:author="thuyhuynh" w:date="2023-05-08T11:25:00Z">
              <w:rPr>
                <w:b/>
                <w:lang w:eastAsia="ko-KR"/>
              </w:rPr>
            </w:rPrChange>
          </w:rPr>
          <w:delText>./run</w:delText>
        </w:r>
        <w:r w:rsidR="00A155D3" w:rsidRPr="00116AAA" w:rsidDel="00C24769">
          <w:rPr>
            <w:rFonts w:ascii="Poppins" w:hAnsi="Poppins"/>
            <w:sz w:val="20"/>
            <w:szCs w:val="20"/>
            <w:lang w:eastAsia="ko-KR"/>
            <w:rPrChange w:id="11816" w:author="thuyhuynh" w:date="2023-05-08T11:25:00Z">
              <w:rPr>
                <w:lang w:eastAsia="ko-KR"/>
              </w:rPr>
            </w:rPrChange>
          </w:rPr>
          <w:delText xml:space="preserve"> to execute the demonstration program</w:delText>
        </w:r>
        <w:r w:rsidR="005969AC" w:rsidRPr="00116AAA" w:rsidDel="00C24769">
          <w:rPr>
            <w:rFonts w:ascii="Poppins" w:hAnsi="Poppins"/>
            <w:sz w:val="20"/>
            <w:szCs w:val="20"/>
            <w:lang w:eastAsia="ko-KR"/>
            <w:rPrChange w:id="11817" w:author="thuyhuynh" w:date="2023-05-08T11:25:00Z">
              <w:rPr>
                <w:lang w:eastAsia="ko-KR"/>
              </w:rPr>
            </w:rPrChange>
          </w:rPr>
          <w:delText xml:space="preserve"> in Java</w:delText>
        </w:r>
        <w:r w:rsidR="000509AE" w:rsidRPr="00116AAA" w:rsidDel="00C24769">
          <w:rPr>
            <w:rFonts w:ascii="Poppins" w:hAnsi="Poppins"/>
            <w:sz w:val="20"/>
            <w:szCs w:val="20"/>
            <w:rPrChange w:id="11818" w:author="thuyhuynh" w:date="2023-05-08T11:25:00Z">
              <w:rPr/>
            </w:rPrChange>
          </w:rPr>
          <w:delText>)</w:delText>
        </w:r>
        <w:r w:rsidR="000509AE" w:rsidRPr="00116AAA" w:rsidDel="00C24769">
          <w:rPr>
            <w:rFonts w:ascii="Poppins" w:hAnsi="Poppins"/>
            <w:b/>
            <w:i/>
            <w:sz w:val="20"/>
            <w:szCs w:val="20"/>
            <w:rPrChange w:id="11819" w:author="thuyhuynh" w:date="2023-05-08T11:25:00Z">
              <w:rPr>
                <w:b/>
                <w:i/>
              </w:rPr>
            </w:rPrChange>
          </w:rPr>
          <w:delText>.</w:delText>
        </w:r>
      </w:del>
    </w:p>
    <w:p w:rsidR="00307DAC" w:rsidRPr="00116AAA" w:rsidRDefault="00307DAC" w:rsidP="00307DAC">
      <w:pPr>
        <w:pStyle w:val="ListParagraph"/>
        <w:jc w:val="both"/>
        <w:rPr>
          <w:rFonts w:ascii="Poppins" w:hAnsi="Poppins"/>
          <w:sz w:val="20"/>
          <w:szCs w:val="20"/>
          <w:rPrChange w:id="11820" w:author="thuyhuynh" w:date="2023-05-08T11:25:00Z">
            <w:rPr/>
          </w:rPrChange>
        </w:rPr>
      </w:pPr>
    </w:p>
    <w:p w:rsidR="000509AE" w:rsidRPr="00116AAA" w:rsidRDefault="000509AE" w:rsidP="00307DAC">
      <w:pPr>
        <w:jc w:val="both"/>
        <w:rPr>
          <w:rFonts w:ascii="Poppins" w:hAnsi="Poppins"/>
          <w:sz w:val="20"/>
          <w:szCs w:val="20"/>
          <w:rPrChange w:id="11821" w:author="thuyhuynh" w:date="2023-05-08T11:25:00Z">
            <w:rPr/>
          </w:rPrChange>
        </w:rPr>
      </w:pPr>
      <w:r w:rsidRPr="00116AAA">
        <w:rPr>
          <w:rFonts w:ascii="Poppins" w:hAnsi="Poppins"/>
          <w:b/>
          <w:sz w:val="20"/>
          <w:szCs w:val="20"/>
          <w:rPrChange w:id="11822" w:author="thuyhuynh" w:date="2023-05-08T11:25:00Z">
            <w:rPr>
              <w:b/>
            </w:rPr>
          </w:rPrChange>
        </w:rPr>
        <w:t>For Android platform</w:t>
      </w:r>
      <w:r w:rsidRPr="00116AAA">
        <w:rPr>
          <w:rFonts w:ascii="Poppins" w:hAnsi="Poppins"/>
          <w:sz w:val="20"/>
          <w:szCs w:val="20"/>
          <w:rPrChange w:id="11823" w:author="thuyhuynh" w:date="2023-05-08T11:25:00Z">
            <w:rPr/>
          </w:rPrChange>
        </w:rPr>
        <w:t xml:space="preserve">, it is strongly </w:t>
      </w:r>
      <w:r w:rsidR="00307DAC" w:rsidRPr="00116AAA">
        <w:rPr>
          <w:rFonts w:ascii="Poppins" w:hAnsi="Poppins"/>
          <w:sz w:val="20"/>
          <w:szCs w:val="20"/>
          <w:rPrChange w:id="11824" w:author="thuyhuynh" w:date="2023-05-08T11:25:00Z">
            <w:rPr/>
          </w:rPrChange>
        </w:rPr>
        <w:t xml:space="preserve">recommended </w:t>
      </w:r>
      <w:r w:rsidR="009E67BB" w:rsidRPr="00116AAA">
        <w:rPr>
          <w:rFonts w:ascii="Poppins" w:hAnsi="Poppins"/>
          <w:sz w:val="20"/>
          <w:szCs w:val="20"/>
          <w:lang w:eastAsia="ko-KR"/>
          <w:rPrChange w:id="11825" w:author="thuyhuynh" w:date="2023-05-08T11:25:00Z">
            <w:rPr>
              <w:lang w:eastAsia="ko-KR"/>
            </w:rPr>
          </w:rPrChange>
        </w:rPr>
        <w:t>for the</w:t>
      </w:r>
      <w:r w:rsidR="00307DAC" w:rsidRPr="00116AAA">
        <w:rPr>
          <w:rFonts w:ascii="Poppins" w:hAnsi="Poppins"/>
          <w:sz w:val="20"/>
          <w:szCs w:val="20"/>
          <w:rPrChange w:id="11826" w:author="thuyhuynh" w:date="2023-05-08T11:25:00Z">
            <w:rPr/>
          </w:rPrChange>
        </w:rPr>
        <w:t xml:space="preserve"> developers</w:t>
      </w:r>
      <w:r w:rsidRPr="00116AAA">
        <w:rPr>
          <w:rFonts w:ascii="Poppins" w:hAnsi="Poppins"/>
          <w:sz w:val="20"/>
          <w:szCs w:val="20"/>
          <w:rPrChange w:id="11827" w:author="thuyhuynh" w:date="2023-05-08T11:25:00Z">
            <w:rPr/>
          </w:rPrChange>
        </w:rPr>
        <w:t xml:space="preserve"> </w:t>
      </w:r>
      <w:r w:rsidR="009E67BB" w:rsidRPr="00116AAA">
        <w:rPr>
          <w:rFonts w:ascii="Poppins" w:hAnsi="Poppins"/>
          <w:sz w:val="20"/>
          <w:szCs w:val="20"/>
          <w:lang w:eastAsia="ko-KR"/>
          <w:rPrChange w:id="11828" w:author="thuyhuynh" w:date="2023-05-08T11:25:00Z">
            <w:rPr>
              <w:lang w:eastAsia="ko-KR"/>
            </w:rPr>
          </w:rPrChange>
        </w:rPr>
        <w:t xml:space="preserve">to </w:t>
      </w:r>
      <w:r w:rsidRPr="00116AAA">
        <w:rPr>
          <w:rFonts w:ascii="Poppins" w:hAnsi="Poppins"/>
          <w:sz w:val="20"/>
          <w:szCs w:val="20"/>
          <w:rPrChange w:id="11829" w:author="thuyhuynh" w:date="2023-05-08T11:25:00Z">
            <w:rPr/>
          </w:rPrChange>
        </w:rPr>
        <w:t>refer</w:t>
      </w:r>
      <w:r w:rsidR="00307DAC" w:rsidRPr="00116AAA">
        <w:rPr>
          <w:rFonts w:ascii="Poppins" w:hAnsi="Poppins"/>
          <w:sz w:val="20"/>
          <w:szCs w:val="20"/>
          <w:rPrChange w:id="11830" w:author="thuyhuynh" w:date="2023-05-08T11:25:00Z">
            <w:rPr/>
          </w:rPrChange>
        </w:rPr>
        <w:t xml:space="preserve"> to</w:t>
      </w:r>
      <w:r w:rsidRPr="00116AAA">
        <w:rPr>
          <w:rFonts w:ascii="Poppins" w:hAnsi="Poppins"/>
          <w:sz w:val="20"/>
          <w:szCs w:val="20"/>
          <w:rPrChange w:id="11831" w:author="thuyhuynh" w:date="2023-05-08T11:25:00Z">
            <w:rPr/>
          </w:rPrChange>
        </w:rPr>
        <w:t xml:space="preserve"> Java demonstration code</w:t>
      </w:r>
      <w:r w:rsidR="009E67BB" w:rsidRPr="00116AAA">
        <w:rPr>
          <w:rFonts w:ascii="Poppins" w:hAnsi="Poppins"/>
          <w:sz w:val="20"/>
          <w:szCs w:val="20"/>
          <w:rPrChange w:id="11832" w:author="thuyhuynh" w:date="2023-05-08T11:25:00Z">
            <w:rPr/>
          </w:rPrChange>
        </w:rPr>
        <w:t xml:space="preserve"> on Windows or Linux to attain </w:t>
      </w:r>
      <w:r w:rsidR="009E67BB" w:rsidRPr="00116AAA">
        <w:rPr>
          <w:rFonts w:ascii="Poppins" w:hAnsi="Poppins"/>
          <w:sz w:val="20"/>
          <w:szCs w:val="20"/>
          <w:lang w:eastAsia="ko-KR"/>
          <w:rPrChange w:id="11833" w:author="thuyhuynh" w:date="2023-05-08T11:25:00Z">
            <w:rPr>
              <w:lang w:eastAsia="ko-KR"/>
            </w:rPr>
          </w:rPrChange>
        </w:rPr>
        <w:t>the</w:t>
      </w:r>
      <w:r w:rsidRPr="00116AAA">
        <w:rPr>
          <w:rFonts w:ascii="Poppins" w:hAnsi="Poppins"/>
          <w:sz w:val="20"/>
          <w:szCs w:val="20"/>
          <w:rPrChange w:id="11834" w:author="thuyhuynh" w:date="2023-05-08T11:25:00Z">
            <w:rPr/>
          </w:rPrChange>
        </w:rPr>
        <w:t xml:space="preserve"> adequate instruction.</w:t>
      </w:r>
    </w:p>
    <w:p w:rsidR="000509AE" w:rsidRPr="00116AAA" w:rsidRDefault="000509AE" w:rsidP="000509AE">
      <w:pPr>
        <w:jc w:val="both"/>
        <w:rPr>
          <w:rFonts w:ascii="Poppins" w:hAnsi="Poppins"/>
          <w:color w:val="C00000"/>
          <w:sz w:val="20"/>
          <w:szCs w:val="20"/>
          <w:lang w:eastAsia="ko-KR"/>
          <w:rPrChange w:id="11835" w:author="thuyhuynh" w:date="2023-05-08T11:25:00Z">
            <w:rPr>
              <w:color w:val="C00000"/>
              <w:lang w:eastAsia="ko-KR"/>
            </w:rPr>
          </w:rPrChange>
        </w:rPr>
      </w:pPr>
    </w:p>
    <w:p w:rsidR="000509AE" w:rsidRPr="00116AAA" w:rsidDel="00A67FBC" w:rsidRDefault="000509AE" w:rsidP="000509AE">
      <w:pPr>
        <w:jc w:val="both"/>
        <w:rPr>
          <w:del w:id="11836" w:author="thuyhuynh" w:date="2022-03-30T16:29:00Z"/>
          <w:rFonts w:ascii="Poppins" w:hAnsi="Poppins"/>
          <w:i/>
          <w:color w:val="C00000"/>
          <w:sz w:val="20"/>
          <w:szCs w:val="20"/>
          <w:lang w:eastAsia="ko-KR"/>
          <w:rPrChange w:id="11837" w:author="thuyhuynh" w:date="2023-05-08T11:25:00Z">
            <w:rPr>
              <w:del w:id="11838" w:author="thuyhuynh" w:date="2022-03-30T16:29:00Z"/>
              <w:i/>
              <w:color w:val="C00000"/>
              <w:lang w:eastAsia="ko-KR"/>
            </w:rPr>
          </w:rPrChange>
        </w:rPr>
      </w:pPr>
      <w:r w:rsidRPr="00116AAA">
        <w:rPr>
          <w:rFonts w:ascii="Poppins" w:hAnsi="Poppins"/>
          <w:b/>
          <w:i/>
          <w:color w:val="C00000"/>
          <w:sz w:val="20"/>
          <w:szCs w:val="20"/>
          <w:lang w:eastAsia="ko-KR"/>
          <w:rPrChange w:id="11839" w:author="thuyhuynh" w:date="2023-05-08T11:25:00Z">
            <w:rPr>
              <w:b/>
              <w:i/>
              <w:color w:val="C00000"/>
              <w:lang w:eastAsia="ko-KR"/>
            </w:rPr>
          </w:rPrChange>
        </w:rPr>
        <w:t>Note</w:t>
      </w:r>
      <w:r w:rsidRPr="00116AAA">
        <w:rPr>
          <w:rFonts w:ascii="Poppins" w:hAnsi="Poppins"/>
          <w:i/>
          <w:color w:val="C00000"/>
          <w:sz w:val="20"/>
          <w:szCs w:val="20"/>
          <w:lang w:eastAsia="ko-KR"/>
          <w:rPrChange w:id="11840" w:author="thuyhuynh" w:date="2023-05-08T11:25:00Z">
            <w:rPr>
              <w:i/>
              <w:color w:val="C00000"/>
              <w:lang w:eastAsia="ko-KR"/>
            </w:rPr>
          </w:rPrChange>
        </w:rPr>
        <w:t>: The SDK version is subject to change without notice.</w:t>
      </w:r>
    </w:p>
    <w:p w:rsidR="000509AE" w:rsidRPr="00116AAA" w:rsidDel="00A67FBC" w:rsidRDefault="00B616FB">
      <w:pPr>
        <w:pStyle w:val="Heading3"/>
        <w:rPr>
          <w:del w:id="11841" w:author="thuyhuynh" w:date="2022-03-30T16:29:00Z"/>
          <w:sz w:val="20"/>
          <w:szCs w:val="20"/>
          <w:lang w:eastAsia="ko-KR"/>
          <w:rPrChange w:id="11842" w:author="thuyhuynh" w:date="2023-05-08T11:25:00Z">
            <w:rPr>
              <w:del w:id="11843" w:author="thuyhuynh" w:date="2022-03-30T16:29:00Z"/>
              <w:lang w:eastAsia="ko-KR"/>
            </w:rPr>
          </w:rPrChange>
        </w:rPr>
      </w:pPr>
      <w:del w:id="11844" w:author="thuyhuynh" w:date="2022-03-30T15:52:00Z">
        <w:r w:rsidRPr="00116AAA" w:rsidDel="00C24769">
          <w:rPr>
            <w:sz w:val="20"/>
            <w:szCs w:val="20"/>
            <w:lang w:eastAsia="ko-KR"/>
            <w:rPrChange w:id="11845" w:author="thuyhuynh" w:date="2023-05-08T11:25:00Z">
              <w:rPr>
                <w:rFonts w:ascii="Poppins" w:hAnsi="Poppins"/>
                <w:sz w:val="24"/>
                <w:szCs w:val="24"/>
                <w:lang w:eastAsia="ko-KR"/>
              </w:rPr>
            </w:rPrChange>
          </w:rPr>
          <w:delText>Main Menu</w:delText>
        </w:r>
      </w:del>
    </w:p>
    <w:p w:rsidR="000509AE" w:rsidRPr="00116AAA" w:rsidDel="00A67FBC" w:rsidRDefault="000509AE">
      <w:pPr>
        <w:rPr>
          <w:del w:id="11846" w:author="thuyhuynh" w:date="2022-03-30T16:29:00Z"/>
          <w:rFonts w:ascii="Poppins" w:hAnsi="Poppins"/>
          <w:sz w:val="20"/>
          <w:szCs w:val="20"/>
          <w:rPrChange w:id="11847" w:author="thuyhuynh" w:date="2023-05-08T11:25:00Z">
            <w:rPr>
              <w:del w:id="11848" w:author="thuyhuynh" w:date="2022-03-30T16:29:00Z"/>
            </w:rPr>
          </w:rPrChange>
        </w:rPr>
        <w:pPrChange w:id="11849" w:author="thuyhuynh" w:date="2022-03-30T16:29:00Z">
          <w:pPr>
            <w:jc w:val="both"/>
          </w:pPr>
        </w:pPrChange>
      </w:pPr>
      <w:del w:id="11850" w:author="thuyhuynh" w:date="2022-03-30T16:29:00Z">
        <w:r w:rsidRPr="00116AAA" w:rsidDel="00A67FBC">
          <w:rPr>
            <w:rFonts w:ascii="Poppins" w:hAnsi="Poppins"/>
            <w:sz w:val="20"/>
            <w:szCs w:val="20"/>
            <w:rPrChange w:id="11851" w:author="thuyhuynh" w:date="2023-05-08T11:25:00Z">
              <w:rPr/>
            </w:rPrChange>
          </w:rPr>
          <w:delText>If the program is compiled and run</w:delText>
        </w:r>
        <w:r w:rsidR="00C21BF0" w:rsidRPr="00116AAA" w:rsidDel="00A67FBC">
          <w:rPr>
            <w:rFonts w:ascii="Poppins" w:hAnsi="Poppins"/>
            <w:sz w:val="20"/>
            <w:szCs w:val="20"/>
            <w:rPrChange w:id="11852" w:author="thuyhuynh" w:date="2023-05-08T11:25:00Z">
              <w:rPr/>
            </w:rPrChange>
          </w:rPr>
          <w:delText>s</w:delText>
        </w:r>
        <w:r w:rsidRPr="00116AAA" w:rsidDel="00A67FBC">
          <w:rPr>
            <w:rFonts w:ascii="Poppins" w:hAnsi="Poppins"/>
            <w:sz w:val="20"/>
            <w:szCs w:val="20"/>
            <w:rPrChange w:id="11853" w:author="thuyhuynh" w:date="2023-05-08T11:25:00Z">
              <w:rPr/>
            </w:rPrChange>
          </w:rPr>
          <w:delText xml:space="preserve"> successfully, </w:delText>
        </w:r>
        <w:r w:rsidR="00C21BF0" w:rsidRPr="00116AAA" w:rsidDel="00A67FBC">
          <w:rPr>
            <w:rFonts w:ascii="Poppins" w:hAnsi="Poppins"/>
            <w:sz w:val="20"/>
            <w:szCs w:val="20"/>
            <w:rPrChange w:id="11854" w:author="thuyhuynh" w:date="2023-05-08T11:25:00Z">
              <w:rPr/>
            </w:rPrChange>
          </w:rPr>
          <w:delText xml:space="preserve">an </w:delText>
        </w:r>
        <w:r w:rsidRPr="00116AAA" w:rsidDel="00A67FBC">
          <w:rPr>
            <w:rFonts w:ascii="Poppins" w:hAnsi="Poppins"/>
            <w:sz w:val="20"/>
            <w:szCs w:val="20"/>
            <w:rPrChange w:id="11855" w:author="thuyhuynh" w:date="2023-05-08T11:25:00Z">
              <w:rPr/>
            </w:rPrChange>
          </w:rPr>
          <w:delText xml:space="preserve">introduction </w:delText>
        </w:r>
        <w:r w:rsidR="00C21BF0" w:rsidRPr="00116AAA" w:rsidDel="00A67FBC">
          <w:rPr>
            <w:rFonts w:ascii="Poppins" w:hAnsi="Poppins"/>
            <w:sz w:val="20"/>
            <w:szCs w:val="20"/>
            <w:rPrChange w:id="11856" w:author="thuyhuynh" w:date="2023-05-08T11:25:00Z">
              <w:rPr/>
            </w:rPrChange>
          </w:rPr>
          <w:delText>message</w:delText>
        </w:r>
        <w:r w:rsidR="00293295" w:rsidRPr="00116AAA" w:rsidDel="00A67FBC">
          <w:rPr>
            <w:rFonts w:ascii="Poppins" w:hAnsi="Poppins"/>
            <w:sz w:val="20"/>
            <w:szCs w:val="20"/>
            <w:lang w:eastAsia="ko-KR"/>
            <w:rPrChange w:id="11857" w:author="thuyhuynh" w:date="2023-05-08T11:25:00Z">
              <w:rPr>
                <w:lang w:eastAsia="ko-KR"/>
              </w:rPr>
            </w:rPrChange>
          </w:rPr>
          <w:delText xml:space="preserve"> will appear</w:delText>
        </w:r>
        <w:r w:rsidR="00C21BF0" w:rsidRPr="00116AAA" w:rsidDel="00A67FBC">
          <w:rPr>
            <w:rFonts w:ascii="Poppins" w:hAnsi="Poppins"/>
            <w:sz w:val="20"/>
            <w:szCs w:val="20"/>
            <w:rPrChange w:id="11858" w:author="thuyhuynh" w:date="2023-05-08T11:25:00Z">
              <w:rPr/>
            </w:rPrChange>
          </w:rPr>
          <w:delText xml:space="preserve">. </w:delText>
        </w:r>
      </w:del>
    </w:p>
    <w:p w:rsidR="000509AE" w:rsidRPr="00116AAA" w:rsidDel="00A67FBC" w:rsidRDefault="000509AE">
      <w:pPr>
        <w:rPr>
          <w:del w:id="11859" w:author="thuyhuynh" w:date="2022-03-30T16:29:00Z"/>
          <w:rFonts w:ascii="Poppins" w:hAnsi="Poppins"/>
          <w:sz w:val="20"/>
          <w:szCs w:val="20"/>
          <w:rPrChange w:id="11860" w:author="thuyhuynh" w:date="2023-05-08T11:25:00Z">
            <w:rPr>
              <w:del w:id="11861" w:author="thuyhuynh" w:date="2022-03-30T16:29:00Z"/>
            </w:rPr>
          </w:rPrChange>
        </w:rPr>
        <w:pPrChange w:id="11862" w:author="thuyhuynh" w:date="2022-03-30T16:29:00Z">
          <w:pPr>
            <w:jc w:val="center"/>
          </w:pPr>
        </w:pPrChange>
      </w:pPr>
    </w:p>
    <w:p w:rsidR="000509AE" w:rsidRPr="00116AAA" w:rsidDel="00A67FBC" w:rsidRDefault="0039143D">
      <w:pPr>
        <w:jc w:val="both"/>
        <w:rPr>
          <w:del w:id="11863" w:author="thuyhuynh" w:date="2022-03-30T16:29:00Z"/>
          <w:rFonts w:ascii="Poppins" w:hAnsi="Poppins"/>
          <w:sz w:val="20"/>
          <w:szCs w:val="20"/>
          <w:rPrChange w:id="11864" w:author="thuyhuynh" w:date="2023-05-08T11:25:00Z">
            <w:rPr>
              <w:del w:id="11865" w:author="thuyhuynh" w:date="2022-03-30T16:29:00Z"/>
            </w:rPr>
          </w:rPrChange>
        </w:rPr>
        <w:pPrChange w:id="11866" w:author="thuyhuynh" w:date="2022-03-30T16:29:00Z">
          <w:pPr>
            <w:jc w:val="center"/>
          </w:pPr>
        </w:pPrChange>
      </w:pPr>
      <w:del w:id="11867" w:author="thuyhuynh" w:date="2022-03-30T16:03:00Z">
        <w:r w:rsidRPr="00116AAA" w:rsidDel="00C24769">
          <w:rPr>
            <w:rFonts w:ascii="Poppins" w:hAnsi="Poppins"/>
            <w:noProof/>
            <w:sz w:val="20"/>
            <w:szCs w:val="20"/>
            <w:rPrChange w:id="11868">
              <w:rPr>
                <w:noProof/>
              </w:rPr>
            </w:rPrChange>
          </w:rPr>
          <w:drawing>
            <wp:inline distT="0" distB="0" distL="0" distR="0" wp14:anchorId="17950943" wp14:editId="4B910A15">
              <wp:extent cx="5943600" cy="1126248"/>
              <wp:effectExtent l="0" t="0" r="0" b="0"/>
              <wp:docPr id="240" name="Picture 240" descr="\\thong-pc\public_share\for_duy\snapshot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ong-pc\public_share\for_duy\snapshot59.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126248"/>
                      </a:xfrm>
                      <a:prstGeom prst="rect">
                        <a:avLst/>
                      </a:prstGeom>
                      <a:noFill/>
                      <a:ln>
                        <a:noFill/>
                      </a:ln>
                    </pic:spPr>
                  </pic:pic>
                </a:graphicData>
              </a:graphic>
            </wp:inline>
          </w:drawing>
        </w:r>
      </w:del>
      <w:ins w:id="11869" w:author="thuyhuynh" w:date="2022-03-30T16:03:00Z">
        <w:r w:rsidR="00F60BC9" w:rsidRPr="00116AAA">
          <w:rPr>
            <w:rFonts w:ascii="Poppins" w:hAnsi="Poppins"/>
            <w:noProof/>
            <w:sz w:val="20"/>
            <w:szCs w:val="20"/>
            <w:lang w:eastAsia="ko-KR"/>
            <w:rPrChange w:id="11870" w:author="thuyhuynh" w:date="2023-05-08T11:25:00Z">
              <w:rPr>
                <w:noProof/>
                <w:lang w:eastAsia="ko-KR"/>
              </w:rPr>
            </w:rPrChange>
          </w:rPr>
          <w:t xml:space="preserve"> </w:t>
        </w:r>
      </w:ins>
    </w:p>
    <w:p w:rsidR="00DB0470" w:rsidRPr="00116AAA" w:rsidDel="00A67FBC" w:rsidRDefault="00DB0470" w:rsidP="00DB0470">
      <w:pPr>
        <w:rPr>
          <w:del w:id="11871" w:author="thuyhuynh" w:date="2022-03-30T16:29:00Z"/>
          <w:rFonts w:ascii="Poppins" w:hAnsi="Poppins"/>
          <w:sz w:val="20"/>
          <w:szCs w:val="20"/>
          <w:rPrChange w:id="11872" w:author="thuyhuynh" w:date="2023-05-08T11:25:00Z">
            <w:rPr>
              <w:del w:id="11873" w:author="thuyhuynh" w:date="2022-03-30T16:29:00Z"/>
            </w:rPr>
          </w:rPrChange>
        </w:rPr>
      </w:pPr>
    </w:p>
    <w:p w:rsidR="00DB0470" w:rsidRPr="00116AAA" w:rsidDel="00F60BC9" w:rsidRDefault="00C21BF0">
      <w:pPr>
        <w:rPr>
          <w:del w:id="11874" w:author="thuyhuynh" w:date="2022-03-30T16:03:00Z"/>
          <w:rFonts w:ascii="Poppins" w:hAnsi="Poppins"/>
          <w:sz w:val="20"/>
          <w:szCs w:val="20"/>
          <w:lang w:eastAsia="ko-KR"/>
          <w:rPrChange w:id="11875" w:author="thuyhuynh" w:date="2023-05-08T11:25:00Z">
            <w:rPr>
              <w:del w:id="11876" w:author="thuyhuynh" w:date="2022-03-30T16:03:00Z"/>
              <w:lang w:eastAsia="ko-KR"/>
            </w:rPr>
          </w:rPrChange>
        </w:rPr>
      </w:pPr>
      <w:del w:id="11877" w:author="thuyhuynh" w:date="2022-03-30T16:03:00Z">
        <w:r w:rsidRPr="00116AAA" w:rsidDel="00F60BC9">
          <w:rPr>
            <w:rFonts w:ascii="Poppins" w:hAnsi="Poppins"/>
            <w:sz w:val="20"/>
            <w:szCs w:val="20"/>
            <w:rPrChange w:id="11878" w:author="thuyhuynh" w:date="2023-05-08T11:25:00Z">
              <w:rPr/>
            </w:rPrChange>
          </w:rPr>
          <w:delText>User then chooses the communication meth</w:delText>
        </w:r>
        <w:r w:rsidR="00293295" w:rsidRPr="00116AAA" w:rsidDel="00F60BC9">
          <w:rPr>
            <w:rFonts w:ascii="Poppins" w:hAnsi="Poppins"/>
            <w:sz w:val="20"/>
            <w:szCs w:val="20"/>
            <w:rPrChange w:id="11879" w:author="thuyhuynh" w:date="2023-05-08T11:25:00Z">
              <w:rPr/>
            </w:rPrChange>
          </w:rPr>
          <w:delText>od (USB or UART) and accesses</w:delText>
        </w:r>
        <w:r w:rsidRPr="00116AAA" w:rsidDel="00F60BC9">
          <w:rPr>
            <w:rFonts w:ascii="Poppins" w:hAnsi="Poppins"/>
            <w:sz w:val="20"/>
            <w:szCs w:val="20"/>
            <w:rPrChange w:id="11880" w:author="thuyhuynh" w:date="2023-05-08T11:25:00Z">
              <w:rPr/>
            </w:rPrChange>
          </w:rPr>
          <w:delText xml:space="preserve"> </w:delText>
        </w:r>
        <w:r w:rsidR="00D3670C" w:rsidRPr="00116AAA" w:rsidDel="00F60BC9">
          <w:rPr>
            <w:rFonts w:ascii="Poppins" w:hAnsi="Poppins"/>
            <w:sz w:val="20"/>
            <w:szCs w:val="20"/>
            <w:rPrChange w:id="11881" w:author="thuyhuynh" w:date="2023-05-08T11:25:00Z">
              <w:rPr/>
            </w:rPrChange>
          </w:rPr>
          <w:delText xml:space="preserve">the </w:delText>
        </w:r>
        <w:r w:rsidRPr="00116AAA" w:rsidDel="00F60BC9">
          <w:rPr>
            <w:rFonts w:ascii="Poppins" w:hAnsi="Poppins"/>
            <w:sz w:val="20"/>
            <w:szCs w:val="20"/>
            <w:rPrChange w:id="11882" w:author="thuyhuynh" w:date="2023-05-08T11:25:00Z">
              <w:rPr/>
            </w:rPrChange>
          </w:rPr>
          <w:delText>main menu</w:delText>
        </w:r>
        <w:r w:rsidR="00DF692F" w:rsidRPr="00116AAA" w:rsidDel="00F60BC9">
          <w:rPr>
            <w:rFonts w:ascii="Poppins" w:hAnsi="Poppins"/>
            <w:sz w:val="20"/>
            <w:szCs w:val="20"/>
            <w:lang w:eastAsia="ko-KR"/>
            <w:rPrChange w:id="11883" w:author="thuyhuynh" w:date="2023-05-08T11:25:00Z">
              <w:rPr>
                <w:lang w:eastAsia="ko-KR"/>
              </w:rPr>
            </w:rPrChange>
          </w:rPr>
          <w:delText>.</w:delText>
        </w:r>
      </w:del>
    </w:p>
    <w:p w:rsidR="00DB0470" w:rsidRPr="00116AAA" w:rsidRDefault="0039143D">
      <w:pPr>
        <w:jc w:val="both"/>
        <w:rPr>
          <w:rFonts w:ascii="Poppins" w:hAnsi="Poppins"/>
          <w:sz w:val="20"/>
          <w:szCs w:val="20"/>
          <w:rPrChange w:id="11884" w:author="thuyhuynh" w:date="2023-05-08T11:25:00Z">
            <w:rPr/>
          </w:rPrChange>
        </w:rPr>
        <w:pPrChange w:id="11885" w:author="thuyhuynh" w:date="2022-03-30T16:29:00Z">
          <w:pPr>
            <w:jc w:val="center"/>
          </w:pPr>
        </w:pPrChange>
      </w:pPr>
      <w:del w:id="11886" w:author="thuyhuynh" w:date="2022-03-30T16:03:00Z">
        <w:r w:rsidRPr="00116AAA" w:rsidDel="00F60BC9">
          <w:rPr>
            <w:rFonts w:ascii="Poppins" w:hAnsi="Poppins"/>
            <w:noProof/>
            <w:sz w:val="20"/>
            <w:szCs w:val="20"/>
            <w:rPrChange w:id="11887">
              <w:rPr>
                <w:noProof/>
              </w:rPr>
            </w:rPrChange>
          </w:rPr>
          <w:drawing>
            <wp:inline distT="0" distB="0" distL="0" distR="0" wp14:anchorId="163CB10E" wp14:editId="31612F5E">
              <wp:extent cx="5943600" cy="3573282"/>
              <wp:effectExtent l="0" t="0" r="0" b="0"/>
              <wp:docPr id="241" name="Picture 241" descr="\\thong-pc\public_share\for_duy\snapshot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thong-pc\public_share\for_duy\snapshot6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573282"/>
                      </a:xfrm>
                      <a:prstGeom prst="rect">
                        <a:avLst/>
                      </a:prstGeom>
                      <a:noFill/>
                      <a:ln>
                        <a:noFill/>
                      </a:ln>
                    </pic:spPr>
                  </pic:pic>
                </a:graphicData>
              </a:graphic>
            </wp:inline>
          </w:drawing>
        </w:r>
      </w:del>
    </w:p>
    <w:p w:rsidR="00D3670C" w:rsidRPr="001C39D5" w:rsidDel="00A67FBC" w:rsidRDefault="00D3670C">
      <w:pPr>
        <w:pStyle w:val="Heading3"/>
        <w:rPr>
          <w:del w:id="11888" w:author="thuyhuynh" w:date="2022-03-30T16:29:00Z"/>
        </w:rPr>
        <w:pPrChange w:id="11889" w:author="thuyhuynh" w:date="2023-05-08T12:07:00Z">
          <w:pPr/>
        </w:pPrChange>
      </w:pPr>
      <w:bookmarkStart w:id="11890" w:name="_Toc99552876"/>
      <w:bookmarkStart w:id="11891" w:name="_Toc99553212"/>
      <w:bookmarkStart w:id="11892" w:name="_Toc99553546"/>
      <w:bookmarkStart w:id="11893" w:name="_Toc99553879"/>
      <w:bookmarkStart w:id="11894" w:name="_Toc152261292"/>
      <w:bookmarkStart w:id="11895" w:name="_Toc153897399"/>
      <w:bookmarkStart w:id="11896" w:name="_Toc155348471"/>
      <w:bookmarkStart w:id="11897" w:name="_Toc155348774"/>
      <w:bookmarkEnd w:id="11890"/>
      <w:bookmarkEnd w:id="11891"/>
      <w:bookmarkEnd w:id="11892"/>
      <w:bookmarkEnd w:id="11893"/>
      <w:bookmarkEnd w:id="11894"/>
      <w:bookmarkEnd w:id="11895"/>
      <w:bookmarkEnd w:id="11896"/>
      <w:bookmarkEnd w:id="11897"/>
    </w:p>
    <w:p w:rsidR="00D3670C" w:rsidRPr="0067277F" w:rsidDel="00A67FBC" w:rsidRDefault="00D3670C">
      <w:pPr>
        <w:pStyle w:val="Heading3"/>
        <w:rPr>
          <w:del w:id="11898" w:author="thuyhuynh" w:date="2022-03-30T16:29:00Z"/>
          <w:lang w:eastAsia="ko-KR"/>
        </w:rPr>
        <w:pPrChange w:id="11899" w:author="thuyhuynh" w:date="2023-05-08T12:07:00Z">
          <w:pPr/>
        </w:pPrChange>
      </w:pPr>
      <w:del w:id="11900" w:author="thuyhuynh" w:date="2022-03-30T16:29:00Z">
        <w:r w:rsidRPr="005154FA" w:rsidDel="00A67FBC">
          <w:delText>Main menu includes</w:delText>
        </w:r>
        <w:r w:rsidR="00293295" w:rsidRPr="006A1224" w:rsidDel="00A67FBC">
          <w:rPr>
            <w:lang w:eastAsia="ko-KR"/>
          </w:rPr>
          <w:delText>:</w:delText>
        </w:r>
        <w:bookmarkStart w:id="11901" w:name="_Toc99552877"/>
        <w:bookmarkStart w:id="11902" w:name="_Toc99553213"/>
        <w:bookmarkStart w:id="11903" w:name="_Toc99553547"/>
        <w:bookmarkStart w:id="11904" w:name="_Toc99553880"/>
        <w:bookmarkStart w:id="11905" w:name="_Toc152261293"/>
        <w:bookmarkStart w:id="11906" w:name="_Toc153897400"/>
        <w:bookmarkStart w:id="11907" w:name="_Toc155348472"/>
        <w:bookmarkStart w:id="11908" w:name="_Toc155348775"/>
        <w:bookmarkEnd w:id="11901"/>
        <w:bookmarkEnd w:id="11902"/>
        <w:bookmarkEnd w:id="11903"/>
        <w:bookmarkEnd w:id="11904"/>
        <w:bookmarkEnd w:id="11905"/>
        <w:bookmarkEnd w:id="11906"/>
        <w:bookmarkEnd w:id="11907"/>
        <w:bookmarkEnd w:id="11908"/>
      </w:del>
    </w:p>
    <w:p w:rsidR="00DB0470" w:rsidRPr="00F279A2" w:rsidDel="00A67FBC" w:rsidRDefault="00DB0470">
      <w:pPr>
        <w:pStyle w:val="Heading3"/>
        <w:rPr>
          <w:del w:id="11909" w:author="thuyhuynh" w:date="2022-03-30T16:29:00Z"/>
        </w:rPr>
        <w:pPrChange w:id="11910" w:author="thuyhuynh" w:date="2023-05-08T12:07:00Z">
          <w:pPr/>
        </w:pPrChange>
      </w:pPr>
      <w:bookmarkStart w:id="11911" w:name="_Toc99552878"/>
      <w:bookmarkStart w:id="11912" w:name="_Toc99553214"/>
      <w:bookmarkStart w:id="11913" w:name="_Toc99553548"/>
      <w:bookmarkStart w:id="11914" w:name="_Toc99553881"/>
      <w:bookmarkStart w:id="11915" w:name="_Toc152261294"/>
      <w:bookmarkStart w:id="11916" w:name="_Toc153897401"/>
      <w:bookmarkStart w:id="11917" w:name="_Toc155348473"/>
      <w:bookmarkStart w:id="11918" w:name="_Toc155348776"/>
      <w:bookmarkEnd w:id="11911"/>
      <w:bookmarkEnd w:id="11912"/>
      <w:bookmarkEnd w:id="11913"/>
      <w:bookmarkEnd w:id="11914"/>
      <w:bookmarkEnd w:id="11915"/>
      <w:bookmarkEnd w:id="11916"/>
      <w:bookmarkEnd w:id="11917"/>
      <w:bookmarkEnd w:id="11918"/>
    </w:p>
    <w:p w:rsidR="00DB0470" w:rsidRPr="00116AAA" w:rsidDel="00F60BC9" w:rsidRDefault="00DB0470">
      <w:pPr>
        <w:pStyle w:val="Heading3"/>
        <w:rPr>
          <w:del w:id="11919" w:author="thuyhuynh" w:date="2022-03-30T16:03:00Z"/>
          <w:rPrChange w:id="11920" w:author="thuyhuynh" w:date="2023-05-08T11:25:00Z">
            <w:rPr>
              <w:del w:id="11921" w:author="thuyhuynh" w:date="2022-03-30T16:03:00Z"/>
            </w:rPr>
          </w:rPrChange>
        </w:rPr>
        <w:pPrChange w:id="11922" w:author="thuyhuynh" w:date="2023-05-08T12:07:00Z">
          <w:pPr>
            <w:pStyle w:val="ListParagraph"/>
            <w:numPr>
              <w:numId w:val="28"/>
            </w:numPr>
            <w:ind w:hanging="360"/>
          </w:pPr>
        </w:pPrChange>
      </w:pPr>
      <w:del w:id="11923" w:author="thuyhuynh" w:date="2022-03-30T16:03:00Z">
        <w:r w:rsidRPr="00116AAA" w:rsidDel="00F60BC9">
          <w:rPr>
            <w:rPrChange w:id="11924" w:author="thuyhuynh" w:date="2023-05-08T11:25:00Z">
              <w:rPr/>
            </w:rPrChange>
          </w:rPr>
          <w:delText>Login:</w:delText>
        </w:r>
        <w:r w:rsidR="00293295" w:rsidRPr="00116AAA" w:rsidDel="00F60BC9">
          <w:rPr>
            <w:rPrChange w:id="11925" w:author="thuyhuynh" w:date="2023-05-08T11:25:00Z">
              <w:rPr/>
            </w:rPrChange>
          </w:rPr>
          <w:delText xml:space="preserve"> </w:delText>
        </w:r>
        <w:r w:rsidR="00293295" w:rsidRPr="00116AAA" w:rsidDel="00F60BC9">
          <w:rPr>
            <w:lang w:eastAsia="ko-KR"/>
            <w:rPrChange w:id="11926" w:author="thuyhuynh" w:date="2023-05-08T11:25:00Z">
              <w:rPr>
                <w:lang w:eastAsia="ko-KR"/>
              </w:rPr>
            </w:rPrChange>
          </w:rPr>
          <w:delText>A</w:delText>
        </w:r>
        <w:r w:rsidR="00A302F5" w:rsidRPr="00116AAA" w:rsidDel="00F60BC9">
          <w:rPr>
            <w:rPrChange w:id="11927" w:author="thuyhuynh" w:date="2023-05-08T11:25:00Z">
              <w:rPr/>
            </w:rPrChange>
          </w:rPr>
          <w:delText>uthenticates</w:delText>
        </w:r>
        <w:r w:rsidRPr="00116AAA" w:rsidDel="00F60BC9">
          <w:rPr>
            <w:rPrChange w:id="11928" w:author="thuyhuynh" w:date="2023-05-08T11:25:00Z">
              <w:rPr/>
            </w:rPrChange>
          </w:rPr>
          <w:delText xml:space="preserve"> </w:delText>
        </w:r>
        <w:r w:rsidR="00D3670C" w:rsidRPr="00116AAA" w:rsidDel="00F60BC9">
          <w:rPr>
            <w:rPrChange w:id="11929" w:author="thuyhuynh" w:date="2023-05-08T11:25:00Z">
              <w:rPr/>
            </w:rPrChange>
          </w:rPr>
          <w:delText xml:space="preserve">an </w:delText>
        </w:r>
        <w:r w:rsidR="00293295" w:rsidRPr="00116AAA" w:rsidDel="00F60BC9">
          <w:rPr>
            <w:rPrChange w:id="11930" w:author="thuyhuynh" w:date="2023-05-08T11:25:00Z">
              <w:rPr/>
            </w:rPrChange>
          </w:rPr>
          <w:delText>Administrator or a Superuser</w:delText>
        </w:r>
        <w:bookmarkStart w:id="11931" w:name="_Toc99552879"/>
        <w:bookmarkStart w:id="11932" w:name="_Toc99553215"/>
        <w:bookmarkStart w:id="11933" w:name="_Toc99553549"/>
        <w:bookmarkStart w:id="11934" w:name="_Toc99553882"/>
        <w:bookmarkStart w:id="11935" w:name="_Toc152261295"/>
        <w:bookmarkStart w:id="11936" w:name="_Toc153897402"/>
        <w:bookmarkStart w:id="11937" w:name="_Toc155348474"/>
        <w:bookmarkStart w:id="11938" w:name="_Toc155348777"/>
        <w:bookmarkEnd w:id="11931"/>
        <w:bookmarkEnd w:id="11932"/>
        <w:bookmarkEnd w:id="11933"/>
        <w:bookmarkEnd w:id="11934"/>
        <w:bookmarkEnd w:id="11935"/>
        <w:bookmarkEnd w:id="11936"/>
        <w:bookmarkEnd w:id="11937"/>
        <w:bookmarkEnd w:id="11938"/>
      </w:del>
    </w:p>
    <w:p w:rsidR="00DB0470" w:rsidRPr="00116AAA" w:rsidDel="00F60BC9" w:rsidRDefault="00DB0470">
      <w:pPr>
        <w:pStyle w:val="Heading3"/>
        <w:rPr>
          <w:del w:id="11939" w:author="thuyhuynh" w:date="2022-03-30T16:03:00Z"/>
          <w:rPrChange w:id="11940" w:author="thuyhuynh" w:date="2023-05-08T11:25:00Z">
            <w:rPr>
              <w:del w:id="11941" w:author="thuyhuynh" w:date="2022-03-30T16:03:00Z"/>
            </w:rPr>
          </w:rPrChange>
        </w:rPr>
        <w:pPrChange w:id="11942" w:author="thuyhuynh" w:date="2023-05-08T12:07:00Z">
          <w:pPr>
            <w:pStyle w:val="ListParagraph"/>
            <w:numPr>
              <w:numId w:val="28"/>
            </w:numPr>
            <w:ind w:hanging="360"/>
          </w:pPr>
        </w:pPrChange>
      </w:pPr>
      <w:del w:id="11943" w:author="thuyhuynh" w:date="2022-03-30T16:03:00Z">
        <w:r w:rsidRPr="00116AAA" w:rsidDel="00F60BC9">
          <w:rPr>
            <w:rPrChange w:id="11944" w:author="thuyhuynh" w:date="2023-05-08T11:25:00Z">
              <w:rPr/>
            </w:rPrChange>
          </w:rPr>
          <w:delText>Logout:</w:delText>
        </w:r>
        <w:r w:rsidR="00293295" w:rsidRPr="00116AAA" w:rsidDel="00F60BC9">
          <w:rPr>
            <w:rPrChange w:id="11945" w:author="thuyhuynh" w:date="2023-05-08T11:25:00Z">
              <w:rPr/>
            </w:rPrChange>
          </w:rPr>
          <w:delText xml:space="preserve"> </w:delText>
        </w:r>
        <w:r w:rsidR="00293295" w:rsidRPr="00116AAA" w:rsidDel="00F60BC9">
          <w:rPr>
            <w:lang w:eastAsia="ko-KR"/>
            <w:rPrChange w:id="11946" w:author="thuyhuynh" w:date="2023-05-08T11:25:00Z">
              <w:rPr>
                <w:lang w:eastAsia="ko-KR"/>
              </w:rPr>
            </w:rPrChange>
          </w:rPr>
          <w:delText>L</w:delText>
        </w:r>
        <w:r w:rsidR="00A302F5" w:rsidRPr="00116AAA" w:rsidDel="00F60BC9">
          <w:rPr>
            <w:rPrChange w:id="11947" w:author="thuyhuynh" w:date="2023-05-08T11:25:00Z">
              <w:rPr/>
            </w:rPrChange>
          </w:rPr>
          <w:delText>eave</w:delText>
        </w:r>
        <w:r w:rsidR="00293295" w:rsidRPr="00116AAA" w:rsidDel="00F60BC9">
          <w:rPr>
            <w:rPrChange w:id="11948" w:author="thuyhuynh" w:date="2023-05-08T11:25:00Z">
              <w:rPr/>
            </w:rPrChange>
          </w:rPr>
          <w:delText xml:space="preserve"> authenticated session</w:delText>
        </w:r>
        <w:bookmarkStart w:id="11949" w:name="_Toc99552880"/>
        <w:bookmarkStart w:id="11950" w:name="_Toc99553216"/>
        <w:bookmarkStart w:id="11951" w:name="_Toc99553550"/>
        <w:bookmarkStart w:id="11952" w:name="_Toc99553883"/>
        <w:bookmarkStart w:id="11953" w:name="_Toc152261296"/>
        <w:bookmarkStart w:id="11954" w:name="_Toc153897403"/>
        <w:bookmarkStart w:id="11955" w:name="_Toc155348475"/>
        <w:bookmarkStart w:id="11956" w:name="_Toc155348778"/>
        <w:bookmarkEnd w:id="11949"/>
        <w:bookmarkEnd w:id="11950"/>
        <w:bookmarkEnd w:id="11951"/>
        <w:bookmarkEnd w:id="11952"/>
        <w:bookmarkEnd w:id="11953"/>
        <w:bookmarkEnd w:id="11954"/>
        <w:bookmarkEnd w:id="11955"/>
        <w:bookmarkEnd w:id="11956"/>
      </w:del>
    </w:p>
    <w:p w:rsidR="00DB0470" w:rsidRPr="00116AAA" w:rsidDel="00F60BC9" w:rsidRDefault="00293295">
      <w:pPr>
        <w:pStyle w:val="Heading3"/>
        <w:rPr>
          <w:del w:id="11957" w:author="thuyhuynh" w:date="2022-03-30T16:03:00Z"/>
          <w:rPrChange w:id="11958" w:author="thuyhuynh" w:date="2023-05-08T11:25:00Z">
            <w:rPr>
              <w:del w:id="11959" w:author="thuyhuynh" w:date="2022-03-30T16:03:00Z"/>
            </w:rPr>
          </w:rPrChange>
        </w:rPr>
        <w:pPrChange w:id="11960" w:author="thuyhuynh" w:date="2023-05-08T12:07:00Z">
          <w:pPr>
            <w:pStyle w:val="ListParagraph"/>
            <w:numPr>
              <w:numId w:val="28"/>
            </w:numPr>
            <w:ind w:hanging="360"/>
          </w:pPr>
        </w:pPrChange>
      </w:pPr>
      <w:del w:id="11961" w:author="thuyhuynh" w:date="2022-03-30T16:03:00Z">
        <w:r w:rsidRPr="00116AAA" w:rsidDel="00F60BC9">
          <w:rPr>
            <w:rPrChange w:id="11962" w:author="thuyhuynh" w:date="2023-05-08T11:25:00Z">
              <w:rPr/>
            </w:rPrChange>
          </w:rPr>
          <w:delText xml:space="preserve">Device Management: </w:delText>
        </w:r>
        <w:r w:rsidRPr="00116AAA" w:rsidDel="00F60BC9">
          <w:rPr>
            <w:lang w:eastAsia="ko-KR"/>
            <w:rPrChange w:id="11963" w:author="thuyhuynh" w:date="2023-05-08T11:25:00Z">
              <w:rPr>
                <w:lang w:eastAsia="ko-KR"/>
              </w:rPr>
            </w:rPrChange>
          </w:rPr>
          <w:delText>C</w:delText>
        </w:r>
        <w:r w:rsidR="00A302F5" w:rsidRPr="00116AAA" w:rsidDel="00F60BC9">
          <w:rPr>
            <w:rPrChange w:id="11964" w:author="thuyhuynh" w:date="2023-05-08T11:25:00Z">
              <w:rPr/>
            </w:rPrChange>
          </w:rPr>
          <w:delText xml:space="preserve">onfigures and manages </w:delText>
        </w:r>
        <w:r w:rsidRPr="00116AAA" w:rsidDel="00F60BC9">
          <w:rPr>
            <w:rPrChange w:id="11965" w:author="thuyhuynh" w:date="2023-05-08T11:25:00Z">
              <w:rPr/>
            </w:rPrChange>
          </w:rPr>
          <w:delText>device and Administrators</w:delText>
        </w:r>
        <w:bookmarkStart w:id="11966" w:name="_Toc99552881"/>
        <w:bookmarkStart w:id="11967" w:name="_Toc99553217"/>
        <w:bookmarkStart w:id="11968" w:name="_Toc99553551"/>
        <w:bookmarkStart w:id="11969" w:name="_Toc99553884"/>
        <w:bookmarkStart w:id="11970" w:name="_Toc152261297"/>
        <w:bookmarkStart w:id="11971" w:name="_Toc153897404"/>
        <w:bookmarkStart w:id="11972" w:name="_Toc155348476"/>
        <w:bookmarkStart w:id="11973" w:name="_Toc155348779"/>
        <w:bookmarkEnd w:id="11966"/>
        <w:bookmarkEnd w:id="11967"/>
        <w:bookmarkEnd w:id="11968"/>
        <w:bookmarkEnd w:id="11969"/>
        <w:bookmarkEnd w:id="11970"/>
        <w:bookmarkEnd w:id="11971"/>
        <w:bookmarkEnd w:id="11972"/>
        <w:bookmarkEnd w:id="11973"/>
      </w:del>
    </w:p>
    <w:p w:rsidR="00DB0470" w:rsidRPr="00116AAA" w:rsidDel="00F60BC9" w:rsidRDefault="00293295">
      <w:pPr>
        <w:pStyle w:val="Heading3"/>
        <w:rPr>
          <w:del w:id="11974" w:author="thuyhuynh" w:date="2022-03-30T16:03:00Z"/>
          <w:rPrChange w:id="11975" w:author="thuyhuynh" w:date="2023-05-08T11:25:00Z">
            <w:rPr>
              <w:del w:id="11976" w:author="thuyhuynh" w:date="2022-03-30T16:03:00Z"/>
            </w:rPr>
          </w:rPrChange>
        </w:rPr>
        <w:pPrChange w:id="11977" w:author="thuyhuynh" w:date="2023-05-08T12:07:00Z">
          <w:pPr>
            <w:pStyle w:val="ListParagraph"/>
            <w:numPr>
              <w:numId w:val="28"/>
            </w:numPr>
            <w:ind w:hanging="360"/>
          </w:pPr>
        </w:pPrChange>
      </w:pPr>
      <w:del w:id="11978" w:author="thuyhuynh" w:date="2022-03-30T16:03:00Z">
        <w:r w:rsidRPr="00116AAA" w:rsidDel="00F60BC9">
          <w:rPr>
            <w:rPrChange w:id="11979" w:author="thuyhuynh" w:date="2023-05-08T11:25:00Z">
              <w:rPr/>
            </w:rPrChange>
          </w:rPr>
          <w:delText xml:space="preserve">Device &amp; SDK Information: </w:delText>
        </w:r>
        <w:r w:rsidRPr="00116AAA" w:rsidDel="00F60BC9">
          <w:rPr>
            <w:lang w:eastAsia="ko-KR"/>
            <w:rPrChange w:id="11980" w:author="thuyhuynh" w:date="2023-05-08T11:25:00Z">
              <w:rPr>
                <w:lang w:eastAsia="ko-KR"/>
              </w:rPr>
            </w:rPrChange>
          </w:rPr>
          <w:delText>D</w:delText>
        </w:r>
        <w:r w:rsidR="00A302F5" w:rsidRPr="00116AAA" w:rsidDel="00F60BC9">
          <w:rPr>
            <w:rPrChange w:id="11981" w:author="thuyhuynh" w:date="2023-05-08T11:25:00Z">
              <w:rPr/>
            </w:rPrChange>
          </w:rPr>
          <w:delText xml:space="preserve">escribes </w:delText>
        </w:r>
        <w:r w:rsidRPr="00116AAA" w:rsidDel="00F60BC9">
          <w:rPr>
            <w:lang w:eastAsia="ko-KR"/>
            <w:rPrChange w:id="11982" w:author="thuyhuynh" w:date="2023-05-08T11:25:00Z">
              <w:rPr>
                <w:lang w:eastAsia="ko-KR"/>
              </w:rPr>
            </w:rPrChange>
          </w:rPr>
          <w:delText xml:space="preserve">details of </w:delText>
        </w:r>
        <w:r w:rsidRPr="00116AAA" w:rsidDel="00F60BC9">
          <w:rPr>
            <w:rPrChange w:id="11983" w:author="thuyhuynh" w:date="2023-05-08T11:25:00Z">
              <w:rPr/>
            </w:rPrChange>
          </w:rPr>
          <w:delText>Device and SDK</w:delText>
        </w:r>
        <w:bookmarkStart w:id="11984" w:name="_Toc99552882"/>
        <w:bookmarkStart w:id="11985" w:name="_Toc99553218"/>
        <w:bookmarkStart w:id="11986" w:name="_Toc99553552"/>
        <w:bookmarkStart w:id="11987" w:name="_Toc99553885"/>
        <w:bookmarkStart w:id="11988" w:name="_Toc152261298"/>
        <w:bookmarkStart w:id="11989" w:name="_Toc153897405"/>
        <w:bookmarkStart w:id="11990" w:name="_Toc155348477"/>
        <w:bookmarkStart w:id="11991" w:name="_Toc155348780"/>
        <w:bookmarkEnd w:id="11984"/>
        <w:bookmarkEnd w:id="11985"/>
        <w:bookmarkEnd w:id="11986"/>
        <w:bookmarkEnd w:id="11987"/>
        <w:bookmarkEnd w:id="11988"/>
        <w:bookmarkEnd w:id="11989"/>
        <w:bookmarkEnd w:id="11990"/>
        <w:bookmarkEnd w:id="11991"/>
      </w:del>
    </w:p>
    <w:p w:rsidR="00A302F5" w:rsidRPr="00116AAA" w:rsidDel="00F60BC9" w:rsidRDefault="00293295">
      <w:pPr>
        <w:pStyle w:val="Heading3"/>
        <w:rPr>
          <w:del w:id="11992" w:author="thuyhuynh" w:date="2022-03-30T16:03:00Z"/>
          <w:rPrChange w:id="11993" w:author="thuyhuynh" w:date="2023-05-08T11:25:00Z">
            <w:rPr>
              <w:del w:id="11994" w:author="thuyhuynh" w:date="2022-03-30T16:03:00Z"/>
            </w:rPr>
          </w:rPrChange>
        </w:rPr>
        <w:pPrChange w:id="11995" w:author="thuyhuynh" w:date="2023-05-08T12:07:00Z">
          <w:pPr>
            <w:pStyle w:val="ListParagraph"/>
            <w:numPr>
              <w:numId w:val="28"/>
            </w:numPr>
            <w:ind w:hanging="360"/>
          </w:pPr>
        </w:pPrChange>
      </w:pPr>
      <w:del w:id="11996" w:author="thuyhuynh" w:date="2022-03-30T16:03:00Z">
        <w:r w:rsidRPr="00116AAA" w:rsidDel="00F60BC9">
          <w:rPr>
            <w:rPrChange w:id="11997" w:author="thuyhuynh" w:date="2023-05-08T11:25:00Z">
              <w:rPr/>
            </w:rPrChange>
          </w:rPr>
          <w:delText xml:space="preserve">Capturing </w:delText>
        </w:r>
        <w:r w:rsidRPr="00116AAA" w:rsidDel="00F60BC9">
          <w:rPr>
            <w:lang w:eastAsia="ko-KR"/>
            <w:rPrChange w:id="11998" w:author="thuyhuynh" w:date="2023-05-08T11:25:00Z">
              <w:rPr>
                <w:lang w:eastAsia="ko-KR"/>
              </w:rPr>
            </w:rPrChange>
          </w:rPr>
          <w:delText>P</w:delText>
        </w:r>
        <w:r w:rsidR="00053423" w:rsidRPr="00116AAA" w:rsidDel="00F60BC9">
          <w:rPr>
            <w:rPrChange w:id="11999" w:author="thuyhuynh" w:date="2023-05-08T11:25:00Z">
              <w:rPr/>
            </w:rPrChange>
          </w:rPr>
          <w:delText>rocess</w:delText>
        </w:r>
        <w:r w:rsidRPr="00116AAA" w:rsidDel="00F60BC9">
          <w:rPr>
            <w:rPrChange w:id="12000" w:author="thuyhuynh" w:date="2023-05-08T11:25:00Z">
              <w:rPr/>
            </w:rPrChange>
          </w:rPr>
          <w:delText xml:space="preserve">: </w:delText>
        </w:r>
        <w:r w:rsidRPr="00116AAA" w:rsidDel="00F60BC9">
          <w:rPr>
            <w:lang w:eastAsia="ko-KR"/>
            <w:rPrChange w:id="12001" w:author="thuyhuynh" w:date="2023-05-08T11:25:00Z">
              <w:rPr>
                <w:lang w:eastAsia="ko-KR"/>
              </w:rPr>
            </w:rPrChange>
          </w:rPr>
          <w:delText>D</w:delText>
        </w:r>
        <w:r w:rsidR="00A302F5" w:rsidRPr="00116AAA" w:rsidDel="00F60BC9">
          <w:rPr>
            <w:rPrChange w:id="12002" w:author="thuyhuynh" w:date="2023-05-08T11:25:00Z">
              <w:rPr/>
            </w:rPrChange>
          </w:rPr>
          <w:delText>emonstrates a capturing p</w:delText>
        </w:r>
        <w:r w:rsidRPr="00116AAA" w:rsidDel="00F60BC9">
          <w:rPr>
            <w:rPrChange w:id="12003" w:author="thuyhuynh" w:date="2023-05-08T11:25:00Z">
              <w:rPr/>
            </w:rPrChange>
          </w:rPr>
          <w:delText>rocess with customizable inputs</w:delText>
        </w:r>
        <w:bookmarkStart w:id="12004" w:name="_Toc99552883"/>
        <w:bookmarkStart w:id="12005" w:name="_Toc99553219"/>
        <w:bookmarkStart w:id="12006" w:name="_Toc99553553"/>
        <w:bookmarkStart w:id="12007" w:name="_Toc99553886"/>
        <w:bookmarkStart w:id="12008" w:name="_Toc152261299"/>
        <w:bookmarkStart w:id="12009" w:name="_Toc153897406"/>
        <w:bookmarkStart w:id="12010" w:name="_Toc155348478"/>
        <w:bookmarkStart w:id="12011" w:name="_Toc155348781"/>
        <w:bookmarkEnd w:id="12004"/>
        <w:bookmarkEnd w:id="12005"/>
        <w:bookmarkEnd w:id="12006"/>
        <w:bookmarkEnd w:id="12007"/>
        <w:bookmarkEnd w:id="12008"/>
        <w:bookmarkEnd w:id="12009"/>
        <w:bookmarkEnd w:id="12010"/>
        <w:bookmarkEnd w:id="12011"/>
      </w:del>
    </w:p>
    <w:p w:rsidR="00A302F5" w:rsidRPr="00116AAA" w:rsidDel="00F60BC9" w:rsidRDefault="00293295">
      <w:pPr>
        <w:pStyle w:val="Heading3"/>
        <w:rPr>
          <w:del w:id="12012" w:author="thuyhuynh" w:date="2022-03-30T16:03:00Z"/>
          <w:rPrChange w:id="12013" w:author="thuyhuynh" w:date="2023-05-08T11:25:00Z">
            <w:rPr>
              <w:del w:id="12014" w:author="thuyhuynh" w:date="2022-03-30T16:03:00Z"/>
            </w:rPr>
          </w:rPrChange>
        </w:rPr>
        <w:pPrChange w:id="12015" w:author="thuyhuynh" w:date="2023-05-08T12:07:00Z">
          <w:pPr>
            <w:pStyle w:val="ListParagraph"/>
            <w:numPr>
              <w:numId w:val="28"/>
            </w:numPr>
            <w:ind w:hanging="360"/>
          </w:pPr>
        </w:pPrChange>
      </w:pPr>
      <w:del w:id="12016" w:author="thuyhuynh" w:date="2022-03-30T16:03:00Z">
        <w:r w:rsidRPr="00116AAA" w:rsidDel="00F60BC9">
          <w:rPr>
            <w:rPrChange w:id="12017" w:author="thuyhuynh" w:date="2023-05-08T11:25:00Z">
              <w:rPr/>
            </w:rPrChange>
          </w:rPr>
          <w:delText xml:space="preserve">Iris Recognition: </w:delText>
        </w:r>
        <w:r w:rsidRPr="00116AAA" w:rsidDel="00F60BC9">
          <w:rPr>
            <w:lang w:eastAsia="ko-KR"/>
            <w:rPrChange w:id="12018" w:author="thuyhuynh" w:date="2023-05-08T11:25:00Z">
              <w:rPr>
                <w:lang w:eastAsia="ko-KR"/>
              </w:rPr>
            </w:rPrChange>
          </w:rPr>
          <w:delText>E</w:delText>
        </w:r>
        <w:r w:rsidR="00A302F5" w:rsidRPr="00116AAA" w:rsidDel="00F60BC9">
          <w:rPr>
            <w:rPrChange w:id="12019" w:author="thuyhuynh" w:date="2023-05-08T11:25:00Z">
              <w:rPr/>
            </w:rPrChange>
          </w:rPr>
          <w:delText xml:space="preserve">nrolls, unenrolls </w:delText>
        </w:r>
        <w:r w:rsidR="00D3670C" w:rsidRPr="00116AAA" w:rsidDel="00F60BC9">
          <w:rPr>
            <w:rPrChange w:id="12020" w:author="thuyhuynh" w:date="2023-05-08T11:25:00Z">
              <w:rPr/>
            </w:rPrChange>
          </w:rPr>
          <w:delText>and compare</w:delText>
        </w:r>
        <w:r w:rsidR="005C56F8" w:rsidRPr="00116AAA" w:rsidDel="00F60BC9">
          <w:rPr>
            <w:rPrChange w:id="12021" w:author="thuyhuynh" w:date="2023-05-08T11:25:00Z">
              <w:rPr/>
            </w:rPrChange>
          </w:rPr>
          <w:delText>s</w:delText>
        </w:r>
        <w:r w:rsidRPr="00116AAA" w:rsidDel="00F60BC9">
          <w:rPr>
            <w:rPrChange w:id="12022" w:author="thuyhuynh" w:date="2023-05-08T11:25:00Z">
              <w:rPr/>
            </w:rPrChange>
          </w:rPr>
          <w:delText xml:space="preserve"> irises</w:delText>
        </w:r>
        <w:bookmarkStart w:id="12023" w:name="_Toc99552884"/>
        <w:bookmarkStart w:id="12024" w:name="_Toc99553220"/>
        <w:bookmarkStart w:id="12025" w:name="_Toc99553554"/>
        <w:bookmarkStart w:id="12026" w:name="_Toc99553887"/>
        <w:bookmarkStart w:id="12027" w:name="_Toc152261300"/>
        <w:bookmarkStart w:id="12028" w:name="_Toc153897407"/>
        <w:bookmarkStart w:id="12029" w:name="_Toc155348479"/>
        <w:bookmarkStart w:id="12030" w:name="_Toc155348782"/>
        <w:bookmarkEnd w:id="12023"/>
        <w:bookmarkEnd w:id="12024"/>
        <w:bookmarkEnd w:id="12025"/>
        <w:bookmarkEnd w:id="12026"/>
        <w:bookmarkEnd w:id="12027"/>
        <w:bookmarkEnd w:id="12028"/>
        <w:bookmarkEnd w:id="12029"/>
        <w:bookmarkEnd w:id="12030"/>
      </w:del>
    </w:p>
    <w:p w:rsidR="00D3670C" w:rsidRPr="00116AAA" w:rsidDel="00F60BC9" w:rsidRDefault="00293295">
      <w:pPr>
        <w:pStyle w:val="Heading3"/>
        <w:rPr>
          <w:del w:id="12031" w:author="thuyhuynh" w:date="2022-03-30T16:03:00Z"/>
          <w:rPrChange w:id="12032" w:author="thuyhuynh" w:date="2023-05-08T11:25:00Z">
            <w:rPr>
              <w:del w:id="12033" w:author="thuyhuynh" w:date="2022-03-30T16:03:00Z"/>
            </w:rPr>
          </w:rPrChange>
        </w:rPr>
        <w:pPrChange w:id="12034" w:author="thuyhuynh" w:date="2023-05-08T12:07:00Z">
          <w:pPr>
            <w:pStyle w:val="ListParagraph"/>
            <w:numPr>
              <w:numId w:val="28"/>
            </w:numPr>
            <w:ind w:hanging="360"/>
          </w:pPr>
        </w:pPrChange>
      </w:pPr>
      <w:del w:id="12035" w:author="thuyhuynh" w:date="2022-03-30T16:03:00Z">
        <w:r w:rsidRPr="00116AAA" w:rsidDel="00F60BC9">
          <w:rPr>
            <w:rPrChange w:id="12036" w:author="thuyhuynh" w:date="2023-05-08T11:25:00Z">
              <w:rPr/>
            </w:rPrChange>
          </w:rPr>
          <w:delText xml:space="preserve">Power Management: </w:delText>
        </w:r>
        <w:r w:rsidRPr="00116AAA" w:rsidDel="00F60BC9">
          <w:rPr>
            <w:lang w:eastAsia="ko-KR"/>
            <w:rPrChange w:id="12037" w:author="thuyhuynh" w:date="2023-05-08T11:25:00Z">
              <w:rPr>
                <w:lang w:eastAsia="ko-KR"/>
              </w:rPr>
            </w:rPrChange>
          </w:rPr>
          <w:delText>Keeps</w:delText>
        </w:r>
        <w:r w:rsidR="00D3670C" w:rsidRPr="00116AAA" w:rsidDel="00F60BC9">
          <w:rPr>
            <w:rPrChange w:id="12038" w:author="thuyhuynh" w:date="2023-05-08T11:25:00Z">
              <w:rPr/>
            </w:rPrChange>
          </w:rPr>
          <w:delText xml:space="preserve"> </w:delText>
        </w:r>
        <w:r w:rsidRPr="00116AAA" w:rsidDel="00F60BC9">
          <w:rPr>
            <w:rPrChange w:id="12039" w:author="thuyhuynh" w:date="2023-05-08T11:25:00Z">
              <w:rPr/>
            </w:rPrChange>
          </w:rPr>
          <w:delText xml:space="preserve">a device </w:delText>
        </w:r>
        <w:r w:rsidRPr="00116AAA" w:rsidDel="00F60BC9">
          <w:rPr>
            <w:lang w:eastAsia="ko-KR"/>
            <w:rPrChange w:id="12040" w:author="thuyhuynh" w:date="2023-05-08T11:25:00Z">
              <w:rPr>
                <w:lang w:eastAsia="ko-KR"/>
              </w:rPr>
            </w:rPrChange>
          </w:rPr>
          <w:delText>a</w:delText>
        </w:r>
        <w:r w:rsidRPr="00116AAA" w:rsidDel="00F60BC9">
          <w:rPr>
            <w:rPrChange w:id="12041" w:author="thuyhuynh" w:date="2023-05-08T11:25:00Z">
              <w:rPr/>
            </w:rPrChange>
          </w:rPr>
          <w:delText xml:space="preserve">sleep or </w:delText>
        </w:r>
        <w:r w:rsidRPr="00116AAA" w:rsidDel="00F60BC9">
          <w:rPr>
            <w:lang w:eastAsia="ko-KR"/>
            <w:rPrChange w:id="12042" w:author="thuyhuynh" w:date="2023-05-08T11:25:00Z">
              <w:rPr>
                <w:lang w:eastAsia="ko-KR"/>
              </w:rPr>
            </w:rPrChange>
          </w:rPr>
          <w:delText>a</w:delText>
        </w:r>
        <w:r w:rsidRPr="00116AAA" w:rsidDel="00F60BC9">
          <w:rPr>
            <w:rPrChange w:id="12043" w:author="thuyhuynh" w:date="2023-05-08T11:25:00Z">
              <w:rPr/>
            </w:rPrChange>
          </w:rPr>
          <w:delText>wake</w:delText>
        </w:r>
        <w:bookmarkStart w:id="12044" w:name="_Toc99552885"/>
        <w:bookmarkStart w:id="12045" w:name="_Toc99553221"/>
        <w:bookmarkStart w:id="12046" w:name="_Toc99553555"/>
        <w:bookmarkStart w:id="12047" w:name="_Toc99553888"/>
        <w:bookmarkStart w:id="12048" w:name="_Toc152261301"/>
        <w:bookmarkStart w:id="12049" w:name="_Toc153897408"/>
        <w:bookmarkStart w:id="12050" w:name="_Toc155348480"/>
        <w:bookmarkStart w:id="12051" w:name="_Toc155348783"/>
        <w:bookmarkEnd w:id="12044"/>
        <w:bookmarkEnd w:id="12045"/>
        <w:bookmarkEnd w:id="12046"/>
        <w:bookmarkEnd w:id="12047"/>
        <w:bookmarkEnd w:id="12048"/>
        <w:bookmarkEnd w:id="12049"/>
        <w:bookmarkEnd w:id="12050"/>
        <w:bookmarkEnd w:id="12051"/>
      </w:del>
    </w:p>
    <w:p w:rsidR="00D3670C" w:rsidRPr="00116AAA" w:rsidDel="00F60BC9" w:rsidRDefault="00D3670C">
      <w:pPr>
        <w:pStyle w:val="Heading3"/>
        <w:rPr>
          <w:del w:id="12052" w:author="thuyhuynh" w:date="2022-03-30T16:03:00Z"/>
          <w:rPrChange w:id="12053" w:author="thuyhuynh" w:date="2023-05-08T11:25:00Z">
            <w:rPr>
              <w:del w:id="12054" w:author="thuyhuynh" w:date="2022-03-30T16:03:00Z"/>
            </w:rPr>
          </w:rPrChange>
        </w:rPr>
        <w:pPrChange w:id="12055" w:author="thuyhuynh" w:date="2023-05-08T12:07:00Z">
          <w:pPr/>
        </w:pPrChange>
      </w:pPr>
      <w:bookmarkStart w:id="12056" w:name="_Toc99552886"/>
      <w:bookmarkStart w:id="12057" w:name="_Toc99553222"/>
      <w:bookmarkStart w:id="12058" w:name="_Toc99553556"/>
      <w:bookmarkStart w:id="12059" w:name="_Toc99553889"/>
      <w:bookmarkStart w:id="12060" w:name="_Toc152261302"/>
      <w:bookmarkStart w:id="12061" w:name="_Toc153897409"/>
      <w:bookmarkStart w:id="12062" w:name="_Toc155348481"/>
      <w:bookmarkStart w:id="12063" w:name="_Toc155348784"/>
      <w:bookmarkEnd w:id="12056"/>
      <w:bookmarkEnd w:id="12057"/>
      <w:bookmarkEnd w:id="12058"/>
      <w:bookmarkEnd w:id="12059"/>
      <w:bookmarkEnd w:id="12060"/>
      <w:bookmarkEnd w:id="12061"/>
      <w:bookmarkEnd w:id="12062"/>
      <w:bookmarkEnd w:id="12063"/>
    </w:p>
    <w:p w:rsidR="00D3670C" w:rsidRPr="00116AAA" w:rsidDel="00A67FBC" w:rsidRDefault="00D3670C">
      <w:pPr>
        <w:pStyle w:val="Heading3"/>
        <w:rPr>
          <w:del w:id="12064" w:author="thuyhuynh" w:date="2022-03-30T16:29:00Z"/>
          <w:rFonts w:cs="Arial"/>
          <w:lang w:val="vi-VN"/>
          <w:rPrChange w:id="12065" w:author="thuyhuynh" w:date="2023-05-08T11:25:00Z">
            <w:rPr>
              <w:del w:id="12066" w:author="thuyhuynh" w:date="2022-03-30T16:29:00Z"/>
              <w:rFonts w:ascii="Arial" w:hAnsi="Arial" w:cs="Arial"/>
              <w:lang w:val="vi-VN"/>
            </w:rPr>
          </w:rPrChange>
        </w:rPr>
        <w:pPrChange w:id="12067" w:author="thuyhuynh" w:date="2023-05-08T12:07:00Z">
          <w:pPr>
            <w:jc w:val="both"/>
          </w:pPr>
        </w:pPrChange>
      </w:pPr>
      <w:del w:id="12068" w:author="thuyhuynh" w:date="2022-03-30T16:29:00Z">
        <w:r w:rsidRPr="00116AAA" w:rsidDel="00A67FBC">
          <w:rPr>
            <w:rPrChange w:id="12069" w:author="thuyhuynh" w:date="2023-05-08T11:25:00Z">
              <w:rPr/>
            </w:rPrChange>
          </w:rPr>
          <w:delText>Capturing process from this menu is the elaborate</w:delText>
        </w:r>
        <w:r w:rsidR="00293295" w:rsidRPr="00116AAA" w:rsidDel="00A67FBC">
          <w:rPr>
            <w:lang w:eastAsia="ko-KR"/>
            <w:rPrChange w:id="12070" w:author="thuyhuynh" w:date="2023-05-08T11:25:00Z">
              <w:rPr>
                <w:lang w:eastAsia="ko-KR"/>
              </w:rPr>
            </w:rPrChange>
          </w:rPr>
          <w:delText>d</w:delText>
        </w:r>
        <w:r w:rsidRPr="00116AAA" w:rsidDel="00A67FBC">
          <w:rPr>
            <w:rPrChange w:id="12071" w:author="thuyhuynh" w:date="2023-05-08T11:25:00Z">
              <w:rPr/>
            </w:rPrChange>
          </w:rPr>
          <w:delText xml:space="preserve"> one in which </w:delText>
        </w:r>
        <w:r w:rsidR="00293295" w:rsidRPr="00116AAA" w:rsidDel="00A67FBC">
          <w:rPr>
            <w:lang w:eastAsia="ko-KR"/>
            <w:rPrChange w:id="12072" w:author="thuyhuynh" w:date="2023-05-08T11:25:00Z">
              <w:rPr>
                <w:lang w:eastAsia="ko-KR"/>
              </w:rPr>
            </w:rPrChange>
          </w:rPr>
          <w:delText xml:space="preserve">the </w:delText>
        </w:r>
        <w:r w:rsidRPr="00116AAA" w:rsidDel="00A67FBC">
          <w:rPr>
            <w:rPrChange w:id="12073" w:author="thuyhuynh" w:date="2023-05-08T11:25:00Z">
              <w:rPr/>
            </w:rPrChange>
          </w:rPr>
          <w:delText xml:space="preserve">user </w:delText>
        </w:r>
        <w:r w:rsidR="002A2779" w:rsidRPr="00116AAA" w:rsidDel="00A67FBC">
          <w:rPr>
            <w:rPrChange w:id="12074" w:author="thuyhuynh" w:date="2023-05-08T11:25:00Z">
              <w:rPr/>
            </w:rPrChange>
          </w:rPr>
          <w:delText xml:space="preserve">is asked to </w:delText>
        </w:r>
        <w:r w:rsidRPr="00116AAA" w:rsidDel="00A67FBC">
          <w:rPr>
            <w:rPrChange w:id="12075" w:author="thuyhuynh" w:date="2023-05-08T11:25:00Z">
              <w:rPr/>
            </w:rPrChange>
          </w:rPr>
          <w:delText>provide every input</w:delText>
        </w:r>
        <w:r w:rsidR="002A2779" w:rsidRPr="00116AAA" w:rsidDel="00A67FBC">
          <w:rPr>
            <w:rPrChange w:id="12076" w:author="thuyhuynh" w:date="2023-05-08T11:25:00Z">
              <w:rPr/>
            </w:rPrChange>
          </w:rPr>
          <w:delText xml:space="preserve"> and make decision on processing </w:delText>
        </w:r>
        <w:r w:rsidR="00F76225" w:rsidRPr="00116AAA" w:rsidDel="00A67FBC">
          <w:rPr>
            <w:rPrChange w:id="12077" w:author="thuyhuynh" w:date="2023-05-08T11:25:00Z">
              <w:rPr/>
            </w:rPrChange>
          </w:rPr>
          <w:delText xml:space="preserve">the </w:delText>
        </w:r>
        <w:r w:rsidR="002A2779" w:rsidRPr="00116AAA" w:rsidDel="00A67FBC">
          <w:rPr>
            <w:rPrChange w:id="12078" w:author="thuyhuynh" w:date="2023-05-08T11:25:00Z">
              <w:rPr/>
            </w:rPrChange>
          </w:rPr>
          <w:delText>output. I</w:delText>
        </w:r>
        <w:r w:rsidR="00293295" w:rsidRPr="00116AAA" w:rsidDel="00A67FBC">
          <w:rPr>
            <w:rPrChange w:id="12079" w:author="thuyhuynh" w:date="2023-05-08T11:25:00Z">
              <w:rPr/>
            </w:rPrChange>
          </w:rPr>
          <w:delText>n other operations that require</w:delText>
        </w:r>
        <w:r w:rsidR="002A2779" w:rsidRPr="00116AAA" w:rsidDel="00A67FBC">
          <w:rPr>
            <w:rPrChange w:id="12080" w:author="thuyhuynh" w:date="2023-05-08T11:25:00Z">
              <w:rPr/>
            </w:rPrChange>
          </w:rPr>
          <w:delText xml:space="preserve"> iris capture, a simple capturing process is used with default inputs (time-based with 3 seconds timeout, normal quality, etc.) and no output processing</w:delText>
        </w:r>
        <w:r w:rsidR="00293295" w:rsidRPr="00116AAA" w:rsidDel="00A67FBC">
          <w:rPr>
            <w:lang w:eastAsia="ko-KR"/>
            <w:rPrChange w:id="12081" w:author="thuyhuynh" w:date="2023-05-08T11:25:00Z">
              <w:rPr>
                <w:lang w:eastAsia="ko-KR"/>
              </w:rPr>
            </w:rPrChange>
          </w:rPr>
          <w:delText xml:space="preserve"> is required</w:delText>
        </w:r>
        <w:r w:rsidR="002A2779" w:rsidRPr="00116AAA" w:rsidDel="00A67FBC">
          <w:rPr>
            <w:rPrChange w:id="12082" w:author="thuyhuynh" w:date="2023-05-08T11:25:00Z">
              <w:rPr/>
            </w:rPrChange>
          </w:rPr>
          <w:delText>.</w:delText>
        </w:r>
        <w:bookmarkStart w:id="12083" w:name="_Toc99552887"/>
        <w:bookmarkStart w:id="12084" w:name="_Toc99553223"/>
        <w:bookmarkStart w:id="12085" w:name="_Toc99553557"/>
        <w:bookmarkStart w:id="12086" w:name="_Toc99553890"/>
        <w:bookmarkStart w:id="12087" w:name="_Toc152261303"/>
        <w:bookmarkStart w:id="12088" w:name="_Toc153897410"/>
        <w:bookmarkStart w:id="12089" w:name="_Toc155348482"/>
        <w:bookmarkStart w:id="12090" w:name="_Toc155348785"/>
        <w:bookmarkEnd w:id="12083"/>
        <w:bookmarkEnd w:id="12084"/>
        <w:bookmarkEnd w:id="12085"/>
        <w:bookmarkEnd w:id="12086"/>
        <w:bookmarkEnd w:id="12087"/>
        <w:bookmarkEnd w:id="12088"/>
        <w:bookmarkEnd w:id="12089"/>
        <w:bookmarkEnd w:id="12090"/>
      </w:del>
    </w:p>
    <w:p w:rsidR="005E4E7B" w:rsidRPr="00116AAA" w:rsidRDefault="005E4E7B">
      <w:pPr>
        <w:pStyle w:val="Heading3"/>
        <w:rPr>
          <w:ins w:id="12091" w:author="thuyhuynh" w:date="2022-03-30T16:35:00Z"/>
        </w:rPr>
      </w:pPr>
      <w:bookmarkStart w:id="12092" w:name="_Toc298356553"/>
      <w:bookmarkStart w:id="12093" w:name="_Toc301430641"/>
      <w:del w:id="12094" w:author="thuyhuynh" w:date="2022-03-30T16:22:00Z">
        <w:r w:rsidRPr="00116AAA" w:rsidDel="003830A9">
          <w:delText>Login/Logout</w:delText>
        </w:r>
      </w:del>
      <w:bookmarkStart w:id="12095" w:name="_Toc155348786"/>
      <w:ins w:id="12096" w:author="thuyhuynh" w:date="2022-03-30T16:22:00Z">
        <w:r w:rsidR="003830A9" w:rsidRPr="00116AAA">
          <w:t>Device Info</w:t>
        </w:r>
      </w:ins>
      <w:bookmarkEnd w:id="12095"/>
    </w:p>
    <w:p w:rsidR="009B0CCE" w:rsidRPr="00116AAA" w:rsidRDefault="009B0CCE" w:rsidP="009B0CCE">
      <w:pPr>
        <w:jc w:val="both"/>
        <w:rPr>
          <w:ins w:id="12097" w:author="thuyhuynh" w:date="2022-03-30T16:35:00Z"/>
          <w:rFonts w:ascii="Poppins" w:hAnsi="Poppins"/>
          <w:sz w:val="20"/>
          <w:szCs w:val="20"/>
          <w:rPrChange w:id="12098" w:author="thuyhuynh" w:date="2023-05-08T11:25:00Z">
            <w:rPr>
              <w:ins w:id="12099" w:author="thuyhuynh" w:date="2022-03-30T16:35:00Z"/>
            </w:rPr>
          </w:rPrChange>
        </w:rPr>
      </w:pPr>
      <w:ins w:id="12100" w:author="thuyhuynh" w:date="2022-03-30T16:35:00Z">
        <w:r w:rsidRPr="00116AAA">
          <w:rPr>
            <w:rFonts w:ascii="Poppins" w:hAnsi="Poppins"/>
            <w:sz w:val="20"/>
            <w:szCs w:val="20"/>
            <w:rPrChange w:id="12101" w:author="thuyhuynh" w:date="2023-05-08T11:25:00Z">
              <w:rPr/>
            </w:rPrChange>
          </w:rPr>
          <w:t xml:space="preserve">This sample helps users </w:t>
        </w:r>
        <w:r w:rsidRPr="00116AAA">
          <w:rPr>
            <w:rFonts w:ascii="Poppins" w:hAnsi="Poppins"/>
            <w:sz w:val="20"/>
            <w:szCs w:val="20"/>
            <w:lang w:eastAsia="ko-KR"/>
            <w:rPrChange w:id="12102" w:author="thuyhuynh" w:date="2023-05-08T11:25:00Z">
              <w:rPr>
                <w:lang w:eastAsia="ko-KR"/>
              </w:rPr>
            </w:rPrChange>
          </w:rPr>
          <w:t xml:space="preserve">to </w:t>
        </w:r>
        <w:r w:rsidRPr="00116AAA">
          <w:rPr>
            <w:rFonts w:ascii="Poppins" w:hAnsi="Poppins"/>
            <w:sz w:val="20"/>
            <w:szCs w:val="20"/>
            <w:rPrChange w:id="12103" w:author="thuyhuynh" w:date="2023-05-08T11:25:00Z">
              <w:rPr/>
            </w:rPrChange>
          </w:rPr>
          <w:t>quickly get the detailed information of the current device.</w:t>
        </w:r>
      </w:ins>
    </w:p>
    <w:p w:rsidR="009B0CCE" w:rsidRPr="00116AAA" w:rsidRDefault="009B0CCE">
      <w:pPr>
        <w:rPr>
          <w:sz w:val="20"/>
          <w:szCs w:val="20"/>
          <w:rPrChange w:id="12104" w:author="thuyhuynh" w:date="2023-05-08T11:25:00Z">
            <w:rPr/>
          </w:rPrChange>
        </w:rPr>
        <w:pPrChange w:id="12105" w:author="thuyhuynh" w:date="2022-03-30T16:35:00Z">
          <w:pPr>
            <w:pStyle w:val="Heading3"/>
          </w:pPr>
        </w:pPrChange>
      </w:pPr>
    </w:p>
    <w:p w:rsidR="005E4E7B" w:rsidRPr="00116AAA" w:rsidDel="003830A9" w:rsidRDefault="005E4E7B">
      <w:pPr>
        <w:jc w:val="both"/>
        <w:rPr>
          <w:del w:id="12106" w:author="thuyhuynh" w:date="2022-03-30T16:22:00Z"/>
          <w:rFonts w:ascii="Poppins" w:hAnsi="Poppins"/>
          <w:sz w:val="20"/>
          <w:szCs w:val="20"/>
          <w:rPrChange w:id="12107" w:author="thuyhuynh" w:date="2023-05-08T11:25:00Z">
            <w:rPr>
              <w:del w:id="12108" w:author="thuyhuynh" w:date="2022-03-30T16:22:00Z"/>
            </w:rPr>
          </w:rPrChange>
        </w:rPr>
      </w:pPr>
      <w:del w:id="12109" w:author="thuyhuynh" w:date="2022-03-30T16:22:00Z">
        <w:r w:rsidRPr="00116AAA" w:rsidDel="003830A9">
          <w:rPr>
            <w:rFonts w:ascii="Poppins" w:hAnsi="Poppins"/>
            <w:sz w:val="20"/>
            <w:szCs w:val="20"/>
            <w:rPrChange w:id="12110" w:author="thuyhuynh" w:date="2023-05-08T11:25:00Z">
              <w:rPr/>
            </w:rPrChange>
          </w:rPr>
          <w:delText xml:space="preserve">If </w:delText>
        </w:r>
        <w:r w:rsidRPr="00116AAA" w:rsidDel="003830A9">
          <w:rPr>
            <w:rFonts w:ascii="Poppins" w:hAnsi="Poppins"/>
            <w:sz w:val="20"/>
            <w:szCs w:val="20"/>
            <w:lang w:eastAsia="ko-KR"/>
            <w:rPrChange w:id="12111" w:author="thuyhuynh" w:date="2023-05-08T11:25:00Z">
              <w:rPr>
                <w:lang w:eastAsia="ko-KR"/>
              </w:rPr>
            </w:rPrChange>
          </w:rPr>
          <w:delText xml:space="preserve">one or more </w:delText>
        </w:r>
        <w:r w:rsidRPr="00116AAA" w:rsidDel="003830A9">
          <w:rPr>
            <w:rFonts w:ascii="Poppins" w:hAnsi="Poppins"/>
            <w:sz w:val="20"/>
            <w:szCs w:val="20"/>
            <w:rPrChange w:id="12112" w:author="thuyhuynh" w:date="2023-05-08T11:25:00Z">
              <w:rPr/>
            </w:rPrChange>
          </w:rPr>
          <w:delText>Administrators or Superusers</w:delText>
        </w:r>
        <w:r w:rsidRPr="00116AAA" w:rsidDel="003830A9">
          <w:rPr>
            <w:rFonts w:ascii="Poppins" w:hAnsi="Poppins"/>
            <w:sz w:val="20"/>
            <w:szCs w:val="20"/>
            <w:lang w:eastAsia="ko-KR"/>
            <w:rPrChange w:id="12113" w:author="thuyhuynh" w:date="2023-05-08T11:25:00Z">
              <w:rPr>
                <w:lang w:eastAsia="ko-KR"/>
              </w:rPr>
            </w:rPrChange>
          </w:rPr>
          <w:delText xml:space="preserve"> have been registered in the device</w:delText>
        </w:r>
        <w:r w:rsidRPr="00116AAA" w:rsidDel="003830A9">
          <w:rPr>
            <w:rFonts w:ascii="Poppins" w:hAnsi="Poppins"/>
            <w:sz w:val="20"/>
            <w:szCs w:val="20"/>
            <w:rPrChange w:id="12114" w:author="thuyhuynh" w:date="2023-05-08T11:25:00Z">
              <w:rPr/>
            </w:rPrChange>
          </w:rPr>
          <w:delText xml:space="preserve">, they need to login before performing their granted tasks and must log out </w:delText>
        </w:r>
        <w:r w:rsidRPr="00116AAA" w:rsidDel="003830A9">
          <w:rPr>
            <w:rFonts w:ascii="Poppins" w:hAnsi="Poppins"/>
            <w:sz w:val="20"/>
            <w:szCs w:val="20"/>
            <w:lang w:eastAsia="ko-KR"/>
            <w:rPrChange w:id="12115" w:author="thuyhuynh" w:date="2023-05-08T11:25:00Z">
              <w:rPr>
                <w:lang w:eastAsia="ko-KR"/>
              </w:rPr>
            </w:rPrChange>
          </w:rPr>
          <w:delText>promptly when</w:delText>
        </w:r>
        <w:r w:rsidRPr="00116AAA" w:rsidDel="003830A9">
          <w:rPr>
            <w:rFonts w:ascii="Poppins" w:hAnsi="Poppins"/>
            <w:sz w:val="20"/>
            <w:szCs w:val="20"/>
            <w:rPrChange w:id="12116" w:author="thuyhuynh" w:date="2023-05-08T11:25:00Z">
              <w:rPr/>
            </w:rPrChange>
          </w:rPr>
          <w:delText xml:space="preserve"> they finish their tasks.</w:delText>
        </w:r>
      </w:del>
    </w:p>
    <w:p w:rsidR="005E4E7B" w:rsidRPr="00116AAA" w:rsidDel="003830A9" w:rsidRDefault="005E4E7B">
      <w:pPr>
        <w:jc w:val="both"/>
        <w:rPr>
          <w:del w:id="12117" w:author="thuyhuynh" w:date="2022-03-30T16:22:00Z"/>
          <w:rFonts w:ascii="Poppins" w:hAnsi="Poppins"/>
          <w:sz w:val="20"/>
          <w:szCs w:val="20"/>
          <w:lang w:eastAsia="ko-KR"/>
          <w:rPrChange w:id="12118" w:author="thuyhuynh" w:date="2023-05-08T11:25:00Z">
            <w:rPr>
              <w:del w:id="12119" w:author="thuyhuynh" w:date="2022-03-30T16:22:00Z"/>
              <w:lang w:eastAsia="ko-KR"/>
            </w:rPr>
          </w:rPrChange>
        </w:rPr>
      </w:pPr>
      <w:del w:id="12120" w:author="thuyhuynh" w:date="2022-03-30T16:22:00Z">
        <w:r w:rsidRPr="00116AAA" w:rsidDel="003830A9">
          <w:rPr>
            <w:rFonts w:ascii="Poppins" w:hAnsi="Poppins"/>
            <w:sz w:val="20"/>
            <w:szCs w:val="20"/>
            <w:rPrChange w:id="12121" w:author="thuyhuynh" w:date="2023-05-08T11:25:00Z">
              <w:rPr/>
            </w:rPrChange>
          </w:rPr>
          <w:delText>During login, a capturing process is automatically activated to acquire iris of Administrator or Superuser. If device has no Administrator enrolled in advance, please go to menu item “Device Management” and proceed “Enroll Admin” first. The</w:delText>
        </w:r>
        <w:r w:rsidRPr="00116AAA" w:rsidDel="003830A9">
          <w:rPr>
            <w:rFonts w:ascii="Poppins" w:hAnsi="Poppins"/>
            <w:sz w:val="20"/>
            <w:szCs w:val="20"/>
            <w:lang w:eastAsia="ko-KR"/>
            <w:rPrChange w:id="12122" w:author="thuyhuynh" w:date="2023-05-08T11:25:00Z">
              <w:rPr>
                <w:lang w:eastAsia="ko-KR"/>
              </w:rPr>
            </w:rPrChange>
          </w:rPr>
          <w:delText xml:space="preserve"> next</w:delText>
        </w:r>
        <w:r w:rsidRPr="00116AAA" w:rsidDel="003830A9">
          <w:rPr>
            <w:rFonts w:ascii="Poppins" w:hAnsi="Poppins"/>
            <w:sz w:val="20"/>
            <w:szCs w:val="20"/>
            <w:rPrChange w:id="12123" w:author="thuyhuynh" w:date="2023-05-08T11:25:00Z">
              <w:rPr/>
            </w:rPrChange>
          </w:rPr>
          <w:delText xml:space="preserve"> two </w:delText>
        </w:r>
        <w:r w:rsidRPr="00116AAA" w:rsidDel="003830A9">
          <w:rPr>
            <w:rFonts w:ascii="Poppins" w:hAnsi="Poppins"/>
            <w:sz w:val="20"/>
            <w:szCs w:val="20"/>
            <w:lang w:eastAsia="ko-KR"/>
            <w:rPrChange w:id="12124" w:author="thuyhuynh" w:date="2023-05-08T11:25:00Z">
              <w:rPr>
                <w:lang w:eastAsia="ko-KR"/>
              </w:rPr>
            </w:rPrChange>
          </w:rPr>
          <w:delText xml:space="preserve">illustrations </w:delText>
        </w:r>
        <w:r w:rsidRPr="00116AAA" w:rsidDel="003830A9">
          <w:rPr>
            <w:rFonts w:ascii="Poppins" w:hAnsi="Poppins"/>
            <w:sz w:val="20"/>
            <w:szCs w:val="20"/>
            <w:rPrChange w:id="12125" w:author="thuyhuynh" w:date="2023-05-08T11:25:00Z">
              <w:rPr/>
            </w:rPrChange>
          </w:rPr>
          <w:delText>demonstrate the usages of</w:delText>
        </w:r>
        <w:r w:rsidRPr="00116AAA" w:rsidDel="003830A9">
          <w:rPr>
            <w:rFonts w:ascii="Poppins" w:hAnsi="Poppins"/>
            <w:sz w:val="20"/>
            <w:szCs w:val="20"/>
            <w:lang w:eastAsia="ko-KR"/>
            <w:rPrChange w:id="12126" w:author="thuyhuynh" w:date="2023-05-08T11:25:00Z">
              <w:rPr>
                <w:lang w:eastAsia="ko-KR"/>
              </w:rPr>
            </w:rPrChange>
          </w:rPr>
          <w:delText>:</w:delText>
        </w:r>
      </w:del>
    </w:p>
    <w:p w:rsidR="005E4E7B" w:rsidRPr="00116AAA" w:rsidRDefault="005E4E7B" w:rsidP="005E4E7B">
      <w:pPr>
        <w:jc w:val="both"/>
        <w:rPr>
          <w:rFonts w:ascii="Poppins" w:hAnsi="Poppins"/>
          <w:sz w:val="20"/>
          <w:szCs w:val="20"/>
          <w:rPrChange w:id="12127" w:author="thuyhuynh" w:date="2023-05-08T11:25:00Z">
            <w:rPr/>
          </w:rPrChange>
        </w:rPr>
      </w:pPr>
    </w:p>
    <w:p w:rsidR="005E4E7B" w:rsidRPr="00116AAA" w:rsidDel="003830A9" w:rsidRDefault="00572F08" w:rsidP="00CB68AF">
      <w:pPr>
        <w:pStyle w:val="ListParagraph"/>
        <w:numPr>
          <w:ilvl w:val="0"/>
          <w:numId w:val="7"/>
        </w:numPr>
        <w:jc w:val="both"/>
        <w:rPr>
          <w:del w:id="12128" w:author="thuyhuynh" w:date="2022-03-30T16:22:00Z"/>
          <w:rFonts w:ascii="Poppins" w:hAnsi="Poppins"/>
          <w:sz w:val="20"/>
          <w:szCs w:val="20"/>
          <w:rPrChange w:id="12129" w:author="thuyhuynh" w:date="2023-05-08T11:25:00Z">
            <w:rPr>
              <w:del w:id="12130" w:author="thuyhuynh" w:date="2022-03-30T16:22:00Z"/>
            </w:rPr>
          </w:rPrChange>
        </w:rPr>
      </w:pPr>
      <w:ins w:id="12131" w:author="thuyhuynh" w:date="2024-01-05T11:47:00Z">
        <w:r>
          <w:rPr>
            <w:noProof/>
          </w:rPr>
          <w:drawing>
            <wp:inline distT="0" distB="0" distL="0" distR="0" wp14:anchorId="5851B433" wp14:editId="76B1CF1F">
              <wp:extent cx="5745480" cy="2415540"/>
              <wp:effectExtent l="0" t="0" r="7620" b="3810"/>
              <wp:docPr id="383802125" name="Picture 38380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45480" cy="2415540"/>
                      </a:xfrm>
                      <a:prstGeom prst="rect">
                        <a:avLst/>
                      </a:prstGeom>
                    </pic:spPr>
                  </pic:pic>
                </a:graphicData>
              </a:graphic>
            </wp:inline>
          </w:drawing>
        </w:r>
        <w:r w:rsidRPr="00116AAA" w:rsidDel="002850A6">
          <w:rPr>
            <w:rFonts w:ascii="Poppins" w:hAnsi="Poppins" w:hint="eastAsia"/>
            <w:b/>
            <w:sz w:val="20"/>
            <w:szCs w:val="20"/>
          </w:rPr>
          <w:t xml:space="preserve"> </w:t>
        </w:r>
      </w:ins>
      <w:del w:id="12132" w:author="thuyhuynh" w:date="2022-03-30T15:37:00Z">
        <w:r w:rsidR="005E4E7B" w:rsidRPr="00116AAA" w:rsidDel="002850A6">
          <w:rPr>
            <w:rFonts w:ascii="Poppins" w:hAnsi="Poppins"/>
            <w:b/>
            <w:sz w:val="20"/>
            <w:szCs w:val="20"/>
            <w:rPrChange w:id="12133" w:author="thuyhuynh" w:date="2023-05-08T11:25:00Z">
              <w:rPr>
                <w:b/>
              </w:rPr>
            </w:rPrChange>
          </w:rPr>
          <w:delText>Iddk</w:delText>
        </w:r>
      </w:del>
      <w:del w:id="12134" w:author="thuyhuynh" w:date="2022-03-30T16:22:00Z">
        <w:r w:rsidR="005E4E7B" w:rsidRPr="00116AAA" w:rsidDel="003830A9">
          <w:rPr>
            <w:rFonts w:ascii="Poppins" w:hAnsi="Poppins"/>
            <w:b/>
            <w:sz w:val="20"/>
            <w:szCs w:val="20"/>
            <w:rPrChange w:id="12135" w:author="thuyhuynh" w:date="2023-05-08T11:25:00Z">
              <w:rPr>
                <w:b/>
              </w:rPr>
            </w:rPrChange>
          </w:rPr>
          <w:delText>_Login</w:delText>
        </w:r>
      </w:del>
    </w:p>
    <w:p w:rsidR="005E4E7B" w:rsidRPr="00116AAA" w:rsidDel="003830A9" w:rsidRDefault="005E4E7B" w:rsidP="00CB68AF">
      <w:pPr>
        <w:pStyle w:val="ListParagraph"/>
        <w:numPr>
          <w:ilvl w:val="0"/>
          <w:numId w:val="7"/>
        </w:numPr>
        <w:jc w:val="both"/>
        <w:rPr>
          <w:del w:id="12136" w:author="thuyhuynh" w:date="2022-03-30T16:22:00Z"/>
          <w:rFonts w:ascii="Poppins" w:hAnsi="Poppins"/>
          <w:b/>
          <w:sz w:val="20"/>
          <w:szCs w:val="20"/>
          <w:rPrChange w:id="12137" w:author="thuyhuynh" w:date="2023-05-08T11:25:00Z">
            <w:rPr>
              <w:del w:id="12138" w:author="thuyhuynh" w:date="2022-03-30T16:22:00Z"/>
              <w:b/>
            </w:rPr>
          </w:rPrChange>
        </w:rPr>
      </w:pPr>
      <w:del w:id="12139" w:author="thuyhuynh" w:date="2022-03-30T15:37:00Z">
        <w:r w:rsidRPr="00116AAA" w:rsidDel="002850A6">
          <w:rPr>
            <w:rFonts w:ascii="Poppins" w:hAnsi="Poppins"/>
            <w:b/>
            <w:sz w:val="20"/>
            <w:szCs w:val="20"/>
            <w:rPrChange w:id="12140" w:author="thuyhuynh" w:date="2023-05-08T11:25:00Z">
              <w:rPr>
                <w:b/>
              </w:rPr>
            </w:rPrChange>
          </w:rPr>
          <w:delText>Iddk</w:delText>
        </w:r>
      </w:del>
      <w:del w:id="12141" w:author="thuyhuynh" w:date="2022-03-30T16:22:00Z">
        <w:r w:rsidRPr="00116AAA" w:rsidDel="003830A9">
          <w:rPr>
            <w:rFonts w:ascii="Poppins" w:hAnsi="Poppins"/>
            <w:b/>
            <w:sz w:val="20"/>
            <w:szCs w:val="20"/>
            <w:rPrChange w:id="12142" w:author="thuyhuynh" w:date="2023-05-08T11:25:00Z">
              <w:rPr>
                <w:b/>
              </w:rPr>
            </w:rPrChange>
          </w:rPr>
          <w:delText>_Logout</w:delText>
        </w:r>
      </w:del>
    </w:p>
    <w:p w:rsidR="005E4E7B" w:rsidRPr="00116AAA" w:rsidDel="003830A9" w:rsidRDefault="005E4E7B" w:rsidP="005E4E7B">
      <w:pPr>
        <w:jc w:val="center"/>
        <w:rPr>
          <w:del w:id="12143" w:author="thuyhuynh" w:date="2022-03-30T16:22:00Z"/>
          <w:rFonts w:ascii="Poppins" w:hAnsi="Poppins"/>
          <w:sz w:val="20"/>
          <w:szCs w:val="20"/>
          <w:rPrChange w:id="12144" w:author="thuyhuynh" w:date="2023-05-08T11:25:00Z">
            <w:rPr>
              <w:del w:id="12145" w:author="thuyhuynh" w:date="2022-03-30T16:22:00Z"/>
            </w:rPr>
          </w:rPrChange>
        </w:rPr>
      </w:pPr>
    </w:p>
    <w:p w:rsidR="005E4E7B" w:rsidRPr="00116AAA" w:rsidDel="003830A9" w:rsidRDefault="005E4E7B">
      <w:pPr>
        <w:rPr>
          <w:del w:id="12146" w:author="thuyhuynh" w:date="2022-03-30T16:22:00Z"/>
          <w:rFonts w:ascii="Poppins" w:hAnsi="Poppins"/>
          <w:sz w:val="20"/>
          <w:szCs w:val="20"/>
          <w:rPrChange w:id="12147" w:author="thuyhuynh" w:date="2023-05-08T11:25:00Z">
            <w:rPr>
              <w:del w:id="12148" w:author="thuyhuynh" w:date="2022-03-30T16:22:00Z"/>
            </w:rPr>
          </w:rPrChange>
        </w:rPr>
        <w:pPrChange w:id="12149" w:author="thuyhuynh" w:date="2022-03-30T16:22:00Z">
          <w:pPr>
            <w:jc w:val="center"/>
          </w:pPr>
        </w:pPrChange>
      </w:pPr>
      <w:del w:id="12150" w:author="thuyhuynh" w:date="2022-03-30T16:22:00Z">
        <w:r w:rsidRPr="00116AAA" w:rsidDel="003830A9">
          <w:rPr>
            <w:rFonts w:ascii="Poppins" w:hAnsi="Poppins"/>
            <w:noProof/>
            <w:sz w:val="20"/>
            <w:szCs w:val="20"/>
            <w:rPrChange w:id="12151">
              <w:rPr>
                <w:noProof/>
              </w:rPr>
            </w:rPrChange>
          </w:rPr>
          <w:drawing>
            <wp:inline distT="0" distB="0" distL="0" distR="0" wp14:anchorId="3A7A666B" wp14:editId="04B7EDA4">
              <wp:extent cx="5943600" cy="3073127"/>
              <wp:effectExtent l="0" t="0" r="0" b="0"/>
              <wp:docPr id="8" name="Picture 8" descr="\\thong-pc\public_share\for_duy\ScreenShot\snap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ong-pc\public_share\for_duy\ScreenShot\snapshot2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73127"/>
                      </a:xfrm>
                      <a:prstGeom prst="rect">
                        <a:avLst/>
                      </a:prstGeom>
                      <a:noFill/>
                      <a:ln>
                        <a:noFill/>
                      </a:ln>
                    </pic:spPr>
                  </pic:pic>
                </a:graphicData>
              </a:graphic>
            </wp:inline>
          </w:drawing>
        </w:r>
      </w:del>
    </w:p>
    <w:p w:rsidR="005E4E7B" w:rsidRPr="00116AAA" w:rsidDel="003830A9" w:rsidRDefault="005E4E7B">
      <w:pPr>
        <w:rPr>
          <w:del w:id="12152" w:author="thuyhuynh" w:date="2022-03-30T16:22:00Z"/>
          <w:rFonts w:ascii="Poppins" w:hAnsi="Poppins"/>
          <w:sz w:val="20"/>
          <w:szCs w:val="20"/>
          <w:rPrChange w:id="12153" w:author="thuyhuynh" w:date="2023-05-08T11:25:00Z">
            <w:rPr>
              <w:del w:id="12154" w:author="thuyhuynh" w:date="2022-03-30T16:22:00Z"/>
            </w:rPr>
          </w:rPrChange>
        </w:rPr>
        <w:pPrChange w:id="12155" w:author="thuyhuynh" w:date="2022-03-30T16:22:00Z">
          <w:pPr>
            <w:jc w:val="center"/>
          </w:pPr>
        </w:pPrChange>
      </w:pPr>
    </w:p>
    <w:p w:rsidR="005E4E7B" w:rsidRPr="00116AAA" w:rsidRDefault="005E4E7B">
      <w:pPr>
        <w:rPr>
          <w:rFonts w:ascii="Poppins" w:hAnsi="Poppins"/>
          <w:sz w:val="20"/>
          <w:szCs w:val="20"/>
          <w:rPrChange w:id="12156" w:author="thuyhuynh" w:date="2023-05-08T11:25:00Z">
            <w:rPr/>
          </w:rPrChange>
        </w:rPr>
        <w:pPrChange w:id="12157" w:author="thuyhuynh" w:date="2022-03-30T16:22:00Z">
          <w:pPr>
            <w:jc w:val="center"/>
          </w:pPr>
        </w:pPrChange>
      </w:pPr>
      <w:del w:id="12158" w:author="thuyhuynh" w:date="2022-03-30T16:22:00Z">
        <w:r w:rsidRPr="00116AAA" w:rsidDel="003830A9">
          <w:rPr>
            <w:rFonts w:ascii="Poppins" w:hAnsi="Poppins"/>
            <w:noProof/>
            <w:sz w:val="20"/>
            <w:szCs w:val="20"/>
            <w:rPrChange w:id="12159">
              <w:rPr>
                <w:noProof/>
              </w:rPr>
            </w:rPrChange>
          </w:rPr>
          <w:drawing>
            <wp:inline distT="0" distB="0" distL="0" distR="0" wp14:anchorId="1F246D18" wp14:editId="5379F441">
              <wp:extent cx="5943600" cy="3822739"/>
              <wp:effectExtent l="0" t="0" r="0" b="0"/>
              <wp:docPr id="11" name="Picture 11" descr="\\thong-pc\public_share\for_duy\ScreenShot\snapshot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hong-pc\public_share\for_duy\ScreenShot\snapshot2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22739"/>
                      </a:xfrm>
                      <a:prstGeom prst="rect">
                        <a:avLst/>
                      </a:prstGeom>
                      <a:noFill/>
                      <a:ln>
                        <a:noFill/>
                      </a:ln>
                    </pic:spPr>
                  </pic:pic>
                </a:graphicData>
              </a:graphic>
            </wp:inline>
          </w:drawing>
        </w:r>
      </w:del>
    </w:p>
    <w:p w:rsidR="005E4E7B" w:rsidRPr="001C39D5" w:rsidDel="003830A9" w:rsidRDefault="005E4E7B">
      <w:pPr>
        <w:pStyle w:val="Heading3"/>
        <w:rPr>
          <w:del w:id="12160" w:author="thuyhuynh" w:date="2022-03-30T16:22:00Z"/>
        </w:rPr>
        <w:pPrChange w:id="12161" w:author="thuyhuynh" w:date="2023-05-08T12:07:00Z">
          <w:pPr>
            <w:jc w:val="center"/>
          </w:pPr>
        </w:pPrChange>
      </w:pPr>
      <w:bookmarkStart w:id="12162" w:name="_Toc99552889"/>
      <w:bookmarkStart w:id="12163" w:name="_Toc99553225"/>
      <w:bookmarkStart w:id="12164" w:name="_Toc99553559"/>
      <w:bookmarkStart w:id="12165" w:name="_Toc99553892"/>
      <w:bookmarkStart w:id="12166" w:name="_Toc152261305"/>
      <w:bookmarkStart w:id="12167" w:name="_Toc153897412"/>
      <w:bookmarkStart w:id="12168" w:name="_Toc155348484"/>
      <w:bookmarkStart w:id="12169" w:name="_Toc155348787"/>
      <w:bookmarkEnd w:id="12162"/>
      <w:bookmarkEnd w:id="12163"/>
      <w:bookmarkEnd w:id="12164"/>
      <w:bookmarkEnd w:id="12165"/>
      <w:bookmarkEnd w:id="12166"/>
      <w:bookmarkEnd w:id="12167"/>
      <w:bookmarkEnd w:id="12168"/>
      <w:bookmarkEnd w:id="12169"/>
    </w:p>
    <w:p w:rsidR="005E4E7B" w:rsidRPr="001C39D5" w:rsidDel="003830A9" w:rsidRDefault="0039143D">
      <w:pPr>
        <w:pStyle w:val="Heading3"/>
        <w:rPr>
          <w:del w:id="12170" w:author="thuyhuynh" w:date="2022-03-30T16:22:00Z"/>
        </w:rPr>
        <w:pPrChange w:id="12171" w:author="thuyhuynh" w:date="2023-05-08T12:07:00Z">
          <w:pPr>
            <w:jc w:val="center"/>
          </w:pPr>
        </w:pPrChange>
      </w:pPr>
      <w:del w:id="12172" w:author="thuyhuynh" w:date="2022-03-30T16:22:00Z">
        <w:r w:rsidRPr="00F279A2" w:rsidDel="003830A9">
          <w:rPr>
            <w:noProof/>
            <w:rPrChange w:id="12173">
              <w:rPr>
                <w:noProof/>
              </w:rPr>
            </w:rPrChange>
          </w:rPr>
          <w:drawing>
            <wp:inline distT="0" distB="0" distL="0" distR="0" wp14:anchorId="089C46D8" wp14:editId="6E568F27">
              <wp:extent cx="5943600" cy="813890"/>
              <wp:effectExtent l="0" t="0" r="0" b="0"/>
              <wp:docPr id="249" name="Picture 249" descr="\\thong-pc\public_share\for_duy\snapshot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ong-pc\public_share\for_duy\snapshot6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813890"/>
                      </a:xfrm>
                      <a:prstGeom prst="rect">
                        <a:avLst/>
                      </a:prstGeom>
                      <a:noFill/>
                      <a:ln>
                        <a:noFill/>
                      </a:ln>
                    </pic:spPr>
                  </pic:pic>
                </a:graphicData>
              </a:graphic>
            </wp:inline>
          </w:drawing>
        </w:r>
        <w:bookmarkStart w:id="12174" w:name="_Toc99552890"/>
        <w:bookmarkStart w:id="12175" w:name="_Toc99553226"/>
        <w:bookmarkStart w:id="12176" w:name="_Toc99553560"/>
        <w:bookmarkStart w:id="12177" w:name="_Toc99553893"/>
        <w:bookmarkStart w:id="12178" w:name="_Toc152261306"/>
        <w:bookmarkStart w:id="12179" w:name="_Toc153897413"/>
        <w:bookmarkStart w:id="12180" w:name="_Toc155348485"/>
        <w:bookmarkStart w:id="12181" w:name="_Toc155348788"/>
        <w:bookmarkEnd w:id="12174"/>
        <w:bookmarkEnd w:id="12175"/>
        <w:bookmarkEnd w:id="12176"/>
        <w:bookmarkEnd w:id="12177"/>
        <w:bookmarkEnd w:id="12178"/>
        <w:bookmarkEnd w:id="12179"/>
        <w:bookmarkEnd w:id="12180"/>
        <w:bookmarkEnd w:id="12181"/>
      </w:del>
    </w:p>
    <w:p w:rsidR="00DA24DD" w:rsidRPr="00116AAA" w:rsidRDefault="006E56E7">
      <w:pPr>
        <w:pStyle w:val="Heading3"/>
        <w:rPr>
          <w:ins w:id="12182" w:author="thuyhuynh" w:date="2022-03-30T16:35:00Z"/>
        </w:rPr>
      </w:pPr>
      <w:bookmarkStart w:id="12183" w:name="_Toc155348789"/>
      <w:ins w:id="12184" w:author="thuyhuynh" w:date="2022-03-30T16:29:00Z">
        <w:r w:rsidRPr="00116AAA">
          <w:t>Library Info</w:t>
        </w:r>
      </w:ins>
      <w:bookmarkEnd w:id="12183"/>
      <w:ins w:id="12185" w:author="thuyhuynh" w:date="2022-03-30T16:24:00Z">
        <w:r w:rsidR="00BD2CD9" w:rsidRPr="00116AAA">
          <w:tab/>
        </w:r>
      </w:ins>
    </w:p>
    <w:p w:rsidR="00DA24DD" w:rsidDel="000909B3" w:rsidRDefault="00DA24DD">
      <w:pPr>
        <w:jc w:val="both"/>
        <w:rPr>
          <w:del w:id="12186" w:author="ptdung" w:date="2023-11-30T18:14:00Z"/>
          <w:sz w:val="20"/>
          <w:szCs w:val="20"/>
        </w:rPr>
        <w:pPrChange w:id="12187" w:author="ptdung" w:date="2023-11-30T18:14:00Z">
          <w:pPr>
            <w:pStyle w:val="Heading3"/>
          </w:pPr>
        </w:pPrChange>
      </w:pPr>
      <w:ins w:id="12188" w:author="thuyhuynh" w:date="2022-03-30T16:35:00Z">
        <w:r w:rsidRPr="00116AAA">
          <w:rPr>
            <w:rFonts w:ascii="Poppins" w:hAnsi="Poppins"/>
            <w:sz w:val="20"/>
            <w:szCs w:val="20"/>
            <w:rPrChange w:id="12189" w:author="thuyhuynh" w:date="2023-05-08T11:25:00Z">
              <w:rPr>
                <w:rFonts w:ascii="Poppins" w:hAnsi="Poppins"/>
                <w:sz w:val="24"/>
                <w:szCs w:val="24"/>
              </w:rPr>
            </w:rPrChange>
          </w:rPr>
          <w:t xml:space="preserve">This sample helps users </w:t>
        </w:r>
        <w:r w:rsidRPr="00116AAA">
          <w:rPr>
            <w:rFonts w:ascii="Poppins" w:hAnsi="Poppins"/>
            <w:sz w:val="20"/>
            <w:szCs w:val="20"/>
            <w:lang w:eastAsia="ko-KR"/>
            <w:rPrChange w:id="12190" w:author="thuyhuynh" w:date="2023-05-08T11:25:00Z">
              <w:rPr>
                <w:rFonts w:ascii="Poppins" w:hAnsi="Poppins"/>
                <w:sz w:val="24"/>
                <w:szCs w:val="24"/>
                <w:lang w:eastAsia="ko-KR"/>
              </w:rPr>
            </w:rPrChange>
          </w:rPr>
          <w:t xml:space="preserve">to </w:t>
        </w:r>
        <w:r w:rsidRPr="00116AAA">
          <w:rPr>
            <w:rFonts w:ascii="Poppins" w:hAnsi="Poppins"/>
            <w:sz w:val="20"/>
            <w:szCs w:val="20"/>
            <w:rPrChange w:id="12191" w:author="thuyhuynh" w:date="2023-05-08T11:25:00Z">
              <w:rPr>
                <w:rFonts w:ascii="Poppins" w:hAnsi="Poppins"/>
                <w:sz w:val="24"/>
                <w:szCs w:val="24"/>
              </w:rPr>
            </w:rPrChange>
          </w:rPr>
          <w:t xml:space="preserve">quickly get the detailed information of the </w:t>
        </w:r>
      </w:ins>
      <w:ins w:id="12192" w:author="thuyhuynh" w:date="2022-03-30T16:36:00Z">
        <w:r w:rsidRPr="00116AAA">
          <w:rPr>
            <w:rFonts w:ascii="Poppins" w:hAnsi="Poppins"/>
            <w:sz w:val="20"/>
            <w:szCs w:val="20"/>
            <w:rPrChange w:id="12193" w:author="thuyhuynh" w:date="2023-05-08T11:25:00Z">
              <w:rPr>
                <w:rFonts w:ascii="Poppins" w:hAnsi="Poppins"/>
                <w:sz w:val="24"/>
                <w:szCs w:val="24"/>
              </w:rPr>
            </w:rPrChange>
          </w:rPr>
          <w:t>library</w:t>
        </w:r>
      </w:ins>
      <w:ins w:id="12194" w:author="thuyhuynh" w:date="2022-03-30T16:35:00Z">
        <w:r w:rsidRPr="00116AAA">
          <w:rPr>
            <w:rFonts w:ascii="Poppins" w:hAnsi="Poppins"/>
            <w:sz w:val="20"/>
            <w:szCs w:val="20"/>
            <w:rPrChange w:id="12195" w:author="thuyhuynh" w:date="2023-05-08T11:25:00Z">
              <w:rPr>
                <w:rFonts w:ascii="Poppins" w:hAnsi="Poppins"/>
                <w:sz w:val="24"/>
                <w:szCs w:val="24"/>
              </w:rPr>
            </w:rPrChange>
          </w:rPr>
          <w:t>.</w:t>
        </w:r>
      </w:ins>
    </w:p>
    <w:p w:rsidR="000909B3" w:rsidRPr="00116AAA" w:rsidRDefault="000909B3" w:rsidP="00DA24DD">
      <w:pPr>
        <w:jc w:val="both"/>
        <w:rPr>
          <w:ins w:id="12196" w:author="ptdung" w:date="2023-11-30T18:14:00Z"/>
          <w:rFonts w:ascii="Poppins" w:hAnsi="Poppins"/>
          <w:sz w:val="20"/>
          <w:szCs w:val="20"/>
          <w:rPrChange w:id="12197" w:author="thuyhuynh" w:date="2023-05-08T11:25:00Z">
            <w:rPr>
              <w:ins w:id="12198" w:author="ptdung" w:date="2023-11-30T18:14:00Z"/>
            </w:rPr>
          </w:rPrChange>
        </w:rPr>
      </w:pPr>
    </w:p>
    <w:p w:rsidR="000509AE" w:rsidRPr="00116AAA" w:rsidRDefault="000509AE">
      <w:pPr>
        <w:jc w:val="both"/>
        <w:pPrChange w:id="12199" w:author="ptdung" w:date="2023-11-30T18:14:00Z">
          <w:pPr>
            <w:pStyle w:val="Heading3"/>
          </w:pPr>
        </w:pPrChange>
      </w:pPr>
      <w:del w:id="12200" w:author="thuyhuynh" w:date="2022-03-30T16:24:00Z">
        <w:r w:rsidRPr="00116AAA" w:rsidDel="00BD2CD9">
          <w:delText>Device Management</w:delText>
        </w:r>
      </w:del>
    </w:p>
    <w:p w:rsidR="000509AE" w:rsidRPr="00116AAA" w:rsidDel="00BD2CD9" w:rsidRDefault="00572F08" w:rsidP="000509AE">
      <w:pPr>
        <w:rPr>
          <w:del w:id="12201" w:author="thuyhuynh" w:date="2022-03-30T16:24:00Z"/>
          <w:rFonts w:ascii="Poppins" w:hAnsi="Poppins"/>
          <w:sz w:val="20"/>
          <w:szCs w:val="20"/>
          <w:rPrChange w:id="12202" w:author="thuyhuynh" w:date="2023-05-08T11:25:00Z">
            <w:rPr>
              <w:del w:id="12203" w:author="thuyhuynh" w:date="2022-03-30T16:24:00Z"/>
            </w:rPr>
          </w:rPrChange>
        </w:rPr>
      </w:pPr>
      <w:ins w:id="12204" w:author="thuyhuynh" w:date="2024-01-05T11:48:00Z">
        <w:r>
          <w:rPr>
            <w:noProof/>
          </w:rPr>
          <w:lastRenderedPageBreak/>
          <w:drawing>
            <wp:inline distT="0" distB="0" distL="0" distR="0" wp14:anchorId="06A69547" wp14:editId="46AFBE9D">
              <wp:extent cx="5745480" cy="579120"/>
              <wp:effectExtent l="0" t="0" r="7620" b="0"/>
              <wp:docPr id="383802126" name="Picture 38380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45480" cy="579120"/>
                      </a:xfrm>
                      <a:prstGeom prst="rect">
                        <a:avLst/>
                      </a:prstGeom>
                    </pic:spPr>
                  </pic:pic>
                </a:graphicData>
              </a:graphic>
            </wp:inline>
          </w:drawing>
        </w:r>
        <w:r w:rsidRPr="00116AAA" w:rsidDel="00BD2CD9">
          <w:rPr>
            <w:rFonts w:ascii="Poppins" w:hAnsi="Poppins" w:hint="eastAsia"/>
            <w:sz w:val="20"/>
            <w:szCs w:val="20"/>
          </w:rPr>
          <w:t xml:space="preserve"> </w:t>
        </w:r>
      </w:ins>
      <w:del w:id="12205" w:author="thuyhuynh" w:date="2022-03-30T16:24:00Z">
        <w:r w:rsidR="00331F0F" w:rsidRPr="00116AAA" w:rsidDel="00BD2CD9">
          <w:rPr>
            <w:rFonts w:ascii="Poppins" w:hAnsi="Poppins"/>
            <w:sz w:val="20"/>
            <w:szCs w:val="20"/>
            <w:rPrChange w:id="12206" w:author="thuyhuynh" w:date="2023-05-08T11:25:00Z">
              <w:rPr/>
            </w:rPrChange>
          </w:rPr>
          <w:delText>Most</w:delText>
        </w:r>
        <w:r w:rsidR="00AE3178" w:rsidRPr="00116AAA" w:rsidDel="00BD2CD9">
          <w:rPr>
            <w:rFonts w:ascii="Poppins" w:hAnsi="Poppins"/>
            <w:sz w:val="20"/>
            <w:szCs w:val="20"/>
            <w:rPrChange w:id="12207" w:author="thuyhuynh" w:date="2023-05-08T11:25:00Z">
              <w:rPr/>
            </w:rPrChange>
          </w:rPr>
          <w:delText xml:space="preserve"> functionalities in this menu require Administrator’s privileges. If </w:delText>
        </w:r>
        <w:r w:rsidR="00A155D3" w:rsidRPr="00116AAA" w:rsidDel="00BD2CD9">
          <w:rPr>
            <w:rFonts w:ascii="Poppins" w:hAnsi="Poppins"/>
            <w:sz w:val="20"/>
            <w:szCs w:val="20"/>
            <w:lang w:eastAsia="ko-KR"/>
            <w:rPrChange w:id="12208" w:author="thuyhuynh" w:date="2023-05-08T11:25:00Z">
              <w:rPr>
                <w:lang w:eastAsia="ko-KR"/>
              </w:rPr>
            </w:rPrChange>
          </w:rPr>
          <w:delText xml:space="preserve">the </w:delText>
        </w:r>
        <w:r w:rsidR="00AE3178" w:rsidRPr="00116AAA" w:rsidDel="00BD2CD9">
          <w:rPr>
            <w:rFonts w:ascii="Poppins" w:hAnsi="Poppins"/>
            <w:sz w:val="20"/>
            <w:szCs w:val="20"/>
            <w:rPrChange w:id="12209" w:author="thuyhuynh" w:date="2023-05-08T11:25:00Z">
              <w:rPr/>
            </w:rPrChange>
          </w:rPr>
          <w:delText xml:space="preserve">device </w:delText>
        </w:r>
        <w:r w:rsidR="00331F0F" w:rsidRPr="00116AAA" w:rsidDel="00BD2CD9">
          <w:rPr>
            <w:rFonts w:ascii="Poppins" w:hAnsi="Poppins"/>
            <w:sz w:val="20"/>
            <w:szCs w:val="20"/>
            <w:lang w:eastAsia="ko-KR"/>
            <w:rPrChange w:id="12210" w:author="thuyhuynh" w:date="2023-05-08T11:25:00Z">
              <w:rPr>
                <w:lang w:eastAsia="ko-KR"/>
              </w:rPr>
            </w:rPrChange>
          </w:rPr>
          <w:delText>is</w:delText>
        </w:r>
        <w:r w:rsidR="00AE3178" w:rsidRPr="00116AAA" w:rsidDel="00BD2CD9">
          <w:rPr>
            <w:rFonts w:ascii="Poppins" w:hAnsi="Poppins"/>
            <w:sz w:val="20"/>
            <w:szCs w:val="20"/>
            <w:rPrChange w:id="12211" w:author="thuyhuynh" w:date="2023-05-08T11:25:00Z">
              <w:rPr/>
            </w:rPrChange>
          </w:rPr>
          <w:delText xml:space="preserve"> registered </w:delText>
        </w:r>
        <w:r w:rsidR="00331F0F" w:rsidRPr="00116AAA" w:rsidDel="00BD2CD9">
          <w:rPr>
            <w:rFonts w:ascii="Poppins" w:hAnsi="Poppins"/>
            <w:sz w:val="20"/>
            <w:szCs w:val="20"/>
            <w:lang w:eastAsia="ko-KR"/>
            <w:rPrChange w:id="12212" w:author="thuyhuynh" w:date="2023-05-08T11:25:00Z">
              <w:rPr>
                <w:lang w:eastAsia="ko-KR"/>
              </w:rPr>
            </w:rPrChange>
          </w:rPr>
          <w:delText xml:space="preserve">with </w:delText>
        </w:r>
        <w:r w:rsidR="00B74E70" w:rsidRPr="00116AAA" w:rsidDel="00BD2CD9">
          <w:rPr>
            <w:rFonts w:ascii="Poppins" w:hAnsi="Poppins"/>
            <w:sz w:val="20"/>
            <w:szCs w:val="20"/>
            <w:rPrChange w:id="12213" w:author="thuyhuynh" w:date="2023-05-08T11:25:00Z">
              <w:rPr/>
            </w:rPrChange>
          </w:rPr>
          <w:delText xml:space="preserve">at least one </w:delText>
        </w:r>
        <w:r w:rsidR="00AE3178" w:rsidRPr="00116AAA" w:rsidDel="00BD2CD9">
          <w:rPr>
            <w:rFonts w:ascii="Poppins" w:hAnsi="Poppins"/>
            <w:sz w:val="20"/>
            <w:szCs w:val="20"/>
            <w:rPrChange w:id="12214" w:author="thuyhuynh" w:date="2023-05-08T11:25:00Z">
              <w:rPr/>
            </w:rPrChange>
          </w:rPr>
          <w:delText xml:space="preserve">Administrator, </w:delText>
        </w:r>
        <w:r w:rsidR="00B74E70" w:rsidRPr="00116AAA" w:rsidDel="00BD2CD9">
          <w:rPr>
            <w:rFonts w:ascii="Poppins" w:hAnsi="Poppins"/>
            <w:sz w:val="20"/>
            <w:szCs w:val="20"/>
            <w:rPrChange w:id="12215" w:author="thuyhuynh" w:date="2023-05-08T11:25:00Z">
              <w:rPr/>
            </w:rPrChange>
          </w:rPr>
          <w:delText xml:space="preserve">he/she </w:delText>
        </w:r>
        <w:r w:rsidR="00331F0F" w:rsidRPr="00116AAA" w:rsidDel="00BD2CD9">
          <w:rPr>
            <w:rFonts w:ascii="Poppins" w:hAnsi="Poppins"/>
            <w:sz w:val="20"/>
            <w:szCs w:val="20"/>
            <w:lang w:eastAsia="ko-KR"/>
            <w:rPrChange w:id="12216" w:author="thuyhuynh" w:date="2023-05-08T11:25:00Z">
              <w:rPr>
                <w:lang w:eastAsia="ko-KR"/>
              </w:rPr>
            </w:rPrChange>
          </w:rPr>
          <w:delText>needs to</w:delText>
        </w:r>
        <w:r w:rsidR="00B74E70" w:rsidRPr="00116AAA" w:rsidDel="00BD2CD9">
          <w:rPr>
            <w:rFonts w:ascii="Poppins" w:hAnsi="Poppins"/>
            <w:sz w:val="20"/>
            <w:szCs w:val="20"/>
            <w:rPrChange w:id="12217" w:author="thuyhuynh" w:date="2023-05-08T11:25:00Z">
              <w:rPr/>
            </w:rPrChange>
          </w:rPr>
          <w:delText xml:space="preserve"> log in first.</w:delText>
        </w:r>
      </w:del>
    </w:p>
    <w:p w:rsidR="00B74E70" w:rsidRPr="00116AAA" w:rsidDel="00A67FBC" w:rsidRDefault="00B74E70" w:rsidP="000509AE">
      <w:pPr>
        <w:rPr>
          <w:del w:id="12218" w:author="thuyhuynh" w:date="2022-03-30T16:26:00Z"/>
          <w:rFonts w:ascii="Poppins" w:hAnsi="Poppins"/>
          <w:sz w:val="20"/>
          <w:szCs w:val="20"/>
          <w:rPrChange w:id="12219" w:author="thuyhuynh" w:date="2023-05-08T11:25:00Z">
            <w:rPr>
              <w:del w:id="12220" w:author="thuyhuynh" w:date="2022-03-30T16:26:00Z"/>
            </w:rPr>
          </w:rPrChange>
        </w:rPr>
      </w:pPr>
    </w:p>
    <w:p w:rsidR="000509AE" w:rsidRPr="00116AAA" w:rsidDel="00A67FBC" w:rsidRDefault="006856A8" w:rsidP="000509AE">
      <w:pPr>
        <w:rPr>
          <w:del w:id="12221" w:author="thuyhuynh" w:date="2022-03-30T16:26:00Z"/>
          <w:rFonts w:ascii="Poppins" w:hAnsi="Poppins"/>
          <w:sz w:val="20"/>
          <w:szCs w:val="20"/>
          <w:rPrChange w:id="12222" w:author="thuyhuynh" w:date="2023-05-08T11:25:00Z">
            <w:rPr>
              <w:del w:id="12223" w:author="thuyhuynh" w:date="2022-03-30T16:26:00Z"/>
            </w:rPr>
          </w:rPrChange>
        </w:rPr>
      </w:pPr>
      <w:del w:id="12224" w:author="thuyhuynh" w:date="2022-03-30T16:24:00Z">
        <w:r w:rsidRPr="00116AAA" w:rsidDel="00BD2CD9">
          <w:rPr>
            <w:rFonts w:ascii="Poppins" w:hAnsi="Poppins"/>
            <w:noProof/>
            <w:sz w:val="20"/>
            <w:szCs w:val="20"/>
            <w:rPrChange w:id="12225">
              <w:rPr>
                <w:noProof/>
              </w:rPr>
            </w:rPrChange>
          </w:rPr>
          <w:drawing>
            <wp:inline distT="0" distB="0" distL="0" distR="0" wp14:anchorId="7BCF445B" wp14:editId="597E5310">
              <wp:extent cx="5943600" cy="1866815"/>
              <wp:effectExtent l="0" t="0" r="0" b="0"/>
              <wp:docPr id="239" name="Picture 239" descr="\\thong-pc\public_share\for_duy\snapshot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thong-pc\public_share\for_duy\snapshot5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866815"/>
                      </a:xfrm>
                      <a:prstGeom prst="rect">
                        <a:avLst/>
                      </a:prstGeom>
                      <a:noFill/>
                      <a:ln>
                        <a:noFill/>
                      </a:ln>
                    </pic:spPr>
                  </pic:pic>
                </a:graphicData>
              </a:graphic>
            </wp:inline>
          </w:drawing>
        </w:r>
      </w:del>
    </w:p>
    <w:p w:rsidR="000509AE" w:rsidRPr="00116AAA" w:rsidDel="00A67FBC" w:rsidRDefault="000509AE" w:rsidP="000509AE">
      <w:pPr>
        <w:rPr>
          <w:del w:id="12226" w:author="thuyhuynh" w:date="2022-03-30T16:26:00Z"/>
          <w:rFonts w:ascii="Poppins" w:hAnsi="Poppins"/>
          <w:sz w:val="20"/>
          <w:szCs w:val="20"/>
          <w:rPrChange w:id="12227" w:author="thuyhuynh" w:date="2023-05-08T11:25:00Z">
            <w:rPr>
              <w:del w:id="12228" w:author="thuyhuynh" w:date="2022-03-30T16:26:00Z"/>
            </w:rPr>
          </w:rPrChange>
        </w:rPr>
      </w:pPr>
    </w:p>
    <w:p w:rsidR="000509AE" w:rsidRPr="00116AAA" w:rsidDel="00BD2CD9" w:rsidRDefault="00331F0F" w:rsidP="00CB68AF">
      <w:pPr>
        <w:pStyle w:val="ListParagraph"/>
        <w:numPr>
          <w:ilvl w:val="0"/>
          <w:numId w:val="16"/>
        </w:numPr>
        <w:jc w:val="both"/>
        <w:rPr>
          <w:del w:id="12229" w:author="thuyhuynh" w:date="2022-03-30T16:25:00Z"/>
          <w:rFonts w:ascii="Poppins" w:hAnsi="Poppins"/>
          <w:sz w:val="20"/>
          <w:szCs w:val="20"/>
          <w:rPrChange w:id="12230" w:author="thuyhuynh" w:date="2023-05-08T11:25:00Z">
            <w:rPr>
              <w:del w:id="12231" w:author="thuyhuynh" w:date="2022-03-30T16:25:00Z"/>
            </w:rPr>
          </w:rPrChange>
        </w:rPr>
      </w:pPr>
      <w:del w:id="12232" w:author="thuyhuynh" w:date="2022-03-30T16:25:00Z">
        <w:r w:rsidRPr="00116AAA" w:rsidDel="00BD2CD9">
          <w:rPr>
            <w:rFonts w:ascii="Poppins" w:hAnsi="Poppins"/>
            <w:sz w:val="20"/>
            <w:szCs w:val="20"/>
            <w:rPrChange w:id="12233" w:author="thuyhuynh" w:date="2023-05-08T11:25:00Z">
              <w:rPr/>
            </w:rPrChange>
          </w:rPr>
          <w:delText xml:space="preserve">Get </w:delText>
        </w:r>
        <w:r w:rsidRPr="00116AAA" w:rsidDel="00BD2CD9">
          <w:rPr>
            <w:rFonts w:ascii="Poppins" w:hAnsi="Poppins"/>
            <w:sz w:val="20"/>
            <w:szCs w:val="20"/>
            <w:lang w:eastAsia="ko-KR"/>
            <w:rPrChange w:id="12234" w:author="thuyhuynh" w:date="2023-05-08T11:25:00Z">
              <w:rPr>
                <w:lang w:eastAsia="ko-KR"/>
              </w:rPr>
            </w:rPrChange>
          </w:rPr>
          <w:delText>D</w:delText>
        </w:r>
        <w:r w:rsidRPr="00116AAA" w:rsidDel="00BD2CD9">
          <w:rPr>
            <w:rFonts w:ascii="Poppins" w:hAnsi="Poppins"/>
            <w:sz w:val="20"/>
            <w:szCs w:val="20"/>
            <w:rPrChange w:id="12235" w:author="thuyhuynh" w:date="2023-05-08T11:25:00Z">
              <w:rPr/>
            </w:rPrChange>
          </w:rPr>
          <w:delText xml:space="preserve">evice </w:delText>
        </w:r>
        <w:r w:rsidRPr="00116AAA" w:rsidDel="00BD2CD9">
          <w:rPr>
            <w:rFonts w:ascii="Poppins" w:hAnsi="Poppins"/>
            <w:sz w:val="20"/>
            <w:szCs w:val="20"/>
            <w:lang w:eastAsia="ko-KR"/>
            <w:rPrChange w:id="12236" w:author="thuyhuynh" w:date="2023-05-08T11:25:00Z">
              <w:rPr>
                <w:lang w:eastAsia="ko-KR"/>
              </w:rPr>
            </w:rPrChange>
          </w:rPr>
          <w:delText>C</w:delText>
        </w:r>
        <w:r w:rsidRPr="00116AAA" w:rsidDel="00BD2CD9">
          <w:rPr>
            <w:rFonts w:ascii="Poppins" w:hAnsi="Poppins"/>
            <w:sz w:val="20"/>
            <w:szCs w:val="20"/>
            <w:rPrChange w:id="12237" w:author="thuyhuynh" w:date="2023-05-08T11:25:00Z">
              <w:rPr/>
            </w:rPrChange>
          </w:rPr>
          <w:delText xml:space="preserve">onfiguration: </w:delText>
        </w:r>
        <w:r w:rsidRPr="00116AAA" w:rsidDel="00BD2CD9">
          <w:rPr>
            <w:rFonts w:ascii="Poppins" w:hAnsi="Poppins"/>
            <w:sz w:val="20"/>
            <w:szCs w:val="20"/>
            <w:lang w:eastAsia="ko-KR"/>
            <w:rPrChange w:id="12238" w:author="thuyhuynh" w:date="2023-05-08T11:25:00Z">
              <w:rPr>
                <w:lang w:eastAsia="ko-KR"/>
              </w:rPr>
            </w:rPrChange>
          </w:rPr>
          <w:delText>Obtains</w:delText>
        </w:r>
        <w:r w:rsidR="000509AE" w:rsidRPr="00116AAA" w:rsidDel="00BD2CD9">
          <w:rPr>
            <w:rFonts w:ascii="Poppins" w:hAnsi="Poppins"/>
            <w:sz w:val="20"/>
            <w:szCs w:val="20"/>
            <w:rPrChange w:id="12239" w:author="thuyhuynh" w:date="2023-05-08T11:25:00Z">
              <w:rPr/>
            </w:rPrChange>
          </w:rPr>
          <w:delText xml:space="preserve"> </w:delText>
        </w:r>
        <w:r w:rsidR="00D611F8" w:rsidRPr="00116AAA" w:rsidDel="00BD2CD9">
          <w:rPr>
            <w:rFonts w:ascii="Poppins" w:hAnsi="Poppins"/>
            <w:sz w:val="20"/>
            <w:szCs w:val="20"/>
            <w:rPrChange w:id="12240" w:author="thuyhuynh" w:date="2023-05-08T11:25:00Z">
              <w:rPr/>
            </w:rPrChange>
          </w:rPr>
          <w:delText xml:space="preserve">the current </w:delText>
        </w:r>
        <w:r w:rsidR="000509AE" w:rsidRPr="00116AAA" w:rsidDel="00BD2CD9">
          <w:rPr>
            <w:rFonts w:ascii="Poppins" w:hAnsi="Poppins"/>
            <w:sz w:val="20"/>
            <w:szCs w:val="20"/>
            <w:rPrChange w:id="12241" w:author="thuyhuynh" w:date="2023-05-08T11:25:00Z">
              <w:rPr/>
            </w:rPrChange>
          </w:rPr>
          <w:delText xml:space="preserve">configuration </w:delText>
        </w:r>
        <w:r w:rsidR="00D611F8" w:rsidRPr="00116AAA" w:rsidDel="00BD2CD9">
          <w:rPr>
            <w:rFonts w:ascii="Poppins" w:hAnsi="Poppins"/>
            <w:sz w:val="20"/>
            <w:szCs w:val="20"/>
            <w:rPrChange w:id="12242" w:author="thuyhuynh" w:date="2023-05-08T11:25:00Z">
              <w:rPr/>
            </w:rPrChange>
          </w:rPr>
          <w:delText>of</w:delText>
        </w:r>
        <w:r w:rsidRPr="00116AAA" w:rsidDel="00BD2CD9">
          <w:rPr>
            <w:rFonts w:ascii="Poppins" w:hAnsi="Poppins"/>
            <w:sz w:val="20"/>
            <w:szCs w:val="20"/>
            <w:rPrChange w:id="12243" w:author="thuyhuynh" w:date="2023-05-08T11:25:00Z">
              <w:rPr/>
            </w:rPrChange>
          </w:rPr>
          <w:delText xml:space="preserve"> the device</w:delText>
        </w:r>
      </w:del>
    </w:p>
    <w:p w:rsidR="000509AE" w:rsidRPr="00116AAA" w:rsidDel="00BD2CD9" w:rsidRDefault="000509AE" w:rsidP="000509AE">
      <w:pPr>
        <w:pStyle w:val="ListParagraph"/>
        <w:jc w:val="both"/>
        <w:rPr>
          <w:del w:id="12244" w:author="thuyhuynh" w:date="2022-03-30T16:25:00Z"/>
          <w:rFonts w:ascii="Poppins" w:hAnsi="Poppins"/>
          <w:sz w:val="20"/>
          <w:szCs w:val="20"/>
          <w:rPrChange w:id="12245" w:author="thuyhuynh" w:date="2023-05-08T11:25:00Z">
            <w:rPr>
              <w:del w:id="12246" w:author="thuyhuynh" w:date="2022-03-30T16:25:00Z"/>
            </w:rPr>
          </w:rPrChange>
        </w:rPr>
      </w:pPr>
    </w:p>
    <w:p w:rsidR="000509AE" w:rsidRPr="00116AAA" w:rsidDel="00BD2CD9" w:rsidRDefault="006856A8" w:rsidP="000509AE">
      <w:pPr>
        <w:jc w:val="both"/>
        <w:rPr>
          <w:del w:id="12247" w:author="thuyhuynh" w:date="2022-03-30T16:25:00Z"/>
          <w:rFonts w:ascii="Poppins" w:hAnsi="Poppins"/>
          <w:sz w:val="20"/>
          <w:szCs w:val="20"/>
          <w:rPrChange w:id="12248" w:author="thuyhuynh" w:date="2023-05-08T11:25:00Z">
            <w:rPr>
              <w:del w:id="12249" w:author="thuyhuynh" w:date="2022-03-30T16:25:00Z"/>
            </w:rPr>
          </w:rPrChange>
        </w:rPr>
      </w:pPr>
      <w:del w:id="12250" w:author="thuyhuynh" w:date="2022-03-30T16:25:00Z">
        <w:r w:rsidRPr="00116AAA" w:rsidDel="00BD2CD9">
          <w:rPr>
            <w:rFonts w:ascii="Poppins" w:hAnsi="Poppins"/>
            <w:noProof/>
            <w:sz w:val="20"/>
            <w:szCs w:val="20"/>
            <w:rPrChange w:id="12251">
              <w:rPr>
                <w:noProof/>
              </w:rPr>
            </w:rPrChange>
          </w:rPr>
          <w:drawing>
            <wp:inline distT="0" distB="0" distL="0" distR="0" wp14:anchorId="5E457E54" wp14:editId="2B0C3D79">
              <wp:extent cx="5943600" cy="2363976"/>
              <wp:effectExtent l="0" t="0" r="0" b="0"/>
              <wp:docPr id="238" name="Picture 238" descr="\\thong-pc\public_share\for_duy\snapshot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ong-pc\public_share\for_duy\snapshot5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363976"/>
                      </a:xfrm>
                      <a:prstGeom prst="rect">
                        <a:avLst/>
                      </a:prstGeom>
                      <a:noFill/>
                      <a:ln>
                        <a:noFill/>
                      </a:ln>
                    </pic:spPr>
                  </pic:pic>
                </a:graphicData>
              </a:graphic>
            </wp:inline>
          </w:drawing>
        </w:r>
      </w:del>
    </w:p>
    <w:p w:rsidR="000509AE" w:rsidRPr="00116AAA" w:rsidDel="00BD2CD9" w:rsidRDefault="000509AE" w:rsidP="000509AE">
      <w:pPr>
        <w:jc w:val="both"/>
        <w:rPr>
          <w:del w:id="12252" w:author="thuyhuynh" w:date="2022-03-30T16:25:00Z"/>
          <w:rFonts w:ascii="Poppins" w:hAnsi="Poppins"/>
          <w:sz w:val="20"/>
          <w:szCs w:val="20"/>
          <w:rPrChange w:id="12253" w:author="thuyhuynh" w:date="2023-05-08T11:25:00Z">
            <w:rPr>
              <w:del w:id="12254" w:author="thuyhuynh" w:date="2022-03-30T16:25:00Z"/>
            </w:rPr>
          </w:rPrChange>
        </w:rPr>
      </w:pPr>
    </w:p>
    <w:p w:rsidR="000509AE" w:rsidRPr="00116AAA" w:rsidDel="00BD2CD9" w:rsidRDefault="00331F0F" w:rsidP="00CB68AF">
      <w:pPr>
        <w:pStyle w:val="ListParagraph"/>
        <w:numPr>
          <w:ilvl w:val="0"/>
          <w:numId w:val="16"/>
        </w:numPr>
        <w:jc w:val="both"/>
        <w:rPr>
          <w:del w:id="12255" w:author="thuyhuynh" w:date="2022-03-30T16:25:00Z"/>
          <w:rFonts w:ascii="Poppins" w:hAnsi="Poppins"/>
          <w:sz w:val="20"/>
          <w:szCs w:val="20"/>
          <w:rPrChange w:id="12256" w:author="thuyhuynh" w:date="2023-05-08T11:25:00Z">
            <w:rPr>
              <w:del w:id="12257" w:author="thuyhuynh" w:date="2022-03-30T16:25:00Z"/>
            </w:rPr>
          </w:rPrChange>
        </w:rPr>
      </w:pPr>
      <w:del w:id="12258" w:author="thuyhuynh" w:date="2022-03-30T16:25:00Z">
        <w:r w:rsidRPr="00116AAA" w:rsidDel="00BD2CD9">
          <w:rPr>
            <w:rFonts w:ascii="Poppins" w:hAnsi="Poppins"/>
            <w:sz w:val="20"/>
            <w:szCs w:val="20"/>
            <w:rPrChange w:id="12259" w:author="thuyhuynh" w:date="2023-05-08T11:25:00Z">
              <w:rPr/>
            </w:rPrChange>
          </w:rPr>
          <w:delText xml:space="preserve">Set </w:delText>
        </w:r>
        <w:r w:rsidRPr="00116AAA" w:rsidDel="00BD2CD9">
          <w:rPr>
            <w:rFonts w:ascii="Poppins" w:hAnsi="Poppins"/>
            <w:sz w:val="20"/>
            <w:szCs w:val="20"/>
            <w:lang w:eastAsia="ko-KR"/>
            <w:rPrChange w:id="12260" w:author="thuyhuynh" w:date="2023-05-08T11:25:00Z">
              <w:rPr>
                <w:lang w:eastAsia="ko-KR"/>
              </w:rPr>
            </w:rPrChange>
          </w:rPr>
          <w:delText>D</w:delText>
        </w:r>
        <w:r w:rsidR="000509AE" w:rsidRPr="00116AAA" w:rsidDel="00BD2CD9">
          <w:rPr>
            <w:rFonts w:ascii="Poppins" w:hAnsi="Poppins"/>
            <w:sz w:val="20"/>
            <w:szCs w:val="20"/>
            <w:rPrChange w:id="12261" w:author="thuyhuynh" w:date="2023-05-08T11:25:00Z">
              <w:rPr/>
            </w:rPrChange>
          </w:rPr>
          <w:delText>e</w:delText>
        </w:r>
        <w:r w:rsidRPr="00116AAA" w:rsidDel="00BD2CD9">
          <w:rPr>
            <w:rFonts w:ascii="Poppins" w:hAnsi="Poppins"/>
            <w:sz w:val="20"/>
            <w:szCs w:val="20"/>
            <w:rPrChange w:id="12262" w:author="thuyhuynh" w:date="2023-05-08T11:25:00Z">
              <w:rPr/>
            </w:rPrChange>
          </w:rPr>
          <w:delText xml:space="preserve">vice </w:delText>
        </w:r>
        <w:r w:rsidRPr="00116AAA" w:rsidDel="00BD2CD9">
          <w:rPr>
            <w:rFonts w:ascii="Poppins" w:hAnsi="Poppins"/>
            <w:sz w:val="20"/>
            <w:szCs w:val="20"/>
            <w:lang w:eastAsia="ko-KR"/>
            <w:rPrChange w:id="12263" w:author="thuyhuynh" w:date="2023-05-08T11:25:00Z">
              <w:rPr>
                <w:lang w:eastAsia="ko-KR"/>
              </w:rPr>
            </w:rPrChange>
          </w:rPr>
          <w:delText>C</w:delText>
        </w:r>
        <w:r w:rsidR="000509AE" w:rsidRPr="00116AAA" w:rsidDel="00BD2CD9">
          <w:rPr>
            <w:rFonts w:ascii="Poppins" w:hAnsi="Poppins"/>
            <w:sz w:val="20"/>
            <w:szCs w:val="20"/>
            <w:rPrChange w:id="12264" w:author="thuyhuynh" w:date="2023-05-08T11:25:00Z">
              <w:rPr/>
            </w:rPrChange>
          </w:rPr>
          <w:delText xml:space="preserve">onfiguration: </w:delText>
        </w:r>
        <w:r w:rsidRPr="00116AAA" w:rsidDel="00BD2CD9">
          <w:rPr>
            <w:rFonts w:ascii="Poppins" w:hAnsi="Poppins"/>
            <w:sz w:val="20"/>
            <w:szCs w:val="20"/>
            <w:lang w:eastAsia="ko-KR"/>
            <w:rPrChange w:id="12265" w:author="thuyhuynh" w:date="2023-05-08T11:25:00Z">
              <w:rPr>
                <w:lang w:eastAsia="ko-KR"/>
              </w:rPr>
            </w:rPrChange>
          </w:rPr>
          <w:delText>C</w:delText>
        </w:r>
        <w:r w:rsidR="00D611F8" w:rsidRPr="00116AAA" w:rsidDel="00BD2CD9">
          <w:rPr>
            <w:rFonts w:ascii="Poppins" w:hAnsi="Poppins"/>
            <w:sz w:val="20"/>
            <w:szCs w:val="20"/>
            <w:rPrChange w:id="12266" w:author="thuyhuynh" w:date="2023-05-08T11:25:00Z">
              <w:rPr/>
            </w:rPrChange>
          </w:rPr>
          <w:delText>hanges the current configuration of the device. A</w:delText>
        </w:r>
        <w:r w:rsidR="000509AE" w:rsidRPr="00116AAA" w:rsidDel="00BD2CD9">
          <w:rPr>
            <w:rFonts w:ascii="Poppins" w:hAnsi="Poppins"/>
            <w:sz w:val="20"/>
            <w:szCs w:val="20"/>
            <w:rPrChange w:id="12267" w:author="thuyhuynh" w:date="2023-05-08T11:25:00Z">
              <w:rPr/>
            </w:rPrChange>
          </w:rPr>
          <w:delText>dministrator</w:delText>
        </w:r>
        <w:r w:rsidR="00D611F8" w:rsidRPr="00116AAA" w:rsidDel="00BD2CD9">
          <w:rPr>
            <w:rFonts w:ascii="Poppins" w:hAnsi="Poppins"/>
            <w:sz w:val="20"/>
            <w:szCs w:val="20"/>
            <w:rPrChange w:id="12268" w:author="thuyhuynh" w:date="2023-05-08T11:25:00Z">
              <w:rPr/>
            </w:rPrChange>
          </w:rPr>
          <w:delText>’s privileges are required.</w:delText>
        </w:r>
        <w:r w:rsidR="00427B0B" w:rsidRPr="00116AAA" w:rsidDel="00BD2CD9">
          <w:rPr>
            <w:rFonts w:ascii="Poppins" w:hAnsi="Poppins"/>
            <w:sz w:val="20"/>
            <w:szCs w:val="20"/>
            <w:rPrChange w:id="12269" w:author="thuyhuynh" w:date="2023-05-08T11:25:00Z">
              <w:rPr/>
            </w:rPrChange>
          </w:rPr>
          <w:delText xml:space="preserve"> User </w:delText>
        </w:r>
        <w:r w:rsidRPr="00116AAA" w:rsidDel="00BD2CD9">
          <w:rPr>
            <w:rFonts w:ascii="Poppins" w:hAnsi="Poppins"/>
            <w:sz w:val="20"/>
            <w:szCs w:val="20"/>
            <w:lang w:eastAsia="ko-KR"/>
            <w:rPrChange w:id="12270" w:author="thuyhuynh" w:date="2023-05-08T11:25:00Z">
              <w:rPr>
                <w:lang w:eastAsia="ko-KR"/>
              </w:rPr>
            </w:rPrChange>
          </w:rPr>
          <w:delText>may</w:delText>
        </w:r>
        <w:r w:rsidR="00427B0B" w:rsidRPr="00116AAA" w:rsidDel="00BD2CD9">
          <w:rPr>
            <w:rFonts w:ascii="Poppins" w:hAnsi="Poppins"/>
            <w:sz w:val="20"/>
            <w:szCs w:val="20"/>
            <w:rPrChange w:id="12271" w:author="thuyhuynh" w:date="2023-05-08T11:25:00Z">
              <w:rPr/>
            </w:rPrChange>
          </w:rPr>
          <w:delText xml:space="preserve"> skip </w:delText>
        </w:r>
        <w:r w:rsidRPr="00116AAA" w:rsidDel="00BD2CD9">
          <w:rPr>
            <w:rFonts w:ascii="Poppins" w:hAnsi="Poppins"/>
            <w:sz w:val="20"/>
            <w:szCs w:val="20"/>
            <w:lang w:eastAsia="ko-KR"/>
            <w:rPrChange w:id="12272" w:author="thuyhuynh" w:date="2023-05-08T11:25:00Z">
              <w:rPr>
                <w:lang w:eastAsia="ko-KR"/>
              </w:rPr>
            </w:rPrChange>
          </w:rPr>
          <w:delText xml:space="preserve">the </w:delText>
        </w:r>
        <w:r w:rsidR="00427B0B" w:rsidRPr="00116AAA" w:rsidDel="00BD2CD9">
          <w:rPr>
            <w:rFonts w:ascii="Poppins" w:hAnsi="Poppins"/>
            <w:sz w:val="20"/>
            <w:szCs w:val="20"/>
            <w:rPrChange w:id="12273" w:author="thuyhuynh" w:date="2023-05-08T11:25:00Z">
              <w:rPr/>
            </w:rPrChange>
          </w:rPr>
          <w:delText>changing</w:delText>
        </w:r>
        <w:r w:rsidR="00B74E70" w:rsidRPr="00116AAA" w:rsidDel="00BD2CD9">
          <w:rPr>
            <w:rFonts w:ascii="Poppins" w:hAnsi="Poppins"/>
            <w:sz w:val="20"/>
            <w:szCs w:val="20"/>
            <w:rPrChange w:id="12274" w:author="thuyhuynh" w:date="2023-05-08T11:25:00Z">
              <w:rPr/>
            </w:rPrChange>
          </w:rPr>
          <w:delText xml:space="preserve"> configuration</w:delText>
        </w:r>
        <w:r w:rsidR="00427B0B" w:rsidRPr="00116AAA" w:rsidDel="00BD2CD9">
          <w:rPr>
            <w:rFonts w:ascii="Poppins" w:hAnsi="Poppins"/>
            <w:sz w:val="20"/>
            <w:szCs w:val="20"/>
            <w:rPrChange w:id="12275" w:author="thuyhuynh" w:date="2023-05-08T11:25:00Z">
              <w:rPr/>
            </w:rPrChange>
          </w:rPr>
          <w:delText xml:space="preserve"> parameters </w:delText>
        </w:r>
        <w:r w:rsidRPr="00116AAA" w:rsidDel="00BD2CD9">
          <w:rPr>
            <w:rFonts w:ascii="Poppins" w:hAnsi="Poppins"/>
            <w:sz w:val="20"/>
            <w:szCs w:val="20"/>
            <w:lang w:eastAsia="ko-KR"/>
            <w:rPrChange w:id="12276" w:author="thuyhuynh" w:date="2023-05-08T11:25:00Z">
              <w:rPr>
                <w:lang w:eastAsia="ko-KR"/>
              </w:rPr>
            </w:rPrChange>
          </w:rPr>
          <w:delText xml:space="preserve">if </w:delText>
        </w:r>
        <w:r w:rsidRPr="00116AAA" w:rsidDel="00BD2CD9">
          <w:rPr>
            <w:rFonts w:ascii="Poppins" w:hAnsi="Poppins"/>
            <w:sz w:val="20"/>
            <w:szCs w:val="20"/>
            <w:rPrChange w:id="12277" w:author="thuyhuynh" w:date="2023-05-08T11:25:00Z">
              <w:rPr/>
            </w:rPrChange>
          </w:rPr>
          <w:delText xml:space="preserve">he/she is not interested </w:delText>
        </w:r>
        <w:r w:rsidRPr="00116AAA" w:rsidDel="00BD2CD9">
          <w:rPr>
            <w:rFonts w:ascii="Poppins" w:hAnsi="Poppins"/>
            <w:sz w:val="20"/>
            <w:szCs w:val="20"/>
            <w:lang w:eastAsia="ko-KR"/>
            <w:rPrChange w:id="12278" w:author="thuyhuynh" w:date="2023-05-08T11:25:00Z">
              <w:rPr>
                <w:lang w:eastAsia="ko-KR"/>
              </w:rPr>
            </w:rPrChange>
          </w:rPr>
          <w:delText>to do so</w:delText>
        </w:r>
        <w:r w:rsidR="00427B0B" w:rsidRPr="00116AAA" w:rsidDel="00BD2CD9">
          <w:rPr>
            <w:rFonts w:ascii="Poppins" w:hAnsi="Poppins"/>
            <w:sz w:val="20"/>
            <w:szCs w:val="20"/>
            <w:rPrChange w:id="12279" w:author="thuyhuynh" w:date="2023-05-08T11:25:00Z">
              <w:rPr/>
            </w:rPrChange>
          </w:rPr>
          <w:delText xml:space="preserve"> by pressing “Enter” on those parameters.</w:delText>
        </w:r>
      </w:del>
    </w:p>
    <w:p w:rsidR="000509AE" w:rsidRPr="00116AAA" w:rsidDel="00BD2CD9" w:rsidRDefault="000509AE" w:rsidP="000509AE">
      <w:pPr>
        <w:jc w:val="both"/>
        <w:rPr>
          <w:del w:id="12280" w:author="thuyhuynh" w:date="2022-03-30T16:25:00Z"/>
          <w:rFonts w:ascii="Poppins" w:hAnsi="Poppins"/>
          <w:sz w:val="20"/>
          <w:szCs w:val="20"/>
          <w:rPrChange w:id="12281" w:author="thuyhuynh" w:date="2023-05-08T11:25:00Z">
            <w:rPr>
              <w:del w:id="12282" w:author="thuyhuynh" w:date="2022-03-30T16:25:00Z"/>
            </w:rPr>
          </w:rPrChange>
        </w:rPr>
      </w:pPr>
    </w:p>
    <w:p w:rsidR="000509AE" w:rsidRPr="00116AAA" w:rsidDel="00BD2CD9" w:rsidRDefault="006856A8" w:rsidP="000509AE">
      <w:pPr>
        <w:jc w:val="both"/>
        <w:rPr>
          <w:del w:id="12283" w:author="thuyhuynh" w:date="2022-03-30T16:25:00Z"/>
          <w:rFonts w:ascii="Poppins" w:hAnsi="Poppins"/>
          <w:sz w:val="20"/>
          <w:szCs w:val="20"/>
          <w:rPrChange w:id="12284" w:author="thuyhuynh" w:date="2023-05-08T11:25:00Z">
            <w:rPr>
              <w:del w:id="12285" w:author="thuyhuynh" w:date="2022-03-30T16:25:00Z"/>
            </w:rPr>
          </w:rPrChange>
        </w:rPr>
      </w:pPr>
      <w:del w:id="12286" w:author="thuyhuynh" w:date="2022-03-30T16:25:00Z">
        <w:r w:rsidRPr="00116AAA" w:rsidDel="00BD2CD9">
          <w:rPr>
            <w:rFonts w:ascii="Poppins" w:hAnsi="Poppins"/>
            <w:noProof/>
            <w:sz w:val="20"/>
            <w:szCs w:val="20"/>
            <w:rPrChange w:id="12287">
              <w:rPr>
                <w:noProof/>
              </w:rPr>
            </w:rPrChange>
          </w:rPr>
          <w:drawing>
            <wp:inline distT="0" distB="0" distL="0" distR="0" wp14:anchorId="0F9F2673" wp14:editId="6792B4EF">
              <wp:extent cx="5943600" cy="6095975"/>
              <wp:effectExtent l="0" t="0" r="0" b="0"/>
              <wp:docPr id="236" name="Picture 236" descr="\\thong-pc\public_share\for_duy\snapshot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ong-pc\public_share\for_duy\snapshot56.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6095975"/>
                      </a:xfrm>
                      <a:prstGeom prst="rect">
                        <a:avLst/>
                      </a:prstGeom>
                      <a:noFill/>
                      <a:ln>
                        <a:noFill/>
                      </a:ln>
                    </pic:spPr>
                  </pic:pic>
                </a:graphicData>
              </a:graphic>
            </wp:inline>
          </w:drawing>
        </w:r>
      </w:del>
    </w:p>
    <w:p w:rsidR="001B2E4B" w:rsidRPr="00116AAA" w:rsidDel="00BD2CD9" w:rsidRDefault="006856A8" w:rsidP="000509AE">
      <w:pPr>
        <w:jc w:val="both"/>
        <w:rPr>
          <w:del w:id="12288" w:author="thuyhuynh" w:date="2022-03-30T16:25:00Z"/>
          <w:rFonts w:ascii="Poppins" w:hAnsi="Poppins"/>
          <w:sz w:val="20"/>
          <w:szCs w:val="20"/>
          <w:rPrChange w:id="12289" w:author="thuyhuynh" w:date="2023-05-08T11:25:00Z">
            <w:rPr>
              <w:del w:id="12290" w:author="thuyhuynh" w:date="2022-03-30T16:25:00Z"/>
            </w:rPr>
          </w:rPrChange>
        </w:rPr>
      </w:pPr>
      <w:del w:id="12291" w:author="thuyhuynh" w:date="2022-03-30T16:25:00Z">
        <w:r w:rsidRPr="00116AAA" w:rsidDel="00BD2CD9">
          <w:rPr>
            <w:rFonts w:ascii="Poppins" w:hAnsi="Poppins"/>
            <w:noProof/>
            <w:sz w:val="20"/>
            <w:szCs w:val="20"/>
            <w:rPrChange w:id="12292">
              <w:rPr>
                <w:noProof/>
              </w:rPr>
            </w:rPrChange>
          </w:rPr>
          <w:drawing>
            <wp:inline distT="0" distB="0" distL="0" distR="0" wp14:anchorId="023426A5" wp14:editId="25BB380C">
              <wp:extent cx="5947576" cy="1773141"/>
              <wp:effectExtent l="0" t="0" r="0" b="0"/>
              <wp:docPr id="237" name="Picture 237" descr="\\thong-pc\public_share\for_duy\snapshot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hong-pc\public_share\for_duy\snapshot57.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59903" cy="1776816"/>
                      </a:xfrm>
                      <a:prstGeom prst="rect">
                        <a:avLst/>
                      </a:prstGeom>
                      <a:noFill/>
                      <a:ln>
                        <a:noFill/>
                      </a:ln>
                    </pic:spPr>
                  </pic:pic>
                </a:graphicData>
              </a:graphic>
            </wp:inline>
          </w:drawing>
        </w:r>
      </w:del>
    </w:p>
    <w:p w:rsidR="000509AE" w:rsidRPr="00116AAA" w:rsidDel="00BD2CD9" w:rsidRDefault="000509AE" w:rsidP="000509AE">
      <w:pPr>
        <w:jc w:val="both"/>
        <w:rPr>
          <w:del w:id="12293" w:author="thuyhuynh" w:date="2022-03-30T16:25:00Z"/>
          <w:rFonts w:ascii="Poppins" w:hAnsi="Poppins"/>
          <w:sz w:val="20"/>
          <w:szCs w:val="20"/>
          <w:rPrChange w:id="12294" w:author="thuyhuynh" w:date="2023-05-08T11:25:00Z">
            <w:rPr>
              <w:del w:id="12295" w:author="thuyhuynh" w:date="2022-03-30T16:25:00Z"/>
            </w:rPr>
          </w:rPrChange>
        </w:rPr>
      </w:pPr>
    </w:p>
    <w:p w:rsidR="000509AE" w:rsidRPr="00116AAA" w:rsidDel="00BD2CD9" w:rsidRDefault="00331F0F" w:rsidP="00CB68AF">
      <w:pPr>
        <w:pStyle w:val="ListParagraph"/>
        <w:numPr>
          <w:ilvl w:val="0"/>
          <w:numId w:val="16"/>
        </w:numPr>
        <w:jc w:val="both"/>
        <w:rPr>
          <w:del w:id="12296" w:author="thuyhuynh" w:date="2022-03-30T16:25:00Z"/>
          <w:rFonts w:ascii="Poppins" w:hAnsi="Poppins"/>
          <w:sz w:val="20"/>
          <w:szCs w:val="20"/>
          <w:rPrChange w:id="12297" w:author="thuyhuynh" w:date="2023-05-08T11:25:00Z">
            <w:rPr>
              <w:del w:id="12298" w:author="thuyhuynh" w:date="2022-03-30T16:25:00Z"/>
            </w:rPr>
          </w:rPrChange>
        </w:rPr>
      </w:pPr>
      <w:del w:id="12299" w:author="thuyhuynh" w:date="2022-03-30T16:25:00Z">
        <w:r w:rsidRPr="00116AAA" w:rsidDel="00BD2CD9">
          <w:rPr>
            <w:rFonts w:ascii="Poppins" w:hAnsi="Poppins"/>
            <w:sz w:val="20"/>
            <w:szCs w:val="20"/>
            <w:rPrChange w:id="12300" w:author="thuyhuynh" w:date="2023-05-08T11:25:00Z">
              <w:rPr/>
            </w:rPrChange>
          </w:rPr>
          <w:delText xml:space="preserve">Lock/Unlock </w:delText>
        </w:r>
        <w:r w:rsidRPr="00116AAA" w:rsidDel="00BD2CD9">
          <w:rPr>
            <w:rFonts w:ascii="Poppins" w:hAnsi="Poppins"/>
            <w:sz w:val="20"/>
            <w:szCs w:val="20"/>
            <w:lang w:eastAsia="ko-KR"/>
            <w:rPrChange w:id="12301" w:author="thuyhuynh" w:date="2023-05-08T11:25:00Z">
              <w:rPr>
                <w:lang w:eastAsia="ko-KR"/>
              </w:rPr>
            </w:rPrChange>
          </w:rPr>
          <w:delText>D</w:delText>
        </w:r>
        <w:r w:rsidR="00427B0B" w:rsidRPr="00116AAA" w:rsidDel="00BD2CD9">
          <w:rPr>
            <w:rFonts w:ascii="Poppins" w:hAnsi="Poppins"/>
            <w:sz w:val="20"/>
            <w:szCs w:val="20"/>
            <w:rPrChange w:id="12302" w:author="thuyhuynh" w:date="2023-05-08T11:25:00Z">
              <w:rPr/>
            </w:rPrChange>
          </w:rPr>
          <w:delText xml:space="preserve">evice: </w:delText>
        </w:r>
        <w:r w:rsidRPr="00116AAA" w:rsidDel="00BD2CD9">
          <w:rPr>
            <w:rFonts w:ascii="Poppins" w:hAnsi="Poppins"/>
            <w:sz w:val="20"/>
            <w:szCs w:val="20"/>
            <w:lang w:eastAsia="ko-KR"/>
            <w:rPrChange w:id="12303" w:author="thuyhuynh" w:date="2023-05-08T11:25:00Z">
              <w:rPr>
                <w:lang w:eastAsia="ko-KR"/>
              </w:rPr>
            </w:rPrChange>
          </w:rPr>
          <w:delText>L</w:delText>
        </w:r>
        <w:r w:rsidR="000509AE" w:rsidRPr="00116AAA" w:rsidDel="00BD2CD9">
          <w:rPr>
            <w:rFonts w:ascii="Poppins" w:hAnsi="Poppins"/>
            <w:sz w:val="20"/>
            <w:szCs w:val="20"/>
            <w:rPrChange w:id="12304" w:author="thuyhuynh" w:date="2023-05-08T11:25:00Z">
              <w:rPr/>
            </w:rPrChange>
          </w:rPr>
          <w:delText>ock</w:delText>
        </w:r>
        <w:r w:rsidR="00427B0B" w:rsidRPr="00116AAA" w:rsidDel="00BD2CD9">
          <w:rPr>
            <w:rFonts w:ascii="Poppins" w:hAnsi="Poppins"/>
            <w:sz w:val="20"/>
            <w:szCs w:val="20"/>
            <w:rPrChange w:id="12305" w:author="thuyhuynh" w:date="2023-05-08T11:25:00Z">
              <w:rPr/>
            </w:rPrChange>
          </w:rPr>
          <w:delText>s</w:delText>
        </w:r>
        <w:r w:rsidR="000509AE" w:rsidRPr="00116AAA" w:rsidDel="00BD2CD9">
          <w:rPr>
            <w:rFonts w:ascii="Poppins" w:hAnsi="Poppins"/>
            <w:sz w:val="20"/>
            <w:szCs w:val="20"/>
            <w:rPrChange w:id="12306" w:author="thuyhuynh" w:date="2023-05-08T11:25:00Z">
              <w:rPr/>
            </w:rPrChange>
          </w:rPr>
          <w:delText xml:space="preserve"> or unlock</w:delText>
        </w:r>
        <w:r w:rsidR="00427B0B" w:rsidRPr="00116AAA" w:rsidDel="00BD2CD9">
          <w:rPr>
            <w:rFonts w:ascii="Poppins" w:hAnsi="Poppins"/>
            <w:sz w:val="20"/>
            <w:szCs w:val="20"/>
            <w:rPrChange w:id="12307" w:author="thuyhuynh" w:date="2023-05-08T11:25:00Z">
              <w:rPr/>
            </w:rPrChange>
          </w:rPr>
          <w:delText>s</w:delText>
        </w:r>
        <w:r w:rsidR="000509AE" w:rsidRPr="00116AAA" w:rsidDel="00BD2CD9">
          <w:rPr>
            <w:rFonts w:ascii="Poppins" w:hAnsi="Poppins"/>
            <w:sz w:val="20"/>
            <w:szCs w:val="20"/>
            <w:rPrChange w:id="12308" w:author="thuyhuynh" w:date="2023-05-08T11:25:00Z">
              <w:rPr/>
            </w:rPrChange>
          </w:rPr>
          <w:delText xml:space="preserve"> the device to prevent </w:delText>
        </w:r>
        <w:r w:rsidR="00427B0B" w:rsidRPr="00116AAA" w:rsidDel="00BD2CD9">
          <w:rPr>
            <w:rFonts w:ascii="Poppins" w:hAnsi="Poppins"/>
            <w:sz w:val="20"/>
            <w:szCs w:val="20"/>
            <w:rPrChange w:id="12309" w:author="thuyhuynh" w:date="2023-05-08T11:25:00Z">
              <w:rPr/>
            </w:rPrChange>
          </w:rPr>
          <w:delText xml:space="preserve">the </w:delText>
        </w:r>
        <w:r w:rsidR="000509AE" w:rsidRPr="00116AAA" w:rsidDel="00BD2CD9">
          <w:rPr>
            <w:rFonts w:ascii="Poppins" w:hAnsi="Poppins"/>
            <w:sz w:val="20"/>
            <w:szCs w:val="20"/>
            <w:rPrChange w:id="12310" w:author="thuyhuynh" w:date="2023-05-08T11:25:00Z">
              <w:rPr/>
            </w:rPrChange>
          </w:rPr>
          <w:delText xml:space="preserve">device </w:delText>
        </w:r>
        <w:r w:rsidR="00427B0B" w:rsidRPr="00116AAA" w:rsidDel="00BD2CD9">
          <w:rPr>
            <w:rFonts w:ascii="Poppins" w:hAnsi="Poppins"/>
            <w:sz w:val="20"/>
            <w:szCs w:val="20"/>
            <w:rPrChange w:id="12311" w:author="thuyhuynh" w:date="2023-05-08T11:25:00Z">
              <w:rPr/>
            </w:rPrChange>
          </w:rPr>
          <w:delText>from being accessed</w:delText>
        </w:r>
        <w:r w:rsidR="000509AE" w:rsidRPr="00116AAA" w:rsidDel="00BD2CD9">
          <w:rPr>
            <w:rFonts w:ascii="Poppins" w:hAnsi="Poppins"/>
            <w:sz w:val="20"/>
            <w:szCs w:val="20"/>
            <w:rPrChange w:id="12312" w:author="thuyhuynh" w:date="2023-05-08T11:25:00Z">
              <w:rPr/>
            </w:rPrChange>
          </w:rPr>
          <w:delText>.</w:delText>
        </w:r>
        <w:r w:rsidR="00866477" w:rsidRPr="00116AAA" w:rsidDel="00BD2CD9">
          <w:rPr>
            <w:rFonts w:ascii="Poppins" w:hAnsi="Poppins"/>
            <w:sz w:val="20"/>
            <w:szCs w:val="20"/>
            <w:rPrChange w:id="12313" w:author="thuyhuynh" w:date="2023-05-08T11:25:00Z">
              <w:rPr/>
            </w:rPrChange>
          </w:rPr>
          <w:delText xml:space="preserve"> Administrator’s privileges are required.</w:delText>
        </w:r>
      </w:del>
    </w:p>
    <w:p w:rsidR="000509AE" w:rsidRPr="00116AAA" w:rsidDel="00BD2CD9" w:rsidRDefault="000509AE" w:rsidP="000509AE">
      <w:pPr>
        <w:ind w:left="360"/>
        <w:jc w:val="both"/>
        <w:rPr>
          <w:del w:id="12314" w:author="thuyhuynh" w:date="2022-03-30T16:25:00Z"/>
          <w:rFonts w:ascii="Poppins" w:hAnsi="Poppins"/>
          <w:sz w:val="20"/>
          <w:szCs w:val="20"/>
          <w:rPrChange w:id="12315" w:author="thuyhuynh" w:date="2023-05-08T11:25:00Z">
            <w:rPr>
              <w:del w:id="12316" w:author="thuyhuynh" w:date="2022-03-30T16:25:00Z"/>
            </w:rPr>
          </w:rPrChange>
        </w:rPr>
      </w:pPr>
    </w:p>
    <w:p w:rsidR="000509AE" w:rsidRPr="00116AAA" w:rsidDel="00BD2CD9" w:rsidRDefault="006856A8" w:rsidP="000509AE">
      <w:pPr>
        <w:jc w:val="both"/>
        <w:rPr>
          <w:del w:id="12317" w:author="thuyhuynh" w:date="2022-03-30T16:25:00Z"/>
          <w:rFonts w:ascii="Poppins" w:hAnsi="Poppins"/>
          <w:sz w:val="20"/>
          <w:szCs w:val="20"/>
          <w:rPrChange w:id="12318" w:author="thuyhuynh" w:date="2023-05-08T11:25:00Z">
            <w:rPr>
              <w:del w:id="12319" w:author="thuyhuynh" w:date="2022-03-30T16:25:00Z"/>
            </w:rPr>
          </w:rPrChange>
        </w:rPr>
      </w:pPr>
      <w:del w:id="12320" w:author="thuyhuynh" w:date="2022-03-30T16:25:00Z">
        <w:r w:rsidRPr="00116AAA" w:rsidDel="00BD2CD9">
          <w:rPr>
            <w:rFonts w:ascii="Poppins" w:hAnsi="Poppins"/>
            <w:noProof/>
            <w:sz w:val="20"/>
            <w:szCs w:val="20"/>
            <w:rPrChange w:id="12321">
              <w:rPr>
                <w:noProof/>
              </w:rPr>
            </w:rPrChange>
          </w:rPr>
          <w:drawing>
            <wp:inline distT="0" distB="0" distL="0" distR="0" wp14:anchorId="1A61EF5E" wp14:editId="3A28ACCF">
              <wp:extent cx="5943600" cy="925511"/>
              <wp:effectExtent l="0" t="0" r="0" b="0"/>
              <wp:docPr id="231" name="Picture 231" descr="\\thong-pc\public_share\for_duy\snapshot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hong-pc\public_share\for_duy\snapshot5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925511"/>
                      </a:xfrm>
                      <a:prstGeom prst="rect">
                        <a:avLst/>
                      </a:prstGeom>
                      <a:noFill/>
                      <a:ln>
                        <a:noFill/>
                      </a:ln>
                    </pic:spPr>
                  </pic:pic>
                </a:graphicData>
              </a:graphic>
            </wp:inline>
          </w:drawing>
        </w:r>
      </w:del>
    </w:p>
    <w:p w:rsidR="000509AE" w:rsidRPr="00116AAA" w:rsidDel="00BD2CD9" w:rsidRDefault="000509AE" w:rsidP="000509AE">
      <w:pPr>
        <w:jc w:val="both"/>
        <w:rPr>
          <w:del w:id="12322" w:author="thuyhuynh" w:date="2022-03-30T16:25:00Z"/>
          <w:rFonts w:ascii="Poppins" w:hAnsi="Poppins"/>
          <w:sz w:val="20"/>
          <w:szCs w:val="20"/>
          <w:rPrChange w:id="12323" w:author="thuyhuynh" w:date="2023-05-08T11:25:00Z">
            <w:rPr>
              <w:del w:id="12324" w:author="thuyhuynh" w:date="2022-03-30T16:25:00Z"/>
            </w:rPr>
          </w:rPrChange>
        </w:rPr>
      </w:pPr>
    </w:p>
    <w:p w:rsidR="000509AE" w:rsidRPr="00116AAA" w:rsidDel="00BD2CD9" w:rsidRDefault="006856A8" w:rsidP="000509AE">
      <w:pPr>
        <w:jc w:val="both"/>
        <w:rPr>
          <w:del w:id="12325" w:author="thuyhuynh" w:date="2022-03-30T16:25:00Z"/>
          <w:rFonts w:ascii="Poppins" w:hAnsi="Poppins"/>
          <w:sz w:val="20"/>
          <w:szCs w:val="20"/>
          <w:rPrChange w:id="12326" w:author="thuyhuynh" w:date="2023-05-08T11:25:00Z">
            <w:rPr>
              <w:del w:id="12327" w:author="thuyhuynh" w:date="2022-03-30T16:25:00Z"/>
            </w:rPr>
          </w:rPrChange>
        </w:rPr>
      </w:pPr>
      <w:del w:id="12328" w:author="thuyhuynh" w:date="2022-03-30T16:25:00Z">
        <w:r w:rsidRPr="00116AAA" w:rsidDel="00BD2CD9">
          <w:rPr>
            <w:rFonts w:ascii="Poppins" w:hAnsi="Poppins"/>
            <w:noProof/>
            <w:sz w:val="20"/>
            <w:szCs w:val="20"/>
            <w:rPrChange w:id="12329">
              <w:rPr>
                <w:noProof/>
              </w:rPr>
            </w:rPrChange>
          </w:rPr>
          <w:drawing>
            <wp:inline distT="0" distB="0" distL="0" distR="0" wp14:anchorId="457A5BDD" wp14:editId="0222FEE3">
              <wp:extent cx="5943600" cy="947848"/>
              <wp:effectExtent l="0" t="0" r="0" b="0"/>
              <wp:docPr id="232" name="Picture 232" descr="\\thong-pc\public_share\for_duy\snapshot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ong-pc\public_share\for_duy\snapshot5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947848"/>
                      </a:xfrm>
                      <a:prstGeom prst="rect">
                        <a:avLst/>
                      </a:prstGeom>
                      <a:noFill/>
                      <a:ln>
                        <a:noFill/>
                      </a:ln>
                    </pic:spPr>
                  </pic:pic>
                </a:graphicData>
              </a:graphic>
            </wp:inline>
          </w:drawing>
        </w:r>
      </w:del>
    </w:p>
    <w:p w:rsidR="000509AE" w:rsidRPr="00116AAA" w:rsidDel="00BD2CD9" w:rsidRDefault="000509AE">
      <w:pPr>
        <w:rPr>
          <w:del w:id="12330" w:author="thuyhuynh" w:date="2022-03-30T16:25:00Z"/>
          <w:rFonts w:ascii="Poppins" w:hAnsi="Poppins"/>
          <w:sz w:val="20"/>
          <w:szCs w:val="20"/>
          <w:rPrChange w:id="12331" w:author="thuyhuynh" w:date="2023-05-08T11:25:00Z">
            <w:rPr>
              <w:del w:id="12332" w:author="thuyhuynh" w:date="2022-03-30T16:25:00Z"/>
            </w:rPr>
          </w:rPrChange>
        </w:rPr>
        <w:pPrChange w:id="12333" w:author="thuyhuynh" w:date="2022-03-30T16:25:00Z">
          <w:pPr>
            <w:jc w:val="both"/>
          </w:pPr>
        </w:pPrChange>
      </w:pPr>
    </w:p>
    <w:p w:rsidR="000509AE" w:rsidRPr="00116AAA" w:rsidDel="00BD2CD9" w:rsidRDefault="00331F0F">
      <w:pPr>
        <w:pStyle w:val="ListParagraph"/>
        <w:numPr>
          <w:ilvl w:val="0"/>
          <w:numId w:val="16"/>
        </w:numPr>
        <w:rPr>
          <w:del w:id="12334" w:author="thuyhuynh" w:date="2022-03-30T16:25:00Z"/>
          <w:rFonts w:ascii="Poppins" w:hAnsi="Poppins"/>
          <w:sz w:val="20"/>
          <w:szCs w:val="20"/>
          <w:rPrChange w:id="12335" w:author="thuyhuynh" w:date="2023-05-08T11:25:00Z">
            <w:rPr>
              <w:del w:id="12336" w:author="thuyhuynh" w:date="2022-03-30T16:25:00Z"/>
            </w:rPr>
          </w:rPrChange>
        </w:rPr>
      </w:pPr>
      <w:del w:id="12337" w:author="thuyhuynh" w:date="2022-03-30T16:25:00Z">
        <w:r w:rsidRPr="00116AAA" w:rsidDel="00BD2CD9">
          <w:rPr>
            <w:rFonts w:ascii="Poppins" w:hAnsi="Poppins"/>
            <w:sz w:val="20"/>
            <w:szCs w:val="20"/>
            <w:rPrChange w:id="12338" w:author="thuyhuynh" w:date="2023-05-08T11:25:00Z">
              <w:rPr/>
            </w:rPrChange>
          </w:rPr>
          <w:delText xml:space="preserve">Reset </w:delText>
        </w:r>
        <w:r w:rsidRPr="00116AAA" w:rsidDel="00BD2CD9">
          <w:rPr>
            <w:rFonts w:ascii="Poppins" w:hAnsi="Poppins"/>
            <w:sz w:val="20"/>
            <w:szCs w:val="20"/>
            <w:lang w:eastAsia="ko-KR"/>
            <w:rPrChange w:id="12339" w:author="thuyhuynh" w:date="2023-05-08T11:25:00Z">
              <w:rPr>
                <w:lang w:eastAsia="ko-KR"/>
              </w:rPr>
            </w:rPrChange>
          </w:rPr>
          <w:delText>C</w:delText>
        </w:r>
        <w:r w:rsidRPr="00116AAA" w:rsidDel="00BD2CD9">
          <w:rPr>
            <w:rFonts w:ascii="Poppins" w:hAnsi="Poppins"/>
            <w:sz w:val="20"/>
            <w:szCs w:val="20"/>
            <w:rPrChange w:id="12340" w:author="thuyhuynh" w:date="2023-05-08T11:25:00Z">
              <w:rPr/>
            </w:rPrChange>
          </w:rPr>
          <w:delText xml:space="preserve">ertificates: </w:delText>
        </w:r>
        <w:r w:rsidRPr="00116AAA" w:rsidDel="00BD2CD9">
          <w:rPr>
            <w:rFonts w:ascii="Poppins" w:hAnsi="Poppins"/>
            <w:sz w:val="20"/>
            <w:szCs w:val="20"/>
            <w:lang w:eastAsia="ko-KR"/>
            <w:rPrChange w:id="12341" w:author="thuyhuynh" w:date="2023-05-08T11:25:00Z">
              <w:rPr>
                <w:lang w:eastAsia="ko-KR"/>
              </w:rPr>
            </w:rPrChange>
          </w:rPr>
          <w:delText>R</w:delText>
        </w:r>
        <w:r w:rsidR="000509AE" w:rsidRPr="00116AAA" w:rsidDel="00BD2CD9">
          <w:rPr>
            <w:rFonts w:ascii="Poppins" w:hAnsi="Poppins"/>
            <w:sz w:val="20"/>
            <w:szCs w:val="20"/>
            <w:rPrChange w:id="12342" w:author="thuyhuynh" w:date="2023-05-08T11:25:00Z">
              <w:rPr/>
            </w:rPrChange>
          </w:rPr>
          <w:delText>egenerate</w:delText>
        </w:r>
        <w:r w:rsidR="00866477" w:rsidRPr="00116AAA" w:rsidDel="00BD2CD9">
          <w:rPr>
            <w:rFonts w:ascii="Poppins" w:hAnsi="Poppins"/>
            <w:sz w:val="20"/>
            <w:szCs w:val="20"/>
            <w:rPrChange w:id="12343" w:author="thuyhuynh" w:date="2023-05-08T11:25:00Z">
              <w:rPr/>
            </w:rPrChange>
          </w:rPr>
          <w:delText>s C</w:delText>
        </w:r>
        <w:r w:rsidR="000509AE" w:rsidRPr="00116AAA" w:rsidDel="00BD2CD9">
          <w:rPr>
            <w:rFonts w:ascii="Poppins" w:hAnsi="Poppins"/>
            <w:sz w:val="20"/>
            <w:szCs w:val="20"/>
            <w:rPrChange w:id="12344" w:author="thuyhuynh" w:date="2023-05-08T11:25:00Z">
              <w:rPr/>
            </w:rPrChange>
          </w:rPr>
          <w:delText xml:space="preserve">amera </w:delText>
        </w:r>
        <w:r w:rsidR="00866477" w:rsidRPr="00116AAA" w:rsidDel="00BD2CD9">
          <w:rPr>
            <w:rFonts w:ascii="Poppins" w:hAnsi="Poppins"/>
            <w:sz w:val="20"/>
            <w:szCs w:val="20"/>
            <w:rPrChange w:id="12345" w:author="thuyhuynh" w:date="2023-05-08T11:25:00Z">
              <w:rPr/>
            </w:rPrChange>
          </w:rPr>
          <w:delText>Public Key and Private Key</w:delText>
        </w:r>
        <w:r w:rsidR="000509AE" w:rsidRPr="00116AAA" w:rsidDel="00BD2CD9">
          <w:rPr>
            <w:rFonts w:ascii="Poppins" w:hAnsi="Poppins"/>
            <w:sz w:val="20"/>
            <w:szCs w:val="20"/>
            <w:rPrChange w:id="12346" w:author="thuyhuynh" w:date="2023-05-08T11:25:00Z">
              <w:rPr/>
            </w:rPrChange>
          </w:rPr>
          <w:delText xml:space="preserve"> and/or delete</w:delText>
        </w:r>
        <w:r w:rsidR="00B74E70" w:rsidRPr="00116AAA" w:rsidDel="00BD2CD9">
          <w:rPr>
            <w:rFonts w:ascii="Poppins" w:hAnsi="Poppins"/>
            <w:sz w:val="20"/>
            <w:szCs w:val="20"/>
            <w:rPrChange w:id="12347" w:author="thuyhuynh" w:date="2023-05-08T11:25:00Z">
              <w:rPr/>
            </w:rPrChange>
          </w:rPr>
          <w:delText>s</w:delText>
        </w:r>
        <w:r w:rsidR="000509AE" w:rsidRPr="00116AAA" w:rsidDel="00BD2CD9">
          <w:rPr>
            <w:rFonts w:ascii="Poppins" w:hAnsi="Poppins"/>
            <w:sz w:val="20"/>
            <w:szCs w:val="20"/>
            <w:rPrChange w:id="12348" w:author="thuyhuynh" w:date="2023-05-08T11:25:00Z">
              <w:rPr/>
            </w:rPrChange>
          </w:rPr>
          <w:delText xml:space="preserve"> </w:delText>
        </w:r>
        <w:r w:rsidR="00866477" w:rsidRPr="00116AAA" w:rsidDel="00BD2CD9">
          <w:rPr>
            <w:rFonts w:ascii="Poppins" w:hAnsi="Poppins"/>
            <w:sz w:val="20"/>
            <w:szCs w:val="20"/>
            <w:rPrChange w:id="12349" w:author="thuyhuynh" w:date="2023-05-08T11:25:00Z">
              <w:rPr/>
            </w:rPrChange>
          </w:rPr>
          <w:delText>C</w:delText>
        </w:r>
        <w:r w:rsidR="000509AE" w:rsidRPr="00116AAA" w:rsidDel="00BD2CD9">
          <w:rPr>
            <w:rFonts w:ascii="Poppins" w:hAnsi="Poppins"/>
            <w:sz w:val="20"/>
            <w:szCs w:val="20"/>
            <w:rPrChange w:id="12350" w:author="thuyhuynh" w:date="2023-05-08T11:25:00Z">
              <w:rPr/>
            </w:rPrChange>
          </w:rPr>
          <w:delText xml:space="preserve">ustomer </w:delText>
        </w:r>
        <w:r w:rsidR="00866477" w:rsidRPr="00116AAA" w:rsidDel="00BD2CD9">
          <w:rPr>
            <w:rFonts w:ascii="Poppins" w:hAnsi="Poppins"/>
            <w:sz w:val="20"/>
            <w:szCs w:val="20"/>
            <w:rPrChange w:id="12351" w:author="thuyhuynh" w:date="2023-05-08T11:25:00Z">
              <w:rPr/>
            </w:rPrChange>
          </w:rPr>
          <w:delText>Public Key</w:delText>
        </w:r>
      </w:del>
    </w:p>
    <w:p w:rsidR="000509AE" w:rsidRPr="00116AAA" w:rsidDel="00BD2CD9" w:rsidRDefault="000509AE">
      <w:pPr>
        <w:ind w:left="360"/>
        <w:rPr>
          <w:del w:id="12352" w:author="thuyhuynh" w:date="2022-03-30T16:25:00Z"/>
          <w:rFonts w:ascii="Poppins" w:hAnsi="Poppins"/>
          <w:sz w:val="20"/>
          <w:szCs w:val="20"/>
          <w:rPrChange w:id="12353" w:author="thuyhuynh" w:date="2023-05-08T11:25:00Z">
            <w:rPr>
              <w:del w:id="12354" w:author="thuyhuynh" w:date="2022-03-30T16:25:00Z"/>
            </w:rPr>
          </w:rPrChange>
        </w:rPr>
        <w:pPrChange w:id="12355" w:author="thuyhuynh" w:date="2022-03-30T16:25:00Z">
          <w:pPr>
            <w:ind w:left="360"/>
            <w:jc w:val="both"/>
          </w:pPr>
        </w:pPrChange>
      </w:pPr>
    </w:p>
    <w:p w:rsidR="000509AE" w:rsidRPr="00116AAA" w:rsidDel="00A67FBC" w:rsidRDefault="006856A8">
      <w:pPr>
        <w:jc w:val="both"/>
        <w:rPr>
          <w:del w:id="12356" w:author="thuyhuynh" w:date="2022-03-30T16:26:00Z"/>
          <w:rFonts w:ascii="Poppins" w:hAnsi="Poppins"/>
          <w:sz w:val="20"/>
          <w:szCs w:val="20"/>
          <w:rPrChange w:id="12357" w:author="thuyhuynh" w:date="2023-05-08T11:25:00Z">
            <w:rPr>
              <w:del w:id="12358" w:author="thuyhuynh" w:date="2022-03-30T16:26:00Z"/>
            </w:rPr>
          </w:rPrChange>
        </w:rPr>
        <w:pPrChange w:id="12359" w:author="thuyhuynh" w:date="2022-03-30T16:25:00Z">
          <w:pPr>
            <w:jc w:val="center"/>
          </w:pPr>
        </w:pPrChange>
      </w:pPr>
      <w:del w:id="12360" w:author="thuyhuynh" w:date="2022-03-30T16:25:00Z">
        <w:r w:rsidRPr="00116AAA" w:rsidDel="00BD2CD9">
          <w:rPr>
            <w:rFonts w:ascii="Poppins" w:hAnsi="Poppins"/>
            <w:noProof/>
            <w:sz w:val="20"/>
            <w:szCs w:val="20"/>
            <w:rPrChange w:id="12361">
              <w:rPr>
                <w:noProof/>
              </w:rPr>
            </w:rPrChange>
          </w:rPr>
          <w:drawing>
            <wp:inline distT="0" distB="0" distL="0" distR="0" wp14:anchorId="1398F687" wp14:editId="6E364507">
              <wp:extent cx="5943600" cy="1848729"/>
              <wp:effectExtent l="0" t="0" r="0" b="0"/>
              <wp:docPr id="235" name="Picture 235" descr="\\thong-pc\public_share\for_duy\snapshot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ong-pc\public_share\for_duy\snapshot5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848729"/>
                      </a:xfrm>
                      <a:prstGeom prst="rect">
                        <a:avLst/>
                      </a:prstGeom>
                      <a:noFill/>
                      <a:ln>
                        <a:noFill/>
                      </a:ln>
                    </pic:spPr>
                  </pic:pic>
                </a:graphicData>
              </a:graphic>
            </wp:inline>
          </w:drawing>
        </w:r>
      </w:del>
    </w:p>
    <w:p w:rsidR="000509AE" w:rsidRPr="00116AAA" w:rsidDel="00A67FBC" w:rsidRDefault="000509AE" w:rsidP="000509AE">
      <w:pPr>
        <w:jc w:val="both"/>
        <w:rPr>
          <w:del w:id="12362" w:author="thuyhuynh" w:date="2022-03-30T16:26:00Z"/>
          <w:rFonts w:ascii="Poppins" w:hAnsi="Poppins"/>
          <w:sz w:val="20"/>
          <w:szCs w:val="20"/>
          <w:rPrChange w:id="12363" w:author="thuyhuynh" w:date="2023-05-08T11:25:00Z">
            <w:rPr>
              <w:del w:id="12364" w:author="thuyhuynh" w:date="2022-03-30T16:26:00Z"/>
            </w:rPr>
          </w:rPrChange>
        </w:rPr>
      </w:pPr>
    </w:p>
    <w:p w:rsidR="000509AE" w:rsidRPr="00116AAA" w:rsidDel="00BD2CD9" w:rsidRDefault="00331F0F" w:rsidP="00CB68AF">
      <w:pPr>
        <w:pStyle w:val="ListParagraph"/>
        <w:numPr>
          <w:ilvl w:val="0"/>
          <w:numId w:val="16"/>
        </w:numPr>
        <w:jc w:val="both"/>
        <w:rPr>
          <w:del w:id="12365" w:author="thuyhuynh" w:date="2022-03-30T16:25:00Z"/>
          <w:rFonts w:ascii="Poppins" w:hAnsi="Poppins"/>
          <w:sz w:val="20"/>
          <w:szCs w:val="20"/>
          <w:rPrChange w:id="12366" w:author="thuyhuynh" w:date="2023-05-08T11:25:00Z">
            <w:rPr>
              <w:del w:id="12367" w:author="thuyhuynh" w:date="2022-03-30T16:25:00Z"/>
            </w:rPr>
          </w:rPrChange>
        </w:rPr>
      </w:pPr>
      <w:del w:id="12368" w:author="thuyhuynh" w:date="2022-03-30T16:25:00Z">
        <w:r w:rsidRPr="00116AAA" w:rsidDel="00BD2CD9">
          <w:rPr>
            <w:rFonts w:ascii="Poppins" w:hAnsi="Poppins"/>
            <w:sz w:val="20"/>
            <w:szCs w:val="20"/>
            <w:rPrChange w:id="12369" w:author="thuyhuynh" w:date="2023-05-08T11:25:00Z">
              <w:rPr/>
            </w:rPrChange>
          </w:rPr>
          <w:delText>Enroll/</w:delText>
        </w:r>
        <w:r w:rsidRPr="00116AAA" w:rsidDel="00BD2CD9">
          <w:rPr>
            <w:rFonts w:ascii="Poppins" w:hAnsi="Poppins"/>
            <w:sz w:val="20"/>
            <w:szCs w:val="20"/>
            <w:lang w:eastAsia="ko-KR"/>
            <w:rPrChange w:id="12370" w:author="thuyhuynh" w:date="2023-05-08T11:25:00Z">
              <w:rPr>
                <w:lang w:eastAsia="ko-KR"/>
              </w:rPr>
            </w:rPrChange>
          </w:rPr>
          <w:delText>U</w:delText>
        </w:r>
        <w:r w:rsidR="00866477" w:rsidRPr="00116AAA" w:rsidDel="00BD2CD9">
          <w:rPr>
            <w:rFonts w:ascii="Poppins" w:hAnsi="Poppins"/>
            <w:sz w:val="20"/>
            <w:szCs w:val="20"/>
            <w:rPrChange w:id="12371" w:author="thuyhuynh" w:date="2023-05-08T11:25:00Z">
              <w:rPr/>
            </w:rPrChange>
          </w:rPr>
          <w:delText>nenroll A</w:delText>
        </w:r>
        <w:r w:rsidRPr="00116AAA" w:rsidDel="00BD2CD9">
          <w:rPr>
            <w:rFonts w:ascii="Poppins" w:hAnsi="Poppins"/>
            <w:sz w:val="20"/>
            <w:szCs w:val="20"/>
            <w:rPrChange w:id="12372" w:author="thuyhuynh" w:date="2023-05-08T11:25:00Z">
              <w:rPr/>
            </w:rPrChange>
          </w:rPr>
          <w:delText xml:space="preserve">dmin: </w:delText>
        </w:r>
        <w:r w:rsidRPr="00116AAA" w:rsidDel="00BD2CD9">
          <w:rPr>
            <w:rFonts w:ascii="Poppins" w:hAnsi="Poppins"/>
            <w:sz w:val="20"/>
            <w:szCs w:val="20"/>
            <w:lang w:eastAsia="ko-KR"/>
            <w:rPrChange w:id="12373" w:author="thuyhuynh" w:date="2023-05-08T11:25:00Z">
              <w:rPr>
                <w:lang w:eastAsia="ko-KR"/>
              </w:rPr>
            </w:rPrChange>
          </w:rPr>
          <w:delText>E</w:delText>
        </w:r>
        <w:r w:rsidR="000509AE" w:rsidRPr="00116AAA" w:rsidDel="00BD2CD9">
          <w:rPr>
            <w:rFonts w:ascii="Poppins" w:hAnsi="Poppins"/>
            <w:sz w:val="20"/>
            <w:szCs w:val="20"/>
            <w:rPrChange w:id="12374" w:author="thuyhuynh" w:date="2023-05-08T11:25:00Z">
              <w:rPr/>
            </w:rPrChange>
          </w:rPr>
          <w:delText>nroll</w:delText>
        </w:r>
        <w:r w:rsidR="00B74E70" w:rsidRPr="00116AAA" w:rsidDel="00BD2CD9">
          <w:rPr>
            <w:rFonts w:ascii="Poppins" w:hAnsi="Poppins"/>
            <w:sz w:val="20"/>
            <w:szCs w:val="20"/>
            <w:rPrChange w:id="12375" w:author="thuyhuynh" w:date="2023-05-08T11:25:00Z">
              <w:rPr/>
            </w:rPrChange>
          </w:rPr>
          <w:delText>s</w:delText>
        </w:r>
        <w:r w:rsidR="000509AE" w:rsidRPr="00116AAA" w:rsidDel="00BD2CD9">
          <w:rPr>
            <w:rFonts w:ascii="Poppins" w:hAnsi="Poppins"/>
            <w:sz w:val="20"/>
            <w:szCs w:val="20"/>
            <w:rPrChange w:id="12376" w:author="thuyhuynh" w:date="2023-05-08T11:25:00Z">
              <w:rPr/>
            </w:rPrChange>
          </w:rPr>
          <w:delText xml:space="preserve"> or unenroll</w:delText>
        </w:r>
        <w:r w:rsidR="00B74E70" w:rsidRPr="00116AAA" w:rsidDel="00BD2CD9">
          <w:rPr>
            <w:rFonts w:ascii="Poppins" w:hAnsi="Poppins"/>
            <w:sz w:val="20"/>
            <w:szCs w:val="20"/>
            <w:rPrChange w:id="12377" w:author="thuyhuynh" w:date="2023-05-08T11:25:00Z">
              <w:rPr/>
            </w:rPrChange>
          </w:rPr>
          <w:delText>s</w:delText>
        </w:r>
        <w:r w:rsidR="000509AE" w:rsidRPr="00116AAA" w:rsidDel="00BD2CD9">
          <w:rPr>
            <w:rFonts w:ascii="Poppins" w:hAnsi="Poppins"/>
            <w:sz w:val="20"/>
            <w:szCs w:val="20"/>
            <w:rPrChange w:id="12378" w:author="thuyhuynh" w:date="2023-05-08T11:25:00Z">
              <w:rPr/>
            </w:rPrChange>
          </w:rPr>
          <w:delText xml:space="preserve"> </w:delText>
        </w:r>
        <w:r w:rsidR="00B74E70" w:rsidRPr="00116AAA" w:rsidDel="00BD2CD9">
          <w:rPr>
            <w:rFonts w:ascii="Poppins" w:hAnsi="Poppins"/>
            <w:sz w:val="20"/>
            <w:szCs w:val="20"/>
            <w:rPrChange w:id="12379" w:author="thuyhuynh" w:date="2023-05-08T11:25:00Z">
              <w:rPr/>
            </w:rPrChange>
          </w:rPr>
          <w:delText>Administrators. Administrator’s privileges are required. During the enrollment, capturing process is automatically activated and image quality is checked carefully.</w:delText>
        </w:r>
      </w:del>
    </w:p>
    <w:p w:rsidR="000509AE" w:rsidRPr="00116AAA" w:rsidDel="00BD2CD9" w:rsidRDefault="000509AE" w:rsidP="000509AE">
      <w:pPr>
        <w:jc w:val="both"/>
        <w:rPr>
          <w:del w:id="12380" w:author="thuyhuynh" w:date="2022-03-30T16:25:00Z"/>
          <w:rFonts w:ascii="Poppins" w:hAnsi="Poppins"/>
          <w:sz w:val="20"/>
          <w:szCs w:val="20"/>
          <w:rPrChange w:id="12381" w:author="thuyhuynh" w:date="2023-05-08T11:25:00Z">
            <w:rPr>
              <w:del w:id="12382" w:author="thuyhuynh" w:date="2022-03-30T16:25:00Z"/>
            </w:rPr>
          </w:rPrChange>
        </w:rPr>
      </w:pPr>
    </w:p>
    <w:p w:rsidR="000509AE" w:rsidRPr="00116AAA" w:rsidDel="00A67FBC" w:rsidRDefault="0039143D" w:rsidP="000509AE">
      <w:pPr>
        <w:jc w:val="both"/>
        <w:rPr>
          <w:del w:id="12383" w:author="thuyhuynh" w:date="2022-03-30T16:26:00Z"/>
          <w:rFonts w:ascii="Poppins" w:hAnsi="Poppins"/>
          <w:sz w:val="20"/>
          <w:szCs w:val="20"/>
          <w:rPrChange w:id="12384" w:author="thuyhuynh" w:date="2023-05-08T11:25:00Z">
            <w:rPr>
              <w:del w:id="12385" w:author="thuyhuynh" w:date="2022-03-30T16:26:00Z"/>
            </w:rPr>
          </w:rPrChange>
        </w:rPr>
      </w:pPr>
      <w:del w:id="12386" w:author="thuyhuynh" w:date="2022-03-30T16:25:00Z">
        <w:r w:rsidRPr="00116AAA" w:rsidDel="00BD2CD9">
          <w:rPr>
            <w:rFonts w:ascii="Poppins" w:hAnsi="Poppins"/>
            <w:noProof/>
            <w:sz w:val="20"/>
            <w:szCs w:val="20"/>
            <w:rPrChange w:id="12387">
              <w:rPr>
                <w:noProof/>
              </w:rPr>
            </w:rPrChange>
          </w:rPr>
          <w:drawing>
            <wp:inline distT="0" distB="0" distL="0" distR="0" wp14:anchorId="3302FFED" wp14:editId="1520ED9C">
              <wp:extent cx="5943600" cy="3073127"/>
              <wp:effectExtent l="0" t="0" r="0" b="0"/>
              <wp:docPr id="251" name="Picture 251" descr="\\thong-pc\public_share\for_duy\ScreenShot\snapshot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ong-pc\public_share\for_duy\ScreenShot\snapshot2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73127"/>
                      </a:xfrm>
                      <a:prstGeom prst="rect">
                        <a:avLst/>
                      </a:prstGeom>
                      <a:noFill/>
                      <a:ln>
                        <a:noFill/>
                      </a:ln>
                    </pic:spPr>
                  </pic:pic>
                </a:graphicData>
              </a:graphic>
            </wp:inline>
          </w:drawing>
        </w:r>
      </w:del>
    </w:p>
    <w:p w:rsidR="000509AE" w:rsidRPr="00116AAA" w:rsidDel="00A67FBC" w:rsidRDefault="000509AE" w:rsidP="000509AE">
      <w:pPr>
        <w:jc w:val="both"/>
        <w:rPr>
          <w:del w:id="12388" w:author="thuyhuynh" w:date="2022-03-30T16:26:00Z"/>
          <w:rFonts w:ascii="Poppins" w:hAnsi="Poppins"/>
          <w:sz w:val="20"/>
          <w:szCs w:val="20"/>
          <w:rPrChange w:id="12389" w:author="thuyhuynh" w:date="2023-05-08T11:25:00Z">
            <w:rPr>
              <w:del w:id="12390" w:author="thuyhuynh" w:date="2022-03-30T16:26:00Z"/>
            </w:rPr>
          </w:rPrChange>
        </w:rPr>
      </w:pPr>
    </w:p>
    <w:p w:rsidR="000509AE" w:rsidRPr="00116AAA" w:rsidDel="00A67FBC" w:rsidRDefault="001D79EA" w:rsidP="000509AE">
      <w:pPr>
        <w:jc w:val="both"/>
        <w:rPr>
          <w:del w:id="12391" w:author="thuyhuynh" w:date="2022-03-30T16:26:00Z"/>
          <w:rFonts w:ascii="Poppins" w:hAnsi="Poppins"/>
          <w:sz w:val="20"/>
          <w:szCs w:val="20"/>
          <w:rPrChange w:id="12392" w:author="thuyhuynh" w:date="2023-05-08T11:25:00Z">
            <w:rPr>
              <w:del w:id="12393" w:author="thuyhuynh" w:date="2022-03-30T16:26:00Z"/>
            </w:rPr>
          </w:rPrChange>
        </w:rPr>
      </w:pPr>
      <w:del w:id="12394" w:author="thuyhuynh" w:date="2022-03-30T16:25:00Z">
        <w:r w:rsidRPr="00116AAA" w:rsidDel="00BD2CD9">
          <w:rPr>
            <w:rFonts w:ascii="Poppins" w:hAnsi="Poppins"/>
            <w:noProof/>
            <w:sz w:val="20"/>
            <w:szCs w:val="20"/>
            <w:rPrChange w:id="12395">
              <w:rPr>
                <w:noProof/>
              </w:rPr>
            </w:rPrChange>
          </w:rPr>
          <w:drawing>
            <wp:inline distT="0" distB="0" distL="0" distR="0" wp14:anchorId="2B482A3A" wp14:editId="0A88C186">
              <wp:extent cx="5943600" cy="913120"/>
              <wp:effectExtent l="0" t="0" r="0" b="0"/>
              <wp:docPr id="256" name="Picture 256" descr="\\thong-pc\public_share\for_duy\snapshot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ong-pc\public_share\for_duy\snapshot6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913120"/>
                      </a:xfrm>
                      <a:prstGeom prst="rect">
                        <a:avLst/>
                      </a:prstGeom>
                      <a:noFill/>
                      <a:ln>
                        <a:noFill/>
                      </a:ln>
                    </pic:spPr>
                  </pic:pic>
                </a:graphicData>
              </a:graphic>
            </wp:inline>
          </w:drawing>
        </w:r>
      </w:del>
    </w:p>
    <w:p w:rsidR="000509AE" w:rsidRPr="00116AAA" w:rsidRDefault="000509AE">
      <w:pPr>
        <w:rPr>
          <w:rFonts w:ascii="Poppins" w:hAnsi="Poppins"/>
          <w:sz w:val="20"/>
          <w:szCs w:val="20"/>
          <w:rPrChange w:id="12396" w:author="thuyhuynh" w:date="2023-05-08T11:25:00Z">
            <w:rPr/>
          </w:rPrChange>
        </w:rPr>
        <w:pPrChange w:id="12397" w:author="thuyhuynh" w:date="2022-03-30T16:26:00Z">
          <w:pPr>
            <w:jc w:val="both"/>
          </w:pPr>
        </w:pPrChange>
      </w:pPr>
    </w:p>
    <w:p w:rsidR="000509AE" w:rsidRPr="0067277F" w:rsidDel="00BD2CD9" w:rsidRDefault="000509AE">
      <w:pPr>
        <w:pStyle w:val="Heading3"/>
        <w:rPr>
          <w:del w:id="12398" w:author="thuyhuynh" w:date="2022-03-30T16:25:00Z"/>
          <w:lang w:eastAsia="ko-KR"/>
        </w:rPr>
        <w:pPrChange w:id="12399" w:author="thuyhuynh" w:date="2023-05-08T12:07:00Z">
          <w:pPr>
            <w:jc w:val="both"/>
          </w:pPr>
        </w:pPrChange>
      </w:pPr>
      <w:del w:id="12400" w:author="thuyhuynh" w:date="2022-03-30T16:25:00Z">
        <w:r w:rsidRPr="001C39D5" w:rsidDel="00BD2CD9">
          <w:delText>D</w:delText>
        </w:r>
        <w:r w:rsidR="00B478E6" w:rsidRPr="005154FA" w:rsidDel="00BD2CD9">
          <w:delText>evice management demonstrates the usages of</w:delText>
        </w:r>
        <w:r w:rsidR="00331F0F" w:rsidRPr="006A1224" w:rsidDel="00BD2CD9">
          <w:rPr>
            <w:lang w:eastAsia="ko-KR"/>
          </w:rPr>
          <w:delText>:</w:delText>
        </w:r>
        <w:bookmarkStart w:id="12401" w:name="_Toc99552892"/>
        <w:bookmarkStart w:id="12402" w:name="_Toc99553228"/>
        <w:bookmarkStart w:id="12403" w:name="_Toc99553562"/>
        <w:bookmarkStart w:id="12404" w:name="_Toc99553895"/>
        <w:bookmarkStart w:id="12405" w:name="_Toc152261308"/>
        <w:bookmarkStart w:id="12406" w:name="_Toc153897415"/>
        <w:bookmarkStart w:id="12407" w:name="_Toc155348487"/>
        <w:bookmarkStart w:id="12408" w:name="_Toc155348790"/>
        <w:bookmarkEnd w:id="12401"/>
        <w:bookmarkEnd w:id="12402"/>
        <w:bookmarkEnd w:id="12403"/>
        <w:bookmarkEnd w:id="12404"/>
        <w:bookmarkEnd w:id="12405"/>
        <w:bookmarkEnd w:id="12406"/>
        <w:bookmarkEnd w:id="12407"/>
        <w:bookmarkEnd w:id="12408"/>
      </w:del>
    </w:p>
    <w:p w:rsidR="000509AE" w:rsidRPr="00F279A2" w:rsidDel="00BD2CD9" w:rsidRDefault="000509AE">
      <w:pPr>
        <w:pStyle w:val="Heading3"/>
        <w:rPr>
          <w:del w:id="12409" w:author="thuyhuynh" w:date="2022-03-30T16:25:00Z"/>
        </w:rPr>
        <w:pPrChange w:id="12410" w:author="thuyhuynh" w:date="2023-05-08T12:07:00Z">
          <w:pPr>
            <w:jc w:val="both"/>
          </w:pPr>
        </w:pPrChange>
      </w:pPr>
      <w:bookmarkStart w:id="12411" w:name="_Toc99552893"/>
      <w:bookmarkStart w:id="12412" w:name="_Toc99553229"/>
      <w:bookmarkStart w:id="12413" w:name="_Toc99553563"/>
      <w:bookmarkStart w:id="12414" w:name="_Toc99553896"/>
      <w:bookmarkStart w:id="12415" w:name="_Toc152261309"/>
      <w:bookmarkStart w:id="12416" w:name="_Toc153897416"/>
      <w:bookmarkStart w:id="12417" w:name="_Toc155348488"/>
      <w:bookmarkStart w:id="12418" w:name="_Toc155348791"/>
      <w:bookmarkEnd w:id="12411"/>
      <w:bookmarkEnd w:id="12412"/>
      <w:bookmarkEnd w:id="12413"/>
      <w:bookmarkEnd w:id="12414"/>
      <w:bookmarkEnd w:id="12415"/>
      <w:bookmarkEnd w:id="12416"/>
      <w:bookmarkEnd w:id="12417"/>
      <w:bookmarkEnd w:id="12418"/>
    </w:p>
    <w:p w:rsidR="000509AE" w:rsidRPr="00116AAA" w:rsidDel="00BD2CD9" w:rsidRDefault="000509AE">
      <w:pPr>
        <w:pStyle w:val="Heading3"/>
        <w:rPr>
          <w:del w:id="12419" w:author="thuyhuynh" w:date="2022-03-30T16:25:00Z"/>
          <w:rPrChange w:id="12420" w:author="thuyhuynh" w:date="2023-05-08T11:25:00Z">
            <w:rPr>
              <w:del w:id="12421" w:author="thuyhuynh" w:date="2022-03-30T16:25:00Z"/>
              <w:b/>
            </w:rPr>
          </w:rPrChange>
        </w:rPr>
        <w:pPrChange w:id="12422" w:author="thuyhuynh" w:date="2023-05-08T12:07:00Z">
          <w:pPr>
            <w:pStyle w:val="ListParagraph"/>
            <w:numPr>
              <w:numId w:val="16"/>
            </w:numPr>
            <w:ind w:hanging="360"/>
            <w:jc w:val="both"/>
          </w:pPr>
        </w:pPrChange>
      </w:pPr>
      <w:del w:id="12423" w:author="thuyhuynh" w:date="2022-03-30T15:37:00Z">
        <w:r w:rsidRPr="00116AAA" w:rsidDel="002850A6">
          <w:rPr>
            <w:rPrChange w:id="12424" w:author="thuyhuynh" w:date="2023-05-08T11:25:00Z">
              <w:rPr>
                <w:b/>
              </w:rPr>
            </w:rPrChange>
          </w:rPr>
          <w:delText>Iddk</w:delText>
        </w:r>
      </w:del>
      <w:del w:id="12425" w:author="thuyhuynh" w:date="2022-03-30T16:25:00Z">
        <w:r w:rsidRPr="00116AAA" w:rsidDel="00BD2CD9">
          <w:rPr>
            <w:rPrChange w:id="12426" w:author="thuyhuynh" w:date="2023-05-08T11:25:00Z">
              <w:rPr>
                <w:b/>
              </w:rPr>
            </w:rPrChange>
          </w:rPr>
          <w:delText>_GetDeviceConfig</w:delText>
        </w:r>
        <w:bookmarkStart w:id="12427" w:name="_Toc99552894"/>
        <w:bookmarkStart w:id="12428" w:name="_Toc99553230"/>
        <w:bookmarkStart w:id="12429" w:name="_Toc99553564"/>
        <w:bookmarkStart w:id="12430" w:name="_Toc99553897"/>
        <w:bookmarkStart w:id="12431" w:name="_Toc152261310"/>
        <w:bookmarkStart w:id="12432" w:name="_Toc153897417"/>
        <w:bookmarkStart w:id="12433" w:name="_Toc155348489"/>
        <w:bookmarkStart w:id="12434" w:name="_Toc155348792"/>
        <w:bookmarkEnd w:id="12427"/>
        <w:bookmarkEnd w:id="12428"/>
        <w:bookmarkEnd w:id="12429"/>
        <w:bookmarkEnd w:id="12430"/>
        <w:bookmarkEnd w:id="12431"/>
        <w:bookmarkEnd w:id="12432"/>
        <w:bookmarkEnd w:id="12433"/>
        <w:bookmarkEnd w:id="12434"/>
      </w:del>
    </w:p>
    <w:p w:rsidR="000509AE" w:rsidRPr="00116AAA" w:rsidDel="00BD2CD9" w:rsidRDefault="000509AE">
      <w:pPr>
        <w:pStyle w:val="Heading3"/>
        <w:rPr>
          <w:del w:id="12435" w:author="thuyhuynh" w:date="2022-03-30T16:25:00Z"/>
          <w:rPrChange w:id="12436" w:author="thuyhuynh" w:date="2023-05-08T11:25:00Z">
            <w:rPr>
              <w:del w:id="12437" w:author="thuyhuynh" w:date="2022-03-30T16:25:00Z"/>
              <w:b/>
            </w:rPr>
          </w:rPrChange>
        </w:rPr>
        <w:pPrChange w:id="12438" w:author="thuyhuynh" w:date="2023-05-08T12:07:00Z">
          <w:pPr>
            <w:pStyle w:val="ListParagraph"/>
            <w:numPr>
              <w:numId w:val="16"/>
            </w:numPr>
            <w:ind w:hanging="360"/>
            <w:jc w:val="both"/>
          </w:pPr>
        </w:pPrChange>
      </w:pPr>
      <w:del w:id="12439" w:author="thuyhuynh" w:date="2022-03-30T15:37:00Z">
        <w:r w:rsidRPr="00116AAA" w:rsidDel="002850A6">
          <w:rPr>
            <w:rPrChange w:id="12440" w:author="thuyhuynh" w:date="2023-05-08T11:25:00Z">
              <w:rPr>
                <w:b/>
              </w:rPr>
            </w:rPrChange>
          </w:rPr>
          <w:delText>Iddk</w:delText>
        </w:r>
      </w:del>
      <w:del w:id="12441" w:author="thuyhuynh" w:date="2022-03-30T16:25:00Z">
        <w:r w:rsidRPr="00116AAA" w:rsidDel="00BD2CD9">
          <w:rPr>
            <w:rPrChange w:id="12442" w:author="thuyhuynh" w:date="2023-05-08T11:25:00Z">
              <w:rPr>
                <w:b/>
              </w:rPr>
            </w:rPrChange>
          </w:rPr>
          <w:delText>_SetDeviceConfig</w:delText>
        </w:r>
        <w:bookmarkStart w:id="12443" w:name="_Toc99552895"/>
        <w:bookmarkStart w:id="12444" w:name="_Toc99553231"/>
        <w:bookmarkStart w:id="12445" w:name="_Toc99553565"/>
        <w:bookmarkStart w:id="12446" w:name="_Toc99553898"/>
        <w:bookmarkStart w:id="12447" w:name="_Toc152261311"/>
        <w:bookmarkStart w:id="12448" w:name="_Toc153897418"/>
        <w:bookmarkStart w:id="12449" w:name="_Toc155348490"/>
        <w:bookmarkStart w:id="12450" w:name="_Toc155348793"/>
        <w:bookmarkEnd w:id="12443"/>
        <w:bookmarkEnd w:id="12444"/>
        <w:bookmarkEnd w:id="12445"/>
        <w:bookmarkEnd w:id="12446"/>
        <w:bookmarkEnd w:id="12447"/>
        <w:bookmarkEnd w:id="12448"/>
        <w:bookmarkEnd w:id="12449"/>
        <w:bookmarkEnd w:id="12450"/>
      </w:del>
    </w:p>
    <w:p w:rsidR="000509AE" w:rsidRPr="00116AAA" w:rsidDel="00BD2CD9" w:rsidRDefault="000509AE">
      <w:pPr>
        <w:pStyle w:val="Heading3"/>
        <w:rPr>
          <w:del w:id="12451" w:author="thuyhuynh" w:date="2022-03-30T16:25:00Z"/>
          <w:rPrChange w:id="12452" w:author="thuyhuynh" w:date="2023-05-08T11:25:00Z">
            <w:rPr>
              <w:del w:id="12453" w:author="thuyhuynh" w:date="2022-03-30T16:25:00Z"/>
              <w:b/>
            </w:rPr>
          </w:rPrChange>
        </w:rPr>
        <w:pPrChange w:id="12454" w:author="thuyhuynh" w:date="2023-05-08T12:07:00Z">
          <w:pPr>
            <w:pStyle w:val="ListParagraph"/>
            <w:numPr>
              <w:numId w:val="16"/>
            </w:numPr>
            <w:ind w:hanging="360"/>
            <w:jc w:val="both"/>
          </w:pPr>
        </w:pPrChange>
      </w:pPr>
      <w:del w:id="12455" w:author="thuyhuynh" w:date="2022-03-30T15:37:00Z">
        <w:r w:rsidRPr="00116AAA" w:rsidDel="002850A6">
          <w:rPr>
            <w:rPrChange w:id="12456" w:author="thuyhuynh" w:date="2023-05-08T11:25:00Z">
              <w:rPr>
                <w:b/>
              </w:rPr>
            </w:rPrChange>
          </w:rPr>
          <w:delText>Iddk</w:delText>
        </w:r>
      </w:del>
      <w:del w:id="12457" w:author="thuyhuynh" w:date="2022-03-30T16:25:00Z">
        <w:r w:rsidRPr="00116AAA" w:rsidDel="00BD2CD9">
          <w:rPr>
            <w:rPrChange w:id="12458" w:author="thuyhuynh" w:date="2023-05-08T11:25:00Z">
              <w:rPr>
                <w:b/>
              </w:rPr>
            </w:rPrChange>
          </w:rPr>
          <w:delText>_LockDevice</w:delText>
        </w:r>
        <w:bookmarkStart w:id="12459" w:name="_Toc99552896"/>
        <w:bookmarkStart w:id="12460" w:name="_Toc99553232"/>
        <w:bookmarkStart w:id="12461" w:name="_Toc99553566"/>
        <w:bookmarkStart w:id="12462" w:name="_Toc99553899"/>
        <w:bookmarkStart w:id="12463" w:name="_Toc152261312"/>
        <w:bookmarkStart w:id="12464" w:name="_Toc153897419"/>
        <w:bookmarkStart w:id="12465" w:name="_Toc155348491"/>
        <w:bookmarkStart w:id="12466" w:name="_Toc155348794"/>
        <w:bookmarkEnd w:id="12459"/>
        <w:bookmarkEnd w:id="12460"/>
        <w:bookmarkEnd w:id="12461"/>
        <w:bookmarkEnd w:id="12462"/>
        <w:bookmarkEnd w:id="12463"/>
        <w:bookmarkEnd w:id="12464"/>
        <w:bookmarkEnd w:id="12465"/>
        <w:bookmarkEnd w:id="12466"/>
      </w:del>
    </w:p>
    <w:p w:rsidR="000509AE" w:rsidRPr="00116AAA" w:rsidDel="00BD2CD9" w:rsidRDefault="000509AE">
      <w:pPr>
        <w:pStyle w:val="Heading3"/>
        <w:rPr>
          <w:del w:id="12467" w:author="thuyhuynh" w:date="2022-03-30T16:25:00Z"/>
          <w:rPrChange w:id="12468" w:author="thuyhuynh" w:date="2023-05-08T11:25:00Z">
            <w:rPr>
              <w:del w:id="12469" w:author="thuyhuynh" w:date="2022-03-30T16:25:00Z"/>
              <w:b/>
            </w:rPr>
          </w:rPrChange>
        </w:rPr>
        <w:pPrChange w:id="12470" w:author="thuyhuynh" w:date="2023-05-08T12:07:00Z">
          <w:pPr>
            <w:pStyle w:val="ListParagraph"/>
            <w:numPr>
              <w:numId w:val="16"/>
            </w:numPr>
            <w:ind w:hanging="360"/>
            <w:jc w:val="both"/>
          </w:pPr>
        </w:pPrChange>
      </w:pPr>
      <w:del w:id="12471" w:author="thuyhuynh" w:date="2022-03-30T15:37:00Z">
        <w:r w:rsidRPr="00116AAA" w:rsidDel="002850A6">
          <w:rPr>
            <w:rPrChange w:id="12472" w:author="thuyhuynh" w:date="2023-05-08T11:25:00Z">
              <w:rPr>
                <w:b/>
              </w:rPr>
            </w:rPrChange>
          </w:rPr>
          <w:delText>Iddk</w:delText>
        </w:r>
      </w:del>
      <w:del w:id="12473" w:author="thuyhuynh" w:date="2022-03-30T16:25:00Z">
        <w:r w:rsidRPr="00116AAA" w:rsidDel="00BD2CD9">
          <w:rPr>
            <w:rPrChange w:id="12474" w:author="thuyhuynh" w:date="2023-05-08T11:25:00Z">
              <w:rPr>
                <w:b/>
              </w:rPr>
            </w:rPrChange>
          </w:rPr>
          <w:delText>_UnlockDevice</w:delText>
        </w:r>
        <w:bookmarkStart w:id="12475" w:name="_Toc99552897"/>
        <w:bookmarkStart w:id="12476" w:name="_Toc99553233"/>
        <w:bookmarkStart w:id="12477" w:name="_Toc99553567"/>
        <w:bookmarkStart w:id="12478" w:name="_Toc99553900"/>
        <w:bookmarkStart w:id="12479" w:name="_Toc152261313"/>
        <w:bookmarkStart w:id="12480" w:name="_Toc153897420"/>
        <w:bookmarkStart w:id="12481" w:name="_Toc155348492"/>
        <w:bookmarkStart w:id="12482" w:name="_Toc155348795"/>
        <w:bookmarkEnd w:id="12475"/>
        <w:bookmarkEnd w:id="12476"/>
        <w:bookmarkEnd w:id="12477"/>
        <w:bookmarkEnd w:id="12478"/>
        <w:bookmarkEnd w:id="12479"/>
        <w:bookmarkEnd w:id="12480"/>
        <w:bookmarkEnd w:id="12481"/>
        <w:bookmarkEnd w:id="12482"/>
      </w:del>
    </w:p>
    <w:p w:rsidR="000509AE" w:rsidRPr="00116AAA" w:rsidDel="00BD2CD9" w:rsidRDefault="000509AE">
      <w:pPr>
        <w:pStyle w:val="Heading3"/>
        <w:rPr>
          <w:del w:id="12483" w:author="thuyhuynh" w:date="2022-03-30T16:25:00Z"/>
          <w:rPrChange w:id="12484" w:author="thuyhuynh" w:date="2023-05-08T11:25:00Z">
            <w:rPr>
              <w:del w:id="12485" w:author="thuyhuynh" w:date="2022-03-30T16:25:00Z"/>
              <w:b/>
            </w:rPr>
          </w:rPrChange>
        </w:rPr>
        <w:pPrChange w:id="12486" w:author="thuyhuynh" w:date="2023-05-08T12:07:00Z">
          <w:pPr>
            <w:pStyle w:val="ListParagraph"/>
            <w:numPr>
              <w:numId w:val="16"/>
            </w:numPr>
            <w:ind w:hanging="360"/>
            <w:jc w:val="both"/>
          </w:pPr>
        </w:pPrChange>
      </w:pPr>
      <w:del w:id="12487" w:author="thuyhuynh" w:date="2022-03-30T15:37:00Z">
        <w:r w:rsidRPr="00116AAA" w:rsidDel="002850A6">
          <w:rPr>
            <w:rPrChange w:id="12488" w:author="thuyhuynh" w:date="2023-05-08T11:25:00Z">
              <w:rPr>
                <w:b/>
              </w:rPr>
            </w:rPrChange>
          </w:rPr>
          <w:delText>Iddk</w:delText>
        </w:r>
      </w:del>
      <w:del w:id="12489" w:author="thuyhuynh" w:date="2022-03-30T16:25:00Z">
        <w:r w:rsidRPr="00116AAA" w:rsidDel="00BD2CD9">
          <w:rPr>
            <w:rPrChange w:id="12490" w:author="thuyhuynh" w:date="2023-05-08T11:25:00Z">
              <w:rPr>
                <w:b/>
              </w:rPr>
            </w:rPrChange>
          </w:rPr>
          <w:delText>_ResetCertificates</w:delText>
        </w:r>
        <w:bookmarkStart w:id="12491" w:name="_Toc99552898"/>
        <w:bookmarkStart w:id="12492" w:name="_Toc99553234"/>
        <w:bookmarkStart w:id="12493" w:name="_Toc99553568"/>
        <w:bookmarkStart w:id="12494" w:name="_Toc99553901"/>
        <w:bookmarkStart w:id="12495" w:name="_Toc152261314"/>
        <w:bookmarkStart w:id="12496" w:name="_Toc153897421"/>
        <w:bookmarkStart w:id="12497" w:name="_Toc155348493"/>
        <w:bookmarkStart w:id="12498" w:name="_Toc155348796"/>
        <w:bookmarkEnd w:id="12491"/>
        <w:bookmarkEnd w:id="12492"/>
        <w:bookmarkEnd w:id="12493"/>
        <w:bookmarkEnd w:id="12494"/>
        <w:bookmarkEnd w:id="12495"/>
        <w:bookmarkEnd w:id="12496"/>
        <w:bookmarkEnd w:id="12497"/>
        <w:bookmarkEnd w:id="12498"/>
      </w:del>
    </w:p>
    <w:p w:rsidR="000509AE" w:rsidRPr="00116AAA" w:rsidDel="00BD2CD9" w:rsidRDefault="000509AE">
      <w:pPr>
        <w:pStyle w:val="Heading3"/>
        <w:rPr>
          <w:del w:id="12499" w:author="thuyhuynh" w:date="2022-03-30T16:25:00Z"/>
          <w:rPrChange w:id="12500" w:author="thuyhuynh" w:date="2023-05-08T11:25:00Z">
            <w:rPr>
              <w:del w:id="12501" w:author="thuyhuynh" w:date="2022-03-30T16:25:00Z"/>
              <w:b/>
            </w:rPr>
          </w:rPrChange>
        </w:rPr>
        <w:pPrChange w:id="12502" w:author="thuyhuynh" w:date="2023-05-08T12:07:00Z">
          <w:pPr>
            <w:pStyle w:val="ListParagraph"/>
            <w:numPr>
              <w:numId w:val="16"/>
            </w:numPr>
            <w:ind w:hanging="360"/>
            <w:jc w:val="both"/>
          </w:pPr>
        </w:pPrChange>
      </w:pPr>
      <w:del w:id="12503" w:author="thuyhuynh" w:date="2022-03-30T15:37:00Z">
        <w:r w:rsidRPr="00116AAA" w:rsidDel="002850A6">
          <w:rPr>
            <w:rPrChange w:id="12504" w:author="thuyhuynh" w:date="2023-05-08T11:25:00Z">
              <w:rPr>
                <w:b/>
              </w:rPr>
            </w:rPrChange>
          </w:rPr>
          <w:delText>Iddk</w:delText>
        </w:r>
      </w:del>
      <w:del w:id="12505" w:author="thuyhuynh" w:date="2022-03-30T16:25:00Z">
        <w:r w:rsidRPr="00116AAA" w:rsidDel="00BD2CD9">
          <w:rPr>
            <w:rPrChange w:id="12506" w:author="thuyhuynh" w:date="2023-05-08T11:25:00Z">
              <w:rPr>
                <w:b/>
              </w:rPr>
            </w:rPrChange>
          </w:rPr>
          <w:delText>_EnrollAsAdmin</w:delText>
        </w:r>
        <w:bookmarkStart w:id="12507" w:name="_Toc99552899"/>
        <w:bookmarkStart w:id="12508" w:name="_Toc99553235"/>
        <w:bookmarkStart w:id="12509" w:name="_Toc99553569"/>
        <w:bookmarkStart w:id="12510" w:name="_Toc99553902"/>
        <w:bookmarkStart w:id="12511" w:name="_Toc152261315"/>
        <w:bookmarkStart w:id="12512" w:name="_Toc153897422"/>
        <w:bookmarkStart w:id="12513" w:name="_Toc155348494"/>
        <w:bookmarkStart w:id="12514" w:name="_Toc155348797"/>
        <w:bookmarkEnd w:id="12507"/>
        <w:bookmarkEnd w:id="12508"/>
        <w:bookmarkEnd w:id="12509"/>
        <w:bookmarkEnd w:id="12510"/>
        <w:bookmarkEnd w:id="12511"/>
        <w:bookmarkEnd w:id="12512"/>
        <w:bookmarkEnd w:id="12513"/>
        <w:bookmarkEnd w:id="12514"/>
      </w:del>
    </w:p>
    <w:p w:rsidR="000509AE" w:rsidRPr="00116AAA" w:rsidDel="00BD2CD9" w:rsidRDefault="000509AE">
      <w:pPr>
        <w:pStyle w:val="Heading3"/>
        <w:rPr>
          <w:del w:id="12515" w:author="thuyhuynh" w:date="2022-03-30T16:25:00Z"/>
          <w:rPrChange w:id="12516" w:author="thuyhuynh" w:date="2023-05-08T11:25:00Z">
            <w:rPr>
              <w:del w:id="12517" w:author="thuyhuynh" w:date="2022-03-30T16:25:00Z"/>
              <w:b/>
            </w:rPr>
          </w:rPrChange>
        </w:rPr>
        <w:pPrChange w:id="12518" w:author="thuyhuynh" w:date="2023-05-08T12:07:00Z">
          <w:pPr>
            <w:pStyle w:val="ListParagraph"/>
            <w:numPr>
              <w:numId w:val="16"/>
            </w:numPr>
            <w:ind w:hanging="360"/>
            <w:jc w:val="both"/>
          </w:pPr>
        </w:pPrChange>
      </w:pPr>
      <w:del w:id="12519" w:author="thuyhuynh" w:date="2022-03-30T15:37:00Z">
        <w:r w:rsidRPr="00116AAA" w:rsidDel="002850A6">
          <w:rPr>
            <w:rPrChange w:id="12520" w:author="thuyhuynh" w:date="2023-05-08T11:25:00Z">
              <w:rPr>
                <w:b/>
              </w:rPr>
            </w:rPrChange>
          </w:rPr>
          <w:delText>Iddk</w:delText>
        </w:r>
      </w:del>
      <w:del w:id="12521" w:author="thuyhuynh" w:date="2022-03-30T16:25:00Z">
        <w:r w:rsidRPr="00116AAA" w:rsidDel="00BD2CD9">
          <w:rPr>
            <w:rPrChange w:id="12522" w:author="thuyhuynh" w:date="2023-05-08T11:25:00Z">
              <w:rPr>
                <w:b/>
              </w:rPr>
            </w:rPrChange>
          </w:rPr>
          <w:delText>_UnenrollAdmin</w:delText>
        </w:r>
        <w:bookmarkStart w:id="12523" w:name="_Toc99552900"/>
        <w:bookmarkStart w:id="12524" w:name="_Toc99553236"/>
        <w:bookmarkStart w:id="12525" w:name="_Toc99553570"/>
        <w:bookmarkStart w:id="12526" w:name="_Toc99553903"/>
        <w:bookmarkStart w:id="12527" w:name="_Toc152261316"/>
        <w:bookmarkStart w:id="12528" w:name="_Toc153897423"/>
        <w:bookmarkStart w:id="12529" w:name="_Toc155348495"/>
        <w:bookmarkStart w:id="12530" w:name="_Toc155348798"/>
        <w:bookmarkEnd w:id="12523"/>
        <w:bookmarkEnd w:id="12524"/>
        <w:bookmarkEnd w:id="12525"/>
        <w:bookmarkEnd w:id="12526"/>
        <w:bookmarkEnd w:id="12527"/>
        <w:bookmarkEnd w:id="12528"/>
        <w:bookmarkEnd w:id="12529"/>
        <w:bookmarkEnd w:id="12530"/>
      </w:del>
    </w:p>
    <w:p w:rsidR="00A1374C" w:rsidRPr="00116AAA" w:rsidDel="00BD2CD9" w:rsidRDefault="00331F0F">
      <w:pPr>
        <w:pStyle w:val="Heading3"/>
        <w:rPr>
          <w:del w:id="12531" w:author="thuyhuynh" w:date="2022-03-30T16:25:00Z"/>
          <w:rPrChange w:id="12532" w:author="thuyhuynh" w:date="2023-05-08T11:25:00Z">
            <w:rPr>
              <w:del w:id="12533" w:author="thuyhuynh" w:date="2022-03-30T16:25:00Z"/>
              <w:b/>
            </w:rPr>
          </w:rPrChange>
        </w:rPr>
        <w:pPrChange w:id="12534" w:author="thuyhuynh" w:date="2023-05-08T12:07:00Z">
          <w:pPr>
            <w:pStyle w:val="ListParagraph"/>
            <w:numPr>
              <w:numId w:val="16"/>
            </w:numPr>
            <w:ind w:hanging="360"/>
            <w:jc w:val="both"/>
          </w:pPr>
        </w:pPrChange>
      </w:pPr>
      <w:del w:id="12535" w:author="thuyhuynh" w:date="2022-03-30T15:37:00Z">
        <w:r w:rsidRPr="00116AAA" w:rsidDel="002850A6">
          <w:rPr>
            <w:rPrChange w:id="12536" w:author="thuyhuynh" w:date="2023-05-08T11:25:00Z">
              <w:rPr>
                <w:b/>
              </w:rPr>
            </w:rPrChange>
          </w:rPr>
          <w:delText>Iddk</w:delText>
        </w:r>
      </w:del>
      <w:del w:id="12537" w:author="thuyhuynh" w:date="2022-03-30T16:25:00Z">
        <w:r w:rsidRPr="00116AAA" w:rsidDel="00BD2CD9">
          <w:rPr>
            <w:rPrChange w:id="12538" w:author="thuyhuynh" w:date="2023-05-08T11:25:00Z">
              <w:rPr>
                <w:b/>
              </w:rPr>
            </w:rPrChange>
          </w:rPr>
          <w:delText>_GetResultQuality</w:delText>
        </w:r>
        <w:bookmarkStart w:id="12539" w:name="_Toc99552901"/>
        <w:bookmarkStart w:id="12540" w:name="_Toc99553237"/>
        <w:bookmarkStart w:id="12541" w:name="_Toc99553571"/>
        <w:bookmarkStart w:id="12542" w:name="_Toc99553904"/>
        <w:bookmarkStart w:id="12543" w:name="_Toc152261317"/>
        <w:bookmarkStart w:id="12544" w:name="_Toc153897424"/>
        <w:bookmarkStart w:id="12545" w:name="_Toc155348496"/>
        <w:bookmarkStart w:id="12546" w:name="_Toc155348799"/>
        <w:bookmarkEnd w:id="12539"/>
        <w:bookmarkEnd w:id="12540"/>
        <w:bookmarkEnd w:id="12541"/>
        <w:bookmarkEnd w:id="12542"/>
        <w:bookmarkEnd w:id="12543"/>
        <w:bookmarkEnd w:id="12544"/>
        <w:bookmarkEnd w:id="12545"/>
        <w:bookmarkEnd w:id="12546"/>
      </w:del>
    </w:p>
    <w:bookmarkEnd w:id="12092"/>
    <w:bookmarkEnd w:id="12093"/>
    <w:p w:rsidR="00BC355F" w:rsidRPr="00BC355F" w:rsidRDefault="0046142F">
      <w:pPr>
        <w:pStyle w:val="Heading3"/>
        <w:rPr>
          <w:ins w:id="12547" w:author="ptdung" w:date="2024-01-05T11:56:00Z"/>
          <w:sz w:val="20"/>
          <w:szCs w:val="20"/>
          <w:rPrChange w:id="12548" w:author="ptdung" w:date="2024-01-05T11:56:00Z">
            <w:rPr>
              <w:ins w:id="12549" w:author="ptdung" w:date="2024-01-05T11:56:00Z"/>
            </w:rPr>
          </w:rPrChange>
        </w:rPr>
      </w:pPr>
      <w:del w:id="12550" w:author="thuyhuynh" w:date="2022-03-30T16:26:00Z">
        <w:r w:rsidRPr="00116AAA" w:rsidDel="00BD2CD9">
          <w:delText>Device &amp; SDK Information</w:delText>
        </w:r>
      </w:del>
      <w:bookmarkStart w:id="12551" w:name="_Toc155348800"/>
      <w:ins w:id="12552" w:author="thuyhuynh" w:date="2022-03-30T16:26:00Z">
        <w:r w:rsidR="00BD2CD9" w:rsidRPr="00116AAA">
          <w:t>Error Code</w:t>
        </w:r>
      </w:ins>
      <w:bookmarkEnd w:id="12551"/>
      <w:ins w:id="12553" w:author="ptdung" w:date="2024-01-05T11:56:00Z">
        <w:r w:rsidR="0067277F">
          <w:t xml:space="preserve"> </w:t>
        </w:r>
      </w:ins>
    </w:p>
    <w:p w:rsidR="00DA24DD" w:rsidRPr="00572F08" w:rsidRDefault="00DA24DD" w:rsidP="00F279A2">
      <w:pPr>
        <w:pStyle w:val="Heading3"/>
        <w:numPr>
          <w:ilvl w:val="0"/>
          <w:numId w:val="0"/>
        </w:numPr>
        <w:rPr>
          <w:ins w:id="12554" w:author="ptdung" w:date="2023-11-30T18:22:00Z"/>
          <w:sz w:val="20"/>
          <w:szCs w:val="20"/>
        </w:rPr>
      </w:pPr>
      <w:bookmarkStart w:id="12555" w:name="_Toc155348801"/>
      <w:ins w:id="12556" w:author="thuyhuynh" w:date="2022-03-30T16:36:00Z">
        <w:r w:rsidRPr="00572F08">
          <w:rPr>
            <w:sz w:val="20"/>
            <w:szCs w:val="20"/>
            <w:rPrChange w:id="12557" w:author="thuyhuynh" w:date="2024-01-05T11:48:00Z">
              <w:rPr/>
            </w:rPrChange>
          </w:rPr>
          <w:t xml:space="preserve">This sample helps users </w:t>
        </w:r>
        <w:r w:rsidRPr="00572F08">
          <w:rPr>
            <w:sz w:val="20"/>
            <w:szCs w:val="20"/>
            <w:lang w:eastAsia="ko-KR"/>
            <w:rPrChange w:id="12558" w:author="thuyhuynh" w:date="2024-01-05T11:48:00Z">
              <w:rPr>
                <w:lang w:eastAsia="ko-KR"/>
              </w:rPr>
            </w:rPrChange>
          </w:rPr>
          <w:t xml:space="preserve">to </w:t>
        </w:r>
        <w:r w:rsidRPr="00572F08">
          <w:rPr>
            <w:sz w:val="20"/>
            <w:szCs w:val="20"/>
            <w:rPrChange w:id="12559" w:author="thuyhuynh" w:date="2024-01-05T11:48:00Z">
              <w:rPr/>
            </w:rPrChange>
          </w:rPr>
          <w:t xml:space="preserve">quickly get the detailed information of all errors </w:t>
        </w:r>
      </w:ins>
      <w:ins w:id="12560" w:author="thuyhuynh" w:date="2022-03-30T16:37:00Z">
        <w:r w:rsidRPr="00572F08">
          <w:rPr>
            <w:sz w:val="20"/>
            <w:szCs w:val="20"/>
            <w:rPrChange w:id="12561" w:author="thuyhuynh" w:date="2024-01-05T11:48:00Z">
              <w:rPr/>
            </w:rPrChange>
          </w:rPr>
          <w:t>of device.</w:t>
        </w:r>
      </w:ins>
      <w:bookmarkEnd w:id="12555"/>
    </w:p>
    <w:p w:rsidR="001011E7" w:rsidRDefault="001011E7">
      <w:pPr>
        <w:rPr>
          <w:ins w:id="12562" w:author="ptdung" w:date="2023-11-30T18:22:00Z"/>
          <w:sz w:val="20"/>
          <w:szCs w:val="20"/>
        </w:rPr>
        <w:pPrChange w:id="12563" w:author="thuyhuynh" w:date="2022-03-30T16:36:00Z">
          <w:pPr>
            <w:pStyle w:val="Heading3"/>
          </w:pPr>
        </w:pPrChange>
      </w:pPr>
      <w:moveToRangeStart w:id="12564" w:author="ptdung" w:date="2023-11-30T18:22:00Z" w:name="move152260988"/>
      <w:moveTo w:id="12565" w:author="ptdung" w:date="2023-11-30T18:22:00Z">
        <w:del w:id="12566" w:author="thuyhuynh" w:date="2024-01-05T11:48:00Z">
          <w:r w:rsidRPr="001C39D5" w:rsidDel="00AE38EA">
            <w:rPr>
              <w:noProof/>
              <w:rPrChange w:id="12567">
                <w:rPr>
                  <w:rFonts w:ascii="Poppins" w:hAnsi="Poppins"/>
                  <w:noProof/>
                  <w:sz w:val="24"/>
                  <w:szCs w:val="24"/>
                </w:rPr>
              </w:rPrChange>
            </w:rPr>
            <w:drawing>
              <wp:inline distT="0" distB="0" distL="0" distR="0" wp14:anchorId="734CB669" wp14:editId="60FEDFD1">
                <wp:extent cx="5943600" cy="4721225"/>
                <wp:effectExtent l="0" t="0" r="0" b="3175"/>
                <wp:docPr id="383802119" name="Picture 38380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721225"/>
                        </a:xfrm>
                        <a:prstGeom prst="rect">
                          <a:avLst/>
                        </a:prstGeom>
                      </pic:spPr>
                    </pic:pic>
                  </a:graphicData>
                </a:graphic>
              </wp:inline>
            </w:drawing>
          </w:r>
        </w:del>
      </w:moveTo>
      <w:moveToRangeEnd w:id="12564"/>
      <w:ins w:id="12568" w:author="thuyhuynh" w:date="2024-01-05T11:48:00Z">
        <w:r w:rsidR="00AE38EA" w:rsidRPr="00AE38EA">
          <w:rPr>
            <w:noProof/>
            <w:lang w:eastAsia="ko-KR"/>
          </w:rPr>
          <w:t xml:space="preserve"> </w:t>
        </w:r>
        <w:r w:rsidR="00AE38EA">
          <w:rPr>
            <w:noProof/>
            <w:rPrChange w:id="12569">
              <w:rPr>
                <w:rFonts w:ascii="Poppins" w:hAnsi="Poppins"/>
                <w:noProof/>
                <w:sz w:val="24"/>
                <w:szCs w:val="24"/>
              </w:rPr>
            </w:rPrChange>
          </w:rPr>
          <w:drawing>
            <wp:inline distT="0" distB="0" distL="0" distR="0" wp14:anchorId="348C87B5" wp14:editId="232446F2">
              <wp:extent cx="5707380" cy="6164580"/>
              <wp:effectExtent l="0" t="0" r="7620" b="7620"/>
              <wp:docPr id="383802127" name="Picture 38380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07380" cy="6164580"/>
                      </a:xfrm>
                      <a:prstGeom prst="rect">
                        <a:avLst/>
                      </a:prstGeom>
                    </pic:spPr>
                  </pic:pic>
                </a:graphicData>
              </a:graphic>
            </wp:inline>
          </w:drawing>
        </w:r>
      </w:ins>
    </w:p>
    <w:p w:rsidR="001011E7" w:rsidRPr="00116AAA" w:rsidDel="001011E7" w:rsidRDefault="001011E7">
      <w:pPr>
        <w:rPr>
          <w:ins w:id="12570" w:author="thuyhuynh" w:date="2022-03-30T16:27:00Z"/>
          <w:del w:id="12571" w:author="ptdung" w:date="2023-11-30T18:22:00Z"/>
          <w:sz w:val="20"/>
          <w:szCs w:val="20"/>
          <w:rPrChange w:id="12572" w:author="thuyhuynh" w:date="2023-05-08T11:25:00Z">
            <w:rPr>
              <w:ins w:id="12573" w:author="thuyhuynh" w:date="2022-03-30T16:27:00Z"/>
              <w:del w:id="12574" w:author="ptdung" w:date="2023-11-30T18:22:00Z"/>
            </w:rPr>
          </w:rPrChange>
        </w:rPr>
        <w:pPrChange w:id="12575" w:author="thuyhuynh" w:date="2022-03-30T16:36:00Z">
          <w:pPr>
            <w:pStyle w:val="Heading3"/>
          </w:pPr>
        </w:pPrChange>
      </w:pPr>
      <w:bookmarkStart w:id="12576" w:name="_Toc152261319"/>
      <w:bookmarkStart w:id="12577" w:name="_Toc153897426"/>
      <w:bookmarkStart w:id="12578" w:name="_Toc155348499"/>
      <w:bookmarkStart w:id="12579" w:name="_Toc155348802"/>
      <w:bookmarkEnd w:id="12576"/>
      <w:bookmarkEnd w:id="12577"/>
      <w:bookmarkEnd w:id="12578"/>
      <w:bookmarkEnd w:id="12579"/>
    </w:p>
    <w:p w:rsidR="001011E7" w:rsidRPr="005154FA" w:rsidDel="001011E7" w:rsidRDefault="00A67FBC">
      <w:pPr>
        <w:rPr>
          <w:del w:id="12580" w:author="ptdung" w:date="2023-11-30T18:22:00Z"/>
        </w:rPr>
        <w:pPrChange w:id="12581" w:author="ptdung" w:date="2023-11-30T18:22:00Z">
          <w:pPr>
            <w:pStyle w:val="Heading3"/>
          </w:pPr>
        </w:pPrChange>
      </w:pPr>
      <w:bookmarkStart w:id="12582" w:name="_Toc99553906"/>
      <w:moveFromRangeStart w:id="12583" w:author="ptdung" w:date="2023-11-30T18:22:00Z" w:name="move152260988"/>
      <w:moveFrom w:id="12584" w:author="ptdung" w:date="2023-11-30T18:22:00Z">
        <w:ins w:id="12585" w:author="thuyhuynh" w:date="2022-03-30T16:27:00Z">
          <w:r w:rsidRPr="001C39D5" w:rsidDel="001011E7">
            <w:rPr>
              <w:noProof/>
              <w:rPrChange w:id="12586">
                <w:rPr>
                  <w:rFonts w:ascii="Poppins" w:hAnsi="Poppins"/>
                  <w:noProof/>
                  <w:sz w:val="24"/>
                  <w:szCs w:val="24"/>
                </w:rPr>
              </w:rPrChange>
            </w:rPr>
            <w:drawing>
              <wp:inline distT="0" distB="0" distL="0" distR="0" wp14:anchorId="45AAA555" wp14:editId="3E9577D5">
                <wp:extent cx="5943600" cy="47212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4721225"/>
                        </a:xfrm>
                        <a:prstGeom prst="rect">
                          <a:avLst/>
                        </a:prstGeom>
                      </pic:spPr>
                    </pic:pic>
                  </a:graphicData>
                </a:graphic>
              </wp:inline>
            </w:drawing>
          </w:r>
        </w:ins>
      </w:moveFrom>
      <w:bookmarkStart w:id="12587" w:name="_Toc152261320"/>
      <w:bookmarkStart w:id="12588" w:name="_Toc153897427"/>
      <w:bookmarkStart w:id="12589" w:name="_Toc155348500"/>
      <w:bookmarkStart w:id="12590" w:name="_Toc155348803"/>
      <w:bookmarkEnd w:id="12582"/>
      <w:bookmarkEnd w:id="12587"/>
      <w:bookmarkEnd w:id="12588"/>
      <w:bookmarkEnd w:id="12589"/>
      <w:bookmarkEnd w:id="12590"/>
      <w:moveFromRangeEnd w:id="12583"/>
    </w:p>
    <w:p w:rsidR="000509AE" w:rsidRPr="001C39D5" w:rsidDel="00A67FBC" w:rsidRDefault="001D79EA">
      <w:pPr>
        <w:pStyle w:val="Heading3"/>
        <w:rPr>
          <w:del w:id="12591" w:author="thuyhuynh" w:date="2022-03-30T16:27:00Z"/>
        </w:rPr>
        <w:pPrChange w:id="12592" w:author="thuyhuynh" w:date="2023-05-08T12:07:00Z">
          <w:pPr>
            <w:jc w:val="center"/>
          </w:pPr>
        </w:pPrChange>
      </w:pPr>
      <w:del w:id="12593" w:author="thuyhuynh" w:date="2022-03-30T16:26:00Z">
        <w:r w:rsidRPr="00F279A2" w:rsidDel="00BD2CD9">
          <w:rPr>
            <w:noProof/>
            <w:rPrChange w:id="12594">
              <w:rPr>
                <w:noProof/>
              </w:rPr>
            </w:rPrChange>
          </w:rPr>
          <w:drawing>
            <wp:inline distT="0" distB="0" distL="0" distR="0" wp14:anchorId="07230AF0" wp14:editId="66674385">
              <wp:extent cx="5943600" cy="3265897"/>
              <wp:effectExtent l="0" t="0" r="0" b="0"/>
              <wp:docPr id="259" name="Picture 259" descr="\\thong-pc\public_share\for_duy\snapshot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hong-pc\public_share\for_duy\snapshot6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265897"/>
                      </a:xfrm>
                      <a:prstGeom prst="rect">
                        <a:avLst/>
                      </a:prstGeom>
                      <a:noFill/>
                      <a:ln>
                        <a:noFill/>
                      </a:ln>
                    </pic:spPr>
                  </pic:pic>
                </a:graphicData>
              </a:graphic>
            </wp:inline>
          </w:drawing>
        </w:r>
      </w:del>
      <w:bookmarkStart w:id="12595" w:name="_Toc99552904"/>
      <w:bookmarkStart w:id="12596" w:name="_Toc99553240"/>
      <w:bookmarkStart w:id="12597" w:name="_Toc99553574"/>
      <w:bookmarkStart w:id="12598" w:name="_Toc99553907"/>
      <w:bookmarkStart w:id="12599" w:name="_Toc152261321"/>
      <w:bookmarkStart w:id="12600" w:name="_Toc153897428"/>
      <w:bookmarkStart w:id="12601" w:name="_Toc155348501"/>
      <w:bookmarkStart w:id="12602" w:name="_Toc155348804"/>
      <w:bookmarkEnd w:id="12595"/>
      <w:bookmarkEnd w:id="12596"/>
      <w:bookmarkEnd w:id="12597"/>
      <w:bookmarkEnd w:id="12598"/>
      <w:bookmarkEnd w:id="12599"/>
      <w:bookmarkEnd w:id="12600"/>
      <w:bookmarkEnd w:id="12601"/>
      <w:bookmarkEnd w:id="12602"/>
    </w:p>
    <w:p w:rsidR="000509AE" w:rsidRPr="005154FA" w:rsidDel="00A67FBC" w:rsidRDefault="000509AE">
      <w:pPr>
        <w:pStyle w:val="Heading3"/>
        <w:rPr>
          <w:del w:id="12603" w:author="thuyhuynh" w:date="2022-03-30T16:27:00Z"/>
        </w:rPr>
        <w:pPrChange w:id="12604" w:author="thuyhuynh" w:date="2023-05-08T12:07:00Z">
          <w:pPr>
            <w:jc w:val="both"/>
          </w:pPr>
        </w:pPrChange>
      </w:pPr>
      <w:bookmarkStart w:id="12605" w:name="_Toc99552905"/>
      <w:bookmarkStart w:id="12606" w:name="_Toc99553241"/>
      <w:bookmarkStart w:id="12607" w:name="_Toc99553575"/>
      <w:bookmarkStart w:id="12608" w:name="_Toc99553908"/>
      <w:bookmarkStart w:id="12609" w:name="_Toc152261322"/>
      <w:bookmarkStart w:id="12610" w:name="_Toc153897429"/>
      <w:bookmarkStart w:id="12611" w:name="_Toc155348502"/>
      <w:bookmarkStart w:id="12612" w:name="_Toc155348805"/>
      <w:bookmarkEnd w:id="12605"/>
      <w:bookmarkEnd w:id="12606"/>
      <w:bookmarkEnd w:id="12607"/>
      <w:bookmarkEnd w:id="12608"/>
      <w:bookmarkEnd w:id="12609"/>
      <w:bookmarkEnd w:id="12610"/>
      <w:bookmarkEnd w:id="12611"/>
      <w:bookmarkEnd w:id="12612"/>
    </w:p>
    <w:p w:rsidR="000509AE" w:rsidRPr="00F279A2" w:rsidDel="00A67FBC" w:rsidRDefault="005B049A">
      <w:pPr>
        <w:pStyle w:val="Heading3"/>
        <w:rPr>
          <w:del w:id="12613" w:author="thuyhuynh" w:date="2022-03-30T16:27:00Z"/>
          <w:lang w:eastAsia="ko-KR"/>
        </w:rPr>
        <w:pPrChange w:id="12614" w:author="thuyhuynh" w:date="2023-05-08T12:07:00Z">
          <w:pPr>
            <w:jc w:val="both"/>
          </w:pPr>
        </w:pPrChange>
      </w:pPr>
      <w:del w:id="12615" w:author="thuyhuynh" w:date="2022-03-30T16:27:00Z">
        <w:r w:rsidRPr="006A1224" w:rsidDel="00A67FBC">
          <w:delText>This demonstrates the usages of</w:delText>
        </w:r>
        <w:r w:rsidR="00B309F7" w:rsidRPr="0067277F" w:rsidDel="00A67FBC">
          <w:rPr>
            <w:lang w:eastAsia="ko-KR"/>
          </w:rPr>
          <w:delText>:</w:delText>
        </w:r>
        <w:bookmarkStart w:id="12616" w:name="_Toc99552906"/>
        <w:bookmarkStart w:id="12617" w:name="_Toc99553242"/>
        <w:bookmarkStart w:id="12618" w:name="_Toc99553576"/>
        <w:bookmarkStart w:id="12619" w:name="_Toc99553909"/>
        <w:bookmarkStart w:id="12620" w:name="_Toc152261323"/>
        <w:bookmarkStart w:id="12621" w:name="_Toc153897430"/>
        <w:bookmarkStart w:id="12622" w:name="_Toc155348503"/>
        <w:bookmarkStart w:id="12623" w:name="_Toc155348806"/>
        <w:bookmarkEnd w:id="12616"/>
        <w:bookmarkEnd w:id="12617"/>
        <w:bookmarkEnd w:id="12618"/>
        <w:bookmarkEnd w:id="12619"/>
        <w:bookmarkEnd w:id="12620"/>
        <w:bookmarkEnd w:id="12621"/>
        <w:bookmarkEnd w:id="12622"/>
        <w:bookmarkEnd w:id="12623"/>
      </w:del>
    </w:p>
    <w:p w:rsidR="000509AE" w:rsidRPr="00116AAA" w:rsidDel="00A67FBC" w:rsidRDefault="000509AE">
      <w:pPr>
        <w:pStyle w:val="Heading3"/>
        <w:rPr>
          <w:del w:id="12624" w:author="thuyhuynh" w:date="2022-03-30T16:27:00Z"/>
          <w:rPrChange w:id="12625" w:author="thuyhuynh" w:date="2023-05-08T11:25:00Z">
            <w:rPr>
              <w:del w:id="12626" w:author="thuyhuynh" w:date="2022-03-30T16:27:00Z"/>
            </w:rPr>
          </w:rPrChange>
        </w:rPr>
        <w:pPrChange w:id="12627" w:author="thuyhuynh" w:date="2023-05-08T12:07:00Z">
          <w:pPr>
            <w:jc w:val="both"/>
          </w:pPr>
        </w:pPrChange>
      </w:pPr>
      <w:bookmarkStart w:id="12628" w:name="_Toc99552907"/>
      <w:bookmarkStart w:id="12629" w:name="_Toc99553243"/>
      <w:bookmarkStart w:id="12630" w:name="_Toc99553577"/>
      <w:bookmarkStart w:id="12631" w:name="_Toc99553910"/>
      <w:bookmarkStart w:id="12632" w:name="_Toc152261324"/>
      <w:bookmarkStart w:id="12633" w:name="_Toc153897431"/>
      <w:bookmarkStart w:id="12634" w:name="_Toc155348504"/>
      <w:bookmarkStart w:id="12635" w:name="_Toc155348807"/>
      <w:bookmarkEnd w:id="12628"/>
      <w:bookmarkEnd w:id="12629"/>
      <w:bookmarkEnd w:id="12630"/>
      <w:bookmarkEnd w:id="12631"/>
      <w:bookmarkEnd w:id="12632"/>
      <w:bookmarkEnd w:id="12633"/>
      <w:bookmarkEnd w:id="12634"/>
      <w:bookmarkEnd w:id="12635"/>
    </w:p>
    <w:p w:rsidR="000509AE" w:rsidRPr="001C39D5" w:rsidDel="00A67FBC" w:rsidRDefault="000509AE">
      <w:pPr>
        <w:pStyle w:val="Heading3"/>
        <w:rPr>
          <w:del w:id="12636" w:author="thuyhuynh" w:date="2022-03-30T16:27:00Z"/>
        </w:rPr>
        <w:pPrChange w:id="12637" w:author="thuyhuynh" w:date="2023-05-08T12:07:00Z">
          <w:pPr>
            <w:pStyle w:val="ListParagraph"/>
            <w:numPr>
              <w:numId w:val="7"/>
            </w:numPr>
            <w:ind w:hanging="360"/>
            <w:jc w:val="both"/>
          </w:pPr>
        </w:pPrChange>
      </w:pPr>
      <w:del w:id="12638" w:author="thuyhuynh" w:date="2022-03-30T15:37:00Z">
        <w:r w:rsidRPr="00116AAA" w:rsidDel="002850A6">
          <w:rPr>
            <w:rPrChange w:id="12639" w:author="thuyhuynh" w:date="2023-05-08T11:25:00Z">
              <w:rPr>
                <w:b/>
              </w:rPr>
            </w:rPrChange>
          </w:rPr>
          <w:delText>Iddk</w:delText>
        </w:r>
      </w:del>
      <w:del w:id="12640" w:author="thuyhuynh" w:date="2022-03-30T16:27:00Z">
        <w:r w:rsidRPr="00116AAA" w:rsidDel="00A67FBC">
          <w:rPr>
            <w:rPrChange w:id="12641" w:author="thuyhuynh" w:date="2023-05-08T11:25:00Z">
              <w:rPr>
                <w:b/>
              </w:rPr>
            </w:rPrChange>
          </w:rPr>
          <w:delText>_GetSdkVersion</w:delText>
        </w:r>
        <w:bookmarkStart w:id="12642" w:name="_Toc99552908"/>
        <w:bookmarkStart w:id="12643" w:name="_Toc99553244"/>
        <w:bookmarkStart w:id="12644" w:name="_Toc99553578"/>
        <w:bookmarkStart w:id="12645" w:name="_Toc99553911"/>
        <w:bookmarkStart w:id="12646" w:name="_Toc152261325"/>
        <w:bookmarkStart w:id="12647" w:name="_Toc153897432"/>
        <w:bookmarkStart w:id="12648" w:name="_Toc155348505"/>
        <w:bookmarkStart w:id="12649" w:name="_Toc155348808"/>
        <w:bookmarkEnd w:id="12642"/>
        <w:bookmarkEnd w:id="12643"/>
        <w:bookmarkEnd w:id="12644"/>
        <w:bookmarkEnd w:id="12645"/>
        <w:bookmarkEnd w:id="12646"/>
        <w:bookmarkEnd w:id="12647"/>
        <w:bookmarkEnd w:id="12648"/>
        <w:bookmarkEnd w:id="12649"/>
      </w:del>
    </w:p>
    <w:p w:rsidR="000509AE" w:rsidRPr="001C39D5" w:rsidDel="00A67FBC" w:rsidRDefault="000509AE">
      <w:pPr>
        <w:pStyle w:val="Heading3"/>
        <w:rPr>
          <w:del w:id="12650" w:author="thuyhuynh" w:date="2022-03-30T16:27:00Z"/>
        </w:rPr>
        <w:pPrChange w:id="12651" w:author="thuyhuynh" w:date="2023-05-08T12:07:00Z">
          <w:pPr>
            <w:pStyle w:val="ListParagraph"/>
            <w:numPr>
              <w:numId w:val="7"/>
            </w:numPr>
            <w:ind w:hanging="360"/>
            <w:jc w:val="both"/>
          </w:pPr>
        </w:pPrChange>
      </w:pPr>
      <w:del w:id="12652" w:author="thuyhuynh" w:date="2022-03-30T15:37:00Z">
        <w:r w:rsidRPr="00116AAA" w:rsidDel="002850A6">
          <w:rPr>
            <w:rPrChange w:id="12653" w:author="thuyhuynh" w:date="2023-05-08T11:25:00Z">
              <w:rPr>
                <w:b/>
              </w:rPr>
            </w:rPrChange>
          </w:rPr>
          <w:delText>Iddk</w:delText>
        </w:r>
      </w:del>
      <w:del w:id="12654" w:author="thuyhuynh" w:date="2022-03-30T16:27:00Z">
        <w:r w:rsidRPr="00116AAA" w:rsidDel="00A67FBC">
          <w:rPr>
            <w:rPrChange w:id="12655" w:author="thuyhuynh" w:date="2023-05-08T11:25:00Z">
              <w:rPr>
                <w:b/>
              </w:rPr>
            </w:rPrChange>
          </w:rPr>
          <w:delText>_GetSdkDescription</w:delText>
        </w:r>
        <w:bookmarkStart w:id="12656" w:name="_Toc99552909"/>
        <w:bookmarkStart w:id="12657" w:name="_Toc99553245"/>
        <w:bookmarkStart w:id="12658" w:name="_Toc99553579"/>
        <w:bookmarkStart w:id="12659" w:name="_Toc99553912"/>
        <w:bookmarkStart w:id="12660" w:name="_Toc152261326"/>
        <w:bookmarkStart w:id="12661" w:name="_Toc153897433"/>
        <w:bookmarkStart w:id="12662" w:name="_Toc155348506"/>
        <w:bookmarkStart w:id="12663" w:name="_Toc155348809"/>
        <w:bookmarkEnd w:id="12656"/>
        <w:bookmarkEnd w:id="12657"/>
        <w:bookmarkEnd w:id="12658"/>
        <w:bookmarkEnd w:id="12659"/>
        <w:bookmarkEnd w:id="12660"/>
        <w:bookmarkEnd w:id="12661"/>
        <w:bookmarkEnd w:id="12662"/>
        <w:bookmarkEnd w:id="12663"/>
      </w:del>
    </w:p>
    <w:p w:rsidR="000509AE" w:rsidRPr="001C39D5" w:rsidDel="00A67FBC" w:rsidRDefault="000509AE">
      <w:pPr>
        <w:pStyle w:val="Heading3"/>
        <w:rPr>
          <w:del w:id="12664" w:author="thuyhuynh" w:date="2022-03-30T16:27:00Z"/>
        </w:rPr>
        <w:pPrChange w:id="12665" w:author="thuyhuynh" w:date="2023-05-08T12:07:00Z">
          <w:pPr>
            <w:pStyle w:val="ListParagraph"/>
            <w:numPr>
              <w:numId w:val="7"/>
            </w:numPr>
            <w:ind w:hanging="360"/>
            <w:jc w:val="both"/>
          </w:pPr>
        </w:pPrChange>
      </w:pPr>
      <w:del w:id="12666" w:author="thuyhuynh" w:date="2022-03-30T15:37:00Z">
        <w:r w:rsidRPr="00116AAA" w:rsidDel="002850A6">
          <w:rPr>
            <w:rPrChange w:id="12667" w:author="thuyhuynh" w:date="2023-05-08T11:25:00Z">
              <w:rPr>
                <w:b/>
              </w:rPr>
            </w:rPrChange>
          </w:rPr>
          <w:delText>Iddk</w:delText>
        </w:r>
      </w:del>
      <w:del w:id="12668" w:author="thuyhuynh" w:date="2022-03-30T16:27:00Z">
        <w:r w:rsidRPr="00116AAA" w:rsidDel="00A67FBC">
          <w:rPr>
            <w:rPrChange w:id="12669" w:author="thuyhuynh" w:date="2023-05-08T11:25:00Z">
              <w:rPr>
                <w:b/>
              </w:rPr>
            </w:rPrChange>
          </w:rPr>
          <w:delText>_GetSdkConfig</w:delText>
        </w:r>
        <w:bookmarkStart w:id="12670" w:name="_Toc99552910"/>
        <w:bookmarkStart w:id="12671" w:name="_Toc99553246"/>
        <w:bookmarkStart w:id="12672" w:name="_Toc99553580"/>
        <w:bookmarkStart w:id="12673" w:name="_Toc99553913"/>
        <w:bookmarkStart w:id="12674" w:name="_Toc152261327"/>
        <w:bookmarkStart w:id="12675" w:name="_Toc153897434"/>
        <w:bookmarkStart w:id="12676" w:name="_Toc155348507"/>
        <w:bookmarkStart w:id="12677" w:name="_Toc155348810"/>
        <w:bookmarkEnd w:id="12670"/>
        <w:bookmarkEnd w:id="12671"/>
        <w:bookmarkEnd w:id="12672"/>
        <w:bookmarkEnd w:id="12673"/>
        <w:bookmarkEnd w:id="12674"/>
        <w:bookmarkEnd w:id="12675"/>
        <w:bookmarkEnd w:id="12676"/>
        <w:bookmarkEnd w:id="12677"/>
      </w:del>
    </w:p>
    <w:p w:rsidR="00471598" w:rsidRPr="001C39D5" w:rsidDel="00A67FBC" w:rsidRDefault="00471598">
      <w:pPr>
        <w:pStyle w:val="Heading3"/>
        <w:rPr>
          <w:del w:id="12678" w:author="thuyhuynh" w:date="2022-03-30T16:27:00Z"/>
        </w:rPr>
        <w:pPrChange w:id="12679" w:author="thuyhuynh" w:date="2023-05-08T12:07:00Z">
          <w:pPr>
            <w:pStyle w:val="ListParagraph"/>
            <w:numPr>
              <w:numId w:val="7"/>
            </w:numPr>
            <w:ind w:hanging="360"/>
            <w:jc w:val="both"/>
          </w:pPr>
        </w:pPrChange>
      </w:pPr>
      <w:del w:id="12680" w:author="thuyhuynh" w:date="2022-03-30T15:37:00Z">
        <w:r w:rsidRPr="00116AAA" w:rsidDel="002850A6">
          <w:rPr>
            <w:rPrChange w:id="12681" w:author="thuyhuynh" w:date="2023-05-08T11:25:00Z">
              <w:rPr>
                <w:b/>
              </w:rPr>
            </w:rPrChange>
          </w:rPr>
          <w:delText>Iddk</w:delText>
        </w:r>
      </w:del>
      <w:del w:id="12682" w:author="thuyhuynh" w:date="2022-03-30T16:27:00Z">
        <w:r w:rsidRPr="00116AAA" w:rsidDel="00A67FBC">
          <w:rPr>
            <w:rPrChange w:id="12683" w:author="thuyhuynh" w:date="2023-05-08T11:25:00Z">
              <w:rPr>
                <w:b/>
              </w:rPr>
            </w:rPrChange>
          </w:rPr>
          <w:delText>_GetDeviceInfo.</w:delText>
        </w:r>
        <w:bookmarkStart w:id="12684" w:name="_Toc99552911"/>
        <w:bookmarkStart w:id="12685" w:name="_Toc99553247"/>
        <w:bookmarkStart w:id="12686" w:name="_Toc99553581"/>
        <w:bookmarkStart w:id="12687" w:name="_Toc99553914"/>
        <w:bookmarkStart w:id="12688" w:name="_Toc152261328"/>
        <w:bookmarkStart w:id="12689" w:name="_Toc153897435"/>
        <w:bookmarkStart w:id="12690" w:name="_Toc155348508"/>
        <w:bookmarkStart w:id="12691" w:name="_Toc155348811"/>
        <w:bookmarkEnd w:id="12684"/>
        <w:bookmarkEnd w:id="12685"/>
        <w:bookmarkEnd w:id="12686"/>
        <w:bookmarkEnd w:id="12687"/>
        <w:bookmarkEnd w:id="12688"/>
        <w:bookmarkEnd w:id="12689"/>
        <w:bookmarkEnd w:id="12690"/>
        <w:bookmarkEnd w:id="12691"/>
      </w:del>
    </w:p>
    <w:p w:rsidR="000509AE" w:rsidRPr="00116AAA" w:rsidRDefault="000509AE">
      <w:pPr>
        <w:pStyle w:val="Heading3"/>
      </w:pPr>
      <w:bookmarkStart w:id="12692" w:name="_Ref298273076"/>
      <w:bookmarkStart w:id="12693" w:name="_Toc298356555"/>
      <w:bookmarkStart w:id="12694" w:name="_Toc301430643"/>
      <w:bookmarkStart w:id="12695" w:name="_Toc155348812"/>
      <w:r w:rsidRPr="00116AAA">
        <w:t>Capturing Process</w:t>
      </w:r>
      <w:bookmarkEnd w:id="12692"/>
      <w:bookmarkEnd w:id="12693"/>
      <w:bookmarkEnd w:id="12694"/>
      <w:bookmarkEnd w:id="12695"/>
    </w:p>
    <w:p w:rsidR="000509AE" w:rsidRPr="00116AAA" w:rsidRDefault="00B309F7" w:rsidP="000509AE">
      <w:pPr>
        <w:jc w:val="both"/>
        <w:rPr>
          <w:rFonts w:ascii="Poppins" w:hAnsi="Poppins"/>
          <w:sz w:val="20"/>
          <w:szCs w:val="20"/>
          <w:rPrChange w:id="12696" w:author="thuyhuynh" w:date="2023-05-08T11:25:00Z">
            <w:rPr/>
          </w:rPrChange>
        </w:rPr>
      </w:pPr>
      <w:r w:rsidRPr="00116AAA">
        <w:rPr>
          <w:rFonts w:ascii="Poppins" w:hAnsi="Poppins"/>
          <w:sz w:val="20"/>
          <w:szCs w:val="20"/>
          <w:rPrChange w:id="12697" w:author="thuyhuynh" w:date="2023-05-08T11:25:00Z">
            <w:rPr/>
          </w:rPrChange>
        </w:rPr>
        <w:t>The code</w:t>
      </w:r>
      <w:r w:rsidR="005552ED" w:rsidRPr="00116AAA">
        <w:rPr>
          <w:rFonts w:ascii="Poppins" w:hAnsi="Poppins"/>
          <w:sz w:val="20"/>
          <w:szCs w:val="20"/>
          <w:lang w:eastAsia="ko-KR"/>
          <w:rPrChange w:id="12698" w:author="thuyhuynh" w:date="2023-05-08T11:25:00Z">
            <w:rPr>
              <w:lang w:eastAsia="ko-KR"/>
            </w:rPr>
          </w:rPrChange>
        </w:rPr>
        <w:t>s</w:t>
      </w:r>
      <w:r w:rsidR="005552ED" w:rsidRPr="00116AAA">
        <w:rPr>
          <w:rFonts w:ascii="Poppins" w:hAnsi="Poppins"/>
          <w:sz w:val="20"/>
          <w:szCs w:val="20"/>
          <w:rPrChange w:id="12699" w:author="thuyhuynh" w:date="2023-05-08T11:25:00Z">
            <w:rPr/>
          </w:rPrChange>
        </w:rPr>
        <w:t xml:space="preserve"> demonstrate</w:t>
      </w:r>
      <w:r w:rsidR="00970F23" w:rsidRPr="00116AAA">
        <w:rPr>
          <w:rFonts w:ascii="Poppins" w:hAnsi="Poppins"/>
          <w:sz w:val="20"/>
          <w:szCs w:val="20"/>
          <w:rPrChange w:id="12700" w:author="thuyhuynh" w:date="2023-05-08T11:25:00Z">
            <w:rPr/>
          </w:rPrChange>
        </w:rPr>
        <w:t xml:space="preserve"> how developers can easily </w:t>
      </w:r>
      <w:ins w:id="12701" w:author="thuyhuynh" w:date="2022-03-30T16:39:00Z">
        <w:r w:rsidR="00302A29" w:rsidRPr="00116AAA">
          <w:rPr>
            <w:rFonts w:ascii="Poppins" w:hAnsi="Poppins"/>
            <w:sz w:val="20"/>
            <w:szCs w:val="20"/>
            <w:rPrChange w:id="12702" w:author="thuyhuynh" w:date="2023-05-08T11:25:00Z">
              <w:rPr/>
            </w:rPrChange>
          </w:rPr>
          <w:t>see</w:t>
        </w:r>
      </w:ins>
      <w:del w:id="12703" w:author="thuyhuynh" w:date="2022-03-30T16:39:00Z">
        <w:r w:rsidR="00970F23" w:rsidRPr="00116AAA" w:rsidDel="00302A29">
          <w:rPr>
            <w:rFonts w:ascii="Poppins" w:hAnsi="Poppins"/>
            <w:sz w:val="20"/>
            <w:szCs w:val="20"/>
            <w:rPrChange w:id="12704" w:author="thuyhuynh" w:date="2023-05-08T11:25:00Z">
              <w:rPr/>
            </w:rPrChange>
          </w:rPr>
          <w:delText>customize</w:delText>
        </w:r>
      </w:del>
      <w:r w:rsidR="00970F23" w:rsidRPr="00116AAA">
        <w:rPr>
          <w:rFonts w:ascii="Poppins" w:hAnsi="Poppins"/>
          <w:sz w:val="20"/>
          <w:szCs w:val="20"/>
          <w:rPrChange w:id="12705" w:author="thuyhuynh" w:date="2023-05-08T11:25:00Z">
            <w:rPr/>
          </w:rPrChange>
        </w:rPr>
        <w:t xml:space="preserve"> their own capturing </w:t>
      </w:r>
      <w:del w:id="12706" w:author="thuyhuynh" w:date="2022-03-30T16:39:00Z">
        <w:r w:rsidR="009A0E25" w:rsidRPr="00116AAA" w:rsidDel="00302A29">
          <w:rPr>
            <w:rFonts w:ascii="Poppins" w:hAnsi="Poppins"/>
            <w:sz w:val="20"/>
            <w:szCs w:val="20"/>
            <w:rPrChange w:id="12707" w:author="thuyhuynh" w:date="2023-05-08T11:25:00Z">
              <w:rPr/>
            </w:rPrChange>
          </w:rPr>
          <w:delText xml:space="preserve">process </w:delText>
        </w:r>
      </w:del>
      <w:ins w:id="12708" w:author="thuyhuynh" w:date="2022-03-30T16:39:00Z">
        <w:r w:rsidR="00302A29" w:rsidRPr="00116AAA">
          <w:rPr>
            <w:rFonts w:ascii="Poppins" w:hAnsi="Poppins"/>
            <w:sz w:val="20"/>
            <w:szCs w:val="20"/>
            <w:rPrChange w:id="12709" w:author="thuyhuynh" w:date="2023-05-08T11:25:00Z">
              <w:rPr/>
            </w:rPrChange>
          </w:rPr>
          <w:t>process</w:t>
        </w:r>
      </w:ins>
      <w:del w:id="12710" w:author="thuyhuynh" w:date="2022-03-30T16:39:00Z">
        <w:r w:rsidR="009A0E25" w:rsidRPr="00116AAA" w:rsidDel="00302A29">
          <w:rPr>
            <w:rFonts w:ascii="Poppins" w:hAnsi="Poppins"/>
            <w:sz w:val="20"/>
            <w:szCs w:val="20"/>
            <w:rPrChange w:id="12711" w:author="thuyhuynh" w:date="2023-05-08T11:25:00Z">
              <w:rPr/>
            </w:rPrChange>
          </w:rPr>
          <w:delText xml:space="preserve">with </w:delText>
        </w:r>
        <w:r w:rsidRPr="00116AAA" w:rsidDel="00302A29">
          <w:rPr>
            <w:rFonts w:ascii="Poppins" w:hAnsi="Poppins"/>
            <w:sz w:val="20"/>
            <w:szCs w:val="20"/>
            <w:rPrChange w:id="12712" w:author="thuyhuynh" w:date="2023-05-08T11:25:00Z">
              <w:rPr/>
            </w:rPrChange>
          </w:rPr>
          <w:delText>different capture modes,</w:delText>
        </w:r>
        <w:r w:rsidR="009A0E25" w:rsidRPr="00116AAA" w:rsidDel="00302A29">
          <w:rPr>
            <w:rFonts w:ascii="Poppins" w:hAnsi="Poppins"/>
            <w:sz w:val="20"/>
            <w:szCs w:val="20"/>
            <w:rPrChange w:id="12713" w:author="thuyhuynh" w:date="2023-05-08T11:25:00Z">
              <w:rPr/>
            </w:rPrChange>
          </w:rPr>
          <w:delText xml:space="preserve"> quality alternatives, indicating LED controls and output formats</w:delText>
        </w:r>
        <w:r w:rsidR="003E130B" w:rsidRPr="00116AAA" w:rsidDel="00302A29">
          <w:rPr>
            <w:rFonts w:ascii="Poppins" w:hAnsi="Poppins"/>
            <w:sz w:val="20"/>
            <w:szCs w:val="20"/>
            <w:rPrChange w:id="12714" w:author="thuyhuynh" w:date="2023-05-08T11:25:00Z">
              <w:rPr/>
            </w:rPrChange>
          </w:rPr>
          <w:delText xml:space="preserve"> (see </w:delText>
        </w:r>
        <w:r w:rsidR="00D67F27" w:rsidRPr="00116AAA" w:rsidDel="00302A29">
          <w:rPr>
            <w:rFonts w:ascii="Poppins" w:hAnsi="Poppins"/>
            <w:sz w:val="20"/>
            <w:szCs w:val="20"/>
            <w:rPrChange w:id="12715" w:author="thuyhuynh" w:date="2023-05-08T11:25:00Z">
              <w:rPr/>
            </w:rPrChange>
          </w:rPr>
          <w:fldChar w:fldCharType="begin"/>
        </w:r>
        <w:r w:rsidR="00EA0ED9" w:rsidRPr="00116AAA" w:rsidDel="00302A29">
          <w:rPr>
            <w:rFonts w:ascii="Poppins" w:hAnsi="Poppins"/>
            <w:sz w:val="20"/>
            <w:szCs w:val="20"/>
            <w:rPrChange w:id="12716" w:author="thuyhuynh" w:date="2023-05-08T11:25:00Z">
              <w:rPr/>
            </w:rPrChange>
          </w:rPr>
          <w:delInstrText xml:space="preserve"> REF _Ref340741370 \r \h </w:delInstrText>
        </w:r>
      </w:del>
      <w:r w:rsidR="00116AAA" w:rsidRPr="00116AAA">
        <w:rPr>
          <w:rFonts w:ascii="Poppins" w:hAnsi="Poppins" w:hint="eastAsia"/>
          <w:sz w:val="20"/>
          <w:szCs w:val="20"/>
          <w:rPrChange w:id="12717" w:author="thuyhuynh" w:date="2023-05-08T11:25:00Z">
            <w:rPr>
              <w:rFonts w:ascii="Poppins" w:hAnsi="Poppins" w:hint="eastAsia"/>
            </w:rPr>
          </w:rPrChange>
        </w:rPr>
        <w:instrText xml:space="preserve"> \* MERGEFORMAT </w:instrText>
      </w:r>
      <w:del w:id="12718" w:author="thuyhuynh" w:date="2022-03-30T16:39:00Z">
        <w:r w:rsidR="00D67F27" w:rsidRPr="00116AAA" w:rsidDel="00302A29">
          <w:rPr>
            <w:rFonts w:ascii="Poppins" w:hAnsi="Poppins"/>
            <w:sz w:val="20"/>
            <w:szCs w:val="20"/>
            <w:rPrChange w:id="12719" w:author="thuyhuynh" w:date="2023-05-08T11:25:00Z">
              <w:rPr>
                <w:rFonts w:ascii="Poppins" w:hAnsi="Poppins"/>
                <w:sz w:val="20"/>
                <w:szCs w:val="20"/>
              </w:rPr>
            </w:rPrChange>
          </w:rPr>
        </w:r>
        <w:r w:rsidR="00D67F27" w:rsidRPr="00116AAA" w:rsidDel="00302A29">
          <w:rPr>
            <w:rFonts w:ascii="Poppins" w:hAnsi="Poppins"/>
            <w:sz w:val="20"/>
            <w:szCs w:val="20"/>
            <w:rPrChange w:id="12720" w:author="thuyhuynh" w:date="2023-05-08T11:25:00Z">
              <w:rPr/>
            </w:rPrChange>
          </w:rPr>
          <w:fldChar w:fldCharType="separate"/>
        </w:r>
        <w:r w:rsidR="00442201" w:rsidRPr="00116AAA" w:rsidDel="00302A29">
          <w:rPr>
            <w:rFonts w:ascii="Poppins" w:hAnsi="Poppins"/>
            <w:sz w:val="20"/>
            <w:szCs w:val="20"/>
            <w:rPrChange w:id="12721" w:author="thuyhuynh" w:date="2023-05-08T11:25:00Z">
              <w:rPr/>
            </w:rPrChange>
          </w:rPr>
          <w:delText>3.2.2</w:delText>
        </w:r>
        <w:r w:rsidR="00D67F27" w:rsidRPr="00116AAA" w:rsidDel="00302A29">
          <w:rPr>
            <w:rFonts w:ascii="Poppins" w:hAnsi="Poppins"/>
            <w:sz w:val="20"/>
            <w:szCs w:val="20"/>
            <w:rPrChange w:id="12722" w:author="thuyhuynh" w:date="2023-05-08T11:25:00Z">
              <w:rPr/>
            </w:rPrChange>
          </w:rPr>
          <w:fldChar w:fldCharType="end"/>
        </w:r>
        <w:r w:rsidR="00EA0ED9" w:rsidRPr="00116AAA" w:rsidDel="00302A29">
          <w:rPr>
            <w:rFonts w:ascii="Poppins" w:hAnsi="Poppins"/>
            <w:sz w:val="20"/>
            <w:szCs w:val="20"/>
            <w:rPrChange w:id="12723" w:author="thuyhuynh" w:date="2023-05-08T11:25:00Z">
              <w:rPr/>
            </w:rPrChange>
          </w:rPr>
          <w:delText xml:space="preserve">, </w:delText>
        </w:r>
        <w:r w:rsidR="00D67F27" w:rsidRPr="00116AAA" w:rsidDel="00302A29">
          <w:rPr>
            <w:rFonts w:ascii="Poppins" w:hAnsi="Poppins"/>
            <w:sz w:val="20"/>
            <w:szCs w:val="20"/>
            <w:rPrChange w:id="12724" w:author="thuyhuynh" w:date="2023-05-08T11:25:00Z">
              <w:rPr/>
            </w:rPrChange>
          </w:rPr>
          <w:fldChar w:fldCharType="begin"/>
        </w:r>
        <w:r w:rsidR="00EA0ED9" w:rsidRPr="00116AAA" w:rsidDel="00302A29">
          <w:rPr>
            <w:rFonts w:ascii="Poppins" w:hAnsi="Poppins"/>
            <w:sz w:val="20"/>
            <w:szCs w:val="20"/>
            <w:rPrChange w:id="12725" w:author="thuyhuynh" w:date="2023-05-08T11:25:00Z">
              <w:rPr/>
            </w:rPrChange>
          </w:rPr>
          <w:delInstrText xml:space="preserve"> REF _Ref340741372 \r \h </w:delInstrText>
        </w:r>
      </w:del>
      <w:r w:rsidR="00116AAA" w:rsidRPr="00116AAA">
        <w:rPr>
          <w:rFonts w:ascii="Poppins" w:hAnsi="Poppins" w:hint="eastAsia"/>
          <w:sz w:val="20"/>
          <w:szCs w:val="20"/>
          <w:rPrChange w:id="12726" w:author="thuyhuynh" w:date="2023-05-08T11:25:00Z">
            <w:rPr>
              <w:rFonts w:ascii="Poppins" w:hAnsi="Poppins" w:hint="eastAsia"/>
            </w:rPr>
          </w:rPrChange>
        </w:rPr>
        <w:instrText xml:space="preserve"> \* MERGEFORMAT </w:instrText>
      </w:r>
      <w:del w:id="12727" w:author="thuyhuynh" w:date="2022-03-30T16:39:00Z">
        <w:r w:rsidR="00D67F27" w:rsidRPr="00116AAA" w:rsidDel="00302A29">
          <w:rPr>
            <w:rFonts w:ascii="Poppins" w:hAnsi="Poppins"/>
            <w:sz w:val="20"/>
            <w:szCs w:val="20"/>
            <w:rPrChange w:id="12728" w:author="thuyhuynh" w:date="2023-05-08T11:25:00Z">
              <w:rPr>
                <w:rFonts w:ascii="Poppins" w:hAnsi="Poppins"/>
                <w:sz w:val="20"/>
                <w:szCs w:val="20"/>
              </w:rPr>
            </w:rPrChange>
          </w:rPr>
        </w:r>
        <w:r w:rsidR="00D67F27" w:rsidRPr="00116AAA" w:rsidDel="00302A29">
          <w:rPr>
            <w:rFonts w:ascii="Poppins" w:hAnsi="Poppins"/>
            <w:sz w:val="20"/>
            <w:szCs w:val="20"/>
            <w:rPrChange w:id="12729" w:author="thuyhuynh" w:date="2023-05-08T11:25:00Z">
              <w:rPr/>
            </w:rPrChange>
          </w:rPr>
          <w:fldChar w:fldCharType="separate"/>
        </w:r>
        <w:r w:rsidR="00442201" w:rsidRPr="00116AAA" w:rsidDel="00302A29">
          <w:rPr>
            <w:rFonts w:ascii="Poppins" w:hAnsi="Poppins"/>
            <w:sz w:val="20"/>
            <w:szCs w:val="20"/>
            <w:rPrChange w:id="12730" w:author="thuyhuynh" w:date="2023-05-08T11:25:00Z">
              <w:rPr/>
            </w:rPrChange>
          </w:rPr>
          <w:delText>3.2.3</w:delText>
        </w:r>
        <w:r w:rsidR="00D67F27" w:rsidRPr="00116AAA" w:rsidDel="00302A29">
          <w:rPr>
            <w:rFonts w:ascii="Poppins" w:hAnsi="Poppins"/>
            <w:sz w:val="20"/>
            <w:szCs w:val="20"/>
            <w:rPrChange w:id="12731" w:author="thuyhuynh" w:date="2023-05-08T11:25:00Z">
              <w:rPr/>
            </w:rPrChange>
          </w:rPr>
          <w:fldChar w:fldCharType="end"/>
        </w:r>
        <w:r w:rsidR="00EA0ED9" w:rsidRPr="00116AAA" w:rsidDel="00302A29">
          <w:rPr>
            <w:rFonts w:ascii="Poppins" w:hAnsi="Poppins"/>
            <w:sz w:val="20"/>
            <w:szCs w:val="20"/>
            <w:rPrChange w:id="12732" w:author="thuyhuynh" w:date="2023-05-08T11:25:00Z">
              <w:rPr/>
            </w:rPrChange>
          </w:rPr>
          <w:delText xml:space="preserve"> and </w:delText>
        </w:r>
        <w:r w:rsidR="00D67F27" w:rsidRPr="00116AAA" w:rsidDel="00302A29">
          <w:rPr>
            <w:rFonts w:ascii="Poppins" w:hAnsi="Poppins"/>
            <w:sz w:val="20"/>
            <w:szCs w:val="20"/>
            <w:rPrChange w:id="12733" w:author="thuyhuynh" w:date="2023-05-08T11:25:00Z">
              <w:rPr/>
            </w:rPrChange>
          </w:rPr>
          <w:fldChar w:fldCharType="begin"/>
        </w:r>
        <w:r w:rsidR="00EA0ED9" w:rsidRPr="00116AAA" w:rsidDel="00302A29">
          <w:rPr>
            <w:rFonts w:ascii="Poppins" w:hAnsi="Poppins"/>
            <w:sz w:val="20"/>
            <w:szCs w:val="20"/>
            <w:rPrChange w:id="12734" w:author="thuyhuynh" w:date="2023-05-08T11:25:00Z">
              <w:rPr/>
            </w:rPrChange>
          </w:rPr>
          <w:delInstrText xml:space="preserve"> REF _Ref340741374 \r \h </w:delInstrText>
        </w:r>
      </w:del>
      <w:r w:rsidR="00116AAA" w:rsidRPr="00116AAA">
        <w:rPr>
          <w:rFonts w:ascii="Poppins" w:hAnsi="Poppins" w:hint="eastAsia"/>
          <w:sz w:val="20"/>
          <w:szCs w:val="20"/>
          <w:rPrChange w:id="12735" w:author="thuyhuynh" w:date="2023-05-08T11:25:00Z">
            <w:rPr>
              <w:rFonts w:ascii="Poppins" w:hAnsi="Poppins" w:hint="eastAsia"/>
            </w:rPr>
          </w:rPrChange>
        </w:rPr>
        <w:instrText xml:space="preserve"> \* MERGEFORMAT </w:instrText>
      </w:r>
      <w:del w:id="12736" w:author="thuyhuynh" w:date="2022-03-30T16:39:00Z">
        <w:r w:rsidR="00D67F27" w:rsidRPr="00116AAA" w:rsidDel="00302A29">
          <w:rPr>
            <w:rFonts w:ascii="Poppins" w:hAnsi="Poppins"/>
            <w:sz w:val="20"/>
            <w:szCs w:val="20"/>
            <w:rPrChange w:id="12737" w:author="thuyhuynh" w:date="2023-05-08T11:25:00Z">
              <w:rPr>
                <w:rFonts w:ascii="Poppins" w:hAnsi="Poppins"/>
                <w:sz w:val="20"/>
                <w:szCs w:val="20"/>
              </w:rPr>
            </w:rPrChange>
          </w:rPr>
        </w:r>
        <w:r w:rsidR="00D67F27" w:rsidRPr="00116AAA" w:rsidDel="00302A29">
          <w:rPr>
            <w:rFonts w:ascii="Poppins" w:hAnsi="Poppins"/>
            <w:sz w:val="20"/>
            <w:szCs w:val="20"/>
            <w:rPrChange w:id="12738" w:author="thuyhuynh" w:date="2023-05-08T11:25:00Z">
              <w:rPr/>
            </w:rPrChange>
          </w:rPr>
          <w:fldChar w:fldCharType="separate"/>
        </w:r>
        <w:r w:rsidR="00442201" w:rsidRPr="00116AAA" w:rsidDel="00302A29">
          <w:rPr>
            <w:rFonts w:ascii="Poppins" w:hAnsi="Poppins"/>
            <w:sz w:val="20"/>
            <w:szCs w:val="20"/>
            <w:rPrChange w:id="12739" w:author="thuyhuynh" w:date="2023-05-08T11:25:00Z">
              <w:rPr/>
            </w:rPrChange>
          </w:rPr>
          <w:delText>3.2.4</w:delText>
        </w:r>
        <w:r w:rsidR="00D67F27" w:rsidRPr="00116AAA" w:rsidDel="00302A29">
          <w:rPr>
            <w:rFonts w:ascii="Poppins" w:hAnsi="Poppins"/>
            <w:sz w:val="20"/>
            <w:szCs w:val="20"/>
            <w:rPrChange w:id="12740" w:author="thuyhuynh" w:date="2023-05-08T11:25:00Z">
              <w:rPr/>
            </w:rPrChange>
          </w:rPr>
          <w:fldChar w:fldCharType="end"/>
        </w:r>
        <w:r w:rsidR="00EA0ED9" w:rsidRPr="00116AAA" w:rsidDel="00302A29">
          <w:rPr>
            <w:rFonts w:ascii="Poppins" w:hAnsi="Poppins"/>
            <w:sz w:val="20"/>
            <w:szCs w:val="20"/>
            <w:rPrChange w:id="12741" w:author="thuyhuynh" w:date="2023-05-08T11:25:00Z">
              <w:rPr/>
            </w:rPrChange>
          </w:rPr>
          <w:delText>)</w:delText>
        </w:r>
        <w:r w:rsidR="009A0E25" w:rsidRPr="00116AAA" w:rsidDel="00302A29">
          <w:rPr>
            <w:rFonts w:ascii="Poppins" w:hAnsi="Poppins"/>
            <w:sz w:val="20"/>
            <w:szCs w:val="20"/>
            <w:rPrChange w:id="12742" w:author="thuyhuynh" w:date="2023-05-08T11:25:00Z">
              <w:rPr/>
            </w:rPrChange>
          </w:rPr>
          <w:delText>.</w:delText>
        </w:r>
      </w:del>
      <w:ins w:id="12743" w:author="thuyhuynh" w:date="2022-03-30T16:39:00Z">
        <w:r w:rsidR="00302A29" w:rsidRPr="00116AAA">
          <w:rPr>
            <w:rFonts w:ascii="Poppins" w:hAnsi="Poppins"/>
            <w:sz w:val="20"/>
            <w:szCs w:val="20"/>
            <w:rPrChange w:id="12744" w:author="thuyhuynh" w:date="2023-05-08T11:25:00Z">
              <w:rPr/>
            </w:rPrChange>
          </w:rPr>
          <w:t>.</w:t>
        </w:r>
      </w:ins>
      <w:ins w:id="12745" w:author="ptdung" w:date="2023-11-30T18:14:00Z">
        <w:r w:rsidR="000909B3">
          <w:rPr>
            <w:rFonts w:ascii="Poppins" w:hAnsi="Poppins"/>
            <w:sz w:val="20"/>
            <w:szCs w:val="20"/>
          </w:rPr>
          <w:t xml:space="preserve"> </w:t>
        </w:r>
      </w:ins>
      <w:del w:id="12746" w:author="thuyhuynh" w:date="2022-03-30T16:39:00Z">
        <w:r w:rsidR="009A0E25" w:rsidRPr="00116AAA" w:rsidDel="00302A29">
          <w:rPr>
            <w:rFonts w:ascii="Poppins" w:hAnsi="Poppins"/>
            <w:sz w:val="20"/>
            <w:szCs w:val="20"/>
            <w:rPrChange w:id="12747" w:author="thuyhuynh" w:date="2023-05-08T11:25:00Z">
              <w:rPr/>
            </w:rPrChange>
          </w:rPr>
          <w:delText xml:space="preserve"> </w:delText>
        </w:r>
      </w:del>
      <w:r w:rsidR="003E130B" w:rsidRPr="00116AAA">
        <w:rPr>
          <w:rFonts w:ascii="Poppins" w:hAnsi="Poppins"/>
          <w:sz w:val="20"/>
          <w:szCs w:val="20"/>
          <w:rPrChange w:id="12748" w:author="thuyhuynh" w:date="2023-05-08T11:25:00Z">
            <w:rPr/>
          </w:rPrChange>
        </w:rPr>
        <w:t>They can query the image quality including total score and usable area a</w:t>
      </w:r>
      <w:r w:rsidR="009A0E25" w:rsidRPr="00116AAA">
        <w:rPr>
          <w:rFonts w:ascii="Poppins" w:hAnsi="Poppins"/>
          <w:sz w:val="20"/>
          <w:szCs w:val="20"/>
          <w:rPrChange w:id="12749" w:author="thuyhuynh" w:date="2023-05-08T11:25:00Z">
            <w:rPr/>
          </w:rPrChange>
        </w:rPr>
        <w:t>t the end of each capture session</w:t>
      </w:r>
      <w:r w:rsidR="003E130B" w:rsidRPr="00116AAA">
        <w:rPr>
          <w:rFonts w:ascii="Poppins" w:hAnsi="Poppins"/>
          <w:sz w:val="20"/>
          <w:szCs w:val="20"/>
          <w:rPrChange w:id="12750" w:author="thuyhuynh" w:date="2023-05-08T11:25:00Z">
            <w:rPr/>
          </w:rPrChange>
        </w:rPr>
        <w:t xml:space="preserve"> </w:t>
      </w:r>
      <w:r w:rsidRPr="00116AAA">
        <w:rPr>
          <w:rFonts w:ascii="Poppins" w:hAnsi="Poppins"/>
          <w:sz w:val="20"/>
          <w:szCs w:val="20"/>
          <w:lang w:eastAsia="ko-KR"/>
          <w:rPrChange w:id="12751" w:author="thuyhuynh" w:date="2023-05-08T11:25:00Z">
            <w:rPr>
              <w:lang w:eastAsia="ko-KR"/>
            </w:rPr>
          </w:rPrChange>
        </w:rPr>
        <w:t>as well</w:t>
      </w:r>
      <w:r w:rsidR="003E130B" w:rsidRPr="00116AAA">
        <w:rPr>
          <w:rFonts w:ascii="Poppins" w:hAnsi="Poppins"/>
          <w:sz w:val="20"/>
          <w:szCs w:val="20"/>
          <w:rPrChange w:id="12752" w:author="thuyhuynh" w:date="2023-05-08T11:25:00Z">
            <w:rPr/>
          </w:rPrChange>
        </w:rPr>
        <w:t xml:space="preserve">. </w:t>
      </w:r>
    </w:p>
    <w:p w:rsidR="000509AE" w:rsidRPr="00116AAA" w:rsidDel="000909B3" w:rsidRDefault="000509AE" w:rsidP="000509AE">
      <w:pPr>
        <w:jc w:val="both"/>
        <w:rPr>
          <w:del w:id="12753" w:author="ptdung" w:date="2023-11-30T18:14:00Z"/>
          <w:rFonts w:ascii="Poppins" w:hAnsi="Poppins"/>
          <w:sz w:val="20"/>
          <w:szCs w:val="20"/>
          <w:rPrChange w:id="12754" w:author="thuyhuynh" w:date="2023-05-08T11:25:00Z">
            <w:rPr>
              <w:del w:id="12755" w:author="ptdung" w:date="2023-11-30T18:14:00Z"/>
            </w:rPr>
          </w:rPrChange>
        </w:rPr>
      </w:pPr>
    </w:p>
    <w:p w:rsidR="003E130B" w:rsidRPr="00116AAA" w:rsidDel="000909B3" w:rsidRDefault="003E130B" w:rsidP="000509AE">
      <w:pPr>
        <w:jc w:val="both"/>
        <w:rPr>
          <w:del w:id="12756" w:author="ptdung" w:date="2023-11-30T18:14:00Z"/>
          <w:rFonts w:ascii="Poppins" w:hAnsi="Poppins"/>
          <w:sz w:val="20"/>
          <w:szCs w:val="20"/>
          <w:rPrChange w:id="12757" w:author="thuyhuynh" w:date="2023-05-08T11:25:00Z">
            <w:rPr>
              <w:del w:id="12758" w:author="ptdung" w:date="2023-11-30T18:14:00Z"/>
            </w:rPr>
          </w:rPrChange>
        </w:rPr>
      </w:pPr>
      <w:del w:id="12759" w:author="ptdung" w:date="2023-11-30T18:14:00Z">
        <w:r w:rsidRPr="00116AAA" w:rsidDel="000909B3">
          <w:rPr>
            <w:rFonts w:ascii="Poppins" w:hAnsi="Poppins"/>
            <w:sz w:val="20"/>
            <w:szCs w:val="20"/>
            <w:rPrChange w:id="12760" w:author="thuyhuynh" w:date="2023-05-08T11:25:00Z">
              <w:rPr/>
            </w:rPrChange>
          </w:rPr>
          <w:delText>The result images are saved in</w:delText>
        </w:r>
        <w:r w:rsidR="00E751FB" w:rsidRPr="00116AAA" w:rsidDel="000909B3">
          <w:rPr>
            <w:rFonts w:ascii="Poppins" w:hAnsi="Poppins"/>
            <w:sz w:val="20"/>
            <w:szCs w:val="20"/>
            <w:rPrChange w:id="12761" w:author="thuyhuynh" w:date="2023-05-08T11:25:00Z">
              <w:rPr/>
            </w:rPrChange>
          </w:rPr>
          <w:delText xml:space="preserve"> the same </w:delText>
        </w:r>
        <w:r w:rsidRPr="00116AAA" w:rsidDel="000909B3">
          <w:rPr>
            <w:rFonts w:ascii="Poppins" w:hAnsi="Poppins"/>
            <w:sz w:val="20"/>
            <w:szCs w:val="20"/>
            <w:rPrChange w:id="12762" w:author="thuyhuynh" w:date="2023-05-08T11:25:00Z">
              <w:rPr/>
            </w:rPrChange>
          </w:rPr>
          <w:delText xml:space="preserve">directory </w:delText>
        </w:r>
        <w:r w:rsidR="00E751FB" w:rsidRPr="00116AAA" w:rsidDel="000909B3">
          <w:rPr>
            <w:rFonts w:ascii="Poppins" w:hAnsi="Poppins"/>
            <w:sz w:val="20"/>
            <w:szCs w:val="20"/>
            <w:rPrChange w:id="12763" w:author="thuyhuynh" w:date="2023-05-08T11:25:00Z">
              <w:rPr/>
            </w:rPrChange>
          </w:rPr>
          <w:delText xml:space="preserve">as the demonstration assembly. </w:delText>
        </w:r>
        <w:r w:rsidRPr="00116AAA" w:rsidDel="000909B3">
          <w:rPr>
            <w:rFonts w:ascii="Poppins" w:hAnsi="Poppins"/>
            <w:sz w:val="20"/>
            <w:szCs w:val="20"/>
            <w:rPrChange w:id="12764" w:author="thuyhuynh" w:date="2023-05-08T11:25:00Z">
              <w:rPr/>
            </w:rPrChange>
          </w:rPr>
          <w:delText>If IriTech image is required, developers can extract the image data from IriTech image.</w:delText>
        </w:r>
      </w:del>
    </w:p>
    <w:p w:rsidR="000509AE" w:rsidRPr="00116AAA" w:rsidDel="000909B3" w:rsidRDefault="001D79EA" w:rsidP="000509AE">
      <w:pPr>
        <w:jc w:val="center"/>
        <w:rPr>
          <w:del w:id="12765" w:author="ptdung" w:date="2023-11-30T18:14:00Z"/>
          <w:rFonts w:ascii="Poppins" w:hAnsi="Poppins"/>
          <w:sz w:val="20"/>
          <w:szCs w:val="20"/>
          <w:rPrChange w:id="12766" w:author="thuyhuynh" w:date="2023-05-08T11:25:00Z">
            <w:rPr>
              <w:del w:id="12767" w:author="ptdung" w:date="2023-11-30T18:14:00Z"/>
            </w:rPr>
          </w:rPrChange>
        </w:rPr>
      </w:pPr>
      <w:del w:id="12768" w:author="ptdung" w:date="2023-11-30T18:14:00Z">
        <w:r w:rsidRPr="00116AAA" w:rsidDel="000909B3">
          <w:rPr>
            <w:rFonts w:ascii="Poppins" w:hAnsi="Poppins"/>
            <w:noProof/>
            <w:sz w:val="20"/>
            <w:szCs w:val="20"/>
            <w:rPrChange w:id="12769">
              <w:rPr>
                <w:noProof/>
              </w:rPr>
            </w:rPrChange>
          </w:rPr>
          <w:drawing>
            <wp:inline distT="0" distB="0" distL="0" distR="0" wp14:anchorId="22963736" wp14:editId="77D0C9B0">
              <wp:extent cx="5943600" cy="6163390"/>
              <wp:effectExtent l="0" t="0" r="0" b="0"/>
              <wp:docPr id="264" name="Picture 264" descr="\\thong-pc\public_share\for_duy\snapshot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hong-pc\public_share\for_duy\snapshot68.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6163390"/>
                      </a:xfrm>
                      <a:prstGeom prst="rect">
                        <a:avLst/>
                      </a:prstGeom>
                      <a:noFill/>
                      <a:ln>
                        <a:noFill/>
                      </a:ln>
                    </pic:spPr>
                  </pic:pic>
                </a:graphicData>
              </a:graphic>
            </wp:inline>
          </w:drawing>
        </w:r>
      </w:del>
    </w:p>
    <w:p w:rsidR="000509AE" w:rsidRPr="00116AAA" w:rsidRDefault="000509AE" w:rsidP="000509AE">
      <w:pPr>
        <w:jc w:val="both"/>
        <w:rPr>
          <w:rFonts w:ascii="Poppins" w:hAnsi="Poppins"/>
          <w:sz w:val="20"/>
          <w:szCs w:val="20"/>
          <w:rPrChange w:id="12770" w:author="thuyhuynh" w:date="2023-05-08T11:25:00Z">
            <w:rPr/>
          </w:rPrChange>
        </w:rPr>
      </w:pPr>
    </w:p>
    <w:p w:rsidR="000509AE" w:rsidRPr="00116AAA" w:rsidDel="000909B3" w:rsidRDefault="003E130B" w:rsidP="000509AE">
      <w:pPr>
        <w:rPr>
          <w:ins w:id="12771" w:author="thuyhuynh" w:date="2022-03-30T16:29:00Z"/>
          <w:del w:id="12772" w:author="ptdung" w:date="2023-11-30T18:15:00Z"/>
          <w:rFonts w:ascii="Poppins" w:hAnsi="Poppins"/>
          <w:sz w:val="20"/>
          <w:szCs w:val="20"/>
          <w:rPrChange w:id="12773" w:author="thuyhuynh" w:date="2023-05-08T11:25:00Z">
            <w:rPr>
              <w:ins w:id="12774" w:author="thuyhuynh" w:date="2022-03-30T16:29:00Z"/>
              <w:del w:id="12775" w:author="ptdung" w:date="2023-11-30T18:15:00Z"/>
            </w:rPr>
          </w:rPrChange>
        </w:rPr>
      </w:pPr>
      <w:del w:id="12776" w:author="ptdung" w:date="2023-11-30T18:15:00Z">
        <w:r w:rsidRPr="00116AAA" w:rsidDel="000909B3">
          <w:rPr>
            <w:rFonts w:ascii="Poppins" w:hAnsi="Poppins"/>
            <w:sz w:val="20"/>
            <w:szCs w:val="20"/>
            <w:rPrChange w:id="12777" w:author="thuyhuynh" w:date="2023-05-08T11:25:00Z">
              <w:rPr/>
            </w:rPrChange>
          </w:rPr>
          <w:delText xml:space="preserve">Various output formats (including raw image, IriTech image and </w:delText>
        </w:r>
        <w:r w:rsidRPr="00116AAA" w:rsidDel="000909B3">
          <w:rPr>
            <w:rFonts w:ascii="Poppins" w:hAnsi="Poppins"/>
            <w:sz w:val="20"/>
            <w:szCs w:val="20"/>
            <w:lang w:eastAsia="ko-KR"/>
            <w:rPrChange w:id="12778" w:author="thuyhuynh" w:date="2023-05-08T11:25:00Z">
              <w:rPr>
                <w:lang w:eastAsia="ko-KR"/>
              </w:rPr>
            </w:rPrChange>
          </w:rPr>
          <w:delText>ISO/IEC 19794-6</w:delText>
        </w:r>
        <w:r w:rsidR="00A155D3" w:rsidRPr="00116AAA" w:rsidDel="000909B3">
          <w:rPr>
            <w:rFonts w:ascii="Poppins" w:hAnsi="Poppins"/>
            <w:sz w:val="20"/>
            <w:szCs w:val="20"/>
            <w:lang w:eastAsia="ko-KR"/>
            <w:rPrChange w:id="12779" w:author="thuyhuynh" w:date="2023-05-08T11:25:00Z">
              <w:rPr>
                <w:lang w:eastAsia="ko-KR"/>
              </w:rPr>
            </w:rPrChange>
          </w:rPr>
          <w:delText>:</w:delText>
        </w:r>
        <w:r w:rsidRPr="00116AAA" w:rsidDel="000909B3">
          <w:rPr>
            <w:rFonts w:ascii="Poppins" w:hAnsi="Poppins"/>
            <w:sz w:val="20"/>
            <w:szCs w:val="20"/>
            <w:lang w:eastAsia="ko-KR"/>
            <w:rPrChange w:id="12780" w:author="thuyhuynh" w:date="2023-05-08T11:25:00Z">
              <w:rPr>
                <w:lang w:eastAsia="ko-KR"/>
              </w:rPr>
            </w:rPrChange>
          </w:rPr>
          <w:delText xml:space="preserve">2005 and 2011) </w:delText>
        </w:r>
        <w:r w:rsidRPr="00116AAA" w:rsidDel="000909B3">
          <w:rPr>
            <w:rFonts w:ascii="Poppins" w:hAnsi="Poppins"/>
            <w:sz w:val="20"/>
            <w:szCs w:val="20"/>
            <w:rPrChange w:id="12781" w:author="thuyhuynh" w:date="2023-05-08T11:25:00Z">
              <w:rPr/>
            </w:rPrChange>
          </w:rPr>
          <w:delText>and image kinds (K1, K2, K3 and K7) are available for result images</w:delText>
        </w:r>
        <w:r w:rsidR="00752702" w:rsidRPr="00116AAA" w:rsidDel="000909B3">
          <w:rPr>
            <w:rFonts w:ascii="Poppins" w:hAnsi="Poppins"/>
            <w:sz w:val="20"/>
            <w:szCs w:val="20"/>
            <w:rPrChange w:id="12782" w:author="thuyhuynh" w:date="2023-05-08T11:25:00Z">
              <w:rPr/>
            </w:rPrChange>
          </w:rPr>
          <w:delText xml:space="preserve"> (see </w:delText>
        </w:r>
        <w:r w:rsidR="00D67F27" w:rsidRPr="00116AAA" w:rsidDel="000909B3">
          <w:rPr>
            <w:rFonts w:ascii="Poppins" w:hAnsi="Poppins"/>
            <w:sz w:val="20"/>
            <w:szCs w:val="20"/>
            <w:rPrChange w:id="12783" w:author="thuyhuynh" w:date="2023-05-08T11:25:00Z">
              <w:rPr/>
            </w:rPrChange>
          </w:rPr>
          <w:fldChar w:fldCharType="begin"/>
        </w:r>
        <w:r w:rsidR="00752702" w:rsidRPr="00116AAA" w:rsidDel="000909B3">
          <w:rPr>
            <w:rFonts w:ascii="Poppins" w:hAnsi="Poppins"/>
            <w:sz w:val="20"/>
            <w:szCs w:val="20"/>
            <w:rPrChange w:id="12784" w:author="thuyhuynh" w:date="2023-05-08T11:25:00Z">
              <w:rPr/>
            </w:rPrChange>
          </w:rPr>
          <w:delInstrText xml:space="preserve"> REF _Ref340741467 \r \h </w:delInstrText>
        </w:r>
        <w:r w:rsidR="00116AAA" w:rsidRPr="00116AAA" w:rsidDel="000909B3">
          <w:rPr>
            <w:rFonts w:ascii="Poppins" w:hAnsi="Poppins" w:hint="eastAsia"/>
            <w:sz w:val="20"/>
            <w:szCs w:val="20"/>
            <w:rPrChange w:id="12785" w:author="thuyhuynh" w:date="2023-05-08T11:25:00Z">
              <w:rPr>
                <w:rFonts w:ascii="Poppins" w:hAnsi="Poppins" w:hint="eastAsia"/>
              </w:rPr>
            </w:rPrChange>
          </w:rPr>
          <w:delInstrText xml:space="preserve"> \* MERGEFORMAT </w:delInstrText>
        </w:r>
        <w:r w:rsidR="00D67F27" w:rsidRPr="00116AAA" w:rsidDel="000909B3">
          <w:rPr>
            <w:rFonts w:ascii="Poppins" w:hAnsi="Poppins"/>
            <w:sz w:val="20"/>
            <w:szCs w:val="20"/>
            <w:rPrChange w:id="12786" w:author="thuyhuynh" w:date="2023-05-08T11:25:00Z">
              <w:rPr>
                <w:rFonts w:ascii="Poppins" w:hAnsi="Poppins"/>
                <w:sz w:val="20"/>
                <w:szCs w:val="20"/>
              </w:rPr>
            </w:rPrChange>
          </w:rPr>
        </w:r>
        <w:r w:rsidR="00D67F27" w:rsidRPr="00116AAA" w:rsidDel="000909B3">
          <w:rPr>
            <w:rFonts w:ascii="Poppins" w:hAnsi="Poppins"/>
            <w:sz w:val="20"/>
            <w:szCs w:val="20"/>
            <w:rPrChange w:id="12787" w:author="thuyhuynh" w:date="2023-05-08T11:25:00Z">
              <w:rPr/>
            </w:rPrChange>
          </w:rPr>
          <w:fldChar w:fldCharType="separate"/>
        </w:r>
        <w:r w:rsidR="00442201" w:rsidRPr="00116AAA" w:rsidDel="000909B3">
          <w:rPr>
            <w:rFonts w:ascii="Poppins" w:hAnsi="Poppins"/>
            <w:sz w:val="20"/>
            <w:szCs w:val="20"/>
            <w:rPrChange w:id="12788" w:author="thuyhuynh" w:date="2023-05-08T11:25:00Z">
              <w:rPr/>
            </w:rPrChange>
          </w:rPr>
          <w:delText>3.5</w:delText>
        </w:r>
        <w:r w:rsidR="00D67F27" w:rsidRPr="00116AAA" w:rsidDel="000909B3">
          <w:rPr>
            <w:rFonts w:ascii="Poppins" w:hAnsi="Poppins"/>
            <w:sz w:val="20"/>
            <w:szCs w:val="20"/>
            <w:rPrChange w:id="12789" w:author="thuyhuynh" w:date="2023-05-08T11:25:00Z">
              <w:rPr/>
            </w:rPrChange>
          </w:rPr>
          <w:fldChar w:fldCharType="end"/>
        </w:r>
        <w:r w:rsidR="00752702" w:rsidRPr="00116AAA" w:rsidDel="000909B3">
          <w:rPr>
            <w:rFonts w:ascii="Poppins" w:hAnsi="Poppins"/>
            <w:sz w:val="20"/>
            <w:szCs w:val="20"/>
            <w:rPrChange w:id="12790" w:author="thuyhuynh" w:date="2023-05-08T11:25:00Z">
              <w:rPr/>
            </w:rPrChange>
          </w:rPr>
          <w:delText xml:space="preserve"> and </w:delText>
        </w:r>
        <w:r w:rsidR="00D67F27" w:rsidRPr="00116AAA" w:rsidDel="000909B3">
          <w:rPr>
            <w:rFonts w:ascii="Poppins" w:hAnsi="Poppins"/>
            <w:sz w:val="20"/>
            <w:szCs w:val="20"/>
            <w:rPrChange w:id="12791" w:author="thuyhuynh" w:date="2023-05-08T11:25:00Z">
              <w:rPr/>
            </w:rPrChange>
          </w:rPr>
          <w:fldChar w:fldCharType="begin"/>
        </w:r>
        <w:r w:rsidR="00752702" w:rsidRPr="00116AAA" w:rsidDel="000909B3">
          <w:rPr>
            <w:rFonts w:ascii="Poppins" w:hAnsi="Poppins"/>
            <w:sz w:val="20"/>
            <w:szCs w:val="20"/>
            <w:rPrChange w:id="12792" w:author="thuyhuynh" w:date="2023-05-08T11:25:00Z">
              <w:rPr/>
            </w:rPrChange>
          </w:rPr>
          <w:delInstrText xml:space="preserve"> REF _Ref340741470 \r \h </w:delInstrText>
        </w:r>
        <w:r w:rsidR="00116AAA" w:rsidRPr="00116AAA" w:rsidDel="000909B3">
          <w:rPr>
            <w:rFonts w:ascii="Poppins" w:hAnsi="Poppins" w:hint="eastAsia"/>
            <w:sz w:val="20"/>
            <w:szCs w:val="20"/>
            <w:rPrChange w:id="12793" w:author="thuyhuynh" w:date="2023-05-08T11:25:00Z">
              <w:rPr>
                <w:rFonts w:ascii="Poppins" w:hAnsi="Poppins" w:hint="eastAsia"/>
              </w:rPr>
            </w:rPrChange>
          </w:rPr>
          <w:delInstrText xml:space="preserve"> \* MERGEFORMAT </w:delInstrText>
        </w:r>
        <w:r w:rsidR="00D67F27" w:rsidRPr="00116AAA" w:rsidDel="000909B3">
          <w:rPr>
            <w:rFonts w:ascii="Poppins" w:hAnsi="Poppins"/>
            <w:sz w:val="20"/>
            <w:szCs w:val="20"/>
            <w:rPrChange w:id="12794" w:author="thuyhuynh" w:date="2023-05-08T11:25:00Z">
              <w:rPr>
                <w:rFonts w:ascii="Poppins" w:hAnsi="Poppins"/>
                <w:sz w:val="20"/>
                <w:szCs w:val="20"/>
              </w:rPr>
            </w:rPrChange>
          </w:rPr>
        </w:r>
        <w:r w:rsidR="00D67F27" w:rsidRPr="00116AAA" w:rsidDel="000909B3">
          <w:rPr>
            <w:rFonts w:ascii="Poppins" w:hAnsi="Poppins"/>
            <w:sz w:val="20"/>
            <w:szCs w:val="20"/>
            <w:rPrChange w:id="12795" w:author="thuyhuynh" w:date="2023-05-08T11:25:00Z">
              <w:rPr/>
            </w:rPrChange>
          </w:rPr>
          <w:fldChar w:fldCharType="separate"/>
        </w:r>
        <w:r w:rsidR="00442201" w:rsidRPr="00116AAA" w:rsidDel="000909B3">
          <w:rPr>
            <w:rFonts w:ascii="Poppins" w:hAnsi="Poppins"/>
            <w:sz w:val="20"/>
            <w:szCs w:val="20"/>
            <w:rPrChange w:id="12796" w:author="thuyhuynh" w:date="2023-05-08T11:25:00Z">
              <w:rPr/>
            </w:rPrChange>
          </w:rPr>
          <w:delText>3.6</w:delText>
        </w:r>
        <w:r w:rsidR="00D67F27" w:rsidRPr="00116AAA" w:rsidDel="000909B3">
          <w:rPr>
            <w:rFonts w:ascii="Poppins" w:hAnsi="Poppins"/>
            <w:sz w:val="20"/>
            <w:szCs w:val="20"/>
            <w:rPrChange w:id="12797" w:author="thuyhuynh" w:date="2023-05-08T11:25:00Z">
              <w:rPr/>
            </w:rPrChange>
          </w:rPr>
          <w:fldChar w:fldCharType="end"/>
        </w:r>
        <w:r w:rsidR="00752702" w:rsidRPr="00116AAA" w:rsidDel="000909B3">
          <w:rPr>
            <w:rFonts w:ascii="Poppins" w:hAnsi="Poppins"/>
            <w:sz w:val="20"/>
            <w:szCs w:val="20"/>
            <w:rPrChange w:id="12798" w:author="thuyhuynh" w:date="2023-05-08T11:25:00Z">
              <w:rPr/>
            </w:rPrChange>
          </w:rPr>
          <w:delText>)</w:delText>
        </w:r>
        <w:r w:rsidRPr="00116AAA" w:rsidDel="000909B3">
          <w:rPr>
            <w:rFonts w:ascii="Poppins" w:hAnsi="Poppins"/>
            <w:sz w:val="20"/>
            <w:szCs w:val="20"/>
            <w:rPrChange w:id="12799" w:author="thuyhuynh" w:date="2023-05-08T11:25:00Z">
              <w:rPr/>
            </w:rPrChange>
          </w:rPr>
          <w:delText>.</w:delText>
        </w:r>
      </w:del>
    </w:p>
    <w:p w:rsidR="006E56E7" w:rsidRPr="00116AAA" w:rsidDel="000909B3" w:rsidRDefault="006E56E7" w:rsidP="000509AE">
      <w:pPr>
        <w:rPr>
          <w:ins w:id="12800" w:author="thuyhuynh" w:date="2022-03-30T16:29:00Z"/>
          <w:del w:id="12801" w:author="ptdung" w:date="2023-11-30T18:15:00Z"/>
          <w:rFonts w:ascii="Poppins" w:hAnsi="Poppins"/>
          <w:sz w:val="20"/>
          <w:szCs w:val="20"/>
          <w:rPrChange w:id="12802" w:author="thuyhuynh" w:date="2023-05-08T11:25:00Z">
            <w:rPr>
              <w:ins w:id="12803" w:author="thuyhuynh" w:date="2022-03-30T16:29:00Z"/>
              <w:del w:id="12804" w:author="ptdung" w:date="2023-11-30T18:15:00Z"/>
            </w:rPr>
          </w:rPrChange>
        </w:rPr>
      </w:pPr>
    </w:p>
    <w:p w:rsidR="006E56E7" w:rsidRPr="00116AAA" w:rsidRDefault="006E56E7" w:rsidP="006E56E7">
      <w:pPr>
        <w:rPr>
          <w:ins w:id="12805" w:author="thuyhuynh" w:date="2022-03-30T16:29:00Z"/>
          <w:rFonts w:ascii="Poppins" w:hAnsi="Poppins"/>
          <w:sz w:val="20"/>
          <w:szCs w:val="20"/>
          <w:lang w:eastAsia="ko-KR"/>
          <w:rPrChange w:id="12806" w:author="thuyhuynh" w:date="2023-05-08T11:25:00Z">
            <w:rPr>
              <w:ins w:id="12807" w:author="thuyhuynh" w:date="2022-03-30T16:29:00Z"/>
              <w:lang w:eastAsia="ko-KR"/>
            </w:rPr>
          </w:rPrChange>
        </w:rPr>
      </w:pPr>
      <w:ins w:id="12808" w:author="thuyhuynh" w:date="2022-03-30T16:29:00Z">
        <w:del w:id="12809" w:author="ptdung" w:date="2023-11-30T18:15:00Z">
          <w:r w:rsidRPr="00116AAA" w:rsidDel="00CB2226">
            <w:rPr>
              <w:rFonts w:ascii="Poppins" w:hAnsi="Poppins"/>
              <w:sz w:val="20"/>
              <w:szCs w:val="20"/>
              <w:rPrChange w:id="12810" w:author="thuyhuynh" w:date="2023-05-08T11:25:00Z">
                <w:rPr/>
              </w:rPrChange>
            </w:rPr>
            <w:delText>Main menu includes</w:delText>
          </w:r>
        </w:del>
      </w:ins>
      <w:ins w:id="12811" w:author="ptdung" w:date="2023-11-30T18:15:00Z">
        <w:r w:rsidR="00CB2226">
          <w:rPr>
            <w:rFonts w:ascii="Poppins" w:hAnsi="Poppins"/>
            <w:sz w:val="20"/>
            <w:szCs w:val="20"/>
          </w:rPr>
          <w:t>Two ways to control the capture process</w:t>
        </w:r>
      </w:ins>
      <w:ins w:id="12812" w:author="thuyhuynh" w:date="2022-03-30T16:29:00Z">
        <w:r w:rsidRPr="00116AAA">
          <w:rPr>
            <w:rFonts w:ascii="Poppins" w:hAnsi="Poppins"/>
            <w:sz w:val="20"/>
            <w:szCs w:val="20"/>
            <w:lang w:eastAsia="ko-KR"/>
            <w:rPrChange w:id="12813" w:author="thuyhuynh" w:date="2023-05-08T11:25:00Z">
              <w:rPr>
                <w:lang w:eastAsia="ko-KR"/>
              </w:rPr>
            </w:rPrChange>
          </w:rPr>
          <w:t>:</w:t>
        </w:r>
      </w:ins>
    </w:p>
    <w:p w:rsidR="006E56E7" w:rsidRPr="00116AAA" w:rsidRDefault="006E56E7" w:rsidP="006E56E7">
      <w:pPr>
        <w:rPr>
          <w:ins w:id="12814" w:author="thuyhuynh" w:date="2022-03-30T16:29:00Z"/>
          <w:rFonts w:ascii="Poppins" w:hAnsi="Poppins"/>
          <w:sz w:val="20"/>
          <w:szCs w:val="20"/>
          <w:rPrChange w:id="12815" w:author="thuyhuynh" w:date="2023-05-08T11:25:00Z">
            <w:rPr>
              <w:ins w:id="12816" w:author="thuyhuynh" w:date="2022-03-30T16:29:00Z"/>
            </w:rPr>
          </w:rPrChange>
        </w:rPr>
      </w:pPr>
    </w:p>
    <w:p w:rsidR="006E56E7" w:rsidRPr="00116AAA" w:rsidRDefault="006E56E7" w:rsidP="006E56E7">
      <w:pPr>
        <w:pStyle w:val="ListParagraph"/>
        <w:numPr>
          <w:ilvl w:val="0"/>
          <w:numId w:val="28"/>
        </w:numPr>
        <w:rPr>
          <w:ins w:id="12817" w:author="thuyhuynh" w:date="2022-03-30T16:29:00Z"/>
          <w:rFonts w:ascii="Poppins" w:hAnsi="Poppins"/>
          <w:sz w:val="20"/>
          <w:szCs w:val="20"/>
          <w:rPrChange w:id="12818" w:author="thuyhuynh" w:date="2023-05-08T11:25:00Z">
            <w:rPr>
              <w:ins w:id="12819" w:author="thuyhuynh" w:date="2022-03-30T16:29:00Z"/>
            </w:rPr>
          </w:rPrChange>
        </w:rPr>
      </w:pPr>
      <w:ins w:id="12820" w:author="thuyhuynh" w:date="2022-03-30T16:29:00Z">
        <w:r w:rsidRPr="00116AAA">
          <w:rPr>
            <w:rFonts w:ascii="Poppins" w:hAnsi="Poppins"/>
            <w:sz w:val="20"/>
            <w:szCs w:val="20"/>
            <w:rPrChange w:id="12821" w:author="thuyhuynh" w:date="2023-05-08T11:25:00Z">
              <w:rPr/>
            </w:rPrChange>
          </w:rPr>
          <w:t>Capture with implementation using callback</w:t>
        </w:r>
      </w:ins>
    </w:p>
    <w:p w:rsidR="006E56E7" w:rsidRPr="00116AAA" w:rsidRDefault="006E56E7" w:rsidP="006E56E7">
      <w:pPr>
        <w:pStyle w:val="ListParagraph"/>
        <w:numPr>
          <w:ilvl w:val="0"/>
          <w:numId w:val="28"/>
        </w:numPr>
        <w:rPr>
          <w:ins w:id="12822" w:author="thuyhuynh" w:date="2022-03-30T16:29:00Z"/>
          <w:rFonts w:ascii="Poppins" w:hAnsi="Poppins"/>
          <w:sz w:val="20"/>
          <w:szCs w:val="20"/>
          <w:rPrChange w:id="12823" w:author="thuyhuynh" w:date="2023-05-08T11:25:00Z">
            <w:rPr>
              <w:ins w:id="12824" w:author="thuyhuynh" w:date="2022-03-30T16:29:00Z"/>
            </w:rPr>
          </w:rPrChange>
        </w:rPr>
      </w:pPr>
      <w:ins w:id="12825" w:author="thuyhuynh" w:date="2022-03-30T16:29:00Z">
        <w:r w:rsidRPr="00116AAA">
          <w:rPr>
            <w:rFonts w:ascii="Poppins" w:hAnsi="Poppins"/>
            <w:sz w:val="20"/>
            <w:szCs w:val="20"/>
            <w:rPrChange w:id="12826" w:author="thuyhuynh" w:date="2023-05-08T11:25:00Z">
              <w:rPr/>
            </w:rPrChange>
          </w:rPr>
          <w:t>Capture with implementation not using callback</w:t>
        </w:r>
        <w:r w:rsidRPr="00116AAA">
          <w:rPr>
            <w:rFonts w:ascii="Poppins" w:hAnsi="Poppins"/>
            <w:sz w:val="20"/>
            <w:szCs w:val="20"/>
            <w:rPrChange w:id="12827" w:author="thuyhuynh" w:date="2023-05-08T11:25:00Z">
              <w:rPr/>
            </w:rPrChange>
          </w:rPr>
          <w:br/>
        </w:r>
      </w:ins>
    </w:p>
    <w:p w:rsidR="006E56E7" w:rsidRPr="00116AAA" w:rsidDel="00CB2226" w:rsidRDefault="00A73C7E" w:rsidP="006E56E7">
      <w:pPr>
        <w:jc w:val="both"/>
        <w:rPr>
          <w:ins w:id="12828" w:author="thuyhuynh" w:date="2022-03-30T16:29:00Z"/>
          <w:del w:id="12829" w:author="ptdung" w:date="2023-11-30T18:16:00Z"/>
          <w:rFonts w:ascii="Poppins" w:hAnsi="Poppins" w:cs="Arial"/>
          <w:sz w:val="20"/>
          <w:szCs w:val="20"/>
          <w:lang w:val="vi-VN"/>
          <w:rPrChange w:id="12830" w:author="thuyhuynh" w:date="2023-05-08T11:25:00Z">
            <w:rPr>
              <w:ins w:id="12831" w:author="thuyhuynh" w:date="2022-03-30T16:29:00Z"/>
              <w:del w:id="12832" w:author="ptdung" w:date="2023-11-30T18:16:00Z"/>
              <w:rFonts w:ascii="Arial" w:hAnsi="Arial" w:cs="Arial"/>
              <w:lang w:val="vi-VN"/>
            </w:rPr>
          </w:rPrChange>
        </w:rPr>
      </w:pPr>
      <w:ins w:id="12833" w:author="thuyhuynh" w:date="2024-01-05T11:50:00Z">
        <w:r>
          <w:rPr>
            <w:noProof/>
          </w:rPr>
          <w:drawing>
            <wp:inline distT="0" distB="0" distL="0" distR="0" wp14:anchorId="20BF5818" wp14:editId="67A34A69">
              <wp:extent cx="5760720" cy="2781300"/>
              <wp:effectExtent l="0" t="0" r="0" b="0"/>
              <wp:docPr id="383802128" name="Picture 38380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60720" cy="2781300"/>
                      </a:xfrm>
                      <a:prstGeom prst="rect">
                        <a:avLst/>
                      </a:prstGeom>
                    </pic:spPr>
                  </pic:pic>
                </a:graphicData>
              </a:graphic>
            </wp:inline>
          </w:drawing>
        </w:r>
        <w:r w:rsidRPr="00116AAA" w:rsidDel="00CB2226">
          <w:rPr>
            <w:rFonts w:ascii="Poppins" w:hAnsi="Poppins" w:hint="eastAsia"/>
            <w:sz w:val="20"/>
            <w:szCs w:val="20"/>
          </w:rPr>
          <w:t xml:space="preserve"> </w:t>
        </w:r>
      </w:ins>
      <w:ins w:id="12834" w:author="thuyhuynh" w:date="2022-03-30T16:29:00Z">
        <w:del w:id="12835" w:author="ptdung" w:date="2023-11-30T18:16:00Z">
          <w:r w:rsidR="006E56E7" w:rsidRPr="00116AAA" w:rsidDel="00CB2226">
            <w:rPr>
              <w:rFonts w:ascii="Poppins" w:hAnsi="Poppins"/>
              <w:sz w:val="20"/>
              <w:szCs w:val="20"/>
              <w:rPrChange w:id="12836" w:author="thuyhuynh" w:date="2023-05-08T11:25:00Z">
                <w:rPr/>
              </w:rPrChange>
            </w:rPr>
            <w:delText>Capturing process from this menu is the elaborate</w:delText>
          </w:r>
          <w:r w:rsidR="006E56E7" w:rsidRPr="00116AAA" w:rsidDel="00CB2226">
            <w:rPr>
              <w:rFonts w:ascii="Poppins" w:hAnsi="Poppins"/>
              <w:sz w:val="20"/>
              <w:szCs w:val="20"/>
              <w:lang w:eastAsia="ko-KR"/>
              <w:rPrChange w:id="12837" w:author="thuyhuynh" w:date="2023-05-08T11:25:00Z">
                <w:rPr>
                  <w:lang w:eastAsia="ko-KR"/>
                </w:rPr>
              </w:rPrChange>
            </w:rPr>
            <w:delText>d</w:delText>
          </w:r>
          <w:r w:rsidR="006E56E7" w:rsidRPr="00116AAA" w:rsidDel="00CB2226">
            <w:rPr>
              <w:rFonts w:ascii="Poppins" w:hAnsi="Poppins"/>
              <w:sz w:val="20"/>
              <w:szCs w:val="20"/>
              <w:rPrChange w:id="12838" w:author="thuyhuynh" w:date="2023-05-08T11:25:00Z">
                <w:rPr/>
              </w:rPrChange>
            </w:rPr>
            <w:delText xml:space="preserve"> one in which </w:delText>
          </w:r>
          <w:r w:rsidR="006E56E7" w:rsidRPr="00116AAA" w:rsidDel="00CB2226">
            <w:rPr>
              <w:rFonts w:ascii="Poppins" w:hAnsi="Poppins"/>
              <w:sz w:val="20"/>
              <w:szCs w:val="20"/>
              <w:lang w:eastAsia="ko-KR"/>
              <w:rPrChange w:id="12839" w:author="thuyhuynh" w:date="2023-05-08T11:25:00Z">
                <w:rPr>
                  <w:lang w:eastAsia="ko-KR"/>
                </w:rPr>
              </w:rPrChange>
            </w:rPr>
            <w:delText xml:space="preserve">the </w:delText>
          </w:r>
          <w:r w:rsidR="006E56E7" w:rsidRPr="00116AAA" w:rsidDel="00CB2226">
            <w:rPr>
              <w:rFonts w:ascii="Poppins" w:hAnsi="Poppins"/>
              <w:sz w:val="20"/>
              <w:szCs w:val="20"/>
              <w:rPrChange w:id="12840" w:author="thuyhuynh" w:date="2023-05-08T11:25:00Z">
                <w:rPr/>
              </w:rPrChange>
            </w:rPr>
            <w:delText>user is asked to provide every input and make decision on processing the output. In other operations that require iris capture, a simple capturing process is used with default inputs (time-based with 3 seconds timeout, normal quality, etc.) and no output processing</w:delText>
          </w:r>
          <w:r w:rsidR="006E56E7" w:rsidRPr="00116AAA" w:rsidDel="00CB2226">
            <w:rPr>
              <w:rFonts w:ascii="Poppins" w:hAnsi="Poppins"/>
              <w:sz w:val="20"/>
              <w:szCs w:val="20"/>
              <w:lang w:eastAsia="ko-KR"/>
              <w:rPrChange w:id="12841" w:author="thuyhuynh" w:date="2023-05-08T11:25:00Z">
                <w:rPr>
                  <w:lang w:eastAsia="ko-KR"/>
                </w:rPr>
              </w:rPrChange>
            </w:rPr>
            <w:delText xml:space="preserve"> is required</w:delText>
          </w:r>
          <w:r w:rsidR="006E56E7" w:rsidRPr="00116AAA" w:rsidDel="00CB2226">
            <w:rPr>
              <w:rFonts w:ascii="Poppins" w:hAnsi="Poppins"/>
              <w:sz w:val="20"/>
              <w:szCs w:val="20"/>
              <w:rPrChange w:id="12842" w:author="thuyhuynh" w:date="2023-05-08T11:25:00Z">
                <w:rPr/>
              </w:rPrChange>
            </w:rPr>
            <w:delText>.</w:delText>
          </w:r>
        </w:del>
      </w:ins>
    </w:p>
    <w:p w:rsidR="006E56E7" w:rsidRPr="00116AAA" w:rsidDel="00CB2226" w:rsidRDefault="006E56E7" w:rsidP="000509AE">
      <w:pPr>
        <w:rPr>
          <w:del w:id="12843" w:author="ptdung" w:date="2023-11-30T18:16:00Z"/>
          <w:rFonts w:ascii="Poppins" w:hAnsi="Poppins"/>
          <w:sz w:val="20"/>
          <w:szCs w:val="20"/>
          <w:lang w:val="vi-VN"/>
          <w:rPrChange w:id="12844" w:author="thuyhuynh" w:date="2023-05-08T11:25:00Z">
            <w:rPr>
              <w:del w:id="12845" w:author="ptdung" w:date="2023-11-30T18:16:00Z"/>
            </w:rPr>
          </w:rPrChange>
        </w:rPr>
      </w:pPr>
    </w:p>
    <w:p w:rsidR="003E130B" w:rsidRPr="00116AAA" w:rsidDel="00CB2226" w:rsidRDefault="003E130B" w:rsidP="000509AE">
      <w:pPr>
        <w:rPr>
          <w:del w:id="12846" w:author="ptdung" w:date="2023-11-30T18:16:00Z"/>
          <w:rFonts w:ascii="Poppins" w:hAnsi="Poppins"/>
          <w:sz w:val="20"/>
          <w:szCs w:val="20"/>
          <w:rPrChange w:id="12847" w:author="thuyhuynh" w:date="2023-05-08T11:25:00Z">
            <w:rPr>
              <w:del w:id="12848" w:author="ptdung" w:date="2023-11-30T18:16:00Z"/>
            </w:rPr>
          </w:rPrChange>
        </w:rPr>
      </w:pPr>
    </w:p>
    <w:p w:rsidR="000509AE" w:rsidRPr="00116AAA" w:rsidDel="006D6899" w:rsidRDefault="001D79EA" w:rsidP="000509AE">
      <w:pPr>
        <w:jc w:val="center"/>
        <w:rPr>
          <w:del w:id="12849" w:author="thuyhuynh" w:date="2022-03-30T16:33:00Z"/>
          <w:rFonts w:ascii="Poppins" w:hAnsi="Poppins"/>
          <w:sz w:val="20"/>
          <w:szCs w:val="20"/>
          <w:rPrChange w:id="12850" w:author="thuyhuynh" w:date="2023-05-08T11:25:00Z">
            <w:rPr>
              <w:del w:id="12851" w:author="thuyhuynh" w:date="2022-03-30T16:33:00Z"/>
            </w:rPr>
          </w:rPrChange>
        </w:rPr>
      </w:pPr>
      <w:del w:id="12852" w:author="thuyhuynh" w:date="2022-03-30T16:28:00Z">
        <w:r w:rsidRPr="00116AAA" w:rsidDel="00A67FBC">
          <w:rPr>
            <w:rFonts w:ascii="Poppins" w:hAnsi="Poppins"/>
            <w:noProof/>
            <w:sz w:val="20"/>
            <w:szCs w:val="20"/>
            <w:rPrChange w:id="12853">
              <w:rPr>
                <w:noProof/>
              </w:rPr>
            </w:rPrChange>
          </w:rPr>
          <w:drawing>
            <wp:inline distT="0" distB="0" distL="0" distR="0" wp14:anchorId="1FD6522F" wp14:editId="7C1BA89E">
              <wp:extent cx="5943600" cy="3752206"/>
              <wp:effectExtent l="0" t="0" r="0" b="0"/>
              <wp:docPr id="261" name="Picture 261" descr="\\thong-pc\public_share\for_duy\snapshot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ong-pc\public_share\for_duy\snapshot65.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752206"/>
                      </a:xfrm>
                      <a:prstGeom prst="rect">
                        <a:avLst/>
                      </a:prstGeom>
                      <a:noFill/>
                      <a:ln>
                        <a:noFill/>
                      </a:ln>
                    </pic:spPr>
                  </pic:pic>
                </a:graphicData>
              </a:graphic>
            </wp:inline>
          </w:drawing>
        </w:r>
      </w:del>
    </w:p>
    <w:p w:rsidR="000509AE" w:rsidRPr="00116AAA" w:rsidDel="006D6899" w:rsidRDefault="000509AE" w:rsidP="003E130B">
      <w:pPr>
        <w:rPr>
          <w:del w:id="12854" w:author="thuyhuynh" w:date="2022-03-30T16:33:00Z"/>
          <w:rFonts w:ascii="Poppins" w:hAnsi="Poppins"/>
          <w:sz w:val="20"/>
          <w:szCs w:val="20"/>
          <w:rPrChange w:id="12855" w:author="thuyhuynh" w:date="2023-05-08T11:25:00Z">
            <w:rPr>
              <w:del w:id="12856" w:author="thuyhuynh" w:date="2022-03-30T16:33:00Z"/>
            </w:rPr>
          </w:rPrChange>
        </w:rPr>
      </w:pPr>
    </w:p>
    <w:p w:rsidR="000509AE" w:rsidRPr="00116AAA" w:rsidRDefault="001D79EA">
      <w:pPr>
        <w:jc w:val="center"/>
        <w:rPr>
          <w:rFonts w:ascii="Poppins" w:hAnsi="Poppins"/>
          <w:sz w:val="20"/>
          <w:szCs w:val="20"/>
          <w:rPrChange w:id="12857" w:author="thuyhuynh" w:date="2023-05-08T11:25:00Z">
            <w:rPr/>
          </w:rPrChange>
        </w:rPr>
      </w:pPr>
      <w:del w:id="12858" w:author="thuyhuynh" w:date="2022-03-30T16:28:00Z">
        <w:r w:rsidRPr="00116AAA" w:rsidDel="00A67FBC">
          <w:rPr>
            <w:rFonts w:ascii="Poppins" w:hAnsi="Poppins"/>
            <w:noProof/>
            <w:sz w:val="20"/>
            <w:szCs w:val="20"/>
            <w:rPrChange w:id="12859">
              <w:rPr>
                <w:noProof/>
              </w:rPr>
            </w:rPrChange>
          </w:rPr>
          <w:drawing>
            <wp:inline distT="0" distB="0" distL="0" distR="0" wp14:anchorId="7137E4E0" wp14:editId="08546A87">
              <wp:extent cx="5943600" cy="4869231"/>
              <wp:effectExtent l="0" t="0" r="0" b="0"/>
              <wp:docPr id="263" name="Picture 263" descr="\\thong-pc\public_share\for_duy\snapshot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hong-pc\public_share\for_duy\snapshot66.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869231"/>
                      </a:xfrm>
                      <a:prstGeom prst="rect">
                        <a:avLst/>
                      </a:prstGeom>
                      <a:noFill/>
                      <a:ln>
                        <a:noFill/>
                      </a:ln>
                    </pic:spPr>
                  </pic:pic>
                </a:graphicData>
              </a:graphic>
            </wp:inline>
          </w:drawing>
        </w:r>
      </w:del>
    </w:p>
    <w:p w:rsidR="000509AE" w:rsidRPr="00116AAA" w:rsidRDefault="000509AE" w:rsidP="000509AE">
      <w:pPr>
        <w:rPr>
          <w:rFonts w:ascii="Poppins" w:eastAsia="Times New Roman" w:hAnsi="Poppins"/>
          <w:snapToGrid w:val="0"/>
          <w:color w:val="000000"/>
          <w:w w:val="0"/>
          <w:sz w:val="20"/>
          <w:szCs w:val="20"/>
          <w:u w:color="000000"/>
          <w:bdr w:val="none" w:sz="0" w:space="0" w:color="000000"/>
          <w:shd w:val="clear" w:color="000000" w:fill="000000"/>
          <w:rPrChange w:id="12860" w:author="thuyhuynh" w:date="2023-05-08T11:25:00Z">
            <w:rPr>
              <w:rFonts w:ascii="Times New Roman" w:eastAsia="Times New Roman" w:hAnsi="Times New Roman"/>
              <w:snapToGrid w:val="0"/>
              <w:color w:val="000000"/>
              <w:w w:val="0"/>
              <w:sz w:val="0"/>
              <w:szCs w:val="0"/>
              <w:u w:color="000000"/>
              <w:bdr w:val="none" w:sz="0" w:space="0" w:color="000000"/>
              <w:shd w:val="clear" w:color="000000" w:fill="000000"/>
            </w:rPr>
          </w:rPrChange>
        </w:rPr>
      </w:pPr>
    </w:p>
    <w:p w:rsidR="000509AE" w:rsidRPr="00116AAA" w:rsidRDefault="000509AE" w:rsidP="000509AE">
      <w:pPr>
        <w:rPr>
          <w:rFonts w:ascii="Poppins" w:eastAsia="Times New Roman" w:hAnsi="Poppins"/>
          <w:snapToGrid w:val="0"/>
          <w:color w:val="000000"/>
          <w:w w:val="0"/>
          <w:sz w:val="20"/>
          <w:szCs w:val="20"/>
          <w:u w:color="000000"/>
          <w:bdr w:val="none" w:sz="0" w:space="0" w:color="000000"/>
          <w:shd w:val="clear" w:color="000000" w:fill="000000"/>
          <w:rPrChange w:id="12861" w:author="thuyhuynh" w:date="2023-05-08T11:25:00Z">
            <w:rPr>
              <w:rFonts w:ascii="Times New Roman" w:eastAsia="Times New Roman" w:hAnsi="Times New Roman"/>
              <w:snapToGrid w:val="0"/>
              <w:color w:val="000000"/>
              <w:w w:val="0"/>
              <w:sz w:val="0"/>
              <w:szCs w:val="0"/>
              <w:u w:color="000000"/>
              <w:bdr w:val="none" w:sz="0" w:space="0" w:color="000000"/>
              <w:shd w:val="clear" w:color="000000" w:fill="000000"/>
            </w:rPr>
          </w:rPrChange>
        </w:rPr>
      </w:pPr>
    </w:p>
    <w:p w:rsidR="000509AE" w:rsidRPr="00116AAA" w:rsidDel="00CB2226" w:rsidRDefault="000509AE" w:rsidP="000509AE">
      <w:pPr>
        <w:rPr>
          <w:del w:id="12862" w:author="ptdung" w:date="2023-11-30T18:16:00Z"/>
          <w:rFonts w:ascii="Poppins" w:eastAsia="Times New Roman" w:hAnsi="Poppins"/>
          <w:snapToGrid w:val="0"/>
          <w:color w:val="000000"/>
          <w:w w:val="0"/>
          <w:sz w:val="20"/>
          <w:szCs w:val="20"/>
          <w:u w:color="000000"/>
          <w:bdr w:val="none" w:sz="0" w:space="0" w:color="000000"/>
          <w:shd w:val="clear" w:color="000000" w:fill="000000"/>
          <w:rPrChange w:id="12863" w:author="thuyhuynh" w:date="2023-05-08T11:25:00Z">
            <w:rPr>
              <w:del w:id="12864" w:author="ptdung" w:date="2023-11-30T18:16:00Z"/>
              <w:rFonts w:ascii="Times New Roman" w:eastAsia="Times New Roman" w:hAnsi="Times New Roman"/>
              <w:snapToGrid w:val="0"/>
              <w:color w:val="000000"/>
              <w:w w:val="0"/>
              <w:sz w:val="0"/>
              <w:szCs w:val="0"/>
              <w:u w:color="000000"/>
              <w:bdr w:val="none" w:sz="0" w:space="0" w:color="000000"/>
              <w:shd w:val="clear" w:color="000000" w:fill="000000"/>
            </w:rPr>
          </w:rPrChange>
        </w:rPr>
      </w:pPr>
    </w:p>
    <w:p w:rsidR="000509AE" w:rsidRPr="00116AAA" w:rsidDel="00CB2226" w:rsidRDefault="000509AE" w:rsidP="000509AE">
      <w:pPr>
        <w:rPr>
          <w:del w:id="12865" w:author="ptdung" w:date="2023-11-30T18:16:00Z"/>
          <w:rFonts w:ascii="Poppins" w:eastAsia="Times New Roman" w:hAnsi="Poppins"/>
          <w:snapToGrid w:val="0"/>
          <w:color w:val="000000"/>
          <w:w w:val="0"/>
          <w:sz w:val="20"/>
          <w:szCs w:val="20"/>
          <w:u w:color="000000"/>
          <w:bdr w:val="none" w:sz="0" w:space="0" w:color="000000"/>
          <w:shd w:val="clear" w:color="000000" w:fill="000000"/>
          <w:rPrChange w:id="12866" w:author="thuyhuynh" w:date="2023-05-08T11:25:00Z">
            <w:rPr>
              <w:del w:id="12867" w:author="ptdung" w:date="2023-11-30T18:16:00Z"/>
              <w:rFonts w:ascii="Times New Roman" w:eastAsia="Times New Roman" w:hAnsi="Times New Roman"/>
              <w:snapToGrid w:val="0"/>
              <w:color w:val="000000"/>
              <w:w w:val="0"/>
              <w:sz w:val="0"/>
              <w:szCs w:val="0"/>
              <w:u w:color="000000"/>
              <w:bdr w:val="none" w:sz="0" w:space="0" w:color="000000"/>
              <w:shd w:val="clear" w:color="000000" w:fill="000000"/>
            </w:rPr>
          </w:rPrChange>
        </w:rPr>
      </w:pPr>
    </w:p>
    <w:p w:rsidR="000509AE" w:rsidRPr="00116AAA" w:rsidDel="00CB2226" w:rsidRDefault="000509AE" w:rsidP="000509AE">
      <w:pPr>
        <w:rPr>
          <w:del w:id="12868" w:author="ptdung" w:date="2023-11-30T18:16:00Z"/>
          <w:rFonts w:ascii="Poppins" w:eastAsia="Times New Roman" w:hAnsi="Poppins"/>
          <w:snapToGrid w:val="0"/>
          <w:color w:val="000000"/>
          <w:w w:val="0"/>
          <w:sz w:val="20"/>
          <w:szCs w:val="20"/>
          <w:u w:color="000000"/>
          <w:bdr w:val="none" w:sz="0" w:space="0" w:color="000000"/>
          <w:shd w:val="clear" w:color="000000" w:fill="000000"/>
          <w:rPrChange w:id="12869" w:author="thuyhuynh" w:date="2023-05-08T11:25:00Z">
            <w:rPr>
              <w:del w:id="12870" w:author="ptdung" w:date="2023-11-30T18:16:00Z"/>
              <w:rFonts w:ascii="Times New Roman" w:eastAsia="Times New Roman" w:hAnsi="Times New Roman"/>
              <w:snapToGrid w:val="0"/>
              <w:color w:val="000000"/>
              <w:w w:val="0"/>
              <w:sz w:val="0"/>
              <w:szCs w:val="0"/>
              <w:u w:color="000000"/>
              <w:bdr w:val="none" w:sz="0" w:space="0" w:color="000000"/>
              <w:shd w:val="clear" w:color="000000" w:fill="000000"/>
            </w:rPr>
          </w:rPrChange>
        </w:rPr>
      </w:pPr>
    </w:p>
    <w:p w:rsidR="000509AE" w:rsidRPr="00116AAA" w:rsidDel="00CB2226" w:rsidRDefault="000509AE" w:rsidP="000509AE">
      <w:pPr>
        <w:jc w:val="both"/>
        <w:rPr>
          <w:del w:id="12871" w:author="ptdung" w:date="2023-11-30T18:16:00Z"/>
          <w:rFonts w:ascii="Poppins" w:hAnsi="Poppins"/>
          <w:sz w:val="20"/>
          <w:szCs w:val="20"/>
          <w:rPrChange w:id="12872" w:author="thuyhuynh" w:date="2023-05-08T11:25:00Z">
            <w:rPr>
              <w:del w:id="12873" w:author="ptdung" w:date="2023-11-30T18:16:00Z"/>
            </w:rPr>
          </w:rPrChange>
        </w:rPr>
      </w:pPr>
    </w:p>
    <w:p w:rsidR="000509AE" w:rsidRPr="00116AAA" w:rsidRDefault="00752702" w:rsidP="000509AE">
      <w:pPr>
        <w:jc w:val="both"/>
        <w:rPr>
          <w:rFonts w:ascii="Poppins" w:hAnsi="Poppins"/>
          <w:sz w:val="20"/>
          <w:szCs w:val="20"/>
          <w:lang w:eastAsia="ko-KR"/>
          <w:rPrChange w:id="12874" w:author="thuyhuynh" w:date="2023-05-08T11:25:00Z">
            <w:rPr>
              <w:lang w:eastAsia="ko-KR"/>
            </w:rPr>
          </w:rPrChange>
        </w:rPr>
      </w:pPr>
      <w:r w:rsidRPr="00116AAA">
        <w:rPr>
          <w:rFonts w:ascii="Poppins" w:hAnsi="Poppins"/>
          <w:sz w:val="20"/>
          <w:szCs w:val="20"/>
          <w:rPrChange w:id="12875" w:author="thuyhuynh" w:date="2023-05-08T11:25:00Z">
            <w:rPr/>
          </w:rPrChange>
        </w:rPr>
        <w:t>Capturing process demonstrates the usages of</w:t>
      </w:r>
      <w:r w:rsidR="00B309F7" w:rsidRPr="00116AAA">
        <w:rPr>
          <w:rFonts w:ascii="Poppins" w:hAnsi="Poppins"/>
          <w:sz w:val="20"/>
          <w:szCs w:val="20"/>
          <w:lang w:eastAsia="ko-KR"/>
          <w:rPrChange w:id="12876" w:author="thuyhuynh" w:date="2023-05-08T11:25:00Z">
            <w:rPr>
              <w:lang w:eastAsia="ko-KR"/>
            </w:rPr>
          </w:rPrChange>
        </w:rPr>
        <w:t>:</w:t>
      </w:r>
    </w:p>
    <w:p w:rsidR="000509AE" w:rsidRPr="00116AAA" w:rsidRDefault="000509AE" w:rsidP="000509AE">
      <w:pPr>
        <w:jc w:val="both"/>
        <w:rPr>
          <w:rFonts w:ascii="Poppins" w:hAnsi="Poppins"/>
          <w:sz w:val="20"/>
          <w:szCs w:val="20"/>
          <w:lang w:eastAsia="ko-KR"/>
          <w:rPrChange w:id="12877" w:author="thuyhuynh" w:date="2023-05-08T11:25:00Z">
            <w:rPr>
              <w:lang w:eastAsia="ko-KR"/>
            </w:rPr>
          </w:rPrChange>
        </w:rPr>
      </w:pPr>
    </w:p>
    <w:p w:rsidR="000509AE" w:rsidRPr="00116AAA" w:rsidRDefault="000509AE" w:rsidP="00CB68AF">
      <w:pPr>
        <w:pStyle w:val="ListParagraph"/>
        <w:numPr>
          <w:ilvl w:val="0"/>
          <w:numId w:val="7"/>
        </w:numPr>
        <w:jc w:val="both"/>
        <w:rPr>
          <w:rFonts w:ascii="Poppins" w:hAnsi="Poppins"/>
          <w:sz w:val="20"/>
          <w:szCs w:val="20"/>
          <w:rPrChange w:id="12878" w:author="thuyhuynh" w:date="2023-05-08T11:25:00Z">
            <w:rPr/>
          </w:rPrChange>
        </w:rPr>
      </w:pPr>
      <w:del w:id="12879" w:author="thuyhuynh" w:date="2022-03-30T15:37:00Z">
        <w:r w:rsidRPr="00116AAA" w:rsidDel="002850A6">
          <w:rPr>
            <w:rFonts w:ascii="Poppins" w:hAnsi="Poppins"/>
            <w:b/>
            <w:sz w:val="20"/>
            <w:szCs w:val="20"/>
            <w:rPrChange w:id="12880" w:author="thuyhuynh" w:date="2023-05-08T11:25:00Z">
              <w:rPr>
                <w:b/>
              </w:rPr>
            </w:rPrChange>
          </w:rPr>
          <w:delText>Iddk</w:delText>
        </w:r>
      </w:del>
      <w:ins w:id="12881" w:author="thuyhuynh" w:date="2022-03-30T15:37:00Z">
        <w:del w:id="12882" w:author="ptdung" w:date="2023-11-30T18:16:00Z">
          <w:r w:rsidR="002850A6" w:rsidRPr="00116AAA" w:rsidDel="00CB2226">
            <w:rPr>
              <w:rFonts w:ascii="Poppins" w:hAnsi="Poppins"/>
              <w:b/>
              <w:sz w:val="20"/>
              <w:szCs w:val="20"/>
              <w:rPrChange w:id="12883" w:author="thuyhuynh" w:date="2023-05-08T11:25:00Z">
                <w:rPr>
                  <w:b/>
                </w:rPr>
              </w:rPrChange>
            </w:rPr>
            <w:delText>S</w:delText>
          </w:r>
        </w:del>
      </w:ins>
      <w:ins w:id="12884" w:author="thuyhuynh" w:date="2022-03-30T16:31:00Z">
        <w:del w:id="12885" w:author="ptdung" w:date="2023-11-30T18:16:00Z">
          <w:r w:rsidR="006E56E7" w:rsidRPr="00116AAA" w:rsidDel="00CB2226">
            <w:rPr>
              <w:rFonts w:ascii="Poppins" w:hAnsi="Poppins"/>
              <w:b/>
              <w:sz w:val="20"/>
              <w:szCs w:val="20"/>
              <w:rPrChange w:id="12886" w:author="thuyhuynh" w:date="2023-05-08T11:25:00Z">
                <w:rPr>
                  <w:b/>
                </w:rPr>
              </w:rPrChange>
            </w:rPr>
            <w:delText>T</w:delText>
          </w:r>
        </w:del>
      </w:ins>
      <w:ins w:id="12887" w:author="thuyhuynh" w:date="2022-03-30T16:41:00Z">
        <w:del w:id="12888" w:author="ptdung" w:date="2023-11-30T18:16:00Z">
          <w:r w:rsidR="00AB0991" w:rsidRPr="00116AAA" w:rsidDel="00CB2226">
            <w:rPr>
              <w:rFonts w:ascii="Poppins" w:hAnsi="Poppins"/>
              <w:b/>
              <w:sz w:val="20"/>
              <w:szCs w:val="20"/>
              <w:rPrChange w:id="12889" w:author="thuyhuynh" w:date="2023-05-08T11:25:00Z">
                <w:rPr>
                  <w:b/>
                </w:rPr>
              </w:rPrChange>
            </w:rPr>
            <w:delText>N</w:delText>
          </w:r>
        </w:del>
      </w:ins>
      <w:del w:id="12890" w:author="ptdung" w:date="2023-11-30T18:17:00Z">
        <w:r w:rsidRPr="00116AAA" w:rsidDel="00CB2226">
          <w:rPr>
            <w:rFonts w:ascii="Poppins" w:hAnsi="Poppins"/>
            <w:b/>
            <w:sz w:val="20"/>
            <w:szCs w:val="20"/>
            <w:rPrChange w:id="12891" w:author="thuyhuynh" w:date="2023-05-08T11:25:00Z">
              <w:rPr>
                <w:b/>
              </w:rPr>
            </w:rPrChange>
          </w:rPr>
          <w:delText>_</w:delText>
        </w:r>
      </w:del>
      <w:proofErr w:type="spellStart"/>
      <w:ins w:id="12892" w:author="ptdung" w:date="2023-11-30T18:17:00Z">
        <w:r w:rsidR="00CB2226">
          <w:rPr>
            <w:rFonts w:ascii="Poppins" w:hAnsi="Poppins"/>
            <w:b/>
            <w:sz w:val="20"/>
            <w:szCs w:val="20"/>
          </w:rPr>
          <w:t>IIC_</w:t>
        </w:r>
      </w:ins>
      <w:del w:id="12893" w:author="thuyhuynh" w:date="2022-03-30T16:31:00Z">
        <w:r w:rsidRPr="00116AAA" w:rsidDel="006E56E7">
          <w:rPr>
            <w:rFonts w:ascii="Poppins" w:hAnsi="Poppins"/>
            <w:b/>
            <w:sz w:val="20"/>
            <w:szCs w:val="20"/>
            <w:rPrChange w:id="12894" w:author="thuyhuynh" w:date="2023-05-08T11:25:00Z">
              <w:rPr>
                <w:b/>
              </w:rPr>
            </w:rPrChange>
          </w:rPr>
          <w:delText>Open</w:delText>
        </w:r>
      </w:del>
      <w:ins w:id="12895" w:author="thuyhuynh" w:date="2022-03-30T16:31:00Z">
        <w:r w:rsidR="006E56E7" w:rsidRPr="00116AAA">
          <w:rPr>
            <w:rFonts w:ascii="Poppins" w:hAnsi="Poppins"/>
            <w:b/>
            <w:sz w:val="20"/>
            <w:szCs w:val="20"/>
            <w:rPrChange w:id="12896" w:author="thuyhuynh" w:date="2023-05-08T11:25:00Z">
              <w:rPr>
                <w:b/>
              </w:rPr>
            </w:rPrChange>
          </w:rPr>
          <w:t>Scan</w:t>
        </w:r>
      </w:ins>
      <w:r w:rsidRPr="00116AAA">
        <w:rPr>
          <w:rFonts w:ascii="Poppins" w:hAnsi="Poppins"/>
          <w:b/>
          <w:sz w:val="20"/>
          <w:szCs w:val="20"/>
          <w:rPrChange w:id="12897" w:author="thuyhuynh" w:date="2023-05-08T11:25:00Z">
            <w:rPr>
              <w:b/>
            </w:rPr>
          </w:rPrChange>
        </w:rPr>
        <w:t>Device</w:t>
      </w:r>
      <w:proofErr w:type="spellEnd"/>
    </w:p>
    <w:p w:rsidR="000509AE" w:rsidRPr="00116AAA" w:rsidRDefault="000509AE" w:rsidP="00CB68AF">
      <w:pPr>
        <w:pStyle w:val="ListParagraph"/>
        <w:numPr>
          <w:ilvl w:val="0"/>
          <w:numId w:val="7"/>
        </w:numPr>
        <w:jc w:val="both"/>
        <w:rPr>
          <w:rFonts w:ascii="Poppins" w:hAnsi="Poppins"/>
          <w:sz w:val="20"/>
          <w:szCs w:val="20"/>
          <w:rPrChange w:id="12898" w:author="thuyhuynh" w:date="2023-05-08T11:25:00Z">
            <w:rPr/>
          </w:rPrChange>
        </w:rPr>
      </w:pPr>
      <w:del w:id="12899" w:author="thuyhuynh" w:date="2022-03-30T15:37:00Z">
        <w:r w:rsidRPr="00116AAA" w:rsidDel="002850A6">
          <w:rPr>
            <w:rFonts w:ascii="Poppins" w:hAnsi="Poppins"/>
            <w:b/>
            <w:sz w:val="20"/>
            <w:szCs w:val="20"/>
            <w:rPrChange w:id="12900" w:author="thuyhuynh" w:date="2023-05-08T11:25:00Z">
              <w:rPr>
                <w:b/>
              </w:rPr>
            </w:rPrChange>
          </w:rPr>
          <w:delText>Iddk</w:delText>
        </w:r>
      </w:del>
      <w:ins w:id="12901" w:author="thuyhuynh" w:date="2022-03-30T16:41:00Z">
        <w:del w:id="12902" w:author="ptdung" w:date="2023-11-30T18:16:00Z">
          <w:r w:rsidR="00AB0991" w:rsidRPr="00116AAA" w:rsidDel="00CB2226">
            <w:rPr>
              <w:rFonts w:ascii="Poppins" w:hAnsi="Poppins"/>
              <w:b/>
              <w:sz w:val="20"/>
              <w:szCs w:val="20"/>
              <w:rPrChange w:id="12903" w:author="thuyhuynh" w:date="2023-05-08T11:25:00Z">
                <w:rPr>
                  <w:b/>
                </w:rPr>
              </w:rPrChange>
            </w:rPr>
            <w:delText>STN</w:delText>
          </w:r>
        </w:del>
      </w:ins>
      <w:del w:id="12904" w:author="ptdung" w:date="2023-11-30T18:17:00Z">
        <w:r w:rsidRPr="00116AAA" w:rsidDel="00CB2226">
          <w:rPr>
            <w:rFonts w:ascii="Poppins" w:hAnsi="Poppins"/>
            <w:b/>
            <w:sz w:val="20"/>
            <w:szCs w:val="20"/>
            <w:rPrChange w:id="12905" w:author="thuyhuynh" w:date="2023-05-08T11:25:00Z">
              <w:rPr>
                <w:b/>
              </w:rPr>
            </w:rPrChange>
          </w:rPr>
          <w:delText>_</w:delText>
        </w:r>
      </w:del>
      <w:proofErr w:type="spellStart"/>
      <w:ins w:id="12906" w:author="ptdung" w:date="2023-11-30T18:17:00Z">
        <w:r w:rsidR="00CB2226">
          <w:rPr>
            <w:rFonts w:ascii="Poppins" w:hAnsi="Poppins"/>
            <w:b/>
            <w:sz w:val="20"/>
            <w:szCs w:val="20"/>
          </w:rPr>
          <w:t>IIC_</w:t>
        </w:r>
      </w:ins>
      <w:del w:id="12907" w:author="thuyhuynh" w:date="2022-03-30T16:31:00Z">
        <w:r w:rsidRPr="00116AAA" w:rsidDel="006E56E7">
          <w:rPr>
            <w:rFonts w:ascii="Poppins" w:hAnsi="Poppins"/>
            <w:b/>
            <w:sz w:val="20"/>
            <w:szCs w:val="20"/>
            <w:rPrChange w:id="12908" w:author="thuyhuynh" w:date="2023-05-08T11:25:00Z">
              <w:rPr>
                <w:b/>
              </w:rPr>
            </w:rPrChange>
          </w:rPr>
          <w:delText>Init</w:delText>
        </w:r>
      </w:del>
      <w:ins w:id="12909" w:author="thuyhuynh" w:date="2022-03-30T16:31:00Z">
        <w:r w:rsidR="006E56E7" w:rsidRPr="00116AAA">
          <w:rPr>
            <w:rFonts w:ascii="Poppins" w:hAnsi="Poppins"/>
            <w:b/>
            <w:sz w:val="20"/>
            <w:szCs w:val="20"/>
            <w:rPrChange w:id="12910" w:author="thuyhuynh" w:date="2023-05-08T11:25:00Z">
              <w:rPr>
                <w:b/>
              </w:rPr>
            </w:rPrChange>
          </w:rPr>
          <w:t>OpenDevice</w:t>
        </w:r>
      </w:ins>
      <w:proofErr w:type="spellEnd"/>
      <w:del w:id="12911" w:author="thuyhuynh" w:date="2022-03-30T16:31:00Z">
        <w:r w:rsidRPr="00116AAA" w:rsidDel="006E56E7">
          <w:rPr>
            <w:rFonts w:ascii="Poppins" w:hAnsi="Poppins"/>
            <w:b/>
            <w:sz w:val="20"/>
            <w:szCs w:val="20"/>
            <w:rPrChange w:id="12912" w:author="thuyhuynh" w:date="2023-05-08T11:25:00Z">
              <w:rPr>
                <w:b/>
              </w:rPr>
            </w:rPrChange>
          </w:rPr>
          <w:delText>Camera</w:delText>
        </w:r>
      </w:del>
    </w:p>
    <w:p w:rsidR="000509AE" w:rsidRPr="00116AAA" w:rsidRDefault="000509AE" w:rsidP="00CB68AF">
      <w:pPr>
        <w:pStyle w:val="ListParagraph"/>
        <w:numPr>
          <w:ilvl w:val="0"/>
          <w:numId w:val="7"/>
        </w:numPr>
        <w:jc w:val="both"/>
        <w:rPr>
          <w:rFonts w:ascii="Poppins" w:hAnsi="Poppins"/>
          <w:sz w:val="20"/>
          <w:szCs w:val="20"/>
          <w:rPrChange w:id="12913" w:author="thuyhuynh" w:date="2023-05-08T11:25:00Z">
            <w:rPr/>
          </w:rPrChange>
        </w:rPr>
      </w:pPr>
      <w:del w:id="12914" w:author="thuyhuynh" w:date="2022-03-30T15:37:00Z">
        <w:r w:rsidRPr="00116AAA" w:rsidDel="002850A6">
          <w:rPr>
            <w:rFonts w:ascii="Poppins" w:hAnsi="Poppins"/>
            <w:b/>
            <w:sz w:val="20"/>
            <w:szCs w:val="20"/>
            <w:rPrChange w:id="12915" w:author="thuyhuynh" w:date="2023-05-08T11:25:00Z">
              <w:rPr>
                <w:b/>
              </w:rPr>
            </w:rPrChange>
          </w:rPr>
          <w:delText>Iddk</w:delText>
        </w:r>
      </w:del>
      <w:ins w:id="12916" w:author="thuyhuynh" w:date="2022-03-30T16:41:00Z">
        <w:del w:id="12917" w:author="ptdung" w:date="2023-11-30T18:16:00Z">
          <w:r w:rsidR="00AB0991" w:rsidRPr="00116AAA" w:rsidDel="00CB2226">
            <w:rPr>
              <w:rFonts w:ascii="Poppins" w:hAnsi="Poppins"/>
              <w:b/>
              <w:sz w:val="20"/>
              <w:szCs w:val="20"/>
              <w:rPrChange w:id="12918" w:author="thuyhuynh" w:date="2023-05-08T11:25:00Z">
                <w:rPr>
                  <w:b/>
                </w:rPr>
              </w:rPrChange>
            </w:rPr>
            <w:delText>STN</w:delText>
          </w:r>
        </w:del>
      </w:ins>
      <w:del w:id="12919" w:author="ptdung" w:date="2023-11-30T18:17:00Z">
        <w:r w:rsidRPr="00116AAA" w:rsidDel="00CB2226">
          <w:rPr>
            <w:rFonts w:ascii="Poppins" w:hAnsi="Poppins"/>
            <w:b/>
            <w:sz w:val="20"/>
            <w:szCs w:val="20"/>
            <w:rPrChange w:id="12920" w:author="thuyhuynh" w:date="2023-05-08T11:25:00Z">
              <w:rPr>
                <w:b/>
              </w:rPr>
            </w:rPrChange>
          </w:rPr>
          <w:delText>_</w:delText>
        </w:r>
      </w:del>
      <w:proofErr w:type="spellStart"/>
      <w:ins w:id="12921" w:author="ptdung" w:date="2023-11-30T18:17:00Z">
        <w:r w:rsidR="00CB2226">
          <w:rPr>
            <w:rFonts w:ascii="Poppins" w:hAnsi="Poppins"/>
            <w:b/>
            <w:sz w:val="20"/>
            <w:szCs w:val="20"/>
          </w:rPr>
          <w:t>IIC_</w:t>
        </w:r>
      </w:ins>
      <w:r w:rsidRPr="00116AAA">
        <w:rPr>
          <w:rFonts w:ascii="Poppins" w:hAnsi="Poppins"/>
          <w:b/>
          <w:sz w:val="20"/>
          <w:szCs w:val="20"/>
          <w:rPrChange w:id="12922" w:author="thuyhuynh" w:date="2023-05-08T11:25:00Z">
            <w:rPr>
              <w:b/>
            </w:rPr>
          </w:rPrChange>
        </w:rPr>
        <w:t>StartCaptur</w:t>
      </w:r>
      <w:del w:id="12923" w:author="thuyhuynh" w:date="2022-03-30T16:31:00Z">
        <w:r w:rsidRPr="00116AAA" w:rsidDel="008B26DF">
          <w:rPr>
            <w:rFonts w:ascii="Poppins" w:hAnsi="Poppins"/>
            <w:b/>
            <w:sz w:val="20"/>
            <w:szCs w:val="20"/>
            <w:rPrChange w:id="12924" w:author="thuyhuynh" w:date="2023-05-08T11:25:00Z">
              <w:rPr>
                <w:b/>
              </w:rPr>
            </w:rPrChange>
          </w:rPr>
          <w:delText>e</w:delText>
        </w:r>
      </w:del>
      <w:ins w:id="12925" w:author="thuyhuynh" w:date="2022-03-30T16:31:00Z">
        <w:r w:rsidR="008B26DF" w:rsidRPr="00116AAA">
          <w:rPr>
            <w:rFonts w:ascii="Poppins" w:hAnsi="Poppins"/>
            <w:b/>
            <w:sz w:val="20"/>
            <w:szCs w:val="20"/>
            <w:rPrChange w:id="12926" w:author="thuyhuynh" w:date="2023-05-08T11:25:00Z">
              <w:rPr>
                <w:b/>
              </w:rPr>
            </w:rPrChange>
          </w:rPr>
          <w:t>ing</w:t>
        </w:r>
      </w:ins>
      <w:proofErr w:type="spellEnd"/>
    </w:p>
    <w:p w:rsidR="000509AE" w:rsidRPr="00116AAA" w:rsidRDefault="000509AE" w:rsidP="00CB68AF">
      <w:pPr>
        <w:pStyle w:val="ListParagraph"/>
        <w:numPr>
          <w:ilvl w:val="0"/>
          <w:numId w:val="7"/>
        </w:numPr>
        <w:jc w:val="both"/>
        <w:rPr>
          <w:rFonts w:ascii="Poppins" w:hAnsi="Poppins"/>
          <w:sz w:val="20"/>
          <w:szCs w:val="20"/>
          <w:rPrChange w:id="12927" w:author="thuyhuynh" w:date="2023-05-08T11:25:00Z">
            <w:rPr/>
          </w:rPrChange>
        </w:rPr>
      </w:pPr>
      <w:del w:id="12928" w:author="thuyhuynh" w:date="2022-03-30T15:37:00Z">
        <w:r w:rsidRPr="00116AAA" w:rsidDel="002850A6">
          <w:rPr>
            <w:rFonts w:ascii="Poppins" w:hAnsi="Poppins"/>
            <w:b/>
            <w:sz w:val="20"/>
            <w:szCs w:val="20"/>
            <w:rPrChange w:id="12929" w:author="thuyhuynh" w:date="2023-05-08T11:25:00Z">
              <w:rPr>
                <w:b/>
              </w:rPr>
            </w:rPrChange>
          </w:rPr>
          <w:delText>Iddk</w:delText>
        </w:r>
      </w:del>
      <w:ins w:id="12930" w:author="thuyhuynh" w:date="2022-03-30T16:41:00Z">
        <w:del w:id="12931" w:author="ptdung" w:date="2023-11-30T18:16:00Z">
          <w:r w:rsidR="00AB0991" w:rsidRPr="00116AAA" w:rsidDel="00CB2226">
            <w:rPr>
              <w:rFonts w:ascii="Poppins" w:hAnsi="Poppins"/>
              <w:b/>
              <w:sz w:val="20"/>
              <w:szCs w:val="20"/>
              <w:rPrChange w:id="12932" w:author="thuyhuynh" w:date="2023-05-08T11:25:00Z">
                <w:rPr>
                  <w:b/>
                </w:rPr>
              </w:rPrChange>
            </w:rPr>
            <w:delText>STN</w:delText>
          </w:r>
        </w:del>
      </w:ins>
      <w:del w:id="12933" w:author="ptdung" w:date="2023-11-30T18:17:00Z">
        <w:r w:rsidRPr="00116AAA" w:rsidDel="00CB2226">
          <w:rPr>
            <w:rFonts w:ascii="Poppins" w:hAnsi="Poppins"/>
            <w:b/>
            <w:sz w:val="20"/>
            <w:szCs w:val="20"/>
            <w:rPrChange w:id="12934" w:author="thuyhuynh" w:date="2023-05-08T11:25:00Z">
              <w:rPr>
                <w:b/>
              </w:rPr>
            </w:rPrChange>
          </w:rPr>
          <w:delText>_</w:delText>
        </w:r>
      </w:del>
      <w:proofErr w:type="spellStart"/>
      <w:ins w:id="12935" w:author="ptdung" w:date="2023-11-30T18:17:00Z">
        <w:r w:rsidR="00CB2226">
          <w:rPr>
            <w:rFonts w:ascii="Poppins" w:hAnsi="Poppins"/>
            <w:b/>
            <w:sz w:val="20"/>
            <w:szCs w:val="20"/>
          </w:rPr>
          <w:t>IIC_</w:t>
        </w:r>
      </w:ins>
      <w:r w:rsidRPr="00116AAA">
        <w:rPr>
          <w:rFonts w:ascii="Poppins" w:hAnsi="Poppins"/>
          <w:b/>
          <w:sz w:val="20"/>
          <w:szCs w:val="20"/>
          <w:rPrChange w:id="12936" w:author="thuyhuynh" w:date="2023-05-08T11:25:00Z">
            <w:rPr>
              <w:b/>
            </w:rPr>
          </w:rPrChange>
        </w:rPr>
        <w:t>GetCaptur</w:t>
      </w:r>
      <w:ins w:id="12937" w:author="thuyhuynh" w:date="2022-03-30T16:31:00Z">
        <w:r w:rsidR="008B26DF" w:rsidRPr="00116AAA">
          <w:rPr>
            <w:rFonts w:ascii="Poppins" w:hAnsi="Poppins"/>
            <w:b/>
            <w:sz w:val="20"/>
            <w:szCs w:val="20"/>
            <w:rPrChange w:id="12938" w:author="thuyhuynh" w:date="2023-05-08T11:25:00Z">
              <w:rPr>
                <w:b/>
              </w:rPr>
            </w:rPrChange>
          </w:rPr>
          <w:t>ing</w:t>
        </w:r>
      </w:ins>
      <w:del w:id="12939" w:author="thuyhuynh" w:date="2022-03-30T16:31:00Z">
        <w:r w:rsidRPr="00116AAA" w:rsidDel="008B26DF">
          <w:rPr>
            <w:rFonts w:ascii="Poppins" w:hAnsi="Poppins"/>
            <w:b/>
            <w:sz w:val="20"/>
            <w:szCs w:val="20"/>
            <w:rPrChange w:id="12940" w:author="thuyhuynh" w:date="2023-05-08T11:25:00Z">
              <w:rPr>
                <w:b/>
              </w:rPr>
            </w:rPrChange>
          </w:rPr>
          <w:delText>e</w:delText>
        </w:r>
      </w:del>
      <w:r w:rsidRPr="00116AAA">
        <w:rPr>
          <w:rFonts w:ascii="Poppins" w:hAnsi="Poppins"/>
          <w:b/>
          <w:sz w:val="20"/>
          <w:szCs w:val="20"/>
          <w:rPrChange w:id="12941" w:author="thuyhuynh" w:date="2023-05-08T11:25:00Z">
            <w:rPr>
              <w:b/>
            </w:rPr>
          </w:rPrChange>
        </w:rPr>
        <w:t>Status</w:t>
      </w:r>
      <w:proofErr w:type="spellEnd"/>
    </w:p>
    <w:p w:rsidR="00752702" w:rsidRPr="00116AAA" w:rsidDel="00BD2491" w:rsidRDefault="000509AE" w:rsidP="00CB68AF">
      <w:pPr>
        <w:pStyle w:val="ListParagraph"/>
        <w:numPr>
          <w:ilvl w:val="0"/>
          <w:numId w:val="7"/>
        </w:numPr>
        <w:jc w:val="both"/>
        <w:rPr>
          <w:del w:id="12942" w:author="thuyhuynh" w:date="2022-03-30T16:32:00Z"/>
          <w:rFonts w:ascii="Poppins" w:hAnsi="Poppins"/>
          <w:sz w:val="20"/>
          <w:szCs w:val="20"/>
          <w:rPrChange w:id="12943" w:author="thuyhuynh" w:date="2023-05-08T11:25:00Z">
            <w:rPr>
              <w:del w:id="12944" w:author="thuyhuynh" w:date="2022-03-30T16:32:00Z"/>
            </w:rPr>
          </w:rPrChange>
        </w:rPr>
      </w:pPr>
      <w:del w:id="12945" w:author="thuyhuynh" w:date="2022-03-30T15:37:00Z">
        <w:r w:rsidRPr="00116AAA" w:rsidDel="002850A6">
          <w:rPr>
            <w:rFonts w:ascii="Poppins" w:hAnsi="Poppins"/>
            <w:b/>
            <w:sz w:val="20"/>
            <w:szCs w:val="20"/>
            <w:rPrChange w:id="12946" w:author="thuyhuynh" w:date="2023-05-08T11:25:00Z">
              <w:rPr>
                <w:b/>
              </w:rPr>
            </w:rPrChange>
          </w:rPr>
          <w:delText>Iddk</w:delText>
        </w:r>
      </w:del>
      <w:del w:id="12947" w:author="thuyhuynh" w:date="2022-03-30T16:32:00Z">
        <w:r w:rsidRPr="00116AAA" w:rsidDel="00BD2491">
          <w:rPr>
            <w:rFonts w:ascii="Poppins" w:hAnsi="Poppins"/>
            <w:b/>
            <w:sz w:val="20"/>
            <w:szCs w:val="20"/>
            <w:rPrChange w:id="12948" w:author="thuyhuynh" w:date="2023-05-08T11:25:00Z">
              <w:rPr>
                <w:b/>
              </w:rPr>
            </w:rPrChange>
          </w:rPr>
          <w:delText>_GetStreamImage</w:delText>
        </w:r>
      </w:del>
    </w:p>
    <w:p w:rsidR="000509AE" w:rsidRPr="00116AAA" w:rsidDel="00BD2491" w:rsidRDefault="000509AE" w:rsidP="00CB68AF">
      <w:pPr>
        <w:pStyle w:val="ListParagraph"/>
        <w:numPr>
          <w:ilvl w:val="0"/>
          <w:numId w:val="7"/>
        </w:numPr>
        <w:jc w:val="both"/>
        <w:rPr>
          <w:del w:id="12949" w:author="thuyhuynh" w:date="2022-03-30T16:32:00Z"/>
          <w:rFonts w:ascii="Poppins" w:hAnsi="Poppins"/>
          <w:b/>
          <w:sz w:val="20"/>
          <w:szCs w:val="20"/>
          <w:rPrChange w:id="12950" w:author="thuyhuynh" w:date="2023-05-08T11:25:00Z">
            <w:rPr>
              <w:del w:id="12951" w:author="thuyhuynh" w:date="2022-03-30T16:32:00Z"/>
              <w:b/>
            </w:rPr>
          </w:rPrChange>
        </w:rPr>
      </w:pPr>
      <w:del w:id="12952" w:author="thuyhuynh" w:date="2022-03-30T15:37:00Z">
        <w:r w:rsidRPr="00116AAA" w:rsidDel="002850A6">
          <w:rPr>
            <w:rFonts w:ascii="Poppins" w:hAnsi="Poppins"/>
            <w:b/>
            <w:sz w:val="20"/>
            <w:szCs w:val="20"/>
            <w:rPrChange w:id="12953" w:author="thuyhuynh" w:date="2023-05-08T11:25:00Z">
              <w:rPr>
                <w:b/>
              </w:rPr>
            </w:rPrChange>
          </w:rPr>
          <w:delText>Iddk</w:delText>
        </w:r>
      </w:del>
      <w:del w:id="12954" w:author="thuyhuynh" w:date="2022-03-30T16:32:00Z">
        <w:r w:rsidRPr="00116AAA" w:rsidDel="00BD2491">
          <w:rPr>
            <w:rFonts w:ascii="Poppins" w:hAnsi="Poppins"/>
            <w:b/>
            <w:sz w:val="20"/>
            <w:szCs w:val="20"/>
            <w:rPrChange w:id="12955" w:author="thuyhuynh" w:date="2023-05-08T11:25:00Z">
              <w:rPr>
                <w:b/>
              </w:rPr>
            </w:rPrChange>
          </w:rPr>
          <w:delText>_</w:delText>
        </w:r>
        <w:r w:rsidR="00752702" w:rsidRPr="00116AAA" w:rsidDel="00BD2491">
          <w:rPr>
            <w:rFonts w:ascii="Poppins" w:hAnsi="Poppins"/>
            <w:b/>
            <w:sz w:val="20"/>
            <w:szCs w:val="20"/>
            <w:rPrChange w:id="12956" w:author="thuyhuynh" w:date="2023-05-08T11:25:00Z">
              <w:rPr>
                <w:b/>
              </w:rPr>
            </w:rPrChange>
          </w:rPr>
          <w:delText>G</w:delText>
        </w:r>
        <w:r w:rsidRPr="00116AAA" w:rsidDel="00BD2491">
          <w:rPr>
            <w:rFonts w:ascii="Poppins" w:hAnsi="Poppins"/>
            <w:b/>
            <w:sz w:val="20"/>
            <w:szCs w:val="20"/>
            <w:rPrChange w:id="12957" w:author="thuyhuynh" w:date="2023-05-08T11:25:00Z">
              <w:rPr>
                <w:b/>
              </w:rPr>
            </w:rPrChange>
          </w:rPr>
          <w:delText>etDeviceConfig</w:delText>
        </w:r>
      </w:del>
    </w:p>
    <w:p w:rsidR="000509AE" w:rsidRPr="00116AAA" w:rsidRDefault="000509AE" w:rsidP="00CB68AF">
      <w:pPr>
        <w:pStyle w:val="ListParagraph"/>
        <w:numPr>
          <w:ilvl w:val="0"/>
          <w:numId w:val="7"/>
        </w:numPr>
        <w:jc w:val="both"/>
        <w:rPr>
          <w:rFonts w:ascii="Poppins" w:hAnsi="Poppins"/>
          <w:sz w:val="20"/>
          <w:szCs w:val="20"/>
          <w:rPrChange w:id="12958" w:author="thuyhuynh" w:date="2023-05-08T11:25:00Z">
            <w:rPr/>
          </w:rPrChange>
        </w:rPr>
      </w:pPr>
      <w:del w:id="12959" w:author="thuyhuynh" w:date="2022-03-30T15:37:00Z">
        <w:r w:rsidRPr="00116AAA" w:rsidDel="002850A6">
          <w:rPr>
            <w:rFonts w:ascii="Poppins" w:hAnsi="Poppins"/>
            <w:b/>
            <w:sz w:val="20"/>
            <w:szCs w:val="20"/>
            <w:rPrChange w:id="12960" w:author="thuyhuynh" w:date="2023-05-08T11:25:00Z">
              <w:rPr>
                <w:b/>
              </w:rPr>
            </w:rPrChange>
          </w:rPr>
          <w:delText>Iddk</w:delText>
        </w:r>
      </w:del>
      <w:ins w:id="12961" w:author="thuyhuynh" w:date="2022-03-30T16:41:00Z">
        <w:del w:id="12962" w:author="ptdung" w:date="2023-11-30T18:16:00Z">
          <w:r w:rsidR="00AB0991" w:rsidRPr="00116AAA" w:rsidDel="00CB2226">
            <w:rPr>
              <w:rFonts w:ascii="Poppins" w:hAnsi="Poppins"/>
              <w:b/>
              <w:sz w:val="20"/>
              <w:szCs w:val="20"/>
              <w:rPrChange w:id="12963" w:author="thuyhuynh" w:date="2023-05-08T11:25:00Z">
                <w:rPr>
                  <w:b/>
                </w:rPr>
              </w:rPrChange>
            </w:rPr>
            <w:delText>STN</w:delText>
          </w:r>
        </w:del>
      </w:ins>
      <w:del w:id="12964" w:author="ptdung" w:date="2023-11-30T18:17:00Z">
        <w:r w:rsidRPr="00116AAA" w:rsidDel="00CB2226">
          <w:rPr>
            <w:rFonts w:ascii="Poppins" w:hAnsi="Poppins"/>
            <w:b/>
            <w:sz w:val="20"/>
            <w:szCs w:val="20"/>
            <w:rPrChange w:id="12965" w:author="thuyhuynh" w:date="2023-05-08T11:25:00Z">
              <w:rPr>
                <w:b/>
              </w:rPr>
            </w:rPrChange>
          </w:rPr>
          <w:delText>_</w:delText>
        </w:r>
      </w:del>
      <w:proofErr w:type="spellStart"/>
      <w:ins w:id="12966" w:author="ptdung" w:date="2023-11-30T18:17:00Z">
        <w:r w:rsidR="00CB2226">
          <w:rPr>
            <w:rFonts w:ascii="Poppins" w:hAnsi="Poppins"/>
            <w:b/>
            <w:sz w:val="20"/>
            <w:szCs w:val="20"/>
          </w:rPr>
          <w:t>IIC_</w:t>
        </w:r>
      </w:ins>
      <w:r w:rsidRPr="00116AAA">
        <w:rPr>
          <w:rFonts w:ascii="Poppins" w:hAnsi="Poppins"/>
          <w:b/>
          <w:sz w:val="20"/>
          <w:szCs w:val="20"/>
          <w:rPrChange w:id="12967" w:author="thuyhuynh" w:date="2023-05-08T11:25:00Z">
            <w:rPr>
              <w:b/>
            </w:rPr>
          </w:rPrChange>
        </w:rPr>
        <w:t>GetResultImage</w:t>
      </w:r>
      <w:proofErr w:type="spellEnd"/>
    </w:p>
    <w:p w:rsidR="000509AE" w:rsidRPr="00116AAA" w:rsidDel="00BD2491" w:rsidRDefault="000509AE" w:rsidP="00CB68AF">
      <w:pPr>
        <w:pStyle w:val="ListParagraph"/>
        <w:numPr>
          <w:ilvl w:val="0"/>
          <w:numId w:val="7"/>
        </w:numPr>
        <w:jc w:val="both"/>
        <w:rPr>
          <w:del w:id="12968" w:author="thuyhuynh" w:date="2022-03-30T16:32:00Z"/>
          <w:rFonts w:ascii="Poppins" w:hAnsi="Poppins"/>
          <w:sz w:val="20"/>
          <w:szCs w:val="20"/>
          <w:rPrChange w:id="12969" w:author="thuyhuynh" w:date="2023-05-08T11:25:00Z">
            <w:rPr>
              <w:del w:id="12970" w:author="thuyhuynh" w:date="2022-03-30T16:32:00Z"/>
            </w:rPr>
          </w:rPrChange>
        </w:rPr>
      </w:pPr>
      <w:del w:id="12971" w:author="thuyhuynh" w:date="2022-03-30T15:37:00Z">
        <w:r w:rsidRPr="00116AAA" w:rsidDel="002850A6">
          <w:rPr>
            <w:rFonts w:ascii="Poppins" w:hAnsi="Poppins"/>
            <w:b/>
            <w:sz w:val="20"/>
            <w:szCs w:val="20"/>
            <w:rPrChange w:id="12972" w:author="thuyhuynh" w:date="2023-05-08T11:25:00Z">
              <w:rPr>
                <w:b/>
              </w:rPr>
            </w:rPrChange>
          </w:rPr>
          <w:delText>Iddk</w:delText>
        </w:r>
      </w:del>
      <w:del w:id="12973" w:author="thuyhuynh" w:date="2022-03-30T16:32:00Z">
        <w:r w:rsidRPr="00116AAA" w:rsidDel="00BD2491">
          <w:rPr>
            <w:rFonts w:ascii="Poppins" w:hAnsi="Poppins"/>
            <w:b/>
            <w:sz w:val="20"/>
            <w:szCs w:val="20"/>
            <w:rPrChange w:id="12974" w:author="thuyhuynh" w:date="2023-05-08T11:25:00Z">
              <w:rPr>
                <w:b/>
              </w:rPr>
            </w:rPrChange>
          </w:rPr>
          <w:delText>_GetImageData</w:delText>
        </w:r>
      </w:del>
    </w:p>
    <w:p w:rsidR="000509AE" w:rsidRPr="00116AAA" w:rsidDel="00BD2491" w:rsidRDefault="000509AE" w:rsidP="00CB68AF">
      <w:pPr>
        <w:pStyle w:val="ListParagraph"/>
        <w:numPr>
          <w:ilvl w:val="0"/>
          <w:numId w:val="7"/>
        </w:numPr>
        <w:jc w:val="both"/>
        <w:rPr>
          <w:del w:id="12975" w:author="thuyhuynh" w:date="2022-03-30T16:32:00Z"/>
          <w:rFonts w:ascii="Poppins" w:hAnsi="Poppins"/>
          <w:sz w:val="20"/>
          <w:szCs w:val="20"/>
          <w:rPrChange w:id="12976" w:author="thuyhuynh" w:date="2023-05-08T11:25:00Z">
            <w:rPr>
              <w:del w:id="12977" w:author="thuyhuynh" w:date="2022-03-30T16:32:00Z"/>
            </w:rPr>
          </w:rPrChange>
        </w:rPr>
      </w:pPr>
      <w:del w:id="12978" w:author="thuyhuynh" w:date="2022-03-30T15:37:00Z">
        <w:r w:rsidRPr="00116AAA" w:rsidDel="002850A6">
          <w:rPr>
            <w:rFonts w:ascii="Poppins" w:hAnsi="Poppins"/>
            <w:b/>
            <w:sz w:val="20"/>
            <w:szCs w:val="20"/>
            <w:rPrChange w:id="12979" w:author="thuyhuynh" w:date="2023-05-08T11:25:00Z">
              <w:rPr>
                <w:b/>
              </w:rPr>
            </w:rPrChange>
          </w:rPr>
          <w:delText>Iddk</w:delText>
        </w:r>
      </w:del>
      <w:del w:id="12980" w:author="thuyhuynh" w:date="2022-03-30T16:32:00Z">
        <w:r w:rsidRPr="00116AAA" w:rsidDel="00BD2491">
          <w:rPr>
            <w:rFonts w:ascii="Poppins" w:hAnsi="Poppins"/>
            <w:b/>
            <w:sz w:val="20"/>
            <w:szCs w:val="20"/>
            <w:rPrChange w:id="12981" w:author="thuyhuynh" w:date="2023-05-08T11:25:00Z">
              <w:rPr>
                <w:b/>
              </w:rPr>
            </w:rPrChange>
          </w:rPr>
          <w:delText>_GetResultIsoImage</w:delText>
        </w:r>
        <w:r w:rsidRPr="00116AAA" w:rsidDel="00BD2491">
          <w:rPr>
            <w:rFonts w:ascii="Poppins" w:hAnsi="Poppins"/>
            <w:sz w:val="20"/>
            <w:szCs w:val="20"/>
            <w:rPrChange w:id="12982" w:author="thuyhuynh" w:date="2023-05-08T11:25:00Z">
              <w:rPr/>
            </w:rPrChange>
          </w:rPr>
          <w:delText xml:space="preserve">  </w:delText>
        </w:r>
      </w:del>
    </w:p>
    <w:p w:rsidR="000509AE" w:rsidRPr="00116AAA" w:rsidDel="00BD2491" w:rsidRDefault="000509AE" w:rsidP="00CB68AF">
      <w:pPr>
        <w:pStyle w:val="ListParagraph"/>
        <w:numPr>
          <w:ilvl w:val="0"/>
          <w:numId w:val="7"/>
        </w:numPr>
        <w:jc w:val="both"/>
        <w:rPr>
          <w:del w:id="12983" w:author="thuyhuynh" w:date="2022-03-30T16:32:00Z"/>
          <w:rFonts w:ascii="Poppins" w:hAnsi="Poppins"/>
          <w:sz w:val="20"/>
          <w:szCs w:val="20"/>
          <w:rPrChange w:id="12984" w:author="thuyhuynh" w:date="2023-05-08T11:25:00Z">
            <w:rPr>
              <w:del w:id="12985" w:author="thuyhuynh" w:date="2022-03-30T16:32:00Z"/>
            </w:rPr>
          </w:rPrChange>
        </w:rPr>
      </w:pPr>
      <w:del w:id="12986" w:author="thuyhuynh" w:date="2022-03-30T15:37:00Z">
        <w:r w:rsidRPr="00116AAA" w:rsidDel="002850A6">
          <w:rPr>
            <w:rFonts w:ascii="Poppins" w:hAnsi="Poppins"/>
            <w:b/>
            <w:sz w:val="20"/>
            <w:szCs w:val="20"/>
            <w:rPrChange w:id="12987" w:author="thuyhuynh" w:date="2023-05-08T11:25:00Z">
              <w:rPr>
                <w:b/>
              </w:rPr>
            </w:rPrChange>
          </w:rPr>
          <w:delText>Iddk</w:delText>
        </w:r>
      </w:del>
      <w:del w:id="12988" w:author="thuyhuynh" w:date="2022-03-30T16:32:00Z">
        <w:r w:rsidRPr="00116AAA" w:rsidDel="00BD2491">
          <w:rPr>
            <w:rFonts w:ascii="Poppins" w:hAnsi="Poppins"/>
            <w:b/>
            <w:sz w:val="20"/>
            <w:szCs w:val="20"/>
            <w:rPrChange w:id="12989" w:author="thuyhuynh" w:date="2023-05-08T11:25:00Z">
              <w:rPr>
                <w:b/>
              </w:rPr>
            </w:rPrChange>
          </w:rPr>
          <w:delText>_StopCapture</w:delText>
        </w:r>
        <w:r w:rsidRPr="00116AAA" w:rsidDel="00BD2491">
          <w:rPr>
            <w:rFonts w:ascii="Poppins" w:hAnsi="Poppins"/>
            <w:sz w:val="20"/>
            <w:szCs w:val="20"/>
            <w:rPrChange w:id="12990" w:author="thuyhuynh" w:date="2023-05-08T11:25:00Z">
              <w:rPr/>
            </w:rPrChange>
          </w:rPr>
          <w:delText xml:space="preserve"> </w:delText>
        </w:r>
      </w:del>
    </w:p>
    <w:p w:rsidR="00752702" w:rsidRPr="00116AAA" w:rsidRDefault="00752702" w:rsidP="00CB68AF">
      <w:pPr>
        <w:pStyle w:val="ListParagraph"/>
        <w:numPr>
          <w:ilvl w:val="0"/>
          <w:numId w:val="7"/>
        </w:numPr>
        <w:jc w:val="both"/>
        <w:rPr>
          <w:rFonts w:ascii="Poppins" w:hAnsi="Poppins"/>
          <w:sz w:val="20"/>
          <w:szCs w:val="20"/>
          <w:rPrChange w:id="12991" w:author="thuyhuynh" w:date="2023-05-08T11:25:00Z">
            <w:rPr/>
          </w:rPrChange>
        </w:rPr>
      </w:pPr>
      <w:del w:id="12992" w:author="thuyhuynh" w:date="2022-03-30T15:37:00Z">
        <w:r w:rsidRPr="00116AAA" w:rsidDel="002850A6">
          <w:rPr>
            <w:rFonts w:ascii="Poppins" w:hAnsi="Poppins"/>
            <w:b/>
            <w:sz w:val="20"/>
            <w:szCs w:val="20"/>
            <w:rPrChange w:id="12993" w:author="thuyhuynh" w:date="2023-05-08T11:25:00Z">
              <w:rPr>
                <w:b/>
              </w:rPr>
            </w:rPrChange>
          </w:rPr>
          <w:delText>Iddk</w:delText>
        </w:r>
      </w:del>
      <w:ins w:id="12994" w:author="thuyhuynh" w:date="2022-03-30T16:41:00Z">
        <w:del w:id="12995" w:author="ptdung" w:date="2023-11-30T18:16:00Z">
          <w:r w:rsidR="00AB0991" w:rsidRPr="00116AAA" w:rsidDel="00CB2226">
            <w:rPr>
              <w:rFonts w:ascii="Poppins" w:hAnsi="Poppins"/>
              <w:b/>
              <w:sz w:val="20"/>
              <w:szCs w:val="20"/>
              <w:rPrChange w:id="12996" w:author="thuyhuynh" w:date="2023-05-08T11:25:00Z">
                <w:rPr>
                  <w:b/>
                </w:rPr>
              </w:rPrChange>
            </w:rPr>
            <w:delText>STN</w:delText>
          </w:r>
        </w:del>
      </w:ins>
      <w:del w:id="12997" w:author="ptdung" w:date="2023-11-30T18:17:00Z">
        <w:r w:rsidRPr="00116AAA" w:rsidDel="00CB2226">
          <w:rPr>
            <w:rFonts w:ascii="Poppins" w:hAnsi="Poppins"/>
            <w:b/>
            <w:sz w:val="20"/>
            <w:szCs w:val="20"/>
            <w:rPrChange w:id="12998" w:author="thuyhuynh" w:date="2023-05-08T11:25:00Z">
              <w:rPr>
                <w:b/>
              </w:rPr>
            </w:rPrChange>
          </w:rPr>
          <w:delText>_</w:delText>
        </w:r>
      </w:del>
      <w:proofErr w:type="spellStart"/>
      <w:ins w:id="12999" w:author="ptdung" w:date="2023-11-30T18:17:00Z">
        <w:r w:rsidR="00CB2226">
          <w:rPr>
            <w:rFonts w:ascii="Poppins" w:hAnsi="Poppins"/>
            <w:b/>
            <w:sz w:val="20"/>
            <w:szCs w:val="20"/>
          </w:rPr>
          <w:t>IIC_</w:t>
        </w:r>
      </w:ins>
      <w:r w:rsidRPr="00116AAA">
        <w:rPr>
          <w:rFonts w:ascii="Poppins" w:hAnsi="Poppins"/>
          <w:b/>
          <w:sz w:val="20"/>
          <w:szCs w:val="20"/>
          <w:rPrChange w:id="13000" w:author="thuyhuynh" w:date="2023-05-08T11:25:00Z">
            <w:rPr>
              <w:b/>
            </w:rPr>
          </w:rPrChange>
        </w:rPr>
        <w:t>GetResult</w:t>
      </w:r>
      <w:ins w:id="13001" w:author="thuyhuynh" w:date="2022-03-30T16:33:00Z">
        <w:r w:rsidR="006D6899" w:rsidRPr="00116AAA">
          <w:rPr>
            <w:rFonts w:ascii="Poppins" w:hAnsi="Poppins"/>
            <w:b/>
            <w:sz w:val="20"/>
            <w:szCs w:val="20"/>
            <w:rPrChange w:id="13002" w:author="thuyhuynh" w:date="2023-05-08T11:25:00Z">
              <w:rPr>
                <w:b/>
              </w:rPr>
            </w:rPrChange>
          </w:rPr>
          <w:t>Image</w:t>
        </w:r>
      </w:ins>
      <w:r w:rsidRPr="00116AAA">
        <w:rPr>
          <w:rFonts w:ascii="Poppins" w:hAnsi="Poppins"/>
          <w:b/>
          <w:sz w:val="20"/>
          <w:szCs w:val="20"/>
          <w:rPrChange w:id="13003" w:author="thuyhuynh" w:date="2023-05-08T11:25:00Z">
            <w:rPr>
              <w:b/>
            </w:rPr>
          </w:rPrChange>
        </w:rPr>
        <w:t>Quality</w:t>
      </w:r>
      <w:proofErr w:type="spellEnd"/>
    </w:p>
    <w:p w:rsidR="000509AE" w:rsidRPr="00116AAA" w:rsidDel="00BD2491" w:rsidRDefault="000509AE" w:rsidP="00CB68AF">
      <w:pPr>
        <w:pStyle w:val="ListParagraph"/>
        <w:numPr>
          <w:ilvl w:val="0"/>
          <w:numId w:val="7"/>
        </w:numPr>
        <w:jc w:val="both"/>
        <w:rPr>
          <w:del w:id="13004" w:author="thuyhuynh" w:date="2022-03-30T16:32:00Z"/>
          <w:rFonts w:ascii="Poppins" w:hAnsi="Poppins"/>
          <w:sz w:val="20"/>
          <w:szCs w:val="20"/>
          <w:rPrChange w:id="13005" w:author="thuyhuynh" w:date="2023-05-08T11:25:00Z">
            <w:rPr>
              <w:del w:id="13006" w:author="thuyhuynh" w:date="2022-03-30T16:32:00Z"/>
            </w:rPr>
          </w:rPrChange>
        </w:rPr>
      </w:pPr>
      <w:del w:id="13007" w:author="thuyhuynh" w:date="2022-03-30T15:37:00Z">
        <w:r w:rsidRPr="00116AAA" w:rsidDel="002850A6">
          <w:rPr>
            <w:rFonts w:ascii="Poppins" w:hAnsi="Poppins"/>
            <w:b/>
            <w:sz w:val="20"/>
            <w:szCs w:val="20"/>
            <w:rPrChange w:id="13008" w:author="thuyhuynh" w:date="2023-05-08T11:25:00Z">
              <w:rPr>
                <w:b/>
              </w:rPr>
            </w:rPrChange>
          </w:rPr>
          <w:delText>Iddk</w:delText>
        </w:r>
      </w:del>
      <w:del w:id="13009" w:author="thuyhuynh" w:date="2022-03-30T16:32:00Z">
        <w:r w:rsidRPr="00116AAA" w:rsidDel="00BD2491">
          <w:rPr>
            <w:rFonts w:ascii="Poppins" w:hAnsi="Poppins"/>
            <w:b/>
            <w:sz w:val="20"/>
            <w:szCs w:val="20"/>
            <w:rPrChange w:id="13010" w:author="thuyhuynh" w:date="2023-05-08T11:25:00Z">
              <w:rPr>
                <w:b/>
              </w:rPr>
            </w:rPrChange>
          </w:rPr>
          <w:delText>_DeinitCamera</w:delText>
        </w:r>
      </w:del>
    </w:p>
    <w:p w:rsidR="000509AE" w:rsidRPr="00116AAA" w:rsidDel="00AB0991" w:rsidRDefault="000509AE" w:rsidP="00CB68AF">
      <w:pPr>
        <w:pStyle w:val="ListParagraph"/>
        <w:numPr>
          <w:ilvl w:val="0"/>
          <w:numId w:val="7"/>
        </w:numPr>
        <w:jc w:val="both"/>
        <w:rPr>
          <w:del w:id="13011" w:author="thuyhuynh" w:date="2022-03-30T16:41:00Z"/>
          <w:rFonts w:ascii="Poppins" w:hAnsi="Poppins"/>
          <w:sz w:val="20"/>
          <w:szCs w:val="20"/>
          <w:rPrChange w:id="13012" w:author="thuyhuynh" w:date="2023-05-08T11:25:00Z">
            <w:rPr>
              <w:del w:id="13013" w:author="thuyhuynh" w:date="2022-03-30T16:41:00Z"/>
            </w:rPr>
          </w:rPrChange>
        </w:rPr>
      </w:pPr>
      <w:del w:id="13014" w:author="thuyhuynh" w:date="2022-03-30T15:37:00Z">
        <w:r w:rsidRPr="00116AAA" w:rsidDel="002850A6">
          <w:rPr>
            <w:rFonts w:ascii="Poppins" w:hAnsi="Poppins"/>
            <w:b/>
            <w:sz w:val="20"/>
            <w:szCs w:val="20"/>
            <w:rPrChange w:id="13015" w:author="thuyhuynh" w:date="2023-05-08T11:25:00Z">
              <w:rPr>
                <w:b/>
              </w:rPr>
            </w:rPrChange>
          </w:rPr>
          <w:delText>Iddk</w:delText>
        </w:r>
      </w:del>
      <w:ins w:id="13016" w:author="thuyhuynh" w:date="2022-03-30T16:41:00Z">
        <w:del w:id="13017" w:author="ptdung" w:date="2023-11-30T18:17:00Z">
          <w:r w:rsidR="00AB0991" w:rsidRPr="00116AAA" w:rsidDel="00CB2226">
            <w:rPr>
              <w:rFonts w:ascii="Poppins" w:hAnsi="Poppins"/>
              <w:b/>
              <w:sz w:val="20"/>
              <w:szCs w:val="20"/>
              <w:rPrChange w:id="13018" w:author="thuyhuynh" w:date="2023-05-08T11:25:00Z">
                <w:rPr>
                  <w:b/>
                </w:rPr>
              </w:rPrChange>
            </w:rPr>
            <w:delText>STN</w:delText>
          </w:r>
        </w:del>
      </w:ins>
      <w:del w:id="13019" w:author="ptdung" w:date="2023-11-30T18:17:00Z">
        <w:r w:rsidRPr="00116AAA" w:rsidDel="00CB2226">
          <w:rPr>
            <w:rFonts w:ascii="Poppins" w:hAnsi="Poppins"/>
            <w:b/>
            <w:sz w:val="20"/>
            <w:szCs w:val="20"/>
            <w:rPrChange w:id="13020" w:author="thuyhuynh" w:date="2023-05-08T11:25:00Z">
              <w:rPr>
                <w:b/>
              </w:rPr>
            </w:rPrChange>
          </w:rPr>
          <w:delText>_</w:delText>
        </w:r>
      </w:del>
      <w:proofErr w:type="spellStart"/>
      <w:ins w:id="13021" w:author="ptdung" w:date="2023-11-30T18:17:00Z">
        <w:r w:rsidR="00CB2226">
          <w:rPr>
            <w:rFonts w:ascii="Poppins" w:hAnsi="Poppins"/>
            <w:b/>
            <w:sz w:val="20"/>
            <w:szCs w:val="20"/>
          </w:rPr>
          <w:t>IIC_</w:t>
        </w:r>
      </w:ins>
      <w:r w:rsidRPr="00116AAA">
        <w:rPr>
          <w:rFonts w:ascii="Poppins" w:hAnsi="Poppins"/>
          <w:b/>
          <w:sz w:val="20"/>
          <w:szCs w:val="20"/>
          <w:rPrChange w:id="13022" w:author="thuyhuynh" w:date="2023-05-08T11:25:00Z">
            <w:rPr>
              <w:b/>
            </w:rPr>
          </w:rPrChange>
        </w:rPr>
        <w:t>CloseDevice</w:t>
      </w:r>
      <w:proofErr w:type="spellEnd"/>
    </w:p>
    <w:p w:rsidR="000509AE" w:rsidRPr="00116AAA" w:rsidDel="007E30A3" w:rsidRDefault="000509AE">
      <w:pPr>
        <w:pStyle w:val="ListParagraph"/>
        <w:numPr>
          <w:ilvl w:val="0"/>
          <w:numId w:val="7"/>
        </w:numPr>
        <w:jc w:val="both"/>
        <w:rPr>
          <w:del w:id="13023" w:author="thuyhuynh" w:date="2022-03-30T16:33:00Z"/>
          <w:sz w:val="20"/>
          <w:szCs w:val="20"/>
          <w:rPrChange w:id="13024" w:author="thuyhuynh" w:date="2023-05-08T11:25:00Z">
            <w:rPr>
              <w:del w:id="13025" w:author="thuyhuynh" w:date="2022-03-30T16:33:00Z"/>
            </w:rPr>
          </w:rPrChange>
        </w:rPr>
        <w:pPrChange w:id="13026" w:author="thuyhuynh" w:date="2022-03-30T16:41:00Z">
          <w:pPr>
            <w:pStyle w:val="Heading3"/>
          </w:pPr>
        </w:pPrChange>
      </w:pPr>
      <w:bookmarkStart w:id="13027" w:name="_Ref298273461"/>
      <w:bookmarkStart w:id="13028" w:name="_Toc298356556"/>
      <w:bookmarkStart w:id="13029" w:name="_Toc301430644"/>
      <w:del w:id="13030" w:author="thuyhuynh" w:date="2022-03-30T16:33:00Z">
        <w:r w:rsidRPr="00116AAA" w:rsidDel="007E30A3">
          <w:rPr>
            <w:rFonts w:ascii="Poppins" w:hAnsi="Poppins"/>
            <w:sz w:val="20"/>
            <w:szCs w:val="20"/>
            <w:rPrChange w:id="13031" w:author="thuyhuynh" w:date="2023-05-08T11:25:00Z">
              <w:rPr>
                <w:rFonts w:ascii="Poppins" w:hAnsi="Poppins"/>
                <w:sz w:val="24"/>
                <w:szCs w:val="24"/>
              </w:rPr>
            </w:rPrChange>
          </w:rPr>
          <w:delText>Iris Recognition</w:delText>
        </w:r>
        <w:bookmarkEnd w:id="13027"/>
        <w:bookmarkEnd w:id="13028"/>
        <w:bookmarkEnd w:id="13029"/>
      </w:del>
    </w:p>
    <w:p w:rsidR="000509AE" w:rsidRPr="00116AAA" w:rsidDel="007E30A3" w:rsidRDefault="000509AE">
      <w:pPr>
        <w:pStyle w:val="ListParagraph"/>
        <w:rPr>
          <w:del w:id="13032" w:author="thuyhuynh" w:date="2022-03-30T16:33:00Z"/>
          <w:rFonts w:ascii="Poppins" w:hAnsi="Poppins"/>
          <w:sz w:val="20"/>
          <w:szCs w:val="20"/>
          <w:rPrChange w:id="13033" w:author="thuyhuynh" w:date="2023-05-08T11:25:00Z">
            <w:rPr>
              <w:del w:id="13034" w:author="thuyhuynh" w:date="2022-03-30T16:33:00Z"/>
            </w:rPr>
          </w:rPrChange>
        </w:rPr>
        <w:pPrChange w:id="13035" w:author="thuyhuynh" w:date="2022-03-30T16:41:00Z">
          <w:pPr>
            <w:jc w:val="both"/>
          </w:pPr>
        </w:pPrChange>
      </w:pPr>
      <w:del w:id="13036" w:author="thuyhuynh" w:date="2022-03-30T16:33:00Z">
        <w:r w:rsidRPr="00116AAA" w:rsidDel="007E30A3">
          <w:rPr>
            <w:rFonts w:ascii="Poppins" w:hAnsi="Poppins"/>
            <w:sz w:val="20"/>
            <w:szCs w:val="20"/>
            <w:rPrChange w:id="13037" w:author="thuyhuynh" w:date="2023-05-08T11:25:00Z">
              <w:rPr/>
            </w:rPrChange>
          </w:rPr>
          <w:delText>Th</w:delText>
        </w:r>
        <w:r w:rsidR="004858A2" w:rsidRPr="00116AAA" w:rsidDel="007E30A3">
          <w:rPr>
            <w:rFonts w:ascii="Poppins" w:hAnsi="Poppins"/>
            <w:sz w:val="20"/>
            <w:szCs w:val="20"/>
            <w:rPrChange w:id="13038" w:author="thuyhuynh" w:date="2023-05-08T11:25:00Z">
              <w:rPr/>
            </w:rPrChange>
          </w:rPr>
          <w:delText>e</w:delText>
        </w:r>
        <w:r w:rsidRPr="00116AAA" w:rsidDel="007E30A3">
          <w:rPr>
            <w:rFonts w:ascii="Poppins" w:hAnsi="Poppins"/>
            <w:sz w:val="20"/>
            <w:szCs w:val="20"/>
            <w:rPrChange w:id="13039" w:author="thuyhuynh" w:date="2023-05-08T11:25:00Z">
              <w:rPr/>
            </w:rPrChange>
          </w:rPr>
          <w:delText xml:space="preserve"> code</w:delText>
        </w:r>
        <w:r w:rsidR="00BF222B" w:rsidRPr="00116AAA" w:rsidDel="007E30A3">
          <w:rPr>
            <w:rFonts w:ascii="Poppins" w:hAnsi="Poppins"/>
            <w:sz w:val="20"/>
            <w:szCs w:val="20"/>
            <w:rPrChange w:id="13040" w:author="thuyhuynh" w:date="2023-05-08T11:25:00Z">
              <w:rPr/>
            </w:rPrChange>
          </w:rPr>
          <w:delText>s</w:delText>
        </w:r>
        <w:r w:rsidRPr="00116AAA" w:rsidDel="007E30A3">
          <w:rPr>
            <w:rFonts w:ascii="Poppins" w:hAnsi="Poppins"/>
            <w:sz w:val="20"/>
            <w:szCs w:val="20"/>
            <w:rPrChange w:id="13041" w:author="thuyhuynh" w:date="2023-05-08T11:25:00Z">
              <w:rPr/>
            </w:rPrChange>
          </w:rPr>
          <w:delText xml:space="preserve"> instruct developers how to </w:delText>
        </w:r>
        <w:r w:rsidR="00BF222B" w:rsidRPr="00116AAA" w:rsidDel="007E30A3">
          <w:rPr>
            <w:rFonts w:ascii="Poppins" w:hAnsi="Poppins"/>
            <w:sz w:val="20"/>
            <w:szCs w:val="20"/>
            <w:rPrChange w:id="13042" w:author="thuyhuynh" w:date="2023-05-08T11:25:00Z">
              <w:rPr/>
            </w:rPrChange>
          </w:rPr>
          <w:delText>perform iris recognition on IriTech dev</w:delText>
        </w:r>
        <w:r w:rsidR="0029315A" w:rsidRPr="00116AAA" w:rsidDel="007E30A3">
          <w:rPr>
            <w:rFonts w:ascii="Poppins" w:hAnsi="Poppins"/>
            <w:sz w:val="20"/>
            <w:szCs w:val="20"/>
            <w:rPrChange w:id="13043" w:author="thuyhuynh" w:date="2023-05-08T11:25:00Z">
              <w:rPr/>
            </w:rPrChange>
          </w:rPr>
          <w:delText>ice including template generation, enrollment/unenrollment, and various iris comparison operations.</w:delText>
        </w:r>
        <w:r w:rsidR="00E751FB" w:rsidRPr="00116AAA" w:rsidDel="007E30A3">
          <w:rPr>
            <w:rFonts w:ascii="Poppins" w:hAnsi="Poppins"/>
            <w:sz w:val="20"/>
            <w:szCs w:val="20"/>
            <w:rPrChange w:id="13044" w:author="thuyhuynh" w:date="2023-05-08T11:25:00Z">
              <w:rPr/>
            </w:rPrChange>
          </w:rPr>
          <w:delText xml:space="preserve"> Capturing process with default settings for high usability is automatically a</w:delText>
        </w:r>
        <w:r w:rsidR="005552ED" w:rsidRPr="00116AAA" w:rsidDel="007E30A3">
          <w:rPr>
            <w:rFonts w:ascii="Poppins" w:hAnsi="Poppins"/>
            <w:sz w:val="20"/>
            <w:szCs w:val="20"/>
            <w:rPrChange w:id="13045" w:author="thuyhuynh" w:date="2023-05-08T11:25:00Z">
              <w:rPr/>
            </w:rPrChange>
          </w:rPr>
          <w:delText>ctivated for operations requir</w:delText>
        </w:r>
        <w:r w:rsidR="005552ED" w:rsidRPr="00116AAA" w:rsidDel="007E30A3">
          <w:rPr>
            <w:rFonts w:ascii="Poppins" w:hAnsi="Poppins"/>
            <w:sz w:val="20"/>
            <w:szCs w:val="20"/>
            <w:lang w:eastAsia="ko-KR"/>
            <w:rPrChange w:id="13046" w:author="thuyhuynh" w:date="2023-05-08T11:25:00Z">
              <w:rPr>
                <w:lang w:eastAsia="ko-KR"/>
              </w:rPr>
            </w:rPrChange>
          </w:rPr>
          <w:delText>ing</w:delText>
        </w:r>
        <w:r w:rsidR="00E751FB" w:rsidRPr="00116AAA" w:rsidDel="007E30A3">
          <w:rPr>
            <w:rFonts w:ascii="Poppins" w:hAnsi="Poppins"/>
            <w:sz w:val="20"/>
            <w:szCs w:val="20"/>
            <w:rPrChange w:id="13047" w:author="thuyhuynh" w:date="2023-05-08T11:25:00Z">
              <w:rPr/>
            </w:rPrChange>
          </w:rPr>
          <w:delText xml:space="preserve"> iris image.</w:delText>
        </w:r>
      </w:del>
    </w:p>
    <w:p w:rsidR="000509AE" w:rsidRPr="00116AAA" w:rsidDel="007E30A3" w:rsidRDefault="000509AE">
      <w:pPr>
        <w:pStyle w:val="ListParagraph"/>
        <w:rPr>
          <w:del w:id="13048" w:author="thuyhuynh" w:date="2022-03-30T16:33:00Z"/>
          <w:rFonts w:ascii="Poppins" w:hAnsi="Poppins"/>
          <w:sz w:val="20"/>
          <w:szCs w:val="20"/>
          <w:rPrChange w:id="13049" w:author="thuyhuynh" w:date="2023-05-08T11:25:00Z">
            <w:rPr>
              <w:del w:id="13050" w:author="thuyhuynh" w:date="2022-03-30T16:33:00Z"/>
            </w:rPr>
          </w:rPrChange>
        </w:rPr>
        <w:pPrChange w:id="13051" w:author="thuyhuynh" w:date="2022-03-30T16:41:00Z">
          <w:pPr/>
        </w:pPrChange>
      </w:pPr>
    </w:p>
    <w:p w:rsidR="000509AE" w:rsidRPr="00116AAA" w:rsidDel="007E30A3" w:rsidRDefault="00A91063">
      <w:pPr>
        <w:pStyle w:val="ListParagraph"/>
        <w:rPr>
          <w:del w:id="13052" w:author="thuyhuynh" w:date="2022-03-30T16:33:00Z"/>
          <w:rFonts w:ascii="Poppins" w:hAnsi="Poppins"/>
          <w:sz w:val="20"/>
          <w:szCs w:val="20"/>
          <w:rPrChange w:id="13053" w:author="thuyhuynh" w:date="2023-05-08T11:25:00Z">
            <w:rPr>
              <w:del w:id="13054" w:author="thuyhuynh" w:date="2022-03-30T16:33:00Z"/>
            </w:rPr>
          </w:rPrChange>
        </w:rPr>
        <w:pPrChange w:id="13055" w:author="thuyhuynh" w:date="2022-03-30T16:41:00Z">
          <w:pPr>
            <w:jc w:val="center"/>
          </w:pPr>
        </w:pPrChange>
      </w:pPr>
      <w:del w:id="13056" w:author="thuyhuynh" w:date="2022-03-30T16:33:00Z">
        <w:r w:rsidRPr="00116AAA" w:rsidDel="007E30A3">
          <w:rPr>
            <w:rFonts w:ascii="Poppins" w:hAnsi="Poppins"/>
            <w:noProof/>
            <w:sz w:val="20"/>
            <w:szCs w:val="20"/>
            <w:rPrChange w:id="13057">
              <w:rPr>
                <w:noProof/>
              </w:rPr>
            </w:rPrChange>
          </w:rPr>
          <w:drawing>
            <wp:inline distT="0" distB="0" distL="0" distR="0" wp14:anchorId="298767FB" wp14:editId="4AACBEBB">
              <wp:extent cx="5943600" cy="3723921"/>
              <wp:effectExtent l="0" t="0" r="0" b="0"/>
              <wp:docPr id="266" name="Picture 266" descr="\\thong-pc\public_share\for_duy\snapshot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ong-pc\public_share\for_duy\snapshot69.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23921"/>
                      </a:xfrm>
                      <a:prstGeom prst="rect">
                        <a:avLst/>
                      </a:prstGeom>
                      <a:noFill/>
                      <a:ln>
                        <a:noFill/>
                      </a:ln>
                    </pic:spPr>
                  </pic:pic>
                </a:graphicData>
              </a:graphic>
            </wp:inline>
          </w:drawing>
        </w:r>
      </w:del>
    </w:p>
    <w:p w:rsidR="008138E4" w:rsidRPr="00116AAA" w:rsidDel="007E30A3" w:rsidRDefault="008138E4">
      <w:pPr>
        <w:pStyle w:val="ListParagraph"/>
        <w:rPr>
          <w:del w:id="13058" w:author="thuyhuynh" w:date="2022-03-30T16:33:00Z"/>
          <w:rFonts w:ascii="Poppins" w:hAnsi="Poppins"/>
          <w:sz w:val="20"/>
          <w:szCs w:val="20"/>
          <w:rPrChange w:id="13059" w:author="thuyhuynh" w:date="2023-05-08T11:25:00Z">
            <w:rPr>
              <w:del w:id="13060" w:author="thuyhuynh" w:date="2022-03-30T16:33:00Z"/>
            </w:rPr>
          </w:rPrChange>
        </w:rPr>
        <w:pPrChange w:id="13061" w:author="thuyhuynh" w:date="2022-03-30T16:41:00Z">
          <w:pPr>
            <w:jc w:val="center"/>
          </w:pPr>
        </w:pPrChange>
      </w:pPr>
    </w:p>
    <w:p w:rsidR="009F3270" w:rsidRPr="00116AAA" w:rsidDel="007E30A3" w:rsidRDefault="009F3270">
      <w:pPr>
        <w:pStyle w:val="ListParagraph"/>
        <w:rPr>
          <w:del w:id="13062" w:author="thuyhuynh" w:date="2022-03-30T16:33:00Z"/>
          <w:rFonts w:ascii="Poppins" w:hAnsi="Poppins"/>
          <w:sz w:val="20"/>
          <w:szCs w:val="20"/>
          <w:rPrChange w:id="13063" w:author="thuyhuynh" w:date="2023-05-08T11:25:00Z">
            <w:rPr>
              <w:del w:id="13064" w:author="thuyhuynh" w:date="2022-03-30T16:33:00Z"/>
            </w:rPr>
          </w:rPrChange>
        </w:rPr>
        <w:pPrChange w:id="13065" w:author="thuyhuynh" w:date="2022-03-30T16:41:00Z">
          <w:pPr>
            <w:pStyle w:val="ListParagraph"/>
            <w:numPr>
              <w:numId w:val="29"/>
            </w:numPr>
            <w:ind w:left="360" w:hanging="360"/>
            <w:jc w:val="both"/>
          </w:pPr>
        </w:pPrChange>
      </w:pPr>
      <w:del w:id="13066" w:author="thuyhuynh" w:date="2022-03-30T16:33:00Z">
        <w:r w:rsidRPr="00116AAA" w:rsidDel="007E30A3">
          <w:rPr>
            <w:rFonts w:ascii="Poppins" w:hAnsi="Poppins"/>
            <w:sz w:val="20"/>
            <w:szCs w:val="20"/>
            <w:rPrChange w:id="13067" w:author="thuyhuynh" w:date="2023-05-08T11:25:00Z">
              <w:rPr/>
            </w:rPrChange>
          </w:rPr>
          <w:delText>Device has two separate enrollment galleries: one</w:delText>
        </w:r>
        <w:r w:rsidR="005552ED" w:rsidRPr="00116AAA" w:rsidDel="007E30A3">
          <w:rPr>
            <w:rFonts w:ascii="Poppins" w:hAnsi="Poppins"/>
            <w:sz w:val="20"/>
            <w:szCs w:val="20"/>
            <w:rPrChange w:id="13068" w:author="thuyhuynh" w:date="2023-05-08T11:25:00Z">
              <w:rPr/>
            </w:rPrChange>
          </w:rPr>
          <w:delText xml:space="preserve"> for Administrators only and </w:delText>
        </w:r>
        <w:r w:rsidR="005552ED" w:rsidRPr="00116AAA" w:rsidDel="007E30A3">
          <w:rPr>
            <w:rFonts w:ascii="Poppins" w:hAnsi="Poppins"/>
            <w:sz w:val="20"/>
            <w:szCs w:val="20"/>
            <w:lang w:eastAsia="ko-KR"/>
            <w:rPrChange w:id="13069" w:author="thuyhuynh" w:date="2023-05-08T11:25:00Z">
              <w:rPr>
                <w:lang w:eastAsia="ko-KR"/>
              </w:rPr>
            </w:rPrChange>
          </w:rPr>
          <w:delText>the other</w:delText>
        </w:r>
        <w:r w:rsidRPr="00116AAA" w:rsidDel="007E30A3">
          <w:rPr>
            <w:rFonts w:ascii="Poppins" w:hAnsi="Poppins"/>
            <w:sz w:val="20"/>
            <w:szCs w:val="20"/>
            <w:rPrChange w:id="13070" w:author="thuyhuynh" w:date="2023-05-08T11:25:00Z">
              <w:rPr/>
            </w:rPrChange>
          </w:rPr>
          <w:delText xml:space="preserve"> for Supe</w:delText>
        </w:r>
        <w:r w:rsidR="005552ED" w:rsidRPr="00116AAA" w:rsidDel="007E30A3">
          <w:rPr>
            <w:rFonts w:ascii="Poppins" w:hAnsi="Poppins"/>
            <w:sz w:val="20"/>
            <w:szCs w:val="20"/>
            <w:rPrChange w:id="13071" w:author="thuyhuynh" w:date="2023-05-08T11:25:00Z">
              <w:rPr/>
            </w:rPrChange>
          </w:rPr>
          <w:delText xml:space="preserve">rusers and Users. Information </w:delText>
        </w:r>
        <w:r w:rsidR="005552ED" w:rsidRPr="00116AAA" w:rsidDel="007E30A3">
          <w:rPr>
            <w:rFonts w:ascii="Poppins" w:hAnsi="Poppins"/>
            <w:sz w:val="20"/>
            <w:szCs w:val="20"/>
            <w:lang w:eastAsia="ko-KR"/>
            <w:rPrChange w:id="13072" w:author="thuyhuynh" w:date="2023-05-08T11:25:00Z">
              <w:rPr>
                <w:lang w:eastAsia="ko-KR"/>
              </w:rPr>
            </w:rPrChange>
          </w:rPr>
          <w:delText>in</w:delText>
        </w:r>
        <w:r w:rsidRPr="00116AAA" w:rsidDel="007E30A3">
          <w:rPr>
            <w:rFonts w:ascii="Poppins" w:hAnsi="Poppins"/>
            <w:sz w:val="20"/>
            <w:szCs w:val="20"/>
            <w:rPrChange w:id="13073" w:author="thuyhuynh" w:date="2023-05-08T11:25:00Z">
              <w:rPr/>
            </w:rPrChange>
          </w:rPr>
          <w:delText xml:space="preserve"> both galleries is </w:delText>
        </w:r>
        <w:r w:rsidR="00A155D3" w:rsidRPr="00116AAA" w:rsidDel="007E30A3">
          <w:rPr>
            <w:rFonts w:ascii="Poppins" w:hAnsi="Poppins"/>
            <w:sz w:val="20"/>
            <w:szCs w:val="20"/>
            <w:lang w:eastAsia="ko-KR"/>
            <w:rPrChange w:id="13074" w:author="thuyhuynh" w:date="2023-05-08T11:25:00Z">
              <w:rPr>
                <w:lang w:eastAsia="ko-KR"/>
              </w:rPr>
            </w:rPrChange>
          </w:rPr>
          <w:delText>open for</w:delText>
        </w:r>
        <w:r w:rsidRPr="00116AAA" w:rsidDel="007E30A3">
          <w:rPr>
            <w:rFonts w:ascii="Poppins" w:hAnsi="Poppins"/>
            <w:sz w:val="20"/>
            <w:szCs w:val="20"/>
            <w:rPrChange w:id="13075" w:author="thuyhuynh" w:date="2023-05-08T11:25:00Z">
              <w:rPr/>
            </w:rPrChange>
          </w:rPr>
          <w:delText xml:space="preserve"> developers </w:delText>
        </w:r>
        <w:r w:rsidR="00A155D3" w:rsidRPr="00116AAA" w:rsidDel="007E30A3">
          <w:rPr>
            <w:rFonts w:ascii="Poppins" w:hAnsi="Poppins"/>
            <w:sz w:val="20"/>
            <w:szCs w:val="20"/>
            <w:lang w:eastAsia="ko-KR"/>
            <w:rPrChange w:id="13076" w:author="thuyhuynh" w:date="2023-05-08T11:25:00Z">
              <w:rPr>
                <w:lang w:eastAsia="ko-KR"/>
              </w:rPr>
            </w:rPrChange>
          </w:rPr>
          <w:delText xml:space="preserve">to </w:delText>
        </w:r>
        <w:r w:rsidRPr="00116AAA" w:rsidDel="007E30A3">
          <w:rPr>
            <w:rFonts w:ascii="Poppins" w:hAnsi="Poppins"/>
            <w:sz w:val="20"/>
            <w:szCs w:val="20"/>
            <w:rPrChange w:id="13077" w:author="thuyhuynh" w:date="2023-05-08T11:25:00Z">
              <w:rPr/>
            </w:rPrChange>
          </w:rPr>
          <w:delText xml:space="preserve">check </w:delText>
        </w:r>
        <w:r w:rsidR="00A155D3" w:rsidRPr="00116AAA" w:rsidDel="007E30A3">
          <w:rPr>
            <w:rFonts w:ascii="Poppins" w:hAnsi="Poppins"/>
            <w:sz w:val="20"/>
            <w:szCs w:val="20"/>
            <w:lang w:eastAsia="ko-KR"/>
            <w:rPrChange w:id="13078" w:author="thuyhuynh" w:date="2023-05-08T11:25:00Z">
              <w:rPr>
                <w:lang w:eastAsia="ko-KR"/>
              </w:rPr>
            </w:rPrChange>
          </w:rPr>
          <w:delText>its</w:delText>
        </w:r>
        <w:r w:rsidR="00A155D3" w:rsidRPr="00116AAA" w:rsidDel="007E30A3">
          <w:rPr>
            <w:rFonts w:ascii="Poppins" w:hAnsi="Poppins"/>
            <w:sz w:val="20"/>
            <w:szCs w:val="20"/>
            <w:rPrChange w:id="13079" w:author="thuyhuynh" w:date="2023-05-08T11:25:00Z">
              <w:rPr/>
            </w:rPrChange>
          </w:rPr>
          <w:delText xml:space="preserve"> </w:delText>
        </w:r>
        <w:r w:rsidRPr="00116AAA" w:rsidDel="007E30A3">
          <w:rPr>
            <w:rFonts w:ascii="Poppins" w:hAnsi="Poppins"/>
            <w:sz w:val="20"/>
            <w:szCs w:val="20"/>
            <w:rPrChange w:id="13080" w:author="thuyhuynh" w:date="2023-05-08T11:25:00Z">
              <w:rPr/>
            </w:rPrChange>
          </w:rPr>
          <w:delText>enrollment statuses and capacities.</w:delText>
        </w:r>
      </w:del>
    </w:p>
    <w:p w:rsidR="009F3270" w:rsidRPr="00116AAA" w:rsidDel="007E30A3" w:rsidRDefault="009F3270">
      <w:pPr>
        <w:pStyle w:val="ListParagraph"/>
        <w:rPr>
          <w:del w:id="13081" w:author="thuyhuynh" w:date="2022-03-30T16:33:00Z"/>
          <w:rFonts w:ascii="Poppins" w:hAnsi="Poppins"/>
          <w:sz w:val="20"/>
          <w:szCs w:val="20"/>
          <w:rPrChange w:id="13082" w:author="thuyhuynh" w:date="2023-05-08T11:25:00Z">
            <w:rPr>
              <w:del w:id="13083" w:author="thuyhuynh" w:date="2022-03-30T16:33:00Z"/>
            </w:rPr>
          </w:rPrChange>
        </w:rPr>
        <w:pPrChange w:id="13084" w:author="thuyhuynh" w:date="2022-03-30T16:41:00Z">
          <w:pPr>
            <w:jc w:val="both"/>
          </w:pPr>
        </w:pPrChange>
      </w:pPr>
    </w:p>
    <w:p w:rsidR="000509AE" w:rsidRPr="00116AAA" w:rsidDel="007E30A3" w:rsidRDefault="00A91063">
      <w:pPr>
        <w:pStyle w:val="ListParagraph"/>
        <w:rPr>
          <w:del w:id="13085" w:author="thuyhuynh" w:date="2022-03-30T16:33:00Z"/>
          <w:rFonts w:ascii="Poppins" w:hAnsi="Poppins"/>
          <w:sz w:val="20"/>
          <w:szCs w:val="20"/>
          <w:rPrChange w:id="13086" w:author="thuyhuynh" w:date="2023-05-08T11:25:00Z">
            <w:rPr>
              <w:del w:id="13087" w:author="thuyhuynh" w:date="2022-03-30T16:33:00Z"/>
            </w:rPr>
          </w:rPrChange>
        </w:rPr>
        <w:pPrChange w:id="13088" w:author="thuyhuynh" w:date="2022-03-30T16:41:00Z">
          <w:pPr>
            <w:jc w:val="center"/>
          </w:pPr>
        </w:pPrChange>
      </w:pPr>
      <w:del w:id="13089" w:author="thuyhuynh" w:date="2022-03-30T16:33:00Z">
        <w:r w:rsidRPr="00116AAA" w:rsidDel="007E30A3">
          <w:rPr>
            <w:rFonts w:ascii="Poppins" w:hAnsi="Poppins"/>
            <w:noProof/>
            <w:sz w:val="20"/>
            <w:szCs w:val="20"/>
            <w:rPrChange w:id="13090">
              <w:rPr>
                <w:noProof/>
              </w:rPr>
            </w:rPrChange>
          </w:rPr>
          <w:drawing>
            <wp:inline distT="0" distB="0" distL="0" distR="0" wp14:anchorId="601DEEC3" wp14:editId="775D9F14">
              <wp:extent cx="5943600" cy="1911767"/>
              <wp:effectExtent l="0" t="0" r="0" b="0"/>
              <wp:docPr id="267" name="Picture 267" descr="\\thong-pc\public_share\for_duy\snapshot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ong-pc\public_share\for_duy\snapshot70.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1911767"/>
                      </a:xfrm>
                      <a:prstGeom prst="rect">
                        <a:avLst/>
                      </a:prstGeom>
                      <a:noFill/>
                      <a:ln>
                        <a:noFill/>
                      </a:ln>
                    </pic:spPr>
                  </pic:pic>
                </a:graphicData>
              </a:graphic>
            </wp:inline>
          </w:drawing>
        </w:r>
      </w:del>
    </w:p>
    <w:p w:rsidR="008138E4" w:rsidRPr="00116AAA" w:rsidDel="007E30A3" w:rsidRDefault="008138E4">
      <w:pPr>
        <w:pStyle w:val="ListParagraph"/>
        <w:rPr>
          <w:del w:id="13091" w:author="thuyhuynh" w:date="2022-03-30T16:33:00Z"/>
          <w:rFonts w:ascii="Poppins" w:hAnsi="Poppins"/>
          <w:sz w:val="20"/>
          <w:szCs w:val="20"/>
          <w:rPrChange w:id="13092" w:author="thuyhuynh" w:date="2023-05-08T11:25:00Z">
            <w:rPr>
              <w:del w:id="13093" w:author="thuyhuynh" w:date="2022-03-30T16:33:00Z"/>
            </w:rPr>
          </w:rPrChange>
        </w:rPr>
        <w:pPrChange w:id="13094" w:author="thuyhuynh" w:date="2022-03-30T16:41:00Z">
          <w:pPr>
            <w:jc w:val="center"/>
          </w:pPr>
        </w:pPrChange>
      </w:pPr>
    </w:p>
    <w:p w:rsidR="000509AE" w:rsidRPr="00116AAA" w:rsidDel="007E30A3" w:rsidRDefault="00E751FB">
      <w:pPr>
        <w:pStyle w:val="ListParagraph"/>
        <w:rPr>
          <w:del w:id="13095" w:author="thuyhuynh" w:date="2022-03-30T16:33:00Z"/>
          <w:rFonts w:ascii="Poppins" w:hAnsi="Poppins"/>
          <w:sz w:val="20"/>
          <w:szCs w:val="20"/>
          <w:rPrChange w:id="13096" w:author="thuyhuynh" w:date="2023-05-08T11:25:00Z">
            <w:rPr>
              <w:del w:id="13097" w:author="thuyhuynh" w:date="2022-03-30T16:33:00Z"/>
            </w:rPr>
          </w:rPrChange>
        </w:rPr>
        <w:pPrChange w:id="13098" w:author="thuyhuynh" w:date="2022-03-30T16:41:00Z">
          <w:pPr>
            <w:pStyle w:val="ListParagraph"/>
            <w:numPr>
              <w:numId w:val="29"/>
            </w:numPr>
            <w:ind w:left="360" w:hanging="360"/>
            <w:jc w:val="both"/>
          </w:pPr>
        </w:pPrChange>
      </w:pPr>
      <w:del w:id="13099" w:author="thuyhuynh" w:date="2022-03-30T16:33:00Z">
        <w:r w:rsidRPr="00116AAA" w:rsidDel="007E30A3">
          <w:rPr>
            <w:rFonts w:ascii="Poppins" w:hAnsi="Poppins"/>
            <w:sz w:val="20"/>
            <w:szCs w:val="20"/>
            <w:rPrChange w:id="13100" w:author="thuyhuynh" w:date="2023-05-08T11:25:00Z">
              <w:rPr/>
            </w:rPrChange>
          </w:rPr>
          <w:delText xml:space="preserve">To generate </w:delText>
        </w:r>
        <w:r w:rsidR="005552ED" w:rsidRPr="00116AAA" w:rsidDel="007E30A3">
          <w:rPr>
            <w:rFonts w:ascii="Poppins" w:hAnsi="Poppins"/>
            <w:sz w:val="20"/>
            <w:szCs w:val="20"/>
            <w:lang w:eastAsia="ko-KR"/>
            <w:rPrChange w:id="13101" w:author="thuyhuynh" w:date="2023-05-08T11:25:00Z">
              <w:rPr>
                <w:lang w:eastAsia="ko-KR"/>
              </w:rPr>
            </w:rPrChange>
          </w:rPr>
          <w:delText xml:space="preserve">a </w:delText>
        </w:r>
        <w:r w:rsidRPr="00116AAA" w:rsidDel="007E30A3">
          <w:rPr>
            <w:rFonts w:ascii="Poppins" w:hAnsi="Poppins"/>
            <w:sz w:val="20"/>
            <w:szCs w:val="20"/>
            <w:rPrChange w:id="13102" w:author="thuyhuynh" w:date="2023-05-08T11:25:00Z">
              <w:rPr/>
            </w:rPrChange>
          </w:rPr>
          <w:delText xml:space="preserve">template, </w:delText>
        </w:r>
        <w:r w:rsidR="00A155D3" w:rsidRPr="00116AAA" w:rsidDel="007E30A3">
          <w:rPr>
            <w:rFonts w:ascii="Poppins" w:hAnsi="Poppins"/>
            <w:sz w:val="20"/>
            <w:szCs w:val="20"/>
            <w:lang w:eastAsia="ko-KR"/>
            <w:rPrChange w:id="13103" w:author="thuyhuynh" w:date="2023-05-08T11:25:00Z">
              <w:rPr>
                <w:lang w:eastAsia="ko-KR"/>
              </w:rPr>
            </w:rPrChange>
          </w:rPr>
          <w:delText xml:space="preserve">the </w:delText>
        </w:r>
        <w:r w:rsidR="005C56F8" w:rsidRPr="00116AAA" w:rsidDel="007E30A3">
          <w:rPr>
            <w:rFonts w:ascii="Poppins" w:hAnsi="Poppins"/>
            <w:sz w:val="20"/>
            <w:szCs w:val="20"/>
            <w:rPrChange w:id="13104" w:author="thuyhuynh" w:date="2023-05-08T11:25:00Z">
              <w:rPr/>
            </w:rPrChange>
          </w:rPr>
          <w:delText xml:space="preserve">user needs to </w:delText>
        </w:r>
        <w:r w:rsidRPr="00116AAA" w:rsidDel="007E30A3">
          <w:rPr>
            <w:rFonts w:ascii="Poppins" w:hAnsi="Poppins"/>
            <w:sz w:val="20"/>
            <w:szCs w:val="20"/>
            <w:rPrChange w:id="13105" w:author="thuyhuynh" w:date="2023-05-08T11:25:00Z">
              <w:rPr/>
            </w:rPrChange>
          </w:rPr>
          <w:delText xml:space="preserve">finish the capturing process. </w:delText>
        </w:r>
        <w:r w:rsidR="005552ED" w:rsidRPr="00116AAA" w:rsidDel="007E30A3">
          <w:rPr>
            <w:rFonts w:ascii="Poppins" w:hAnsi="Poppins"/>
            <w:sz w:val="20"/>
            <w:szCs w:val="20"/>
            <w:lang w:eastAsia="ko-KR"/>
            <w:rPrChange w:id="13106" w:author="thuyhuynh" w:date="2023-05-08T11:25:00Z">
              <w:rPr>
                <w:lang w:eastAsia="ko-KR"/>
              </w:rPr>
            </w:rPrChange>
          </w:rPr>
          <w:delText>T</w:delText>
        </w:r>
        <w:r w:rsidRPr="00116AAA" w:rsidDel="007E30A3">
          <w:rPr>
            <w:rFonts w:ascii="Poppins" w:hAnsi="Poppins"/>
            <w:sz w:val="20"/>
            <w:szCs w:val="20"/>
            <w:rPrChange w:id="13107" w:author="thuyhuynh" w:date="2023-05-08T11:25:00Z">
              <w:rPr/>
            </w:rPrChange>
          </w:rPr>
          <w:delText xml:space="preserve">emplate generated from the captured image will be </w:delText>
        </w:r>
        <w:r w:rsidR="005552ED" w:rsidRPr="00116AAA" w:rsidDel="007E30A3">
          <w:rPr>
            <w:rFonts w:ascii="Poppins" w:hAnsi="Poppins"/>
            <w:sz w:val="20"/>
            <w:szCs w:val="20"/>
            <w:lang w:eastAsia="ko-KR"/>
            <w:rPrChange w:id="13108" w:author="thuyhuynh" w:date="2023-05-08T11:25:00Z">
              <w:rPr>
                <w:lang w:eastAsia="ko-KR"/>
              </w:rPr>
            </w:rPrChange>
          </w:rPr>
          <w:delText xml:space="preserve">then </w:delText>
        </w:r>
        <w:r w:rsidRPr="00116AAA" w:rsidDel="007E30A3">
          <w:rPr>
            <w:rFonts w:ascii="Poppins" w:hAnsi="Poppins"/>
            <w:sz w:val="20"/>
            <w:szCs w:val="20"/>
            <w:rPrChange w:id="13109" w:author="thuyhuynh" w:date="2023-05-08T11:25:00Z">
              <w:rPr/>
            </w:rPrChange>
          </w:rPr>
          <w:delText>retrieved and stored in the same directory as the demonstration assembly. The template can be used later for enrollment and comparison.</w:delText>
        </w:r>
      </w:del>
    </w:p>
    <w:p w:rsidR="000509AE" w:rsidRPr="00116AAA" w:rsidDel="007E30A3" w:rsidRDefault="000509AE">
      <w:pPr>
        <w:pStyle w:val="ListParagraph"/>
        <w:rPr>
          <w:del w:id="13110" w:author="thuyhuynh" w:date="2022-03-30T16:33:00Z"/>
          <w:rFonts w:ascii="Poppins" w:hAnsi="Poppins"/>
          <w:sz w:val="20"/>
          <w:szCs w:val="20"/>
          <w:rPrChange w:id="13111" w:author="thuyhuynh" w:date="2023-05-08T11:25:00Z">
            <w:rPr>
              <w:del w:id="13112" w:author="thuyhuynh" w:date="2022-03-30T16:33:00Z"/>
            </w:rPr>
          </w:rPrChange>
        </w:rPr>
        <w:pPrChange w:id="13113" w:author="thuyhuynh" w:date="2022-03-30T16:41:00Z">
          <w:pPr>
            <w:jc w:val="both"/>
          </w:pPr>
        </w:pPrChange>
      </w:pPr>
    </w:p>
    <w:p w:rsidR="000509AE" w:rsidRPr="00116AAA" w:rsidDel="007E30A3" w:rsidRDefault="00A91063">
      <w:pPr>
        <w:pStyle w:val="ListParagraph"/>
        <w:rPr>
          <w:del w:id="13114" w:author="thuyhuynh" w:date="2022-03-30T16:33:00Z"/>
          <w:rFonts w:ascii="Poppins" w:hAnsi="Poppins"/>
          <w:sz w:val="20"/>
          <w:szCs w:val="20"/>
          <w:rPrChange w:id="13115" w:author="thuyhuynh" w:date="2023-05-08T11:25:00Z">
            <w:rPr>
              <w:del w:id="13116" w:author="thuyhuynh" w:date="2022-03-30T16:33:00Z"/>
            </w:rPr>
          </w:rPrChange>
        </w:rPr>
        <w:pPrChange w:id="13117" w:author="thuyhuynh" w:date="2022-03-30T16:41:00Z">
          <w:pPr>
            <w:jc w:val="center"/>
          </w:pPr>
        </w:pPrChange>
      </w:pPr>
      <w:del w:id="13118" w:author="thuyhuynh" w:date="2022-03-30T16:33:00Z">
        <w:r w:rsidRPr="00116AAA" w:rsidDel="007E30A3">
          <w:rPr>
            <w:rFonts w:ascii="Poppins" w:hAnsi="Poppins"/>
            <w:noProof/>
            <w:sz w:val="20"/>
            <w:szCs w:val="20"/>
            <w:rPrChange w:id="13119">
              <w:rPr>
                <w:noProof/>
              </w:rPr>
            </w:rPrChange>
          </w:rPr>
          <w:drawing>
            <wp:inline distT="0" distB="0" distL="0" distR="0" wp14:anchorId="5DACC636" wp14:editId="483D00E0">
              <wp:extent cx="5943600" cy="1311448"/>
              <wp:effectExtent l="0" t="0" r="0" b="0"/>
              <wp:docPr id="269" name="Picture 269" descr="\\thong-pc\public_share\for_duy\snapshot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thong-pc\public_share\for_duy\snapshot71.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1311448"/>
                      </a:xfrm>
                      <a:prstGeom prst="rect">
                        <a:avLst/>
                      </a:prstGeom>
                      <a:noFill/>
                      <a:ln>
                        <a:noFill/>
                      </a:ln>
                    </pic:spPr>
                  </pic:pic>
                </a:graphicData>
              </a:graphic>
            </wp:inline>
          </w:drawing>
        </w:r>
      </w:del>
    </w:p>
    <w:p w:rsidR="008138E4" w:rsidRPr="00116AAA" w:rsidDel="007E30A3" w:rsidRDefault="008138E4">
      <w:pPr>
        <w:pStyle w:val="ListParagraph"/>
        <w:rPr>
          <w:del w:id="13120" w:author="thuyhuynh" w:date="2022-03-30T16:33:00Z"/>
          <w:rFonts w:ascii="Poppins" w:hAnsi="Poppins"/>
          <w:sz w:val="20"/>
          <w:szCs w:val="20"/>
          <w:rPrChange w:id="13121" w:author="thuyhuynh" w:date="2023-05-08T11:25:00Z">
            <w:rPr>
              <w:del w:id="13122" w:author="thuyhuynh" w:date="2022-03-30T16:33:00Z"/>
            </w:rPr>
          </w:rPrChange>
        </w:rPr>
        <w:pPrChange w:id="13123" w:author="thuyhuynh" w:date="2022-03-30T16:41:00Z">
          <w:pPr>
            <w:jc w:val="center"/>
          </w:pPr>
        </w:pPrChange>
      </w:pPr>
    </w:p>
    <w:p w:rsidR="00FD3E57" w:rsidRPr="00116AAA" w:rsidDel="007E30A3" w:rsidRDefault="0085417B">
      <w:pPr>
        <w:pStyle w:val="ListParagraph"/>
        <w:rPr>
          <w:del w:id="13124" w:author="thuyhuynh" w:date="2022-03-30T16:33:00Z"/>
          <w:rFonts w:ascii="Poppins" w:hAnsi="Poppins"/>
          <w:sz w:val="20"/>
          <w:szCs w:val="20"/>
          <w:rPrChange w:id="13125" w:author="thuyhuynh" w:date="2023-05-08T11:25:00Z">
            <w:rPr>
              <w:del w:id="13126" w:author="thuyhuynh" w:date="2022-03-30T16:33:00Z"/>
            </w:rPr>
          </w:rPrChange>
        </w:rPr>
        <w:pPrChange w:id="13127" w:author="thuyhuynh" w:date="2022-03-30T16:41:00Z">
          <w:pPr>
            <w:pStyle w:val="ListParagraph"/>
            <w:numPr>
              <w:numId w:val="29"/>
            </w:numPr>
            <w:ind w:left="360" w:hanging="360"/>
            <w:jc w:val="both"/>
          </w:pPr>
        </w:pPrChange>
      </w:pPr>
      <w:del w:id="13128" w:author="thuyhuynh" w:date="2022-03-30T16:33:00Z">
        <w:r w:rsidRPr="00116AAA" w:rsidDel="007E30A3">
          <w:rPr>
            <w:rFonts w:ascii="Poppins" w:hAnsi="Poppins"/>
            <w:sz w:val="20"/>
            <w:szCs w:val="20"/>
            <w:rPrChange w:id="13129" w:author="thuyhuynh" w:date="2023-05-08T11:25:00Z">
              <w:rPr/>
            </w:rPrChange>
          </w:rPr>
          <w:delText xml:space="preserve">To enroll Superuser/User, </w:delText>
        </w:r>
        <w:r w:rsidR="005D3E68" w:rsidRPr="00116AAA" w:rsidDel="007E30A3">
          <w:rPr>
            <w:rFonts w:ascii="Poppins" w:hAnsi="Poppins"/>
            <w:sz w:val="20"/>
            <w:szCs w:val="20"/>
            <w:rPrChange w:id="13130" w:author="thuyhuynh" w:date="2023-05-08T11:25:00Z">
              <w:rPr/>
            </w:rPrChange>
          </w:rPr>
          <w:delText xml:space="preserve">user </w:delText>
        </w:r>
        <w:r w:rsidRPr="00116AAA" w:rsidDel="007E30A3">
          <w:rPr>
            <w:rFonts w:ascii="Poppins" w:hAnsi="Poppins"/>
            <w:sz w:val="20"/>
            <w:szCs w:val="20"/>
            <w:rPrChange w:id="13131" w:author="thuyhuynh" w:date="2023-05-08T11:25:00Z">
              <w:rPr/>
            </w:rPrChange>
          </w:rPr>
          <w:delText>first finish</w:delText>
        </w:r>
        <w:r w:rsidR="005D3E68" w:rsidRPr="00116AAA" w:rsidDel="007E30A3">
          <w:rPr>
            <w:rFonts w:ascii="Poppins" w:hAnsi="Poppins"/>
            <w:sz w:val="20"/>
            <w:szCs w:val="20"/>
            <w:rPrChange w:id="13132" w:author="thuyhuynh" w:date="2023-05-08T11:25:00Z">
              <w:rPr/>
            </w:rPrChange>
          </w:rPr>
          <w:delText>es</w:delText>
        </w:r>
        <w:r w:rsidRPr="00116AAA" w:rsidDel="007E30A3">
          <w:rPr>
            <w:rFonts w:ascii="Poppins" w:hAnsi="Poppins"/>
            <w:sz w:val="20"/>
            <w:szCs w:val="20"/>
            <w:rPrChange w:id="13133" w:author="thuyhuynh" w:date="2023-05-08T11:25:00Z">
              <w:rPr/>
            </w:rPrChange>
          </w:rPr>
          <w:delText xml:space="preserve"> the capturing process. It is strongly recommended to carefully check the image quality before </w:delText>
        </w:r>
        <w:r w:rsidR="0084381F" w:rsidRPr="00116AAA" w:rsidDel="007E30A3">
          <w:rPr>
            <w:rFonts w:ascii="Poppins" w:hAnsi="Poppins"/>
            <w:sz w:val="20"/>
            <w:szCs w:val="20"/>
            <w:lang w:eastAsia="ko-KR"/>
            <w:rPrChange w:id="13134" w:author="thuyhuynh" w:date="2023-05-08T11:25:00Z">
              <w:rPr>
                <w:lang w:eastAsia="ko-KR"/>
              </w:rPr>
            </w:rPrChange>
          </w:rPr>
          <w:delText xml:space="preserve">the </w:delText>
        </w:r>
        <w:r w:rsidRPr="00116AAA" w:rsidDel="007E30A3">
          <w:rPr>
            <w:rFonts w:ascii="Poppins" w:hAnsi="Poppins"/>
            <w:sz w:val="20"/>
            <w:szCs w:val="20"/>
            <w:rPrChange w:id="13135" w:author="thuyhuynh" w:date="2023-05-08T11:25:00Z">
              <w:rPr/>
            </w:rPrChange>
          </w:rPr>
          <w:delText xml:space="preserve">enrollment to </w:delText>
        </w:r>
        <w:r w:rsidR="0084381F" w:rsidRPr="00116AAA" w:rsidDel="007E30A3">
          <w:rPr>
            <w:rFonts w:ascii="Poppins" w:hAnsi="Poppins"/>
            <w:sz w:val="20"/>
            <w:szCs w:val="20"/>
            <w:lang w:eastAsia="ko-KR"/>
            <w:rPrChange w:id="13136" w:author="thuyhuynh" w:date="2023-05-08T11:25:00Z">
              <w:rPr>
                <w:lang w:eastAsia="ko-KR"/>
              </w:rPr>
            </w:rPrChange>
          </w:rPr>
          <w:delText>ensure</w:delText>
        </w:r>
        <w:r w:rsidRPr="00116AAA" w:rsidDel="007E30A3">
          <w:rPr>
            <w:rFonts w:ascii="Poppins" w:hAnsi="Poppins"/>
            <w:sz w:val="20"/>
            <w:szCs w:val="20"/>
            <w:rPrChange w:id="13137" w:author="thuyhuynh" w:date="2023-05-08T11:25:00Z">
              <w:rPr/>
            </w:rPrChange>
          </w:rPr>
          <w:delText xml:space="preserve"> </w:delText>
        </w:r>
        <w:r w:rsidR="0084381F" w:rsidRPr="00116AAA" w:rsidDel="007E30A3">
          <w:rPr>
            <w:rFonts w:ascii="Poppins" w:hAnsi="Poppins"/>
            <w:sz w:val="20"/>
            <w:szCs w:val="20"/>
            <w:lang w:eastAsia="ko-KR"/>
            <w:rPrChange w:id="13138" w:author="thuyhuynh" w:date="2023-05-08T11:25:00Z">
              <w:rPr>
                <w:lang w:eastAsia="ko-KR"/>
              </w:rPr>
            </w:rPrChange>
          </w:rPr>
          <w:delText xml:space="preserve">the </w:delText>
        </w:r>
        <w:r w:rsidR="0084381F" w:rsidRPr="00116AAA" w:rsidDel="007E30A3">
          <w:rPr>
            <w:rFonts w:ascii="Poppins" w:hAnsi="Poppins"/>
            <w:sz w:val="20"/>
            <w:szCs w:val="20"/>
            <w:rPrChange w:id="13139" w:author="thuyhuynh" w:date="2023-05-08T11:25:00Z">
              <w:rPr/>
            </w:rPrChange>
          </w:rPr>
          <w:delText>enroll</w:delText>
        </w:r>
        <w:r w:rsidR="0084381F" w:rsidRPr="00116AAA" w:rsidDel="007E30A3">
          <w:rPr>
            <w:rFonts w:ascii="Poppins" w:hAnsi="Poppins"/>
            <w:sz w:val="20"/>
            <w:szCs w:val="20"/>
            <w:lang w:eastAsia="ko-KR"/>
            <w:rPrChange w:id="13140" w:author="thuyhuynh" w:date="2023-05-08T11:25:00Z">
              <w:rPr>
                <w:lang w:eastAsia="ko-KR"/>
              </w:rPr>
            </w:rPrChange>
          </w:rPr>
          <w:delText>ed</w:delText>
        </w:r>
        <w:r w:rsidR="0084381F" w:rsidRPr="00116AAA" w:rsidDel="007E30A3">
          <w:rPr>
            <w:rFonts w:ascii="Poppins" w:hAnsi="Poppins"/>
            <w:sz w:val="20"/>
            <w:szCs w:val="20"/>
            <w:rPrChange w:id="13141" w:author="thuyhuynh" w:date="2023-05-08T11:25:00Z">
              <w:rPr/>
            </w:rPrChange>
          </w:rPr>
          <w:delText xml:space="preserve"> images are</w:delText>
        </w:r>
        <w:r w:rsidRPr="00116AAA" w:rsidDel="007E30A3">
          <w:rPr>
            <w:rFonts w:ascii="Poppins" w:hAnsi="Poppins"/>
            <w:sz w:val="20"/>
            <w:szCs w:val="20"/>
            <w:rPrChange w:id="13142" w:author="thuyhuynh" w:date="2023-05-08T11:25:00Z">
              <w:rPr/>
            </w:rPrChange>
          </w:rPr>
          <w:delText xml:space="preserve"> clear</w:delText>
        </w:r>
        <w:r w:rsidR="005D3E68" w:rsidRPr="00116AAA" w:rsidDel="007E30A3">
          <w:rPr>
            <w:rFonts w:ascii="Poppins" w:hAnsi="Poppins"/>
            <w:sz w:val="20"/>
            <w:szCs w:val="20"/>
            <w:rPrChange w:id="13143" w:author="thuyhuynh" w:date="2023-05-08T11:25:00Z">
              <w:rPr/>
            </w:rPrChange>
          </w:rPr>
          <w:delText xml:space="preserve"> and</w:delText>
        </w:r>
        <w:r w:rsidRPr="00116AAA" w:rsidDel="007E30A3">
          <w:rPr>
            <w:rFonts w:ascii="Poppins" w:hAnsi="Poppins"/>
            <w:sz w:val="20"/>
            <w:szCs w:val="20"/>
            <w:rPrChange w:id="13144" w:author="thuyhuynh" w:date="2023-05-08T11:25:00Z">
              <w:rPr/>
            </w:rPrChange>
          </w:rPr>
          <w:delText xml:space="preserve"> eyes </w:delText>
        </w:r>
        <w:r w:rsidR="0084381F" w:rsidRPr="00116AAA" w:rsidDel="007E30A3">
          <w:rPr>
            <w:rFonts w:ascii="Poppins" w:hAnsi="Poppins"/>
            <w:sz w:val="20"/>
            <w:szCs w:val="20"/>
            <w:lang w:eastAsia="ko-KR"/>
            <w:rPrChange w:id="13145" w:author="thuyhuynh" w:date="2023-05-08T11:25:00Z">
              <w:rPr>
                <w:lang w:eastAsia="ko-KR"/>
              </w:rPr>
            </w:rPrChange>
          </w:rPr>
          <w:delText>had been</w:delText>
        </w:r>
        <w:r w:rsidRPr="00116AAA" w:rsidDel="007E30A3">
          <w:rPr>
            <w:rFonts w:ascii="Poppins" w:hAnsi="Poppins"/>
            <w:sz w:val="20"/>
            <w:szCs w:val="20"/>
            <w:rPrChange w:id="13146" w:author="thuyhuynh" w:date="2023-05-08T11:25:00Z">
              <w:rPr/>
            </w:rPrChange>
          </w:rPr>
          <w:delText xml:space="preserve"> widely open </w:delText>
        </w:r>
        <w:r w:rsidR="0084381F" w:rsidRPr="00116AAA" w:rsidDel="007E30A3">
          <w:rPr>
            <w:rFonts w:ascii="Poppins" w:hAnsi="Poppins"/>
            <w:sz w:val="20"/>
            <w:szCs w:val="20"/>
            <w:lang w:eastAsia="ko-KR"/>
            <w:rPrChange w:id="13147" w:author="thuyhuynh" w:date="2023-05-08T11:25:00Z">
              <w:rPr>
                <w:lang w:eastAsia="ko-KR"/>
              </w:rPr>
            </w:rPrChange>
          </w:rPr>
          <w:delText>to allow</w:delText>
        </w:r>
        <w:r w:rsidRPr="00116AAA" w:rsidDel="007E30A3">
          <w:rPr>
            <w:rFonts w:ascii="Poppins" w:hAnsi="Poppins"/>
            <w:sz w:val="20"/>
            <w:szCs w:val="20"/>
            <w:rPrChange w:id="13148" w:author="thuyhuynh" w:date="2023-05-08T11:25:00Z">
              <w:rPr/>
            </w:rPrChange>
          </w:rPr>
          <w:delText xml:space="preserve"> matching </w:delText>
        </w:r>
        <w:r w:rsidR="0084381F" w:rsidRPr="00116AAA" w:rsidDel="007E30A3">
          <w:rPr>
            <w:rFonts w:ascii="Poppins" w:hAnsi="Poppins"/>
            <w:sz w:val="20"/>
            <w:szCs w:val="20"/>
            <w:lang w:eastAsia="ko-KR"/>
            <w:rPrChange w:id="13149" w:author="thuyhuynh" w:date="2023-05-08T11:25:00Z">
              <w:rPr>
                <w:lang w:eastAsia="ko-KR"/>
              </w:rPr>
            </w:rPrChange>
          </w:rPr>
          <w:delText>to</w:delText>
        </w:r>
        <w:r w:rsidRPr="00116AAA" w:rsidDel="007E30A3">
          <w:rPr>
            <w:rFonts w:ascii="Poppins" w:hAnsi="Poppins"/>
            <w:sz w:val="20"/>
            <w:szCs w:val="20"/>
            <w:rPrChange w:id="13150" w:author="thuyhuynh" w:date="2023-05-08T11:25:00Z">
              <w:rPr/>
            </w:rPrChange>
          </w:rPr>
          <w:delText xml:space="preserve"> achieve </w:delText>
        </w:r>
        <w:r w:rsidR="005D3E68" w:rsidRPr="00116AAA" w:rsidDel="007E30A3">
          <w:rPr>
            <w:rFonts w:ascii="Poppins" w:hAnsi="Poppins"/>
            <w:sz w:val="20"/>
            <w:szCs w:val="20"/>
            <w:rPrChange w:id="13151" w:author="thuyhuynh" w:date="2023-05-08T11:25:00Z">
              <w:rPr/>
            </w:rPrChange>
          </w:rPr>
          <w:delText xml:space="preserve">the </w:delText>
        </w:r>
        <w:r w:rsidRPr="00116AAA" w:rsidDel="007E30A3">
          <w:rPr>
            <w:rFonts w:ascii="Poppins" w:hAnsi="Poppins"/>
            <w:sz w:val="20"/>
            <w:szCs w:val="20"/>
            <w:rPrChange w:id="13152" w:author="thuyhuynh" w:date="2023-05-08T11:25:00Z">
              <w:rPr/>
            </w:rPrChange>
          </w:rPr>
          <w:delText>best accuracy.</w:delText>
        </w:r>
        <w:r w:rsidR="00740D59" w:rsidRPr="00116AAA" w:rsidDel="007E30A3">
          <w:rPr>
            <w:rFonts w:ascii="Poppins" w:hAnsi="Poppins"/>
            <w:sz w:val="20"/>
            <w:szCs w:val="20"/>
            <w:rPrChange w:id="13153" w:author="thuyhuynh" w:date="2023-05-08T11:25:00Z">
              <w:rPr/>
            </w:rPrChange>
          </w:rPr>
          <w:delText xml:space="preserve"> </w:delText>
        </w:r>
        <w:r w:rsidR="0084381F" w:rsidRPr="00116AAA" w:rsidDel="007E30A3">
          <w:rPr>
            <w:rFonts w:ascii="Poppins" w:hAnsi="Poppins"/>
            <w:sz w:val="20"/>
            <w:szCs w:val="20"/>
            <w:lang w:eastAsia="ko-KR"/>
            <w:rPrChange w:id="13154" w:author="thuyhuynh" w:date="2023-05-08T11:25:00Z">
              <w:rPr>
                <w:lang w:eastAsia="ko-KR"/>
              </w:rPr>
            </w:rPrChange>
          </w:rPr>
          <w:delText>U</w:delText>
        </w:r>
        <w:r w:rsidR="00740D59" w:rsidRPr="00116AAA" w:rsidDel="007E30A3">
          <w:rPr>
            <w:rFonts w:ascii="Poppins" w:hAnsi="Poppins"/>
            <w:sz w:val="20"/>
            <w:szCs w:val="20"/>
            <w:rPrChange w:id="13155" w:author="thuyhuynh" w:date="2023-05-08T11:25:00Z">
              <w:rPr/>
            </w:rPrChange>
          </w:rPr>
          <w:delText xml:space="preserve">ser </w:delText>
        </w:r>
        <w:r w:rsidR="0084381F" w:rsidRPr="00116AAA" w:rsidDel="007E30A3">
          <w:rPr>
            <w:rFonts w:ascii="Poppins" w:hAnsi="Poppins"/>
            <w:sz w:val="20"/>
            <w:szCs w:val="20"/>
            <w:lang w:eastAsia="ko-KR"/>
            <w:rPrChange w:id="13156" w:author="thuyhuynh" w:date="2023-05-08T11:25:00Z">
              <w:rPr>
                <w:lang w:eastAsia="ko-KR"/>
              </w:rPr>
            </w:rPrChange>
          </w:rPr>
          <w:delText>may</w:delText>
        </w:r>
        <w:r w:rsidR="00740D59" w:rsidRPr="00116AAA" w:rsidDel="007E30A3">
          <w:rPr>
            <w:rFonts w:ascii="Poppins" w:hAnsi="Poppins"/>
            <w:sz w:val="20"/>
            <w:szCs w:val="20"/>
            <w:rPrChange w:id="13157" w:author="thuyhuynh" w:date="2023-05-08T11:25:00Z">
              <w:rPr/>
            </w:rPrChange>
          </w:rPr>
          <w:delText xml:space="preserve"> </w:delText>
        </w:r>
        <w:r w:rsidR="0084381F" w:rsidRPr="00116AAA" w:rsidDel="007E30A3">
          <w:rPr>
            <w:rFonts w:ascii="Poppins" w:hAnsi="Poppins"/>
            <w:sz w:val="20"/>
            <w:szCs w:val="20"/>
            <w:lang w:eastAsia="ko-KR"/>
            <w:rPrChange w:id="13158" w:author="thuyhuynh" w:date="2023-05-08T11:25:00Z">
              <w:rPr>
                <w:lang w:eastAsia="ko-KR"/>
              </w:rPr>
            </w:rPrChange>
          </w:rPr>
          <w:delText xml:space="preserve">sometimes </w:delText>
        </w:r>
        <w:r w:rsidR="00740D59" w:rsidRPr="00116AAA" w:rsidDel="007E30A3">
          <w:rPr>
            <w:rFonts w:ascii="Poppins" w:hAnsi="Poppins"/>
            <w:sz w:val="20"/>
            <w:szCs w:val="20"/>
            <w:rPrChange w:id="13159" w:author="thuyhuynh" w:date="2023-05-08T11:25:00Z">
              <w:rPr/>
            </w:rPrChange>
          </w:rPr>
          <w:delText xml:space="preserve">see </w:delText>
        </w:r>
        <w:r w:rsidR="0084381F" w:rsidRPr="00116AAA" w:rsidDel="007E30A3">
          <w:rPr>
            <w:rFonts w:ascii="Poppins" w:hAnsi="Poppins"/>
            <w:sz w:val="20"/>
            <w:szCs w:val="20"/>
            <w:lang w:eastAsia="ko-KR"/>
            <w:rPrChange w:id="13160" w:author="thuyhuynh" w:date="2023-05-08T11:25:00Z">
              <w:rPr>
                <w:lang w:eastAsia="ko-KR"/>
              </w:rPr>
            </w:rPrChange>
          </w:rPr>
          <w:delText>the</w:delText>
        </w:r>
        <w:r w:rsidR="00740D59" w:rsidRPr="00116AAA" w:rsidDel="007E30A3">
          <w:rPr>
            <w:rFonts w:ascii="Poppins" w:hAnsi="Poppins"/>
            <w:sz w:val="20"/>
            <w:szCs w:val="20"/>
            <w:rPrChange w:id="13161" w:author="thuyhuynh" w:date="2023-05-08T11:25:00Z">
              <w:rPr/>
            </w:rPrChange>
          </w:rPr>
          <w:delText xml:space="preserve"> </w:delText>
        </w:r>
        <w:r w:rsidR="00FD3E57" w:rsidRPr="00116AAA" w:rsidDel="007E30A3">
          <w:rPr>
            <w:rFonts w:ascii="Poppins" w:hAnsi="Poppins"/>
            <w:sz w:val="20"/>
            <w:szCs w:val="20"/>
            <w:rPrChange w:id="13162" w:author="thuyhuynh" w:date="2023-05-08T11:25:00Z">
              <w:rPr/>
            </w:rPrChange>
          </w:rPr>
          <w:delText>warning</w:delText>
        </w:r>
        <w:r w:rsidR="0084381F" w:rsidRPr="00116AAA" w:rsidDel="007E30A3">
          <w:rPr>
            <w:rFonts w:ascii="Poppins" w:hAnsi="Poppins"/>
            <w:sz w:val="20"/>
            <w:szCs w:val="20"/>
            <w:lang w:eastAsia="ko-KR"/>
            <w:rPrChange w:id="13163" w:author="thuyhuynh" w:date="2023-05-08T11:25:00Z">
              <w:rPr>
                <w:lang w:eastAsia="ko-KR"/>
              </w:rPr>
            </w:rPrChange>
          </w:rPr>
          <w:delText xml:space="preserve"> message like the one in below:</w:delText>
        </w:r>
      </w:del>
    </w:p>
    <w:p w:rsidR="0084381F" w:rsidRPr="00116AAA" w:rsidDel="007E30A3" w:rsidRDefault="0084381F">
      <w:pPr>
        <w:pStyle w:val="ListParagraph"/>
        <w:rPr>
          <w:del w:id="13164" w:author="thuyhuynh" w:date="2022-03-30T16:33:00Z"/>
          <w:rFonts w:ascii="Poppins" w:hAnsi="Poppins"/>
          <w:sz w:val="20"/>
          <w:szCs w:val="20"/>
          <w:rPrChange w:id="13165" w:author="thuyhuynh" w:date="2023-05-08T11:25:00Z">
            <w:rPr>
              <w:del w:id="13166" w:author="thuyhuynh" w:date="2022-03-30T16:33:00Z"/>
            </w:rPr>
          </w:rPrChange>
        </w:rPr>
        <w:pPrChange w:id="13167" w:author="thuyhuynh" w:date="2022-03-30T16:41:00Z">
          <w:pPr>
            <w:pStyle w:val="ListParagraph"/>
            <w:ind w:left="360"/>
            <w:jc w:val="both"/>
          </w:pPr>
        </w:pPrChange>
      </w:pPr>
    </w:p>
    <w:p w:rsidR="00FD3E57" w:rsidRPr="00116AAA" w:rsidDel="007E30A3" w:rsidRDefault="00C04588">
      <w:pPr>
        <w:pStyle w:val="ListParagraph"/>
        <w:rPr>
          <w:del w:id="13168" w:author="thuyhuynh" w:date="2022-03-30T16:33:00Z"/>
          <w:rFonts w:ascii="Poppins" w:hAnsi="Poppins"/>
          <w:sz w:val="20"/>
          <w:szCs w:val="20"/>
          <w:rPrChange w:id="13169" w:author="thuyhuynh" w:date="2023-05-08T11:25:00Z">
            <w:rPr>
              <w:del w:id="13170" w:author="thuyhuynh" w:date="2022-03-30T16:33:00Z"/>
            </w:rPr>
          </w:rPrChange>
        </w:rPr>
        <w:pPrChange w:id="13171" w:author="thuyhuynh" w:date="2022-03-30T16:41:00Z">
          <w:pPr>
            <w:jc w:val="both"/>
          </w:pPr>
        </w:pPrChange>
      </w:pPr>
      <w:del w:id="13172" w:author="thuyhuynh" w:date="2022-03-30T16:33:00Z">
        <w:r w:rsidRPr="00116AAA" w:rsidDel="007E30A3">
          <w:rPr>
            <w:rFonts w:ascii="Poppins" w:hAnsi="Poppins"/>
            <w:noProof/>
            <w:sz w:val="20"/>
            <w:szCs w:val="20"/>
            <w:rPrChange w:id="13173">
              <w:rPr>
                <w:noProof/>
              </w:rPr>
            </w:rPrChange>
          </w:rPr>
          <mc:AlternateContent>
            <mc:Choice Requires="wps">
              <w:drawing>
                <wp:anchor distT="0" distB="0" distL="114300" distR="114300" simplePos="0" relativeHeight="251699200" behindDoc="0" locked="0" layoutInCell="1" allowOverlap="1" wp14:anchorId="6757637F" wp14:editId="1E90DBFA">
                  <wp:simplePos x="0" y="0"/>
                  <wp:positionH relativeFrom="column">
                    <wp:posOffset>-7620</wp:posOffset>
                  </wp:positionH>
                  <wp:positionV relativeFrom="paragraph">
                    <wp:posOffset>1621790</wp:posOffset>
                  </wp:positionV>
                  <wp:extent cx="5573395" cy="619760"/>
                  <wp:effectExtent l="19050" t="19050" r="27305" b="27940"/>
                  <wp:wrapNone/>
                  <wp:docPr id="56"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3395" cy="619760"/>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9" o:spid="_x0000_s1026" style="position:absolute;margin-left:-.6pt;margin-top:127.7pt;width:438.85pt;height:48.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" filled="f" strokecolor="red" strokeweight="2.25pt"/>
              </w:pict>
            </mc:Fallback>
          </mc:AlternateContent>
        </w:r>
        <w:r w:rsidR="00A91063" w:rsidRPr="00116AAA" w:rsidDel="007E30A3">
          <w:rPr>
            <w:rFonts w:ascii="Poppins" w:hAnsi="Poppins"/>
            <w:noProof/>
            <w:sz w:val="20"/>
            <w:szCs w:val="20"/>
            <w:rPrChange w:id="13174">
              <w:rPr>
                <w:noProof/>
              </w:rPr>
            </w:rPrChange>
          </w:rPr>
          <w:drawing>
            <wp:inline distT="0" distB="0" distL="0" distR="0" wp14:anchorId="3653BB52" wp14:editId="454606CA">
              <wp:extent cx="5943600" cy="2333471"/>
              <wp:effectExtent l="0" t="0" r="0" b="0"/>
              <wp:docPr id="270" name="Picture 270" descr="\\thong-pc\public_share\for_duy\ScreenShot\snapshot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hong-pc\public_share\for_duy\ScreenShot\snapshot40.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333471"/>
                      </a:xfrm>
                      <a:prstGeom prst="rect">
                        <a:avLst/>
                      </a:prstGeom>
                      <a:noFill/>
                      <a:ln>
                        <a:noFill/>
                      </a:ln>
                    </pic:spPr>
                  </pic:pic>
                </a:graphicData>
              </a:graphic>
            </wp:inline>
          </w:drawing>
        </w:r>
      </w:del>
    </w:p>
    <w:p w:rsidR="0084381F" w:rsidRPr="00116AAA" w:rsidDel="007E30A3" w:rsidRDefault="0084381F">
      <w:pPr>
        <w:pStyle w:val="ListParagraph"/>
        <w:rPr>
          <w:del w:id="13175" w:author="thuyhuynh" w:date="2022-03-30T16:33:00Z"/>
          <w:rFonts w:ascii="Poppins" w:hAnsi="Poppins"/>
          <w:sz w:val="20"/>
          <w:szCs w:val="20"/>
          <w:lang w:eastAsia="ko-KR"/>
          <w:rPrChange w:id="13176" w:author="thuyhuynh" w:date="2023-05-08T11:25:00Z">
            <w:rPr>
              <w:del w:id="13177" w:author="thuyhuynh" w:date="2022-03-30T16:33:00Z"/>
              <w:lang w:eastAsia="ko-KR"/>
            </w:rPr>
          </w:rPrChange>
        </w:rPr>
        <w:pPrChange w:id="13178" w:author="thuyhuynh" w:date="2022-03-30T16:41:00Z">
          <w:pPr>
            <w:jc w:val="both"/>
          </w:pPr>
        </w:pPrChange>
      </w:pPr>
    </w:p>
    <w:p w:rsidR="00FD3E57" w:rsidRPr="00116AAA" w:rsidDel="007E30A3" w:rsidRDefault="0084381F">
      <w:pPr>
        <w:pStyle w:val="ListParagraph"/>
        <w:rPr>
          <w:del w:id="13179" w:author="thuyhuynh" w:date="2022-03-30T16:33:00Z"/>
          <w:rFonts w:ascii="Poppins" w:hAnsi="Poppins"/>
          <w:sz w:val="20"/>
          <w:szCs w:val="20"/>
          <w:lang w:eastAsia="ko-KR"/>
          <w:rPrChange w:id="13180" w:author="thuyhuynh" w:date="2023-05-08T11:25:00Z">
            <w:rPr>
              <w:del w:id="13181" w:author="thuyhuynh" w:date="2022-03-30T16:33:00Z"/>
              <w:lang w:eastAsia="ko-KR"/>
            </w:rPr>
          </w:rPrChange>
        </w:rPr>
        <w:pPrChange w:id="13182" w:author="thuyhuynh" w:date="2022-03-30T16:41:00Z">
          <w:pPr>
            <w:jc w:val="both"/>
          </w:pPr>
        </w:pPrChange>
      </w:pPr>
      <w:del w:id="13183" w:author="thuyhuynh" w:date="2022-03-30T16:33:00Z">
        <w:r w:rsidRPr="00116AAA" w:rsidDel="007E30A3">
          <w:rPr>
            <w:rFonts w:ascii="Poppins" w:hAnsi="Poppins"/>
            <w:sz w:val="20"/>
            <w:szCs w:val="20"/>
            <w:lang w:eastAsia="ko-KR"/>
            <w:rPrChange w:id="13184" w:author="thuyhuynh" w:date="2023-05-08T11:25:00Z">
              <w:rPr>
                <w:lang w:eastAsia="ko-KR"/>
              </w:rPr>
            </w:rPrChange>
          </w:rPr>
          <w:delText>O</w:delText>
        </w:r>
        <w:r w:rsidR="00FD3E57" w:rsidRPr="00116AAA" w:rsidDel="007E30A3">
          <w:rPr>
            <w:rFonts w:ascii="Poppins" w:hAnsi="Poppins"/>
            <w:sz w:val="20"/>
            <w:szCs w:val="20"/>
            <w:rPrChange w:id="13185" w:author="thuyhuynh" w:date="2023-05-08T11:25:00Z">
              <w:rPr/>
            </w:rPrChange>
          </w:rPr>
          <w:delText xml:space="preserve">r even rejection message </w:delText>
        </w:r>
        <w:r w:rsidRPr="00116AAA" w:rsidDel="007E30A3">
          <w:rPr>
            <w:rFonts w:ascii="Poppins" w:hAnsi="Poppins"/>
            <w:sz w:val="20"/>
            <w:szCs w:val="20"/>
            <w:lang w:eastAsia="ko-KR"/>
            <w:rPrChange w:id="13186" w:author="thuyhuynh" w:date="2023-05-08T11:25:00Z">
              <w:rPr>
                <w:lang w:eastAsia="ko-KR"/>
              </w:rPr>
            </w:rPrChange>
          </w:rPr>
          <w:delText>for</w:delText>
        </w:r>
        <w:r w:rsidR="00FF5230" w:rsidRPr="00116AAA" w:rsidDel="007E30A3">
          <w:rPr>
            <w:rFonts w:ascii="Poppins" w:hAnsi="Poppins"/>
            <w:sz w:val="20"/>
            <w:szCs w:val="20"/>
            <w:rPrChange w:id="13187" w:author="thuyhuynh" w:date="2023-05-08T11:25:00Z">
              <w:rPr/>
            </w:rPrChange>
          </w:rPr>
          <w:delText xml:space="preserve"> image</w:delText>
        </w:r>
        <w:r w:rsidRPr="00116AAA" w:rsidDel="007E30A3">
          <w:rPr>
            <w:rFonts w:ascii="Poppins" w:hAnsi="Poppins"/>
            <w:sz w:val="20"/>
            <w:szCs w:val="20"/>
            <w:lang w:eastAsia="ko-KR"/>
            <w:rPrChange w:id="13188" w:author="thuyhuynh" w:date="2023-05-08T11:25:00Z">
              <w:rPr>
                <w:lang w:eastAsia="ko-KR"/>
              </w:rPr>
            </w:rPrChange>
          </w:rPr>
          <w:delText>s</w:delText>
        </w:r>
        <w:r w:rsidR="00FF5230" w:rsidRPr="00116AAA" w:rsidDel="007E30A3">
          <w:rPr>
            <w:rFonts w:ascii="Poppins" w:hAnsi="Poppins"/>
            <w:sz w:val="20"/>
            <w:szCs w:val="20"/>
            <w:rPrChange w:id="13189" w:author="thuyhuynh" w:date="2023-05-08T11:25:00Z">
              <w:rPr/>
            </w:rPrChange>
          </w:rPr>
          <w:delText xml:space="preserve"> w</w:delText>
        </w:r>
        <w:r w:rsidRPr="00116AAA" w:rsidDel="007E30A3">
          <w:rPr>
            <w:rFonts w:ascii="Poppins" w:hAnsi="Poppins"/>
            <w:sz w:val="20"/>
            <w:szCs w:val="20"/>
            <w:rPrChange w:id="13190" w:author="thuyhuynh" w:date="2023-05-08T11:25:00Z">
              <w:rPr/>
            </w:rPrChange>
          </w:rPr>
          <w:delText>ith quality lower than expected</w:delText>
        </w:r>
        <w:r w:rsidRPr="00116AAA" w:rsidDel="007E30A3">
          <w:rPr>
            <w:rFonts w:ascii="Poppins" w:hAnsi="Poppins"/>
            <w:sz w:val="20"/>
            <w:szCs w:val="20"/>
            <w:lang w:eastAsia="ko-KR"/>
            <w:rPrChange w:id="13191" w:author="thuyhuynh" w:date="2023-05-08T11:25:00Z">
              <w:rPr>
                <w:lang w:eastAsia="ko-KR"/>
              </w:rPr>
            </w:rPrChange>
          </w:rPr>
          <w:delText>:</w:delText>
        </w:r>
      </w:del>
    </w:p>
    <w:p w:rsidR="00FD3E57" w:rsidRPr="00116AAA" w:rsidDel="007E30A3" w:rsidRDefault="00C04588">
      <w:pPr>
        <w:pStyle w:val="ListParagraph"/>
        <w:rPr>
          <w:del w:id="13192" w:author="thuyhuynh" w:date="2022-03-30T16:33:00Z"/>
          <w:rFonts w:ascii="Poppins" w:hAnsi="Poppins"/>
          <w:sz w:val="20"/>
          <w:szCs w:val="20"/>
          <w:rPrChange w:id="13193" w:author="thuyhuynh" w:date="2023-05-08T11:25:00Z">
            <w:rPr>
              <w:del w:id="13194" w:author="thuyhuynh" w:date="2022-03-30T16:33:00Z"/>
            </w:rPr>
          </w:rPrChange>
        </w:rPr>
        <w:pPrChange w:id="13195" w:author="thuyhuynh" w:date="2022-03-30T16:41:00Z">
          <w:pPr>
            <w:jc w:val="both"/>
          </w:pPr>
        </w:pPrChange>
      </w:pPr>
      <w:del w:id="13196" w:author="thuyhuynh" w:date="2022-03-30T16:33:00Z">
        <w:r w:rsidRPr="00116AAA" w:rsidDel="007E30A3">
          <w:rPr>
            <w:rFonts w:ascii="Poppins" w:hAnsi="Poppins"/>
            <w:noProof/>
            <w:sz w:val="20"/>
            <w:szCs w:val="20"/>
            <w:rPrChange w:id="13197">
              <w:rPr>
                <w:noProof/>
              </w:rPr>
            </w:rPrChange>
          </w:rPr>
          <mc:AlternateContent>
            <mc:Choice Requires="wps">
              <w:drawing>
                <wp:anchor distT="0" distB="0" distL="114300" distR="114300" simplePos="0" relativeHeight="251698176" behindDoc="0" locked="0" layoutInCell="1" allowOverlap="1" wp14:anchorId="2A7F5098" wp14:editId="7143AF8E">
                  <wp:simplePos x="0" y="0"/>
                  <wp:positionH relativeFrom="column">
                    <wp:posOffset>-7620</wp:posOffset>
                  </wp:positionH>
                  <wp:positionV relativeFrom="paragraph">
                    <wp:posOffset>1666875</wp:posOffset>
                  </wp:positionV>
                  <wp:extent cx="5573395" cy="230505"/>
                  <wp:effectExtent l="19050" t="19050" r="27305" b="17145"/>
                  <wp:wrapNone/>
                  <wp:docPr id="55" name="Rectangle 2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3395" cy="230505"/>
                          </a:xfrm>
                          <a:prstGeom prst="rect">
                            <a:avLst/>
                          </a:prstGeom>
                          <a:noFill/>
                          <a:ln w="2857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9" o:spid="_x0000_s1026" style="position:absolute;margin-left:-.6pt;margin-top:131.25pt;width:438.85pt;height:18.1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" filled="f" strokecolor="red" strokeweight="2.25pt"/>
              </w:pict>
            </mc:Fallback>
          </mc:AlternateContent>
        </w:r>
        <w:r w:rsidR="00A91063" w:rsidRPr="00116AAA" w:rsidDel="007E30A3">
          <w:rPr>
            <w:rFonts w:ascii="Poppins" w:hAnsi="Poppins"/>
            <w:noProof/>
            <w:sz w:val="20"/>
            <w:szCs w:val="20"/>
            <w:rPrChange w:id="13198">
              <w:rPr>
                <w:noProof/>
              </w:rPr>
            </w:rPrChange>
          </w:rPr>
          <w:drawing>
            <wp:inline distT="0" distB="0" distL="0" distR="0" wp14:anchorId="4CB2E0B5" wp14:editId="05635EFE">
              <wp:extent cx="5943600" cy="1915464"/>
              <wp:effectExtent l="0" t="0" r="0" b="0"/>
              <wp:docPr id="271" name="Picture 271" descr="\\thong-pc\public_share\for_duy\ScreenShot\snapshot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ong-pc\public_share\for_duy\ScreenShot\snapshot41.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915464"/>
                      </a:xfrm>
                      <a:prstGeom prst="rect">
                        <a:avLst/>
                      </a:prstGeom>
                      <a:noFill/>
                      <a:ln>
                        <a:noFill/>
                      </a:ln>
                    </pic:spPr>
                  </pic:pic>
                </a:graphicData>
              </a:graphic>
            </wp:inline>
          </w:drawing>
        </w:r>
      </w:del>
    </w:p>
    <w:p w:rsidR="00FF5230" w:rsidRPr="00116AAA" w:rsidDel="007E30A3" w:rsidRDefault="00FF5230">
      <w:pPr>
        <w:pStyle w:val="ListParagraph"/>
        <w:rPr>
          <w:del w:id="13199" w:author="thuyhuynh" w:date="2022-03-30T16:33:00Z"/>
          <w:rFonts w:ascii="Poppins" w:hAnsi="Poppins"/>
          <w:sz w:val="20"/>
          <w:szCs w:val="20"/>
          <w:rPrChange w:id="13200" w:author="thuyhuynh" w:date="2023-05-08T11:25:00Z">
            <w:rPr>
              <w:del w:id="13201" w:author="thuyhuynh" w:date="2022-03-30T16:33:00Z"/>
            </w:rPr>
          </w:rPrChange>
        </w:rPr>
        <w:pPrChange w:id="13202" w:author="thuyhuynh" w:date="2022-03-30T16:41:00Z">
          <w:pPr>
            <w:jc w:val="both"/>
          </w:pPr>
        </w:pPrChange>
      </w:pPr>
    </w:p>
    <w:p w:rsidR="00FF5230" w:rsidRPr="00116AAA" w:rsidDel="007E30A3" w:rsidRDefault="00FF5230">
      <w:pPr>
        <w:pStyle w:val="ListParagraph"/>
        <w:rPr>
          <w:del w:id="13203" w:author="thuyhuynh" w:date="2022-03-30T16:33:00Z"/>
          <w:rFonts w:ascii="Poppins" w:hAnsi="Poppins"/>
          <w:sz w:val="20"/>
          <w:szCs w:val="20"/>
          <w:lang w:eastAsia="ko-KR"/>
          <w:rPrChange w:id="13204" w:author="thuyhuynh" w:date="2023-05-08T11:25:00Z">
            <w:rPr>
              <w:del w:id="13205" w:author="thuyhuynh" w:date="2022-03-30T16:33:00Z"/>
              <w:lang w:eastAsia="ko-KR"/>
            </w:rPr>
          </w:rPrChange>
        </w:rPr>
        <w:pPrChange w:id="13206" w:author="thuyhuynh" w:date="2022-03-30T16:41:00Z">
          <w:pPr>
            <w:jc w:val="both"/>
          </w:pPr>
        </w:pPrChange>
      </w:pPr>
      <w:del w:id="13207" w:author="thuyhuynh" w:date="2022-03-30T16:33:00Z">
        <w:r w:rsidRPr="00116AAA" w:rsidDel="007E30A3">
          <w:rPr>
            <w:rFonts w:ascii="Poppins" w:hAnsi="Poppins"/>
            <w:sz w:val="20"/>
            <w:szCs w:val="20"/>
            <w:rPrChange w:id="13208" w:author="thuyhuynh" w:date="2023-05-08T11:25:00Z">
              <w:rPr/>
            </w:rPrChange>
          </w:rPr>
          <w:delText>After being enrolled, enrollee becomes a User. The role can be changed by</w:delText>
        </w:r>
        <w:r w:rsidR="005C56F8" w:rsidRPr="00116AAA" w:rsidDel="007E30A3">
          <w:rPr>
            <w:rFonts w:ascii="Poppins" w:hAnsi="Poppins"/>
            <w:sz w:val="20"/>
            <w:szCs w:val="20"/>
            <w:rPrChange w:id="13209" w:author="thuyhuynh" w:date="2023-05-08T11:25:00Z">
              <w:rPr/>
            </w:rPrChange>
          </w:rPr>
          <w:delText xml:space="preserve"> a Superuser if </w:delText>
        </w:r>
        <w:r w:rsidR="00861188" w:rsidRPr="00116AAA" w:rsidDel="007E30A3">
          <w:rPr>
            <w:rFonts w:ascii="Poppins" w:hAnsi="Poppins"/>
            <w:sz w:val="20"/>
            <w:szCs w:val="20"/>
            <w:lang w:eastAsia="ko-KR"/>
            <w:rPrChange w:id="13210" w:author="thuyhuynh" w:date="2023-05-08T11:25:00Z">
              <w:rPr>
                <w:lang w:eastAsia="ko-KR"/>
              </w:rPr>
            </w:rPrChange>
          </w:rPr>
          <w:delText xml:space="preserve">a </w:delText>
        </w:r>
        <w:r w:rsidR="005C56F8" w:rsidRPr="00116AAA" w:rsidDel="007E30A3">
          <w:rPr>
            <w:rFonts w:ascii="Poppins" w:hAnsi="Poppins"/>
            <w:sz w:val="20"/>
            <w:szCs w:val="20"/>
            <w:rPrChange w:id="13211" w:author="thuyhuynh" w:date="2023-05-08T11:25:00Z">
              <w:rPr/>
            </w:rPrChange>
          </w:rPr>
          <w:delText>supervised enroll</w:delText>
        </w:r>
        <w:r w:rsidRPr="00116AAA" w:rsidDel="007E30A3">
          <w:rPr>
            <w:rFonts w:ascii="Poppins" w:hAnsi="Poppins"/>
            <w:sz w:val="20"/>
            <w:szCs w:val="20"/>
            <w:rPrChange w:id="13212" w:author="thuyhuynh" w:date="2023-05-08T11:25:00Z">
              <w:rPr/>
            </w:rPrChange>
          </w:rPr>
          <w:delText>ment is a must.</w:delText>
        </w:r>
      </w:del>
    </w:p>
    <w:p w:rsidR="0084381F" w:rsidRPr="00116AAA" w:rsidDel="007E30A3" w:rsidRDefault="0084381F">
      <w:pPr>
        <w:pStyle w:val="ListParagraph"/>
        <w:rPr>
          <w:del w:id="13213" w:author="thuyhuynh" w:date="2022-03-30T16:33:00Z"/>
          <w:rFonts w:ascii="Poppins" w:hAnsi="Poppins"/>
          <w:sz w:val="20"/>
          <w:szCs w:val="20"/>
          <w:lang w:eastAsia="ko-KR"/>
          <w:rPrChange w:id="13214" w:author="thuyhuynh" w:date="2023-05-08T11:25:00Z">
            <w:rPr>
              <w:del w:id="13215" w:author="thuyhuynh" w:date="2022-03-30T16:33:00Z"/>
              <w:lang w:eastAsia="ko-KR"/>
            </w:rPr>
          </w:rPrChange>
        </w:rPr>
        <w:pPrChange w:id="13216" w:author="thuyhuynh" w:date="2022-03-30T16:41:00Z">
          <w:pPr>
            <w:jc w:val="both"/>
          </w:pPr>
        </w:pPrChange>
      </w:pPr>
    </w:p>
    <w:p w:rsidR="000509AE" w:rsidRPr="00116AAA" w:rsidDel="007E30A3" w:rsidRDefault="002D4B31">
      <w:pPr>
        <w:pStyle w:val="ListParagraph"/>
        <w:rPr>
          <w:del w:id="13217" w:author="thuyhuynh" w:date="2022-03-30T16:33:00Z"/>
          <w:rFonts w:ascii="Poppins" w:hAnsi="Poppins"/>
          <w:sz w:val="20"/>
          <w:szCs w:val="20"/>
          <w:rPrChange w:id="13218" w:author="thuyhuynh" w:date="2023-05-08T11:25:00Z">
            <w:rPr>
              <w:del w:id="13219" w:author="thuyhuynh" w:date="2022-03-30T16:33:00Z"/>
            </w:rPr>
          </w:rPrChange>
        </w:rPr>
        <w:pPrChange w:id="13220" w:author="thuyhuynh" w:date="2022-03-30T16:41:00Z">
          <w:pPr>
            <w:jc w:val="both"/>
          </w:pPr>
        </w:pPrChange>
      </w:pPr>
      <w:del w:id="13221" w:author="thuyhuynh" w:date="2022-03-30T16:33:00Z">
        <w:r w:rsidRPr="00116AAA" w:rsidDel="007E30A3">
          <w:rPr>
            <w:rFonts w:ascii="Poppins" w:hAnsi="Poppins"/>
            <w:noProof/>
            <w:sz w:val="20"/>
            <w:szCs w:val="20"/>
            <w:rPrChange w:id="13222">
              <w:rPr>
                <w:noProof/>
              </w:rPr>
            </w:rPrChange>
          </w:rPr>
          <w:drawing>
            <wp:inline distT="0" distB="0" distL="0" distR="0" wp14:anchorId="503FE494" wp14:editId="3E30E559">
              <wp:extent cx="5943600" cy="3924727"/>
              <wp:effectExtent l="0" t="0" r="0" b="0"/>
              <wp:docPr id="272" name="Picture 272" descr="\\thong-pc\public_share\for_duy\ScreenShot\snapshot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hong-pc\public_share\for_duy\ScreenShot\snapshot4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924727"/>
                      </a:xfrm>
                      <a:prstGeom prst="rect">
                        <a:avLst/>
                      </a:prstGeom>
                      <a:noFill/>
                      <a:ln>
                        <a:noFill/>
                      </a:ln>
                    </pic:spPr>
                  </pic:pic>
                </a:graphicData>
              </a:graphic>
            </wp:inline>
          </w:drawing>
        </w:r>
      </w:del>
    </w:p>
    <w:p w:rsidR="000509AE" w:rsidRPr="00116AAA" w:rsidDel="007E30A3" w:rsidRDefault="000509AE">
      <w:pPr>
        <w:pStyle w:val="ListParagraph"/>
        <w:rPr>
          <w:del w:id="13223" w:author="thuyhuynh" w:date="2022-03-30T16:33:00Z"/>
          <w:rFonts w:ascii="Poppins" w:hAnsi="Poppins"/>
          <w:sz w:val="20"/>
          <w:szCs w:val="20"/>
          <w:rPrChange w:id="13224" w:author="thuyhuynh" w:date="2023-05-08T11:25:00Z">
            <w:rPr>
              <w:del w:id="13225" w:author="thuyhuynh" w:date="2022-03-30T16:33:00Z"/>
            </w:rPr>
          </w:rPrChange>
        </w:rPr>
        <w:pPrChange w:id="13226" w:author="thuyhuynh" w:date="2022-03-30T16:41:00Z">
          <w:pPr>
            <w:jc w:val="both"/>
          </w:pPr>
        </w:pPrChange>
      </w:pPr>
    </w:p>
    <w:p w:rsidR="000509AE" w:rsidRPr="00116AAA" w:rsidDel="007E30A3" w:rsidRDefault="005D3E68">
      <w:pPr>
        <w:pStyle w:val="ListParagraph"/>
        <w:rPr>
          <w:del w:id="13227" w:author="thuyhuynh" w:date="2022-03-30T16:33:00Z"/>
          <w:rFonts w:ascii="Poppins" w:hAnsi="Poppins"/>
          <w:sz w:val="20"/>
          <w:szCs w:val="20"/>
          <w:rPrChange w:id="13228" w:author="thuyhuynh" w:date="2023-05-08T11:25:00Z">
            <w:rPr>
              <w:del w:id="13229" w:author="thuyhuynh" w:date="2022-03-30T16:33:00Z"/>
            </w:rPr>
          </w:rPrChange>
        </w:rPr>
        <w:pPrChange w:id="13230" w:author="thuyhuynh" w:date="2022-03-30T16:41:00Z">
          <w:pPr>
            <w:pStyle w:val="ListParagraph"/>
            <w:numPr>
              <w:numId w:val="29"/>
            </w:numPr>
            <w:ind w:left="360" w:hanging="360"/>
            <w:jc w:val="both"/>
          </w:pPr>
        </w:pPrChange>
      </w:pPr>
      <w:del w:id="13231" w:author="thuyhuynh" w:date="2022-03-30T16:33:00Z">
        <w:r w:rsidRPr="00116AAA" w:rsidDel="007E30A3">
          <w:rPr>
            <w:rFonts w:ascii="Poppins" w:hAnsi="Poppins"/>
            <w:sz w:val="20"/>
            <w:szCs w:val="20"/>
            <w:rPrChange w:id="13232" w:author="thuyhuynh" w:date="2023-05-08T11:25:00Z">
              <w:rPr/>
            </w:rPrChange>
          </w:rPr>
          <w:delText>User can also be enrolled by existing t</w:delText>
        </w:r>
        <w:r w:rsidR="00861188" w:rsidRPr="00116AAA" w:rsidDel="007E30A3">
          <w:rPr>
            <w:rFonts w:ascii="Poppins" w:hAnsi="Poppins"/>
            <w:sz w:val="20"/>
            <w:szCs w:val="20"/>
            <w:rPrChange w:id="13233" w:author="thuyhuynh" w:date="2023-05-08T11:25:00Z">
              <w:rPr/>
            </w:rPrChange>
          </w:rPr>
          <w:delText>emplates</w:delText>
        </w:r>
        <w:r w:rsidR="000509AE" w:rsidRPr="00116AAA" w:rsidDel="007E30A3">
          <w:rPr>
            <w:rFonts w:ascii="Poppins" w:hAnsi="Poppins"/>
            <w:sz w:val="20"/>
            <w:szCs w:val="20"/>
            <w:rPrChange w:id="13234" w:author="thuyhuynh" w:date="2023-05-08T11:25:00Z">
              <w:rPr/>
            </w:rPrChange>
          </w:rPr>
          <w:delText>.</w:delText>
        </w:r>
      </w:del>
    </w:p>
    <w:p w:rsidR="000509AE" w:rsidRPr="00116AAA" w:rsidDel="007E30A3" w:rsidRDefault="000509AE">
      <w:pPr>
        <w:pStyle w:val="ListParagraph"/>
        <w:rPr>
          <w:del w:id="13235" w:author="thuyhuynh" w:date="2022-03-30T16:33:00Z"/>
          <w:rFonts w:ascii="Poppins" w:hAnsi="Poppins"/>
          <w:sz w:val="20"/>
          <w:szCs w:val="20"/>
          <w:rPrChange w:id="13236" w:author="thuyhuynh" w:date="2023-05-08T11:25:00Z">
            <w:rPr>
              <w:del w:id="13237" w:author="thuyhuynh" w:date="2022-03-30T16:33:00Z"/>
            </w:rPr>
          </w:rPrChange>
        </w:rPr>
        <w:pPrChange w:id="13238" w:author="thuyhuynh" w:date="2022-03-30T16:41:00Z">
          <w:pPr>
            <w:jc w:val="both"/>
          </w:pPr>
        </w:pPrChange>
      </w:pPr>
    </w:p>
    <w:p w:rsidR="000509AE" w:rsidRPr="00116AAA" w:rsidDel="007E30A3" w:rsidRDefault="00D30924">
      <w:pPr>
        <w:pStyle w:val="ListParagraph"/>
        <w:rPr>
          <w:del w:id="13239" w:author="thuyhuynh" w:date="2022-03-30T16:33:00Z"/>
          <w:rFonts w:ascii="Poppins" w:hAnsi="Poppins"/>
          <w:sz w:val="20"/>
          <w:szCs w:val="20"/>
          <w:rPrChange w:id="13240" w:author="thuyhuynh" w:date="2023-05-08T11:25:00Z">
            <w:rPr>
              <w:del w:id="13241" w:author="thuyhuynh" w:date="2022-03-30T16:33:00Z"/>
            </w:rPr>
          </w:rPrChange>
        </w:rPr>
        <w:pPrChange w:id="13242" w:author="thuyhuynh" w:date="2022-03-30T16:41:00Z">
          <w:pPr>
            <w:jc w:val="center"/>
          </w:pPr>
        </w:pPrChange>
      </w:pPr>
      <w:del w:id="13243" w:author="thuyhuynh" w:date="2022-03-30T16:33:00Z">
        <w:r w:rsidRPr="00116AAA" w:rsidDel="007E30A3">
          <w:rPr>
            <w:rFonts w:ascii="Poppins" w:hAnsi="Poppins"/>
            <w:noProof/>
            <w:sz w:val="20"/>
            <w:szCs w:val="20"/>
            <w:rPrChange w:id="13244">
              <w:rPr>
                <w:noProof/>
              </w:rPr>
            </w:rPrChange>
          </w:rPr>
          <w:drawing>
            <wp:inline distT="0" distB="0" distL="0" distR="0" wp14:anchorId="74DB4A2A" wp14:editId="1BB92E5D">
              <wp:extent cx="5943600" cy="1640883"/>
              <wp:effectExtent l="0" t="0" r="0" b="0"/>
              <wp:docPr id="274" name="Picture 274" descr="\\thong-pc\public_share\for_duy\snapshot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hong-pc\public_share\for_duy\snapshot72.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640883"/>
                      </a:xfrm>
                      <a:prstGeom prst="rect">
                        <a:avLst/>
                      </a:prstGeom>
                      <a:noFill/>
                      <a:ln>
                        <a:noFill/>
                      </a:ln>
                    </pic:spPr>
                  </pic:pic>
                </a:graphicData>
              </a:graphic>
            </wp:inline>
          </w:drawing>
        </w:r>
      </w:del>
    </w:p>
    <w:p w:rsidR="000509AE" w:rsidRPr="00116AAA" w:rsidDel="007E30A3" w:rsidRDefault="000509AE">
      <w:pPr>
        <w:pStyle w:val="ListParagraph"/>
        <w:rPr>
          <w:del w:id="13245" w:author="thuyhuynh" w:date="2022-03-30T16:33:00Z"/>
          <w:rFonts w:ascii="Poppins" w:hAnsi="Poppins"/>
          <w:sz w:val="20"/>
          <w:szCs w:val="20"/>
          <w:rPrChange w:id="13246" w:author="thuyhuynh" w:date="2023-05-08T11:25:00Z">
            <w:rPr>
              <w:del w:id="13247" w:author="thuyhuynh" w:date="2022-03-30T16:33:00Z"/>
            </w:rPr>
          </w:rPrChange>
        </w:rPr>
        <w:pPrChange w:id="13248" w:author="thuyhuynh" w:date="2022-03-30T16:41:00Z">
          <w:pPr>
            <w:jc w:val="both"/>
          </w:pPr>
        </w:pPrChange>
      </w:pPr>
    </w:p>
    <w:p w:rsidR="000509AE" w:rsidRPr="00116AAA" w:rsidDel="007E30A3" w:rsidRDefault="00474085">
      <w:pPr>
        <w:pStyle w:val="ListParagraph"/>
        <w:rPr>
          <w:del w:id="13249" w:author="thuyhuynh" w:date="2022-03-30T16:33:00Z"/>
          <w:rFonts w:ascii="Poppins" w:hAnsi="Poppins"/>
          <w:sz w:val="20"/>
          <w:szCs w:val="20"/>
          <w:rPrChange w:id="13250" w:author="thuyhuynh" w:date="2023-05-08T11:25:00Z">
            <w:rPr>
              <w:del w:id="13251" w:author="thuyhuynh" w:date="2022-03-30T16:33:00Z"/>
            </w:rPr>
          </w:rPrChange>
        </w:rPr>
        <w:pPrChange w:id="13252" w:author="thuyhuynh" w:date="2022-03-30T16:41:00Z">
          <w:pPr>
            <w:pStyle w:val="ListParagraph"/>
            <w:numPr>
              <w:numId w:val="29"/>
            </w:numPr>
            <w:ind w:left="360" w:hanging="360"/>
            <w:jc w:val="both"/>
          </w:pPr>
        </w:pPrChange>
      </w:pPr>
      <w:del w:id="13253" w:author="thuyhuynh" w:date="2022-03-30T16:33:00Z">
        <w:r w:rsidRPr="00116AAA" w:rsidDel="007E30A3">
          <w:rPr>
            <w:rFonts w:ascii="Poppins" w:hAnsi="Poppins"/>
            <w:sz w:val="20"/>
            <w:szCs w:val="20"/>
            <w:rPrChange w:id="13254" w:author="thuyhuynh" w:date="2023-05-08T11:25:00Z">
              <w:rPr/>
            </w:rPrChange>
          </w:rPr>
          <w:delText>There are three types of iris comparisons. Compare11 is for ve</w:delText>
        </w:r>
        <w:r w:rsidR="003069F2" w:rsidRPr="00116AAA" w:rsidDel="007E30A3">
          <w:rPr>
            <w:rFonts w:ascii="Poppins" w:hAnsi="Poppins"/>
            <w:sz w:val="20"/>
            <w:szCs w:val="20"/>
            <w:rPrChange w:id="13255" w:author="thuyhuynh" w:date="2023-05-08T11:25:00Z">
              <w:rPr/>
            </w:rPrChange>
          </w:rPr>
          <w:delText>rifying the captured iris image with a known enrollee</w:delText>
        </w:r>
        <w:r w:rsidRPr="00116AAA" w:rsidDel="007E30A3">
          <w:rPr>
            <w:rFonts w:ascii="Poppins" w:hAnsi="Poppins"/>
            <w:sz w:val="20"/>
            <w:szCs w:val="20"/>
            <w:rPrChange w:id="13256" w:author="thuyhuynh" w:date="2023-05-08T11:25:00Z">
              <w:rPr/>
            </w:rPrChange>
          </w:rPr>
          <w:delText xml:space="preserve"> </w:delText>
        </w:r>
        <w:r w:rsidR="00861188" w:rsidRPr="00116AAA" w:rsidDel="007E30A3">
          <w:rPr>
            <w:rFonts w:ascii="Poppins" w:hAnsi="Poppins"/>
            <w:sz w:val="20"/>
            <w:szCs w:val="20"/>
            <w:lang w:eastAsia="ko-KR"/>
            <w:rPrChange w:id="13257" w:author="thuyhuynh" w:date="2023-05-08T11:25:00Z">
              <w:rPr>
                <w:lang w:eastAsia="ko-KR"/>
              </w:rPr>
            </w:rPrChange>
          </w:rPr>
          <w:delText xml:space="preserve">in </w:delText>
        </w:r>
        <w:r w:rsidRPr="00116AAA" w:rsidDel="007E30A3">
          <w:rPr>
            <w:rFonts w:ascii="Poppins" w:hAnsi="Poppins"/>
            <w:sz w:val="20"/>
            <w:szCs w:val="20"/>
            <w:rPrChange w:id="13258" w:author="thuyhuynh" w:date="2023-05-08T11:25:00Z">
              <w:rPr/>
            </w:rPrChange>
          </w:rPr>
          <w:delText xml:space="preserve">the main gallery. </w:delText>
        </w:r>
      </w:del>
    </w:p>
    <w:p w:rsidR="009F3270" w:rsidRPr="00116AAA" w:rsidDel="007E30A3" w:rsidRDefault="009F3270">
      <w:pPr>
        <w:pStyle w:val="ListParagraph"/>
        <w:rPr>
          <w:del w:id="13259" w:author="thuyhuynh" w:date="2022-03-30T16:33:00Z"/>
          <w:rFonts w:ascii="Poppins" w:hAnsi="Poppins" w:cs="Arial"/>
          <w:sz w:val="20"/>
          <w:szCs w:val="20"/>
          <w:lang w:val="vi-VN"/>
          <w:rPrChange w:id="13260" w:author="thuyhuynh" w:date="2023-05-08T11:25:00Z">
            <w:rPr>
              <w:del w:id="13261" w:author="thuyhuynh" w:date="2022-03-30T16:33:00Z"/>
              <w:rFonts w:ascii="Arial" w:hAnsi="Arial" w:cs="Arial"/>
              <w:lang w:val="vi-VN"/>
            </w:rPr>
          </w:rPrChange>
        </w:rPr>
        <w:pPrChange w:id="13262" w:author="thuyhuynh" w:date="2022-03-30T16:41:00Z">
          <w:pPr>
            <w:jc w:val="both"/>
          </w:pPr>
        </w:pPrChange>
      </w:pPr>
    </w:p>
    <w:p w:rsidR="000509AE" w:rsidRPr="00116AAA" w:rsidDel="007E30A3" w:rsidRDefault="00D30924">
      <w:pPr>
        <w:pStyle w:val="ListParagraph"/>
        <w:rPr>
          <w:del w:id="13263" w:author="thuyhuynh" w:date="2022-03-30T16:33:00Z"/>
          <w:rFonts w:ascii="Poppins" w:hAnsi="Poppins"/>
          <w:sz w:val="20"/>
          <w:szCs w:val="20"/>
          <w:rPrChange w:id="13264" w:author="thuyhuynh" w:date="2023-05-08T11:25:00Z">
            <w:rPr>
              <w:del w:id="13265" w:author="thuyhuynh" w:date="2022-03-30T16:33:00Z"/>
            </w:rPr>
          </w:rPrChange>
        </w:rPr>
        <w:pPrChange w:id="13266" w:author="thuyhuynh" w:date="2022-03-30T16:41:00Z">
          <w:pPr>
            <w:jc w:val="center"/>
          </w:pPr>
        </w:pPrChange>
      </w:pPr>
      <w:del w:id="13267" w:author="thuyhuynh" w:date="2022-03-30T16:33:00Z">
        <w:r w:rsidRPr="00116AAA" w:rsidDel="007E30A3">
          <w:rPr>
            <w:rFonts w:ascii="Poppins" w:hAnsi="Poppins"/>
            <w:noProof/>
            <w:sz w:val="20"/>
            <w:szCs w:val="20"/>
            <w:rPrChange w:id="13268">
              <w:rPr>
                <w:noProof/>
              </w:rPr>
            </w:rPrChange>
          </w:rPr>
          <w:drawing>
            <wp:inline distT="0" distB="0" distL="0" distR="0" wp14:anchorId="2A345810" wp14:editId="35233315">
              <wp:extent cx="5943600" cy="4271418"/>
              <wp:effectExtent l="0" t="0" r="0" b="0"/>
              <wp:docPr id="275" name="Picture 275" descr="\\thong-pc\public_share\for_duy\snapshot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thong-pc\public_share\for_duy\snapshot73.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271418"/>
                      </a:xfrm>
                      <a:prstGeom prst="rect">
                        <a:avLst/>
                      </a:prstGeom>
                      <a:noFill/>
                      <a:ln>
                        <a:noFill/>
                      </a:ln>
                    </pic:spPr>
                  </pic:pic>
                </a:graphicData>
              </a:graphic>
            </wp:inline>
          </w:drawing>
        </w:r>
      </w:del>
    </w:p>
    <w:p w:rsidR="000509AE" w:rsidRPr="00116AAA" w:rsidDel="007E30A3" w:rsidRDefault="000509AE">
      <w:pPr>
        <w:pStyle w:val="ListParagraph"/>
        <w:rPr>
          <w:del w:id="13269" w:author="thuyhuynh" w:date="2022-03-30T16:33:00Z"/>
          <w:rFonts w:ascii="Poppins" w:hAnsi="Poppins"/>
          <w:sz w:val="20"/>
          <w:szCs w:val="20"/>
          <w:rPrChange w:id="13270" w:author="thuyhuynh" w:date="2023-05-08T11:25:00Z">
            <w:rPr>
              <w:del w:id="13271" w:author="thuyhuynh" w:date="2022-03-30T16:33:00Z"/>
            </w:rPr>
          </w:rPrChange>
        </w:rPr>
        <w:pPrChange w:id="13272" w:author="thuyhuynh" w:date="2022-03-30T16:41:00Z">
          <w:pPr>
            <w:jc w:val="both"/>
          </w:pPr>
        </w:pPrChange>
      </w:pPr>
    </w:p>
    <w:p w:rsidR="000509AE" w:rsidRPr="00116AAA" w:rsidDel="007E30A3" w:rsidRDefault="008138E4">
      <w:pPr>
        <w:pStyle w:val="ListParagraph"/>
        <w:rPr>
          <w:del w:id="13273" w:author="thuyhuynh" w:date="2022-03-30T16:33:00Z"/>
          <w:rFonts w:ascii="Poppins" w:hAnsi="Poppins"/>
          <w:sz w:val="20"/>
          <w:szCs w:val="20"/>
          <w:rPrChange w:id="13274" w:author="thuyhuynh" w:date="2023-05-08T11:25:00Z">
            <w:rPr>
              <w:del w:id="13275" w:author="thuyhuynh" w:date="2022-03-30T16:33:00Z"/>
            </w:rPr>
          </w:rPrChange>
        </w:rPr>
        <w:pPrChange w:id="13276" w:author="thuyhuynh" w:date="2022-03-30T16:41:00Z">
          <w:pPr>
            <w:jc w:val="both"/>
          </w:pPr>
        </w:pPrChange>
      </w:pPr>
      <w:del w:id="13277" w:author="thuyhuynh" w:date="2022-03-30T16:33:00Z">
        <w:r w:rsidRPr="00116AAA" w:rsidDel="007E30A3">
          <w:rPr>
            <w:rFonts w:ascii="Poppins" w:hAnsi="Poppins"/>
            <w:sz w:val="20"/>
            <w:szCs w:val="20"/>
            <w:rPrChange w:id="13278" w:author="thuyhuynh" w:date="2023-05-08T11:25:00Z">
              <w:rPr/>
            </w:rPrChange>
          </w:rPr>
          <w:delText xml:space="preserve">Compare1N is for comparing the captured iris image against the gallery in attempt to establish the identity of the person </w:delText>
        </w:r>
        <w:r w:rsidR="001212FA" w:rsidRPr="00116AAA" w:rsidDel="007E30A3">
          <w:rPr>
            <w:rFonts w:ascii="Poppins" w:hAnsi="Poppins"/>
            <w:sz w:val="20"/>
            <w:szCs w:val="20"/>
            <w:lang w:eastAsia="ko-KR"/>
            <w:rPrChange w:id="13279" w:author="thuyhuynh" w:date="2023-05-08T11:25:00Z">
              <w:rPr>
                <w:lang w:eastAsia="ko-KR"/>
              </w:rPr>
            </w:rPrChange>
          </w:rPr>
          <w:delText>with</w:delText>
        </w:r>
        <w:r w:rsidRPr="00116AAA" w:rsidDel="007E30A3">
          <w:rPr>
            <w:rFonts w:ascii="Poppins" w:hAnsi="Poppins"/>
            <w:sz w:val="20"/>
            <w:szCs w:val="20"/>
            <w:rPrChange w:id="13280" w:author="thuyhuynh" w:date="2023-05-08T11:25:00Z">
              <w:rPr/>
            </w:rPrChange>
          </w:rPr>
          <w:delText xml:space="preserve"> this image.</w:delText>
        </w:r>
      </w:del>
    </w:p>
    <w:p w:rsidR="008138E4" w:rsidRPr="00116AAA" w:rsidDel="007E30A3" w:rsidRDefault="008138E4">
      <w:pPr>
        <w:pStyle w:val="ListParagraph"/>
        <w:rPr>
          <w:del w:id="13281" w:author="thuyhuynh" w:date="2022-03-30T16:33:00Z"/>
          <w:rFonts w:ascii="Poppins" w:hAnsi="Poppins"/>
          <w:sz w:val="20"/>
          <w:szCs w:val="20"/>
          <w:rPrChange w:id="13282" w:author="thuyhuynh" w:date="2023-05-08T11:25:00Z">
            <w:rPr>
              <w:del w:id="13283" w:author="thuyhuynh" w:date="2022-03-30T16:33:00Z"/>
            </w:rPr>
          </w:rPrChange>
        </w:rPr>
        <w:pPrChange w:id="13284" w:author="thuyhuynh" w:date="2022-03-30T16:41:00Z">
          <w:pPr>
            <w:jc w:val="both"/>
          </w:pPr>
        </w:pPrChange>
      </w:pPr>
    </w:p>
    <w:p w:rsidR="000509AE" w:rsidRPr="00116AAA" w:rsidDel="007E30A3" w:rsidRDefault="00D30924">
      <w:pPr>
        <w:pStyle w:val="ListParagraph"/>
        <w:rPr>
          <w:del w:id="13285" w:author="thuyhuynh" w:date="2022-03-30T16:33:00Z"/>
          <w:rFonts w:ascii="Poppins" w:hAnsi="Poppins"/>
          <w:sz w:val="20"/>
          <w:szCs w:val="20"/>
          <w:rPrChange w:id="13286" w:author="thuyhuynh" w:date="2023-05-08T11:25:00Z">
            <w:rPr>
              <w:del w:id="13287" w:author="thuyhuynh" w:date="2022-03-30T16:33:00Z"/>
            </w:rPr>
          </w:rPrChange>
        </w:rPr>
        <w:pPrChange w:id="13288" w:author="thuyhuynh" w:date="2022-03-30T16:41:00Z">
          <w:pPr>
            <w:jc w:val="both"/>
          </w:pPr>
        </w:pPrChange>
      </w:pPr>
      <w:del w:id="13289" w:author="thuyhuynh" w:date="2022-03-30T16:33:00Z">
        <w:r w:rsidRPr="00116AAA" w:rsidDel="007E30A3">
          <w:rPr>
            <w:rFonts w:ascii="Poppins" w:hAnsi="Poppins"/>
            <w:noProof/>
            <w:sz w:val="20"/>
            <w:szCs w:val="20"/>
            <w:rPrChange w:id="13290">
              <w:rPr>
                <w:noProof/>
              </w:rPr>
            </w:rPrChange>
          </w:rPr>
          <w:drawing>
            <wp:inline distT="0" distB="0" distL="0" distR="0" wp14:anchorId="226B7B3B" wp14:editId="10634EAB">
              <wp:extent cx="5943600" cy="4525405"/>
              <wp:effectExtent l="0" t="0" r="0" b="0"/>
              <wp:docPr id="276" name="Picture 276" descr="\\thong-pc\public_share\for_duy\snapshot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hong-pc\public_share\for_duy\snapshot74.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4525405"/>
                      </a:xfrm>
                      <a:prstGeom prst="rect">
                        <a:avLst/>
                      </a:prstGeom>
                      <a:noFill/>
                      <a:ln>
                        <a:noFill/>
                      </a:ln>
                    </pic:spPr>
                  </pic:pic>
                </a:graphicData>
              </a:graphic>
            </wp:inline>
          </w:drawing>
        </w:r>
      </w:del>
    </w:p>
    <w:p w:rsidR="000509AE" w:rsidRPr="00116AAA" w:rsidDel="007E30A3" w:rsidRDefault="000509AE">
      <w:pPr>
        <w:pStyle w:val="ListParagraph"/>
        <w:rPr>
          <w:del w:id="13291" w:author="thuyhuynh" w:date="2022-03-30T16:33:00Z"/>
          <w:rFonts w:ascii="Poppins" w:hAnsi="Poppins"/>
          <w:sz w:val="20"/>
          <w:szCs w:val="20"/>
          <w:rPrChange w:id="13292" w:author="thuyhuynh" w:date="2023-05-08T11:25:00Z">
            <w:rPr>
              <w:del w:id="13293" w:author="thuyhuynh" w:date="2022-03-30T16:33:00Z"/>
            </w:rPr>
          </w:rPrChange>
        </w:rPr>
        <w:pPrChange w:id="13294" w:author="thuyhuynh" w:date="2022-03-30T16:41:00Z">
          <w:pPr>
            <w:jc w:val="both"/>
          </w:pPr>
        </w:pPrChange>
      </w:pPr>
    </w:p>
    <w:p w:rsidR="008138E4" w:rsidRPr="00116AAA" w:rsidDel="007E30A3" w:rsidRDefault="008138E4">
      <w:pPr>
        <w:pStyle w:val="ListParagraph"/>
        <w:rPr>
          <w:del w:id="13295" w:author="thuyhuynh" w:date="2022-03-30T16:33:00Z"/>
          <w:rFonts w:ascii="Poppins" w:hAnsi="Poppins"/>
          <w:sz w:val="20"/>
          <w:szCs w:val="20"/>
          <w:lang w:eastAsia="ko-KR"/>
          <w:rPrChange w:id="13296" w:author="thuyhuynh" w:date="2023-05-08T11:25:00Z">
            <w:rPr>
              <w:del w:id="13297" w:author="thuyhuynh" w:date="2022-03-30T16:33:00Z"/>
              <w:lang w:eastAsia="ko-KR"/>
            </w:rPr>
          </w:rPrChange>
        </w:rPr>
        <w:pPrChange w:id="13298" w:author="thuyhuynh" w:date="2022-03-30T16:41:00Z">
          <w:pPr>
            <w:jc w:val="both"/>
          </w:pPr>
        </w:pPrChange>
      </w:pPr>
      <w:del w:id="13299" w:author="thuyhuynh" w:date="2022-03-30T16:33:00Z">
        <w:r w:rsidRPr="00116AAA" w:rsidDel="007E30A3">
          <w:rPr>
            <w:rFonts w:ascii="Poppins" w:hAnsi="Poppins"/>
            <w:sz w:val="20"/>
            <w:szCs w:val="20"/>
            <w:rPrChange w:id="13300" w:author="thuyhuynh" w:date="2023-05-08T11:25:00Z">
              <w:rPr/>
            </w:rPrChange>
          </w:rPr>
          <w:delText>Compare11WithTemplate is for comparing an existing iris template with the current captu</w:delText>
        </w:r>
        <w:r w:rsidR="001212FA" w:rsidRPr="00116AAA" w:rsidDel="007E30A3">
          <w:rPr>
            <w:rFonts w:ascii="Poppins" w:hAnsi="Poppins"/>
            <w:sz w:val="20"/>
            <w:szCs w:val="20"/>
            <w:rPrChange w:id="13301" w:author="thuyhuynh" w:date="2023-05-08T11:25:00Z">
              <w:rPr/>
            </w:rPrChange>
          </w:rPr>
          <w:delText>red iris image to verify if the</w:delText>
        </w:r>
        <w:r w:rsidR="001212FA" w:rsidRPr="00116AAA" w:rsidDel="007E30A3">
          <w:rPr>
            <w:rFonts w:ascii="Poppins" w:hAnsi="Poppins"/>
            <w:sz w:val="20"/>
            <w:szCs w:val="20"/>
            <w:lang w:eastAsia="ko-KR"/>
            <w:rPrChange w:id="13302" w:author="thuyhuynh" w:date="2023-05-08T11:25:00Z">
              <w:rPr>
                <w:lang w:eastAsia="ko-KR"/>
              </w:rPr>
            </w:rPrChange>
          </w:rPr>
          <w:delText xml:space="preserve"> two</w:delText>
        </w:r>
        <w:r w:rsidRPr="00116AAA" w:rsidDel="007E30A3">
          <w:rPr>
            <w:rFonts w:ascii="Poppins" w:hAnsi="Poppins"/>
            <w:sz w:val="20"/>
            <w:szCs w:val="20"/>
            <w:rPrChange w:id="13303" w:author="thuyhuynh" w:date="2023-05-08T11:25:00Z">
              <w:rPr/>
            </w:rPrChange>
          </w:rPr>
          <w:delText xml:space="preserve"> are matched.</w:delText>
        </w:r>
      </w:del>
    </w:p>
    <w:p w:rsidR="001212FA" w:rsidRPr="00116AAA" w:rsidDel="007E30A3" w:rsidRDefault="001212FA">
      <w:pPr>
        <w:pStyle w:val="ListParagraph"/>
        <w:rPr>
          <w:del w:id="13304" w:author="thuyhuynh" w:date="2022-03-30T16:33:00Z"/>
          <w:rFonts w:ascii="Poppins" w:hAnsi="Poppins"/>
          <w:sz w:val="20"/>
          <w:szCs w:val="20"/>
          <w:lang w:eastAsia="ko-KR"/>
          <w:rPrChange w:id="13305" w:author="thuyhuynh" w:date="2023-05-08T11:25:00Z">
            <w:rPr>
              <w:del w:id="13306" w:author="thuyhuynh" w:date="2022-03-30T16:33:00Z"/>
              <w:lang w:eastAsia="ko-KR"/>
            </w:rPr>
          </w:rPrChange>
        </w:rPr>
        <w:pPrChange w:id="13307" w:author="thuyhuynh" w:date="2022-03-30T16:41:00Z">
          <w:pPr>
            <w:jc w:val="both"/>
          </w:pPr>
        </w:pPrChange>
      </w:pPr>
    </w:p>
    <w:p w:rsidR="000509AE" w:rsidRPr="00116AAA" w:rsidDel="007E30A3" w:rsidRDefault="00D30924">
      <w:pPr>
        <w:pStyle w:val="ListParagraph"/>
        <w:rPr>
          <w:del w:id="13308" w:author="thuyhuynh" w:date="2022-03-30T16:33:00Z"/>
          <w:rFonts w:ascii="Poppins" w:hAnsi="Poppins"/>
          <w:sz w:val="20"/>
          <w:szCs w:val="20"/>
          <w:rPrChange w:id="13309" w:author="thuyhuynh" w:date="2023-05-08T11:25:00Z">
            <w:rPr>
              <w:del w:id="13310" w:author="thuyhuynh" w:date="2022-03-30T16:33:00Z"/>
            </w:rPr>
          </w:rPrChange>
        </w:rPr>
        <w:pPrChange w:id="13311" w:author="thuyhuynh" w:date="2022-03-30T16:41:00Z">
          <w:pPr>
            <w:jc w:val="both"/>
          </w:pPr>
        </w:pPrChange>
      </w:pPr>
      <w:del w:id="13312" w:author="thuyhuynh" w:date="2022-03-30T16:33:00Z">
        <w:r w:rsidRPr="00116AAA" w:rsidDel="007E30A3">
          <w:rPr>
            <w:rFonts w:ascii="Poppins" w:hAnsi="Poppins"/>
            <w:noProof/>
            <w:sz w:val="20"/>
            <w:szCs w:val="20"/>
            <w:rPrChange w:id="13313">
              <w:rPr>
                <w:noProof/>
              </w:rPr>
            </w:rPrChange>
          </w:rPr>
          <w:drawing>
            <wp:inline distT="0" distB="0" distL="0" distR="0" wp14:anchorId="4CCDAD7E" wp14:editId="09859D88">
              <wp:extent cx="5943600" cy="4344697"/>
              <wp:effectExtent l="0" t="0" r="0" b="0"/>
              <wp:docPr id="277" name="Picture 277" descr="\\thong-pc\public_share\for_duy\snapshot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hong-pc\public_share\for_duy\snapshot75.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4344697"/>
                      </a:xfrm>
                      <a:prstGeom prst="rect">
                        <a:avLst/>
                      </a:prstGeom>
                      <a:noFill/>
                      <a:ln>
                        <a:noFill/>
                      </a:ln>
                    </pic:spPr>
                  </pic:pic>
                </a:graphicData>
              </a:graphic>
            </wp:inline>
          </w:drawing>
        </w:r>
      </w:del>
    </w:p>
    <w:p w:rsidR="000509AE" w:rsidRPr="00116AAA" w:rsidDel="007E30A3" w:rsidRDefault="000509AE">
      <w:pPr>
        <w:pStyle w:val="ListParagraph"/>
        <w:rPr>
          <w:del w:id="13314" w:author="thuyhuynh" w:date="2022-03-30T16:33:00Z"/>
          <w:rFonts w:ascii="Poppins" w:hAnsi="Poppins"/>
          <w:sz w:val="20"/>
          <w:szCs w:val="20"/>
          <w:rPrChange w:id="13315" w:author="thuyhuynh" w:date="2023-05-08T11:25:00Z">
            <w:rPr>
              <w:del w:id="13316" w:author="thuyhuynh" w:date="2022-03-30T16:33:00Z"/>
            </w:rPr>
          </w:rPrChange>
        </w:rPr>
        <w:pPrChange w:id="13317" w:author="thuyhuynh" w:date="2022-03-30T16:41:00Z">
          <w:pPr>
            <w:jc w:val="both"/>
          </w:pPr>
        </w:pPrChange>
      </w:pPr>
    </w:p>
    <w:p w:rsidR="006A7121" w:rsidRPr="00116AAA" w:rsidDel="007E30A3" w:rsidRDefault="006A7121">
      <w:pPr>
        <w:pStyle w:val="ListParagraph"/>
        <w:rPr>
          <w:del w:id="13318" w:author="thuyhuynh" w:date="2022-03-30T16:33:00Z"/>
          <w:rFonts w:ascii="Poppins" w:hAnsi="Poppins"/>
          <w:sz w:val="20"/>
          <w:szCs w:val="20"/>
          <w:rPrChange w:id="13319" w:author="thuyhuynh" w:date="2023-05-08T11:25:00Z">
            <w:rPr>
              <w:del w:id="13320" w:author="thuyhuynh" w:date="2022-03-30T16:33:00Z"/>
            </w:rPr>
          </w:rPrChange>
        </w:rPr>
        <w:pPrChange w:id="13321" w:author="thuyhuynh" w:date="2022-03-30T16:41:00Z">
          <w:pPr>
            <w:pStyle w:val="ListParagraph"/>
            <w:numPr>
              <w:numId w:val="29"/>
            </w:numPr>
            <w:ind w:left="360" w:hanging="360"/>
            <w:jc w:val="both"/>
          </w:pPr>
        </w:pPrChange>
      </w:pPr>
      <w:del w:id="13322" w:author="thuyhuynh" w:date="2022-03-30T16:33:00Z">
        <w:r w:rsidRPr="00116AAA" w:rsidDel="007E30A3">
          <w:rPr>
            <w:rFonts w:ascii="Poppins" w:hAnsi="Poppins"/>
            <w:sz w:val="20"/>
            <w:szCs w:val="20"/>
            <w:rPrChange w:id="13323" w:author="thuyhuynh" w:date="2023-05-08T11:25:00Z">
              <w:rPr/>
            </w:rPrChange>
          </w:rPr>
          <w:delText>User can unenroll a specific enrollee or all enrollees in the gallery.</w:delText>
        </w:r>
      </w:del>
    </w:p>
    <w:p w:rsidR="000509AE" w:rsidRPr="00116AAA" w:rsidDel="007E30A3" w:rsidRDefault="00D30924">
      <w:pPr>
        <w:pStyle w:val="ListParagraph"/>
        <w:rPr>
          <w:del w:id="13324" w:author="thuyhuynh" w:date="2022-03-30T16:33:00Z"/>
          <w:rFonts w:ascii="Poppins" w:hAnsi="Poppins"/>
          <w:sz w:val="20"/>
          <w:szCs w:val="20"/>
          <w:rPrChange w:id="13325" w:author="thuyhuynh" w:date="2023-05-08T11:25:00Z">
            <w:rPr>
              <w:del w:id="13326" w:author="thuyhuynh" w:date="2022-03-30T16:33:00Z"/>
            </w:rPr>
          </w:rPrChange>
        </w:rPr>
        <w:pPrChange w:id="13327" w:author="thuyhuynh" w:date="2022-03-30T16:41:00Z">
          <w:pPr>
            <w:jc w:val="center"/>
          </w:pPr>
        </w:pPrChange>
      </w:pPr>
      <w:del w:id="13328" w:author="thuyhuynh" w:date="2022-03-30T16:33:00Z">
        <w:r w:rsidRPr="00116AAA" w:rsidDel="007E30A3">
          <w:rPr>
            <w:rFonts w:ascii="Poppins" w:hAnsi="Poppins"/>
            <w:noProof/>
            <w:sz w:val="20"/>
            <w:szCs w:val="20"/>
            <w:rPrChange w:id="13329">
              <w:rPr>
                <w:noProof/>
              </w:rPr>
            </w:rPrChange>
          </w:rPr>
          <w:drawing>
            <wp:inline distT="0" distB="0" distL="0" distR="0" wp14:anchorId="65F92D51" wp14:editId="234C5E22">
              <wp:extent cx="5943600" cy="1616049"/>
              <wp:effectExtent l="0" t="0" r="0" b="0"/>
              <wp:docPr id="278" name="Picture 278" descr="\\thong-pc\public_share\for_duy\snapshot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hong-pc\public_share\for_duy\snapshot76.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1616049"/>
                      </a:xfrm>
                      <a:prstGeom prst="rect">
                        <a:avLst/>
                      </a:prstGeom>
                      <a:noFill/>
                      <a:ln>
                        <a:noFill/>
                      </a:ln>
                    </pic:spPr>
                  </pic:pic>
                </a:graphicData>
              </a:graphic>
            </wp:inline>
          </w:drawing>
        </w:r>
      </w:del>
    </w:p>
    <w:p w:rsidR="000509AE" w:rsidRPr="00116AAA" w:rsidDel="007E30A3" w:rsidRDefault="000509AE">
      <w:pPr>
        <w:pStyle w:val="ListParagraph"/>
        <w:rPr>
          <w:del w:id="13330" w:author="thuyhuynh" w:date="2022-03-30T16:33:00Z"/>
          <w:rFonts w:ascii="Poppins" w:hAnsi="Poppins"/>
          <w:sz w:val="20"/>
          <w:szCs w:val="20"/>
          <w:rPrChange w:id="13331" w:author="thuyhuynh" w:date="2023-05-08T11:25:00Z">
            <w:rPr>
              <w:del w:id="13332" w:author="thuyhuynh" w:date="2022-03-30T16:33:00Z"/>
            </w:rPr>
          </w:rPrChange>
        </w:rPr>
        <w:pPrChange w:id="13333" w:author="thuyhuynh" w:date="2022-03-30T16:41:00Z">
          <w:pPr>
            <w:jc w:val="both"/>
          </w:pPr>
        </w:pPrChange>
      </w:pPr>
    </w:p>
    <w:p w:rsidR="000509AE" w:rsidRPr="00116AAA" w:rsidDel="007E30A3" w:rsidRDefault="006A7121">
      <w:pPr>
        <w:pStyle w:val="ListParagraph"/>
        <w:rPr>
          <w:del w:id="13334" w:author="thuyhuynh" w:date="2022-03-30T16:33:00Z"/>
          <w:rFonts w:ascii="Poppins" w:hAnsi="Poppins"/>
          <w:sz w:val="20"/>
          <w:szCs w:val="20"/>
          <w:lang w:eastAsia="ko-KR"/>
          <w:rPrChange w:id="13335" w:author="thuyhuynh" w:date="2023-05-08T11:25:00Z">
            <w:rPr>
              <w:del w:id="13336" w:author="thuyhuynh" w:date="2022-03-30T16:33:00Z"/>
              <w:lang w:eastAsia="ko-KR"/>
            </w:rPr>
          </w:rPrChange>
        </w:rPr>
        <w:pPrChange w:id="13337" w:author="thuyhuynh" w:date="2022-03-30T16:41:00Z">
          <w:pPr>
            <w:jc w:val="both"/>
          </w:pPr>
        </w:pPrChange>
      </w:pPr>
      <w:del w:id="13338" w:author="thuyhuynh" w:date="2022-03-30T16:33:00Z">
        <w:r w:rsidRPr="00116AAA" w:rsidDel="007E30A3">
          <w:rPr>
            <w:rFonts w:ascii="Poppins" w:hAnsi="Poppins"/>
            <w:sz w:val="20"/>
            <w:szCs w:val="20"/>
            <w:rPrChange w:id="13339" w:author="thuyhuynh" w:date="2023-05-08T11:25:00Z">
              <w:rPr/>
            </w:rPrChange>
          </w:rPr>
          <w:delText>The codes demonstrate the usages of</w:delText>
        </w:r>
        <w:r w:rsidR="001212FA" w:rsidRPr="00116AAA" w:rsidDel="007E30A3">
          <w:rPr>
            <w:rFonts w:ascii="Poppins" w:hAnsi="Poppins"/>
            <w:sz w:val="20"/>
            <w:szCs w:val="20"/>
            <w:lang w:eastAsia="ko-KR"/>
            <w:rPrChange w:id="13340" w:author="thuyhuynh" w:date="2023-05-08T11:25:00Z">
              <w:rPr>
                <w:lang w:eastAsia="ko-KR"/>
              </w:rPr>
            </w:rPrChange>
          </w:rPr>
          <w:delText>:</w:delText>
        </w:r>
      </w:del>
    </w:p>
    <w:p w:rsidR="000509AE" w:rsidRPr="00116AAA" w:rsidDel="007E30A3" w:rsidRDefault="000509AE">
      <w:pPr>
        <w:pStyle w:val="ListParagraph"/>
        <w:rPr>
          <w:del w:id="13341" w:author="thuyhuynh" w:date="2022-03-30T16:33:00Z"/>
          <w:rFonts w:ascii="Poppins" w:hAnsi="Poppins"/>
          <w:sz w:val="20"/>
          <w:szCs w:val="20"/>
          <w:rPrChange w:id="13342" w:author="thuyhuynh" w:date="2023-05-08T11:25:00Z">
            <w:rPr>
              <w:del w:id="13343" w:author="thuyhuynh" w:date="2022-03-30T16:33:00Z"/>
            </w:rPr>
          </w:rPrChange>
        </w:rPr>
        <w:pPrChange w:id="13344" w:author="thuyhuynh" w:date="2022-03-30T16:41:00Z">
          <w:pPr>
            <w:jc w:val="both"/>
          </w:pPr>
        </w:pPrChange>
      </w:pPr>
    </w:p>
    <w:p w:rsidR="000509AE" w:rsidRPr="00116AAA" w:rsidDel="007E30A3" w:rsidRDefault="000509AE">
      <w:pPr>
        <w:pStyle w:val="ListParagraph"/>
        <w:rPr>
          <w:del w:id="13345" w:author="thuyhuynh" w:date="2022-03-30T16:33:00Z"/>
          <w:rFonts w:ascii="Poppins" w:hAnsi="Poppins"/>
          <w:sz w:val="20"/>
          <w:szCs w:val="20"/>
          <w:rPrChange w:id="13346" w:author="thuyhuynh" w:date="2023-05-08T11:25:00Z">
            <w:rPr>
              <w:del w:id="13347" w:author="thuyhuynh" w:date="2022-03-30T16:33:00Z"/>
            </w:rPr>
          </w:rPrChange>
        </w:rPr>
        <w:pPrChange w:id="13348" w:author="thuyhuynh" w:date="2022-03-30T16:41:00Z">
          <w:pPr>
            <w:pStyle w:val="ListParagraph"/>
            <w:numPr>
              <w:numId w:val="7"/>
            </w:numPr>
            <w:ind w:hanging="360"/>
            <w:jc w:val="both"/>
          </w:pPr>
        </w:pPrChange>
      </w:pPr>
      <w:del w:id="13349" w:author="thuyhuynh" w:date="2022-03-30T15:37:00Z">
        <w:r w:rsidRPr="00116AAA" w:rsidDel="002850A6">
          <w:rPr>
            <w:rFonts w:ascii="Poppins" w:hAnsi="Poppins"/>
            <w:b/>
            <w:sz w:val="20"/>
            <w:szCs w:val="20"/>
            <w:rPrChange w:id="13350" w:author="thuyhuynh" w:date="2023-05-08T11:25:00Z">
              <w:rPr>
                <w:b/>
              </w:rPr>
            </w:rPrChange>
          </w:rPr>
          <w:delText>Iddk</w:delText>
        </w:r>
      </w:del>
      <w:del w:id="13351" w:author="thuyhuynh" w:date="2022-03-30T16:33:00Z">
        <w:r w:rsidRPr="00116AAA" w:rsidDel="007E30A3">
          <w:rPr>
            <w:rFonts w:ascii="Poppins" w:hAnsi="Poppins"/>
            <w:b/>
            <w:sz w:val="20"/>
            <w:szCs w:val="20"/>
            <w:rPrChange w:id="13352" w:author="thuyhuynh" w:date="2023-05-08T11:25:00Z">
              <w:rPr>
                <w:b/>
              </w:rPr>
            </w:rPrChange>
          </w:rPr>
          <w:delText>_LoadGallery</w:delText>
        </w:r>
      </w:del>
    </w:p>
    <w:p w:rsidR="000509AE" w:rsidRPr="00116AAA" w:rsidDel="007E30A3" w:rsidRDefault="000509AE">
      <w:pPr>
        <w:pStyle w:val="ListParagraph"/>
        <w:rPr>
          <w:del w:id="13353" w:author="thuyhuynh" w:date="2022-03-30T16:33:00Z"/>
          <w:rFonts w:ascii="Poppins" w:hAnsi="Poppins"/>
          <w:sz w:val="20"/>
          <w:szCs w:val="20"/>
          <w:rPrChange w:id="13354" w:author="thuyhuynh" w:date="2023-05-08T11:25:00Z">
            <w:rPr>
              <w:del w:id="13355" w:author="thuyhuynh" w:date="2022-03-30T16:33:00Z"/>
            </w:rPr>
          </w:rPrChange>
        </w:rPr>
        <w:pPrChange w:id="13356" w:author="thuyhuynh" w:date="2022-03-30T16:41:00Z">
          <w:pPr>
            <w:pStyle w:val="ListParagraph"/>
            <w:numPr>
              <w:numId w:val="7"/>
            </w:numPr>
            <w:ind w:hanging="360"/>
            <w:jc w:val="both"/>
          </w:pPr>
        </w:pPrChange>
      </w:pPr>
      <w:del w:id="13357" w:author="thuyhuynh" w:date="2022-03-30T15:37:00Z">
        <w:r w:rsidRPr="00116AAA" w:rsidDel="002850A6">
          <w:rPr>
            <w:rFonts w:ascii="Poppins" w:hAnsi="Poppins"/>
            <w:b/>
            <w:sz w:val="20"/>
            <w:szCs w:val="20"/>
            <w:rPrChange w:id="13358" w:author="thuyhuynh" w:date="2023-05-08T11:25:00Z">
              <w:rPr>
                <w:b/>
              </w:rPr>
            </w:rPrChange>
          </w:rPr>
          <w:delText>Iddk</w:delText>
        </w:r>
      </w:del>
      <w:del w:id="13359" w:author="thuyhuynh" w:date="2022-03-30T16:33:00Z">
        <w:r w:rsidRPr="00116AAA" w:rsidDel="007E30A3">
          <w:rPr>
            <w:rFonts w:ascii="Poppins" w:hAnsi="Poppins"/>
            <w:b/>
            <w:sz w:val="20"/>
            <w:szCs w:val="20"/>
            <w:rPrChange w:id="13360" w:author="thuyhuynh" w:date="2023-05-08T11:25:00Z">
              <w:rPr>
                <w:b/>
              </w:rPr>
            </w:rPrChange>
          </w:rPr>
          <w:delText>_CommitGallery</w:delText>
        </w:r>
      </w:del>
    </w:p>
    <w:p w:rsidR="000509AE" w:rsidRPr="00116AAA" w:rsidDel="007E30A3" w:rsidRDefault="000509AE">
      <w:pPr>
        <w:pStyle w:val="ListParagraph"/>
        <w:rPr>
          <w:del w:id="13361" w:author="thuyhuynh" w:date="2022-03-30T16:33:00Z"/>
          <w:rFonts w:ascii="Poppins" w:hAnsi="Poppins"/>
          <w:sz w:val="20"/>
          <w:szCs w:val="20"/>
          <w:rPrChange w:id="13362" w:author="thuyhuynh" w:date="2023-05-08T11:25:00Z">
            <w:rPr>
              <w:del w:id="13363" w:author="thuyhuynh" w:date="2022-03-30T16:33:00Z"/>
            </w:rPr>
          </w:rPrChange>
        </w:rPr>
        <w:pPrChange w:id="13364" w:author="thuyhuynh" w:date="2022-03-30T16:41:00Z">
          <w:pPr>
            <w:pStyle w:val="ListParagraph"/>
            <w:numPr>
              <w:numId w:val="7"/>
            </w:numPr>
            <w:ind w:hanging="360"/>
            <w:jc w:val="both"/>
          </w:pPr>
        </w:pPrChange>
      </w:pPr>
      <w:del w:id="13365" w:author="thuyhuynh" w:date="2022-03-30T15:37:00Z">
        <w:r w:rsidRPr="00116AAA" w:rsidDel="002850A6">
          <w:rPr>
            <w:rFonts w:ascii="Poppins" w:hAnsi="Poppins"/>
            <w:b/>
            <w:sz w:val="20"/>
            <w:szCs w:val="20"/>
            <w:rPrChange w:id="13366" w:author="thuyhuynh" w:date="2023-05-08T11:25:00Z">
              <w:rPr>
                <w:b/>
              </w:rPr>
            </w:rPrChange>
          </w:rPr>
          <w:delText>Iddk</w:delText>
        </w:r>
      </w:del>
      <w:del w:id="13367" w:author="thuyhuynh" w:date="2022-03-30T16:33:00Z">
        <w:r w:rsidRPr="00116AAA" w:rsidDel="007E30A3">
          <w:rPr>
            <w:rFonts w:ascii="Poppins" w:hAnsi="Poppins"/>
            <w:b/>
            <w:sz w:val="20"/>
            <w:szCs w:val="20"/>
            <w:rPrChange w:id="13368" w:author="thuyhuynh" w:date="2023-05-08T11:25:00Z">
              <w:rPr>
                <w:b/>
              </w:rPr>
            </w:rPrChange>
          </w:rPr>
          <w:delText>_GetGalleryInfo</w:delText>
        </w:r>
      </w:del>
    </w:p>
    <w:p w:rsidR="000509AE" w:rsidRPr="00116AAA" w:rsidDel="007E30A3" w:rsidRDefault="000509AE">
      <w:pPr>
        <w:pStyle w:val="ListParagraph"/>
        <w:rPr>
          <w:del w:id="13369" w:author="thuyhuynh" w:date="2022-03-30T16:33:00Z"/>
          <w:rFonts w:ascii="Poppins" w:hAnsi="Poppins"/>
          <w:sz w:val="20"/>
          <w:szCs w:val="20"/>
          <w:rPrChange w:id="13370" w:author="thuyhuynh" w:date="2023-05-08T11:25:00Z">
            <w:rPr>
              <w:del w:id="13371" w:author="thuyhuynh" w:date="2022-03-30T16:33:00Z"/>
            </w:rPr>
          </w:rPrChange>
        </w:rPr>
        <w:pPrChange w:id="13372" w:author="thuyhuynh" w:date="2022-03-30T16:41:00Z">
          <w:pPr>
            <w:pStyle w:val="ListParagraph"/>
            <w:numPr>
              <w:numId w:val="7"/>
            </w:numPr>
            <w:ind w:hanging="360"/>
            <w:jc w:val="both"/>
          </w:pPr>
        </w:pPrChange>
      </w:pPr>
      <w:del w:id="13373" w:author="thuyhuynh" w:date="2022-03-30T15:37:00Z">
        <w:r w:rsidRPr="00116AAA" w:rsidDel="002850A6">
          <w:rPr>
            <w:rFonts w:ascii="Poppins" w:hAnsi="Poppins"/>
            <w:b/>
            <w:sz w:val="20"/>
            <w:szCs w:val="20"/>
            <w:rPrChange w:id="13374" w:author="thuyhuynh" w:date="2023-05-08T11:25:00Z">
              <w:rPr>
                <w:b/>
              </w:rPr>
            </w:rPrChange>
          </w:rPr>
          <w:delText>Iddk</w:delText>
        </w:r>
      </w:del>
      <w:del w:id="13375" w:author="thuyhuynh" w:date="2022-03-30T16:33:00Z">
        <w:r w:rsidRPr="00116AAA" w:rsidDel="007E30A3">
          <w:rPr>
            <w:rFonts w:ascii="Poppins" w:hAnsi="Poppins"/>
            <w:b/>
            <w:sz w:val="20"/>
            <w:szCs w:val="20"/>
            <w:rPrChange w:id="13376" w:author="thuyhuynh" w:date="2023-05-08T11:25:00Z">
              <w:rPr>
                <w:b/>
              </w:rPr>
            </w:rPrChange>
          </w:rPr>
          <w:delText>_GetResultTemplate</w:delText>
        </w:r>
      </w:del>
    </w:p>
    <w:p w:rsidR="000509AE" w:rsidRPr="00116AAA" w:rsidDel="007E30A3" w:rsidRDefault="000509AE">
      <w:pPr>
        <w:pStyle w:val="ListParagraph"/>
        <w:rPr>
          <w:del w:id="13377" w:author="thuyhuynh" w:date="2022-03-30T16:33:00Z"/>
          <w:rFonts w:ascii="Poppins" w:hAnsi="Poppins"/>
          <w:sz w:val="20"/>
          <w:szCs w:val="20"/>
          <w:rPrChange w:id="13378" w:author="thuyhuynh" w:date="2023-05-08T11:25:00Z">
            <w:rPr>
              <w:del w:id="13379" w:author="thuyhuynh" w:date="2022-03-30T16:33:00Z"/>
            </w:rPr>
          </w:rPrChange>
        </w:rPr>
        <w:pPrChange w:id="13380" w:author="thuyhuynh" w:date="2022-03-30T16:41:00Z">
          <w:pPr>
            <w:pStyle w:val="ListParagraph"/>
            <w:numPr>
              <w:numId w:val="7"/>
            </w:numPr>
            <w:ind w:hanging="360"/>
            <w:jc w:val="both"/>
          </w:pPr>
        </w:pPrChange>
      </w:pPr>
      <w:del w:id="13381" w:author="thuyhuynh" w:date="2022-03-30T15:37:00Z">
        <w:r w:rsidRPr="00116AAA" w:rsidDel="002850A6">
          <w:rPr>
            <w:rFonts w:ascii="Poppins" w:hAnsi="Poppins"/>
            <w:b/>
            <w:sz w:val="20"/>
            <w:szCs w:val="20"/>
            <w:rPrChange w:id="13382" w:author="thuyhuynh" w:date="2023-05-08T11:25:00Z">
              <w:rPr>
                <w:b/>
              </w:rPr>
            </w:rPrChange>
          </w:rPr>
          <w:delText>Iddk</w:delText>
        </w:r>
      </w:del>
      <w:del w:id="13383" w:author="thuyhuynh" w:date="2022-03-30T16:33:00Z">
        <w:r w:rsidRPr="00116AAA" w:rsidDel="007E30A3">
          <w:rPr>
            <w:rFonts w:ascii="Poppins" w:hAnsi="Poppins"/>
            <w:b/>
            <w:sz w:val="20"/>
            <w:szCs w:val="20"/>
            <w:rPrChange w:id="13384" w:author="thuyhuynh" w:date="2023-05-08T11:25:00Z">
              <w:rPr>
                <w:b/>
              </w:rPr>
            </w:rPrChange>
          </w:rPr>
          <w:delText>_EnrollCapture</w:delText>
        </w:r>
      </w:del>
    </w:p>
    <w:p w:rsidR="000509AE" w:rsidRPr="00116AAA" w:rsidDel="007E30A3" w:rsidRDefault="000509AE">
      <w:pPr>
        <w:pStyle w:val="ListParagraph"/>
        <w:rPr>
          <w:del w:id="13385" w:author="thuyhuynh" w:date="2022-03-30T16:33:00Z"/>
          <w:rFonts w:ascii="Poppins" w:hAnsi="Poppins"/>
          <w:sz w:val="20"/>
          <w:szCs w:val="20"/>
          <w:rPrChange w:id="13386" w:author="thuyhuynh" w:date="2023-05-08T11:25:00Z">
            <w:rPr>
              <w:del w:id="13387" w:author="thuyhuynh" w:date="2022-03-30T16:33:00Z"/>
            </w:rPr>
          </w:rPrChange>
        </w:rPr>
        <w:pPrChange w:id="13388" w:author="thuyhuynh" w:date="2022-03-30T16:41:00Z">
          <w:pPr>
            <w:pStyle w:val="ListParagraph"/>
            <w:numPr>
              <w:numId w:val="7"/>
            </w:numPr>
            <w:ind w:hanging="360"/>
            <w:jc w:val="both"/>
          </w:pPr>
        </w:pPrChange>
      </w:pPr>
      <w:del w:id="13389" w:author="thuyhuynh" w:date="2022-03-30T15:37:00Z">
        <w:r w:rsidRPr="00116AAA" w:rsidDel="002850A6">
          <w:rPr>
            <w:rFonts w:ascii="Poppins" w:hAnsi="Poppins"/>
            <w:b/>
            <w:sz w:val="20"/>
            <w:szCs w:val="20"/>
            <w:rPrChange w:id="13390" w:author="thuyhuynh" w:date="2023-05-08T11:25:00Z">
              <w:rPr>
                <w:b/>
              </w:rPr>
            </w:rPrChange>
          </w:rPr>
          <w:delText>Iddk</w:delText>
        </w:r>
      </w:del>
      <w:del w:id="13391" w:author="thuyhuynh" w:date="2022-03-30T16:33:00Z">
        <w:r w:rsidRPr="00116AAA" w:rsidDel="007E30A3">
          <w:rPr>
            <w:rFonts w:ascii="Poppins" w:hAnsi="Poppins"/>
            <w:b/>
            <w:sz w:val="20"/>
            <w:szCs w:val="20"/>
            <w:rPrChange w:id="13392" w:author="thuyhuynh" w:date="2023-05-08T11:25:00Z">
              <w:rPr>
                <w:b/>
              </w:rPr>
            </w:rPrChange>
          </w:rPr>
          <w:delText>_SetUserRole</w:delText>
        </w:r>
      </w:del>
    </w:p>
    <w:p w:rsidR="000509AE" w:rsidRPr="00116AAA" w:rsidDel="007E30A3" w:rsidRDefault="000509AE">
      <w:pPr>
        <w:pStyle w:val="ListParagraph"/>
        <w:rPr>
          <w:del w:id="13393" w:author="thuyhuynh" w:date="2022-03-30T16:33:00Z"/>
          <w:rFonts w:ascii="Poppins" w:hAnsi="Poppins"/>
          <w:sz w:val="20"/>
          <w:szCs w:val="20"/>
          <w:rPrChange w:id="13394" w:author="thuyhuynh" w:date="2023-05-08T11:25:00Z">
            <w:rPr>
              <w:del w:id="13395" w:author="thuyhuynh" w:date="2022-03-30T16:33:00Z"/>
            </w:rPr>
          </w:rPrChange>
        </w:rPr>
        <w:pPrChange w:id="13396" w:author="thuyhuynh" w:date="2022-03-30T16:41:00Z">
          <w:pPr>
            <w:pStyle w:val="ListParagraph"/>
            <w:numPr>
              <w:numId w:val="7"/>
            </w:numPr>
            <w:ind w:hanging="360"/>
            <w:jc w:val="both"/>
          </w:pPr>
        </w:pPrChange>
      </w:pPr>
      <w:del w:id="13397" w:author="thuyhuynh" w:date="2022-03-30T15:37:00Z">
        <w:r w:rsidRPr="00116AAA" w:rsidDel="002850A6">
          <w:rPr>
            <w:rFonts w:ascii="Poppins" w:hAnsi="Poppins"/>
            <w:b/>
            <w:sz w:val="20"/>
            <w:szCs w:val="20"/>
            <w:rPrChange w:id="13398" w:author="thuyhuynh" w:date="2023-05-08T11:25:00Z">
              <w:rPr>
                <w:b/>
              </w:rPr>
            </w:rPrChange>
          </w:rPr>
          <w:delText>Iddk</w:delText>
        </w:r>
      </w:del>
      <w:del w:id="13399" w:author="thuyhuynh" w:date="2022-03-30T16:33:00Z">
        <w:r w:rsidRPr="00116AAA" w:rsidDel="007E30A3">
          <w:rPr>
            <w:rFonts w:ascii="Poppins" w:hAnsi="Poppins"/>
            <w:b/>
            <w:sz w:val="20"/>
            <w:szCs w:val="20"/>
            <w:rPrChange w:id="13400" w:author="thuyhuynh" w:date="2023-05-08T11:25:00Z">
              <w:rPr>
                <w:b/>
              </w:rPr>
            </w:rPrChange>
          </w:rPr>
          <w:delText>_EnrollTemplate</w:delText>
        </w:r>
        <w:r w:rsidRPr="00116AAA" w:rsidDel="007E30A3">
          <w:rPr>
            <w:rFonts w:ascii="Poppins" w:hAnsi="Poppins"/>
            <w:noProof/>
            <w:color w:val="000000" w:themeColor="text1"/>
            <w:sz w:val="20"/>
            <w:szCs w:val="20"/>
            <w:lang w:eastAsia="ko-KR"/>
            <w:rPrChange w:id="13401" w:author="thuyhuynh" w:date="2023-05-08T11:25:00Z">
              <w:rPr>
                <w:noProof/>
                <w:color w:val="000000" w:themeColor="text1"/>
                <w:lang w:eastAsia="ko-KR"/>
              </w:rPr>
            </w:rPrChange>
          </w:rPr>
          <w:delText xml:space="preserve"> </w:delText>
        </w:r>
      </w:del>
    </w:p>
    <w:p w:rsidR="000509AE" w:rsidRPr="00116AAA" w:rsidDel="007E30A3" w:rsidRDefault="000509AE">
      <w:pPr>
        <w:pStyle w:val="ListParagraph"/>
        <w:rPr>
          <w:del w:id="13402" w:author="thuyhuynh" w:date="2022-03-30T16:33:00Z"/>
          <w:rFonts w:ascii="Poppins" w:hAnsi="Poppins"/>
          <w:b/>
          <w:sz w:val="20"/>
          <w:szCs w:val="20"/>
          <w:rPrChange w:id="13403" w:author="thuyhuynh" w:date="2023-05-08T11:25:00Z">
            <w:rPr>
              <w:del w:id="13404" w:author="thuyhuynh" w:date="2022-03-30T16:33:00Z"/>
              <w:b/>
            </w:rPr>
          </w:rPrChange>
        </w:rPr>
        <w:pPrChange w:id="13405" w:author="thuyhuynh" w:date="2022-03-30T16:41:00Z">
          <w:pPr>
            <w:pStyle w:val="ListParagraph"/>
            <w:numPr>
              <w:numId w:val="7"/>
            </w:numPr>
            <w:ind w:hanging="360"/>
            <w:jc w:val="both"/>
          </w:pPr>
        </w:pPrChange>
      </w:pPr>
      <w:del w:id="13406" w:author="thuyhuynh" w:date="2022-03-30T15:37:00Z">
        <w:r w:rsidRPr="00116AAA" w:rsidDel="002850A6">
          <w:rPr>
            <w:rFonts w:ascii="Poppins" w:hAnsi="Poppins"/>
            <w:b/>
            <w:sz w:val="20"/>
            <w:szCs w:val="20"/>
            <w:rPrChange w:id="13407" w:author="thuyhuynh" w:date="2023-05-08T11:25:00Z">
              <w:rPr>
                <w:b/>
              </w:rPr>
            </w:rPrChange>
          </w:rPr>
          <w:delText>Iddk</w:delText>
        </w:r>
      </w:del>
      <w:del w:id="13408" w:author="thuyhuynh" w:date="2022-03-30T16:33:00Z">
        <w:r w:rsidRPr="00116AAA" w:rsidDel="007E30A3">
          <w:rPr>
            <w:rFonts w:ascii="Poppins" w:hAnsi="Poppins"/>
            <w:b/>
            <w:sz w:val="20"/>
            <w:szCs w:val="20"/>
            <w:rPrChange w:id="13409" w:author="thuyhuynh" w:date="2023-05-08T11:25:00Z">
              <w:rPr>
                <w:b/>
              </w:rPr>
            </w:rPrChange>
          </w:rPr>
          <w:delText>_UnenrollTemplate</w:delText>
        </w:r>
      </w:del>
    </w:p>
    <w:p w:rsidR="000509AE" w:rsidRPr="00116AAA" w:rsidDel="007E30A3" w:rsidRDefault="000509AE">
      <w:pPr>
        <w:pStyle w:val="ListParagraph"/>
        <w:rPr>
          <w:del w:id="13410" w:author="thuyhuynh" w:date="2022-03-30T16:33:00Z"/>
          <w:rFonts w:ascii="Poppins" w:hAnsi="Poppins"/>
          <w:b/>
          <w:sz w:val="20"/>
          <w:szCs w:val="20"/>
          <w:rPrChange w:id="13411" w:author="thuyhuynh" w:date="2023-05-08T11:25:00Z">
            <w:rPr>
              <w:del w:id="13412" w:author="thuyhuynh" w:date="2022-03-30T16:33:00Z"/>
              <w:b/>
            </w:rPr>
          </w:rPrChange>
        </w:rPr>
        <w:pPrChange w:id="13413" w:author="thuyhuynh" w:date="2022-03-30T16:41:00Z">
          <w:pPr>
            <w:pStyle w:val="ListParagraph"/>
            <w:numPr>
              <w:numId w:val="7"/>
            </w:numPr>
            <w:ind w:hanging="360"/>
            <w:jc w:val="both"/>
          </w:pPr>
        </w:pPrChange>
      </w:pPr>
      <w:del w:id="13414" w:author="thuyhuynh" w:date="2022-03-30T15:37:00Z">
        <w:r w:rsidRPr="00116AAA" w:rsidDel="002850A6">
          <w:rPr>
            <w:rFonts w:ascii="Poppins" w:hAnsi="Poppins"/>
            <w:b/>
            <w:sz w:val="20"/>
            <w:szCs w:val="20"/>
            <w:rPrChange w:id="13415" w:author="thuyhuynh" w:date="2023-05-08T11:25:00Z">
              <w:rPr>
                <w:b/>
              </w:rPr>
            </w:rPrChange>
          </w:rPr>
          <w:delText>Iddk</w:delText>
        </w:r>
      </w:del>
      <w:del w:id="13416" w:author="thuyhuynh" w:date="2022-03-30T16:33:00Z">
        <w:r w:rsidRPr="00116AAA" w:rsidDel="007E30A3">
          <w:rPr>
            <w:rFonts w:ascii="Poppins" w:hAnsi="Poppins"/>
            <w:b/>
            <w:sz w:val="20"/>
            <w:szCs w:val="20"/>
            <w:rPrChange w:id="13417" w:author="thuyhuynh" w:date="2023-05-08T11:25:00Z">
              <w:rPr>
                <w:b/>
              </w:rPr>
            </w:rPrChange>
          </w:rPr>
          <w:delText>_Compare11</w:delText>
        </w:r>
      </w:del>
    </w:p>
    <w:p w:rsidR="000509AE" w:rsidRPr="00116AAA" w:rsidDel="007E30A3" w:rsidRDefault="000509AE">
      <w:pPr>
        <w:pStyle w:val="ListParagraph"/>
        <w:rPr>
          <w:del w:id="13418" w:author="thuyhuynh" w:date="2022-03-30T16:33:00Z"/>
          <w:rFonts w:ascii="Poppins" w:hAnsi="Poppins"/>
          <w:b/>
          <w:sz w:val="20"/>
          <w:szCs w:val="20"/>
          <w:rPrChange w:id="13419" w:author="thuyhuynh" w:date="2023-05-08T11:25:00Z">
            <w:rPr>
              <w:del w:id="13420" w:author="thuyhuynh" w:date="2022-03-30T16:33:00Z"/>
              <w:b/>
            </w:rPr>
          </w:rPrChange>
        </w:rPr>
        <w:pPrChange w:id="13421" w:author="thuyhuynh" w:date="2022-03-30T16:41:00Z">
          <w:pPr>
            <w:pStyle w:val="ListParagraph"/>
            <w:numPr>
              <w:numId w:val="7"/>
            </w:numPr>
            <w:ind w:hanging="360"/>
            <w:jc w:val="both"/>
          </w:pPr>
        </w:pPrChange>
      </w:pPr>
      <w:del w:id="13422" w:author="thuyhuynh" w:date="2022-03-30T15:37:00Z">
        <w:r w:rsidRPr="00116AAA" w:rsidDel="002850A6">
          <w:rPr>
            <w:rFonts w:ascii="Poppins" w:hAnsi="Poppins"/>
            <w:b/>
            <w:sz w:val="20"/>
            <w:szCs w:val="20"/>
            <w:rPrChange w:id="13423" w:author="thuyhuynh" w:date="2023-05-08T11:25:00Z">
              <w:rPr>
                <w:b/>
              </w:rPr>
            </w:rPrChange>
          </w:rPr>
          <w:delText>Iddk</w:delText>
        </w:r>
      </w:del>
      <w:del w:id="13424" w:author="thuyhuynh" w:date="2022-03-30T16:33:00Z">
        <w:r w:rsidRPr="00116AAA" w:rsidDel="007E30A3">
          <w:rPr>
            <w:rFonts w:ascii="Poppins" w:hAnsi="Poppins"/>
            <w:b/>
            <w:sz w:val="20"/>
            <w:szCs w:val="20"/>
            <w:rPrChange w:id="13425" w:author="thuyhuynh" w:date="2023-05-08T11:25:00Z">
              <w:rPr>
                <w:b/>
              </w:rPr>
            </w:rPrChange>
          </w:rPr>
          <w:delText>_Compare1N</w:delText>
        </w:r>
      </w:del>
    </w:p>
    <w:p w:rsidR="000509AE" w:rsidRPr="00116AAA" w:rsidDel="007E30A3" w:rsidRDefault="000509AE">
      <w:pPr>
        <w:pStyle w:val="ListParagraph"/>
        <w:rPr>
          <w:del w:id="13426" w:author="thuyhuynh" w:date="2022-03-30T16:33:00Z"/>
          <w:rFonts w:ascii="Poppins" w:hAnsi="Poppins"/>
          <w:b/>
          <w:sz w:val="20"/>
          <w:szCs w:val="20"/>
          <w:rPrChange w:id="13427" w:author="thuyhuynh" w:date="2023-05-08T11:25:00Z">
            <w:rPr>
              <w:del w:id="13428" w:author="thuyhuynh" w:date="2022-03-30T16:33:00Z"/>
              <w:b/>
            </w:rPr>
          </w:rPrChange>
        </w:rPr>
        <w:pPrChange w:id="13429" w:author="thuyhuynh" w:date="2022-03-30T16:41:00Z">
          <w:pPr>
            <w:pStyle w:val="ListParagraph"/>
            <w:numPr>
              <w:numId w:val="7"/>
            </w:numPr>
            <w:ind w:hanging="360"/>
            <w:jc w:val="both"/>
          </w:pPr>
        </w:pPrChange>
      </w:pPr>
      <w:del w:id="13430" w:author="thuyhuynh" w:date="2022-03-30T15:37:00Z">
        <w:r w:rsidRPr="00116AAA" w:rsidDel="002850A6">
          <w:rPr>
            <w:rFonts w:ascii="Poppins" w:hAnsi="Poppins"/>
            <w:b/>
            <w:sz w:val="20"/>
            <w:szCs w:val="20"/>
            <w:rPrChange w:id="13431" w:author="thuyhuynh" w:date="2023-05-08T11:25:00Z">
              <w:rPr>
                <w:b/>
              </w:rPr>
            </w:rPrChange>
          </w:rPr>
          <w:delText>Iddk</w:delText>
        </w:r>
      </w:del>
      <w:del w:id="13432" w:author="thuyhuynh" w:date="2022-03-30T16:33:00Z">
        <w:r w:rsidRPr="00116AAA" w:rsidDel="007E30A3">
          <w:rPr>
            <w:rFonts w:ascii="Poppins" w:hAnsi="Poppins"/>
            <w:b/>
            <w:sz w:val="20"/>
            <w:szCs w:val="20"/>
            <w:rPrChange w:id="13433" w:author="thuyhuynh" w:date="2023-05-08T11:25:00Z">
              <w:rPr>
                <w:b/>
              </w:rPr>
            </w:rPrChange>
          </w:rPr>
          <w:delText>_Compare11WithTemplate</w:delText>
        </w:r>
      </w:del>
    </w:p>
    <w:p w:rsidR="006A7121" w:rsidRPr="00116AAA" w:rsidDel="007E30A3" w:rsidRDefault="001212FA">
      <w:pPr>
        <w:pStyle w:val="ListParagraph"/>
        <w:rPr>
          <w:del w:id="13434" w:author="thuyhuynh" w:date="2022-03-30T16:33:00Z"/>
          <w:rFonts w:ascii="Poppins" w:hAnsi="Poppins"/>
          <w:b/>
          <w:sz w:val="20"/>
          <w:szCs w:val="20"/>
          <w:rPrChange w:id="13435" w:author="thuyhuynh" w:date="2023-05-08T11:25:00Z">
            <w:rPr>
              <w:del w:id="13436" w:author="thuyhuynh" w:date="2022-03-30T16:33:00Z"/>
              <w:b/>
            </w:rPr>
          </w:rPrChange>
        </w:rPr>
        <w:pPrChange w:id="13437" w:author="thuyhuynh" w:date="2022-03-30T16:41:00Z">
          <w:pPr>
            <w:pStyle w:val="ListParagraph"/>
            <w:numPr>
              <w:numId w:val="7"/>
            </w:numPr>
            <w:ind w:hanging="360"/>
            <w:jc w:val="both"/>
          </w:pPr>
        </w:pPrChange>
      </w:pPr>
      <w:del w:id="13438" w:author="thuyhuynh" w:date="2022-03-30T15:37:00Z">
        <w:r w:rsidRPr="00116AAA" w:rsidDel="002850A6">
          <w:rPr>
            <w:rFonts w:ascii="Poppins" w:hAnsi="Poppins"/>
            <w:b/>
            <w:sz w:val="20"/>
            <w:szCs w:val="20"/>
            <w:rPrChange w:id="13439" w:author="thuyhuynh" w:date="2023-05-08T11:25:00Z">
              <w:rPr>
                <w:b/>
              </w:rPr>
            </w:rPrChange>
          </w:rPr>
          <w:delText>Iddk</w:delText>
        </w:r>
      </w:del>
      <w:del w:id="13440" w:author="thuyhuynh" w:date="2022-03-30T16:33:00Z">
        <w:r w:rsidRPr="00116AAA" w:rsidDel="007E30A3">
          <w:rPr>
            <w:rFonts w:ascii="Poppins" w:hAnsi="Poppins"/>
            <w:b/>
            <w:sz w:val="20"/>
            <w:szCs w:val="20"/>
            <w:rPrChange w:id="13441" w:author="thuyhuynh" w:date="2023-05-08T11:25:00Z">
              <w:rPr>
                <w:b/>
              </w:rPr>
            </w:rPrChange>
          </w:rPr>
          <w:delText>_GetResultQuality</w:delText>
        </w:r>
      </w:del>
    </w:p>
    <w:p w:rsidR="000509AE" w:rsidRPr="00116AAA" w:rsidDel="00FB0874" w:rsidRDefault="000509AE">
      <w:pPr>
        <w:pStyle w:val="ListParagraph"/>
        <w:rPr>
          <w:del w:id="13442" w:author="thuyhuynh" w:date="2022-03-30T16:34:00Z"/>
          <w:sz w:val="20"/>
          <w:szCs w:val="20"/>
          <w:rPrChange w:id="13443" w:author="thuyhuynh" w:date="2023-05-08T11:25:00Z">
            <w:rPr>
              <w:del w:id="13444" w:author="thuyhuynh" w:date="2022-03-30T16:34:00Z"/>
            </w:rPr>
          </w:rPrChange>
        </w:rPr>
        <w:pPrChange w:id="13445" w:author="thuyhuynh" w:date="2022-03-30T16:41:00Z">
          <w:pPr>
            <w:pStyle w:val="Heading3"/>
          </w:pPr>
        </w:pPrChange>
      </w:pPr>
      <w:bookmarkStart w:id="13446" w:name="_Toc298356557"/>
      <w:bookmarkStart w:id="13447" w:name="_Toc301430645"/>
      <w:del w:id="13448" w:author="thuyhuynh" w:date="2022-03-30T16:34:00Z">
        <w:r w:rsidRPr="00116AAA" w:rsidDel="00FB0874">
          <w:rPr>
            <w:rFonts w:ascii="Poppins" w:hAnsi="Poppins"/>
            <w:sz w:val="20"/>
            <w:szCs w:val="20"/>
            <w:rPrChange w:id="13449" w:author="thuyhuynh" w:date="2023-05-08T11:25:00Z">
              <w:rPr>
                <w:rFonts w:ascii="Poppins" w:hAnsi="Poppins"/>
                <w:sz w:val="24"/>
                <w:szCs w:val="24"/>
              </w:rPr>
            </w:rPrChange>
          </w:rPr>
          <w:delText>Power Management</w:delText>
        </w:r>
        <w:bookmarkEnd w:id="13446"/>
        <w:bookmarkEnd w:id="13447"/>
      </w:del>
    </w:p>
    <w:p w:rsidR="000509AE" w:rsidRPr="00116AAA" w:rsidDel="00FB0874" w:rsidRDefault="000509AE">
      <w:pPr>
        <w:pStyle w:val="ListParagraph"/>
        <w:rPr>
          <w:del w:id="13450" w:author="thuyhuynh" w:date="2022-03-30T16:34:00Z"/>
          <w:rFonts w:ascii="Poppins" w:hAnsi="Poppins"/>
          <w:sz w:val="20"/>
          <w:szCs w:val="20"/>
          <w:rPrChange w:id="13451" w:author="thuyhuynh" w:date="2023-05-08T11:25:00Z">
            <w:rPr>
              <w:del w:id="13452" w:author="thuyhuynh" w:date="2022-03-30T16:34:00Z"/>
            </w:rPr>
          </w:rPrChange>
        </w:rPr>
        <w:pPrChange w:id="13453" w:author="thuyhuynh" w:date="2022-03-30T16:41:00Z">
          <w:pPr>
            <w:jc w:val="both"/>
          </w:pPr>
        </w:pPrChange>
      </w:pPr>
      <w:del w:id="13454" w:author="thuyhuynh" w:date="2022-03-30T16:34:00Z">
        <w:r w:rsidRPr="00116AAA" w:rsidDel="00FB0874">
          <w:rPr>
            <w:rFonts w:ascii="Poppins" w:hAnsi="Poppins"/>
            <w:sz w:val="20"/>
            <w:szCs w:val="20"/>
            <w:rPrChange w:id="13455" w:author="thuyhuynh" w:date="2023-05-08T11:25:00Z">
              <w:rPr/>
            </w:rPrChange>
          </w:rPr>
          <w:delText>Th</w:delText>
        </w:r>
        <w:r w:rsidR="00955ABF" w:rsidRPr="00116AAA" w:rsidDel="00FB0874">
          <w:rPr>
            <w:rFonts w:ascii="Poppins" w:hAnsi="Poppins"/>
            <w:sz w:val="20"/>
            <w:szCs w:val="20"/>
            <w:rPrChange w:id="13456" w:author="thuyhuynh" w:date="2023-05-08T11:25:00Z">
              <w:rPr/>
            </w:rPrChange>
          </w:rPr>
          <w:delText>e</w:delText>
        </w:r>
        <w:r w:rsidRPr="00116AAA" w:rsidDel="00FB0874">
          <w:rPr>
            <w:rFonts w:ascii="Poppins" w:hAnsi="Poppins"/>
            <w:sz w:val="20"/>
            <w:szCs w:val="20"/>
            <w:rPrChange w:id="13457" w:author="thuyhuynh" w:date="2023-05-08T11:25:00Z">
              <w:rPr/>
            </w:rPrChange>
          </w:rPr>
          <w:delText xml:space="preserve"> code</w:delText>
        </w:r>
        <w:r w:rsidR="00955ABF" w:rsidRPr="00116AAA" w:rsidDel="00FB0874">
          <w:rPr>
            <w:rFonts w:ascii="Poppins" w:hAnsi="Poppins"/>
            <w:sz w:val="20"/>
            <w:szCs w:val="20"/>
            <w:rPrChange w:id="13458" w:author="thuyhuynh" w:date="2023-05-08T11:25:00Z">
              <w:rPr/>
            </w:rPrChange>
          </w:rPr>
          <w:delText>s</w:delText>
        </w:r>
        <w:r w:rsidRPr="00116AAA" w:rsidDel="00FB0874">
          <w:rPr>
            <w:rFonts w:ascii="Poppins" w:hAnsi="Poppins"/>
            <w:sz w:val="20"/>
            <w:szCs w:val="20"/>
            <w:rPrChange w:id="13459" w:author="thuyhuynh" w:date="2023-05-08T11:25:00Z">
              <w:rPr/>
            </w:rPrChange>
          </w:rPr>
          <w:delText xml:space="preserve"> </w:delText>
        </w:r>
        <w:r w:rsidR="001212FA" w:rsidRPr="00116AAA" w:rsidDel="00FB0874">
          <w:rPr>
            <w:rFonts w:ascii="Poppins" w:hAnsi="Poppins"/>
            <w:sz w:val="20"/>
            <w:szCs w:val="20"/>
            <w:rPrChange w:id="13460" w:author="thuyhuynh" w:date="2023-05-08T11:25:00Z">
              <w:rPr/>
            </w:rPrChange>
          </w:rPr>
          <w:delText xml:space="preserve">demonstrate how to </w:delText>
        </w:r>
        <w:r w:rsidR="001212FA" w:rsidRPr="00116AAA" w:rsidDel="00FB0874">
          <w:rPr>
            <w:rFonts w:ascii="Poppins" w:hAnsi="Poppins"/>
            <w:sz w:val="20"/>
            <w:szCs w:val="20"/>
            <w:lang w:eastAsia="ko-KR"/>
            <w:rPrChange w:id="13461" w:author="thuyhuynh" w:date="2023-05-08T11:25:00Z">
              <w:rPr>
                <w:lang w:eastAsia="ko-KR"/>
              </w:rPr>
            </w:rPrChange>
          </w:rPr>
          <w:delText>turn</w:delText>
        </w:r>
        <w:r w:rsidR="00955ABF" w:rsidRPr="00116AAA" w:rsidDel="00FB0874">
          <w:rPr>
            <w:rFonts w:ascii="Poppins" w:hAnsi="Poppins"/>
            <w:sz w:val="20"/>
            <w:szCs w:val="20"/>
            <w:rPrChange w:id="13462" w:author="thuyhuynh" w:date="2023-05-08T11:25:00Z">
              <w:rPr/>
            </w:rPrChange>
          </w:rPr>
          <w:delText xml:space="preserve"> the device into Standby or Sleep mode and how to wake it up</w:delText>
        </w:r>
        <w:r w:rsidRPr="00116AAA" w:rsidDel="00FB0874">
          <w:rPr>
            <w:rFonts w:ascii="Poppins" w:hAnsi="Poppins"/>
            <w:sz w:val="20"/>
            <w:szCs w:val="20"/>
            <w:rPrChange w:id="13463" w:author="thuyhuynh" w:date="2023-05-08T11:25:00Z">
              <w:rPr/>
            </w:rPrChange>
          </w:rPr>
          <w:delText>.</w:delText>
        </w:r>
      </w:del>
    </w:p>
    <w:p w:rsidR="0007212C" w:rsidRPr="00116AAA" w:rsidDel="00FB0874" w:rsidRDefault="0007212C">
      <w:pPr>
        <w:pStyle w:val="ListParagraph"/>
        <w:rPr>
          <w:del w:id="13464" w:author="thuyhuynh" w:date="2022-03-30T16:34:00Z"/>
          <w:rFonts w:ascii="Poppins" w:hAnsi="Poppins"/>
          <w:sz w:val="20"/>
          <w:szCs w:val="20"/>
          <w:rPrChange w:id="13465" w:author="thuyhuynh" w:date="2023-05-08T11:25:00Z">
            <w:rPr>
              <w:del w:id="13466" w:author="thuyhuynh" w:date="2022-03-30T16:34:00Z"/>
            </w:rPr>
          </w:rPrChange>
        </w:rPr>
        <w:pPrChange w:id="13467" w:author="thuyhuynh" w:date="2022-03-30T16:41:00Z">
          <w:pPr>
            <w:jc w:val="both"/>
          </w:pPr>
        </w:pPrChange>
      </w:pPr>
    </w:p>
    <w:p w:rsidR="000509AE" w:rsidRPr="00116AAA" w:rsidDel="00FB0874" w:rsidRDefault="000509AE">
      <w:pPr>
        <w:pStyle w:val="ListParagraph"/>
        <w:rPr>
          <w:del w:id="13468" w:author="thuyhuynh" w:date="2022-03-30T16:34:00Z"/>
          <w:rFonts w:ascii="Poppins" w:hAnsi="Poppins"/>
          <w:sz w:val="20"/>
          <w:szCs w:val="20"/>
          <w:rPrChange w:id="13469" w:author="thuyhuynh" w:date="2023-05-08T11:25:00Z">
            <w:rPr>
              <w:del w:id="13470" w:author="thuyhuynh" w:date="2022-03-30T16:34:00Z"/>
            </w:rPr>
          </w:rPrChange>
        </w:rPr>
        <w:pPrChange w:id="13471" w:author="thuyhuynh" w:date="2022-03-30T16:41:00Z">
          <w:pPr>
            <w:pStyle w:val="ListParagraph"/>
            <w:numPr>
              <w:numId w:val="7"/>
            </w:numPr>
            <w:ind w:hanging="360"/>
            <w:jc w:val="both"/>
          </w:pPr>
        </w:pPrChange>
      </w:pPr>
      <w:del w:id="13472" w:author="thuyhuynh" w:date="2022-03-30T15:37:00Z">
        <w:r w:rsidRPr="00116AAA" w:rsidDel="002850A6">
          <w:rPr>
            <w:rFonts w:ascii="Poppins" w:hAnsi="Poppins"/>
            <w:b/>
            <w:sz w:val="20"/>
            <w:szCs w:val="20"/>
            <w:rPrChange w:id="13473" w:author="thuyhuynh" w:date="2023-05-08T11:25:00Z">
              <w:rPr>
                <w:b/>
              </w:rPr>
            </w:rPrChange>
          </w:rPr>
          <w:delText>Iddk</w:delText>
        </w:r>
      </w:del>
      <w:del w:id="13474" w:author="thuyhuynh" w:date="2022-03-30T16:34:00Z">
        <w:r w:rsidRPr="00116AAA" w:rsidDel="00FB0874">
          <w:rPr>
            <w:rFonts w:ascii="Poppins" w:hAnsi="Poppins"/>
            <w:b/>
            <w:sz w:val="20"/>
            <w:szCs w:val="20"/>
            <w:rPrChange w:id="13475" w:author="thuyhuynh" w:date="2023-05-08T11:25:00Z">
              <w:rPr>
                <w:b/>
              </w:rPr>
            </w:rPrChange>
          </w:rPr>
          <w:delText>_SleepDevice</w:delText>
        </w:r>
      </w:del>
    </w:p>
    <w:p w:rsidR="002C76BC" w:rsidRPr="00116AAA" w:rsidDel="00FB0874" w:rsidRDefault="002C76BC">
      <w:pPr>
        <w:pStyle w:val="ListParagraph"/>
        <w:rPr>
          <w:del w:id="13476" w:author="thuyhuynh" w:date="2022-03-30T16:34:00Z"/>
          <w:rFonts w:ascii="Poppins" w:hAnsi="Poppins"/>
          <w:sz w:val="20"/>
          <w:szCs w:val="20"/>
          <w:rPrChange w:id="13477" w:author="thuyhuynh" w:date="2023-05-08T11:25:00Z">
            <w:rPr>
              <w:del w:id="13478" w:author="thuyhuynh" w:date="2022-03-30T16:34:00Z"/>
            </w:rPr>
          </w:rPrChange>
        </w:rPr>
        <w:pPrChange w:id="13479" w:author="thuyhuynh" w:date="2022-03-30T16:41:00Z">
          <w:pPr>
            <w:pStyle w:val="ListParagraph"/>
            <w:numPr>
              <w:numId w:val="7"/>
            </w:numPr>
            <w:ind w:hanging="360"/>
            <w:jc w:val="both"/>
          </w:pPr>
        </w:pPrChange>
      </w:pPr>
      <w:del w:id="13480" w:author="thuyhuynh" w:date="2022-03-30T15:37:00Z">
        <w:r w:rsidRPr="00116AAA" w:rsidDel="002850A6">
          <w:rPr>
            <w:rFonts w:ascii="Poppins" w:hAnsi="Poppins"/>
            <w:b/>
            <w:sz w:val="20"/>
            <w:szCs w:val="20"/>
            <w:rPrChange w:id="13481" w:author="thuyhuynh" w:date="2023-05-08T11:25:00Z">
              <w:rPr>
                <w:b/>
              </w:rPr>
            </w:rPrChange>
          </w:rPr>
          <w:delText>Iddk</w:delText>
        </w:r>
      </w:del>
      <w:del w:id="13482" w:author="thuyhuynh" w:date="2022-03-30T16:34:00Z">
        <w:r w:rsidRPr="00116AAA" w:rsidDel="00FB0874">
          <w:rPr>
            <w:rFonts w:ascii="Poppins" w:hAnsi="Poppins"/>
            <w:b/>
            <w:sz w:val="20"/>
            <w:szCs w:val="20"/>
            <w:rPrChange w:id="13483" w:author="thuyhuynh" w:date="2023-05-08T11:25:00Z">
              <w:rPr>
                <w:b/>
              </w:rPr>
            </w:rPrChange>
          </w:rPr>
          <w:delText>_Recovery</w:delText>
        </w:r>
      </w:del>
    </w:p>
    <w:p w:rsidR="000509AE" w:rsidRPr="00116AAA" w:rsidDel="00FB0874" w:rsidRDefault="000509AE">
      <w:pPr>
        <w:pStyle w:val="ListParagraph"/>
        <w:rPr>
          <w:del w:id="13484" w:author="thuyhuynh" w:date="2022-03-30T16:34:00Z"/>
          <w:rFonts w:ascii="Poppins" w:hAnsi="Poppins"/>
          <w:sz w:val="20"/>
          <w:szCs w:val="20"/>
          <w:rPrChange w:id="13485" w:author="thuyhuynh" w:date="2023-05-08T11:25:00Z">
            <w:rPr>
              <w:del w:id="13486" w:author="thuyhuynh" w:date="2022-03-30T16:34:00Z"/>
            </w:rPr>
          </w:rPrChange>
        </w:rPr>
        <w:pPrChange w:id="13487" w:author="thuyhuynh" w:date="2022-03-30T16:41:00Z">
          <w:pPr>
            <w:pStyle w:val="ListParagraph"/>
            <w:jc w:val="both"/>
          </w:pPr>
        </w:pPrChange>
      </w:pPr>
    </w:p>
    <w:p w:rsidR="000509AE" w:rsidRPr="00116AAA" w:rsidDel="00FB0874" w:rsidRDefault="00D30924">
      <w:pPr>
        <w:pStyle w:val="ListParagraph"/>
        <w:rPr>
          <w:del w:id="13488" w:author="thuyhuynh" w:date="2022-03-30T16:34:00Z"/>
          <w:rFonts w:ascii="Poppins" w:hAnsi="Poppins"/>
          <w:color w:val="FF0000"/>
          <w:sz w:val="20"/>
          <w:szCs w:val="20"/>
          <w:rPrChange w:id="13489" w:author="thuyhuynh" w:date="2023-05-08T11:25:00Z">
            <w:rPr>
              <w:del w:id="13490" w:author="thuyhuynh" w:date="2022-03-30T16:34:00Z"/>
              <w:color w:val="FF0000"/>
            </w:rPr>
          </w:rPrChange>
        </w:rPr>
        <w:pPrChange w:id="13491" w:author="thuyhuynh" w:date="2022-03-30T16:41:00Z">
          <w:pPr>
            <w:jc w:val="center"/>
          </w:pPr>
        </w:pPrChange>
      </w:pPr>
      <w:del w:id="13492" w:author="thuyhuynh" w:date="2022-03-30T16:34:00Z">
        <w:r w:rsidRPr="00116AAA" w:rsidDel="00FB0874">
          <w:rPr>
            <w:rFonts w:ascii="Poppins" w:hAnsi="Poppins"/>
            <w:noProof/>
            <w:color w:val="FF0000"/>
            <w:sz w:val="20"/>
            <w:szCs w:val="20"/>
            <w:rPrChange w:id="13493">
              <w:rPr>
                <w:noProof/>
                <w:color w:val="FF0000"/>
              </w:rPr>
            </w:rPrChange>
          </w:rPr>
          <w:drawing>
            <wp:inline distT="0" distB="0" distL="0" distR="0" wp14:anchorId="43C412CC" wp14:editId="5411EAC8">
              <wp:extent cx="5943600" cy="1594887"/>
              <wp:effectExtent l="0" t="0" r="0" b="0"/>
              <wp:docPr id="279" name="Picture 279" descr="\\thong-pc\public_share\for_duy\snapshot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hong-pc\public_share\for_duy\snapshot77.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1594887"/>
                      </a:xfrm>
                      <a:prstGeom prst="rect">
                        <a:avLst/>
                      </a:prstGeom>
                      <a:noFill/>
                      <a:ln>
                        <a:noFill/>
                      </a:ln>
                    </pic:spPr>
                  </pic:pic>
                </a:graphicData>
              </a:graphic>
            </wp:inline>
          </w:drawing>
        </w:r>
      </w:del>
    </w:p>
    <w:p w:rsidR="000509AE" w:rsidRPr="00116AAA" w:rsidDel="00FB0874" w:rsidRDefault="000509AE">
      <w:pPr>
        <w:pStyle w:val="ListParagraph"/>
        <w:rPr>
          <w:del w:id="13494" w:author="thuyhuynh" w:date="2022-03-30T16:34:00Z"/>
          <w:rFonts w:ascii="Poppins" w:hAnsi="Poppins"/>
          <w:sz w:val="20"/>
          <w:szCs w:val="20"/>
          <w:rPrChange w:id="13495" w:author="thuyhuynh" w:date="2023-05-08T11:25:00Z">
            <w:rPr>
              <w:del w:id="13496" w:author="thuyhuynh" w:date="2022-03-30T16:34:00Z"/>
            </w:rPr>
          </w:rPrChange>
        </w:rPr>
        <w:pPrChange w:id="13497" w:author="thuyhuynh" w:date="2022-03-30T16:41:00Z">
          <w:pPr/>
        </w:pPrChange>
      </w:pPr>
    </w:p>
    <w:p w:rsidR="000509AE" w:rsidRPr="00116AAA" w:rsidDel="00FB0874" w:rsidRDefault="0065771A">
      <w:pPr>
        <w:pStyle w:val="ListParagraph"/>
        <w:rPr>
          <w:del w:id="13498" w:author="thuyhuynh" w:date="2022-03-30T16:34:00Z"/>
          <w:rFonts w:ascii="Poppins" w:hAnsi="Poppins"/>
          <w:sz w:val="20"/>
          <w:szCs w:val="20"/>
          <w:rPrChange w:id="13499" w:author="thuyhuynh" w:date="2023-05-08T11:25:00Z">
            <w:rPr>
              <w:del w:id="13500" w:author="thuyhuynh" w:date="2022-03-30T16:34:00Z"/>
            </w:rPr>
          </w:rPrChange>
        </w:rPr>
        <w:pPrChange w:id="13501" w:author="thuyhuynh" w:date="2022-03-30T16:41:00Z">
          <w:pPr>
            <w:pStyle w:val="Heading2"/>
          </w:pPr>
        </w:pPrChange>
      </w:pPr>
      <w:del w:id="13502" w:author="thuyhuynh" w:date="2022-03-30T16:34:00Z">
        <w:r w:rsidRPr="00116AAA" w:rsidDel="00FB0874">
          <w:rPr>
            <w:rFonts w:ascii="Poppins" w:hAnsi="Poppins"/>
            <w:sz w:val="20"/>
            <w:szCs w:val="20"/>
            <w:rPrChange w:id="13503" w:author="thuyhuynh" w:date="2023-05-08T11:25:00Z">
              <w:rPr>
                <w:b w:val="0"/>
                <w:bCs w:val="0"/>
                <w:i w:val="0"/>
              </w:rPr>
            </w:rPrChange>
          </w:rPr>
          <w:delText>Demonstration with Security Functionality</w:delText>
        </w:r>
      </w:del>
    </w:p>
    <w:p w:rsidR="000509AE" w:rsidRPr="00116AAA" w:rsidDel="00FB0874" w:rsidRDefault="000509AE">
      <w:pPr>
        <w:pStyle w:val="ListParagraph"/>
        <w:rPr>
          <w:del w:id="13504" w:author="thuyhuynh" w:date="2022-03-30T16:34:00Z"/>
          <w:rFonts w:ascii="Poppins" w:hAnsi="Poppins"/>
          <w:sz w:val="20"/>
          <w:szCs w:val="20"/>
          <w:lang w:eastAsia="ko-KR"/>
          <w:rPrChange w:id="13505" w:author="thuyhuynh" w:date="2023-05-08T11:25:00Z">
            <w:rPr>
              <w:del w:id="13506" w:author="thuyhuynh" w:date="2022-03-30T16:34:00Z"/>
              <w:lang w:eastAsia="ko-KR"/>
            </w:rPr>
          </w:rPrChange>
        </w:rPr>
        <w:pPrChange w:id="13507" w:author="thuyhuynh" w:date="2022-03-30T16:41:00Z">
          <w:pPr/>
        </w:pPrChange>
      </w:pPr>
    </w:p>
    <w:p w:rsidR="000509AE" w:rsidRPr="00116AAA" w:rsidDel="00FB0874" w:rsidRDefault="000509AE">
      <w:pPr>
        <w:pStyle w:val="ListParagraph"/>
        <w:rPr>
          <w:del w:id="13508" w:author="thuyhuynh" w:date="2022-03-30T16:34:00Z"/>
          <w:rFonts w:ascii="Poppins" w:hAnsi="Poppins"/>
          <w:sz w:val="20"/>
          <w:szCs w:val="20"/>
          <w:rPrChange w:id="13509" w:author="thuyhuynh" w:date="2023-05-08T11:25:00Z">
            <w:rPr>
              <w:del w:id="13510" w:author="thuyhuynh" w:date="2022-03-30T16:34:00Z"/>
            </w:rPr>
          </w:rPrChange>
        </w:rPr>
        <w:pPrChange w:id="13511" w:author="thuyhuynh" w:date="2022-03-30T16:41:00Z">
          <w:pPr>
            <w:jc w:val="both"/>
          </w:pPr>
        </w:pPrChange>
      </w:pPr>
      <w:del w:id="13512" w:author="thuyhuynh" w:date="2022-03-30T16:34:00Z">
        <w:r w:rsidRPr="00116AAA" w:rsidDel="00FB0874">
          <w:rPr>
            <w:rFonts w:ascii="Poppins" w:hAnsi="Poppins"/>
            <w:sz w:val="20"/>
            <w:szCs w:val="20"/>
            <w:rPrChange w:id="13513" w:author="thuyhuynh" w:date="2023-05-08T11:25:00Z">
              <w:rPr/>
            </w:rPrChange>
          </w:rPr>
          <w:delText xml:space="preserve">This </w:delText>
        </w:r>
        <w:r w:rsidR="0065771A" w:rsidRPr="00116AAA" w:rsidDel="00FB0874">
          <w:rPr>
            <w:rFonts w:ascii="Poppins" w:hAnsi="Poppins"/>
            <w:sz w:val="20"/>
            <w:szCs w:val="20"/>
            <w:rPrChange w:id="13514" w:author="thuyhuynh" w:date="2023-05-08T11:25:00Z">
              <w:rPr/>
            </w:rPrChange>
          </w:rPr>
          <w:delText>project</w:delText>
        </w:r>
        <w:r w:rsidRPr="00116AAA" w:rsidDel="00FB0874">
          <w:rPr>
            <w:rFonts w:ascii="Poppins" w:hAnsi="Poppins"/>
            <w:sz w:val="20"/>
            <w:szCs w:val="20"/>
            <w:rPrChange w:id="13515" w:author="thuyhuynh" w:date="2023-05-08T11:25:00Z">
              <w:rPr/>
            </w:rPrChange>
          </w:rPr>
          <w:delText xml:space="preserve"> make</w:delText>
        </w:r>
        <w:r w:rsidR="0065771A" w:rsidRPr="00116AAA" w:rsidDel="00FB0874">
          <w:rPr>
            <w:rFonts w:ascii="Poppins" w:hAnsi="Poppins"/>
            <w:sz w:val="20"/>
            <w:szCs w:val="20"/>
            <w:rPrChange w:id="13516" w:author="thuyhuynh" w:date="2023-05-08T11:25:00Z">
              <w:rPr/>
            </w:rPrChange>
          </w:rPr>
          <w:delText>s</w:delText>
        </w:r>
        <w:r w:rsidRPr="00116AAA" w:rsidDel="00FB0874">
          <w:rPr>
            <w:rFonts w:ascii="Poppins" w:hAnsi="Poppins"/>
            <w:sz w:val="20"/>
            <w:szCs w:val="20"/>
            <w:rPrChange w:id="13517" w:author="thuyhuynh" w:date="2023-05-08T11:25:00Z">
              <w:rPr/>
            </w:rPrChange>
          </w:rPr>
          <w:delText xml:space="preserve"> use of the security infrastructure in order to </w:delText>
        </w:r>
        <w:r w:rsidR="0065771A" w:rsidRPr="00116AAA" w:rsidDel="00FB0874">
          <w:rPr>
            <w:rFonts w:ascii="Poppins" w:hAnsi="Poppins"/>
            <w:sz w:val="20"/>
            <w:szCs w:val="20"/>
            <w:rPrChange w:id="13518" w:author="thuyhuynh" w:date="2023-05-08T11:25:00Z">
              <w:rPr/>
            </w:rPrChange>
          </w:rPr>
          <w:delText>secure</w:delText>
        </w:r>
        <w:r w:rsidRPr="00116AAA" w:rsidDel="00FB0874">
          <w:rPr>
            <w:rFonts w:ascii="Poppins" w:hAnsi="Poppins"/>
            <w:sz w:val="20"/>
            <w:szCs w:val="20"/>
            <w:rPrChange w:id="13519" w:author="thuyhuynh" w:date="2023-05-08T11:25:00Z">
              <w:rPr/>
            </w:rPrChange>
          </w:rPr>
          <w:delText xml:space="preserve"> </w:delText>
        </w:r>
        <w:r w:rsidR="0065771A" w:rsidRPr="00116AAA" w:rsidDel="00FB0874">
          <w:rPr>
            <w:rFonts w:ascii="Poppins" w:hAnsi="Poppins"/>
            <w:sz w:val="20"/>
            <w:szCs w:val="20"/>
            <w:rPrChange w:id="13520" w:author="thuyhuynh" w:date="2023-05-08T11:25:00Z">
              <w:rPr/>
            </w:rPrChange>
          </w:rPr>
          <w:delText>data</w:delText>
        </w:r>
        <w:r w:rsidRPr="00116AAA" w:rsidDel="00FB0874">
          <w:rPr>
            <w:rFonts w:ascii="Poppins" w:hAnsi="Poppins"/>
            <w:sz w:val="20"/>
            <w:szCs w:val="20"/>
            <w:rPrChange w:id="13521" w:author="thuyhuynh" w:date="2023-05-08T11:25:00Z">
              <w:rPr/>
            </w:rPrChange>
          </w:rPr>
          <w:delText xml:space="preserve"> communication</w:delText>
        </w:r>
        <w:r w:rsidR="0065771A" w:rsidRPr="00116AAA" w:rsidDel="00FB0874">
          <w:rPr>
            <w:rFonts w:ascii="Poppins" w:hAnsi="Poppins"/>
            <w:sz w:val="20"/>
            <w:szCs w:val="20"/>
            <w:rPrChange w:id="13522" w:author="thuyhuynh" w:date="2023-05-08T11:25:00Z">
              <w:rPr/>
            </w:rPrChange>
          </w:rPr>
          <w:delText xml:space="preserve"> between device and the intended recipient of biometric data, e.g.</w:delText>
        </w:r>
        <w:r w:rsidR="001212FA" w:rsidRPr="00116AAA" w:rsidDel="00FB0874">
          <w:rPr>
            <w:rFonts w:ascii="Poppins" w:hAnsi="Poppins"/>
            <w:sz w:val="20"/>
            <w:szCs w:val="20"/>
            <w:lang w:eastAsia="ko-KR"/>
            <w:rPrChange w:id="13523" w:author="thuyhuynh" w:date="2023-05-08T11:25:00Z">
              <w:rPr>
                <w:lang w:eastAsia="ko-KR"/>
              </w:rPr>
            </w:rPrChange>
          </w:rPr>
          <w:delText>,</w:delText>
        </w:r>
        <w:r w:rsidR="0065771A" w:rsidRPr="00116AAA" w:rsidDel="00FB0874">
          <w:rPr>
            <w:rFonts w:ascii="Poppins" w:hAnsi="Poppins"/>
            <w:sz w:val="20"/>
            <w:szCs w:val="20"/>
            <w:rPrChange w:id="13524" w:author="thuyhuynh" w:date="2023-05-08T11:25:00Z">
              <w:rPr/>
            </w:rPrChange>
          </w:rPr>
          <w:delText xml:space="preserve"> host or remote server</w:delText>
        </w:r>
        <w:r w:rsidRPr="00116AAA" w:rsidDel="00FB0874">
          <w:rPr>
            <w:rFonts w:ascii="Poppins" w:hAnsi="Poppins"/>
            <w:sz w:val="20"/>
            <w:szCs w:val="20"/>
            <w:rPrChange w:id="13525" w:author="thuyhuynh" w:date="2023-05-08T11:25:00Z">
              <w:rPr/>
            </w:rPrChange>
          </w:rPr>
          <w:delText xml:space="preserve">. </w:delText>
        </w:r>
      </w:del>
    </w:p>
    <w:p w:rsidR="000509AE" w:rsidRPr="00116AAA" w:rsidDel="00FB0874" w:rsidRDefault="000509AE">
      <w:pPr>
        <w:pStyle w:val="ListParagraph"/>
        <w:rPr>
          <w:del w:id="13526" w:author="thuyhuynh" w:date="2022-03-30T16:34:00Z"/>
          <w:rFonts w:ascii="Poppins" w:hAnsi="Poppins"/>
          <w:sz w:val="20"/>
          <w:szCs w:val="20"/>
          <w:rPrChange w:id="13527" w:author="thuyhuynh" w:date="2023-05-08T11:25:00Z">
            <w:rPr>
              <w:del w:id="13528" w:author="thuyhuynh" w:date="2022-03-30T16:34:00Z"/>
            </w:rPr>
          </w:rPrChange>
        </w:rPr>
        <w:pPrChange w:id="13529" w:author="thuyhuynh" w:date="2022-03-30T16:41:00Z">
          <w:pPr>
            <w:jc w:val="both"/>
          </w:pPr>
        </w:pPrChange>
      </w:pPr>
    </w:p>
    <w:p w:rsidR="000509AE" w:rsidRPr="00116AAA" w:rsidDel="00FB0874" w:rsidRDefault="0065771A">
      <w:pPr>
        <w:pStyle w:val="ListParagraph"/>
        <w:rPr>
          <w:del w:id="13530" w:author="thuyhuynh" w:date="2022-03-30T16:34:00Z"/>
          <w:rFonts w:ascii="Poppins" w:hAnsi="Poppins"/>
          <w:sz w:val="20"/>
          <w:szCs w:val="20"/>
          <w:rPrChange w:id="13531" w:author="thuyhuynh" w:date="2023-05-08T11:25:00Z">
            <w:rPr>
              <w:del w:id="13532" w:author="thuyhuynh" w:date="2022-03-30T16:34:00Z"/>
            </w:rPr>
          </w:rPrChange>
        </w:rPr>
        <w:pPrChange w:id="13533" w:author="thuyhuynh" w:date="2022-03-30T16:41:00Z">
          <w:pPr>
            <w:jc w:val="both"/>
          </w:pPr>
        </w:pPrChange>
      </w:pPr>
      <w:del w:id="13534" w:author="thuyhuynh" w:date="2022-03-30T16:34:00Z">
        <w:r w:rsidRPr="00116AAA" w:rsidDel="00FB0874">
          <w:rPr>
            <w:rFonts w:ascii="Poppins" w:hAnsi="Poppins"/>
            <w:sz w:val="20"/>
            <w:szCs w:val="20"/>
            <w:rPrChange w:id="13535" w:author="thuyhuynh" w:date="2023-05-08T11:25:00Z">
              <w:rPr/>
            </w:rPrChange>
          </w:rPr>
          <w:delText>The project</w:delText>
        </w:r>
        <w:r w:rsidR="000509AE" w:rsidRPr="00116AAA" w:rsidDel="00FB0874">
          <w:rPr>
            <w:rFonts w:ascii="Poppins" w:hAnsi="Poppins"/>
            <w:sz w:val="20"/>
            <w:szCs w:val="20"/>
            <w:rPrChange w:id="13536" w:author="thuyhuynh" w:date="2023-05-08T11:25:00Z">
              <w:rPr/>
            </w:rPrChange>
          </w:rPr>
          <w:delText xml:space="preserve"> is only </w:delText>
        </w:r>
        <w:r w:rsidRPr="00116AAA" w:rsidDel="00FB0874">
          <w:rPr>
            <w:rFonts w:ascii="Poppins" w:hAnsi="Poppins"/>
            <w:sz w:val="20"/>
            <w:szCs w:val="20"/>
            <w:rPrChange w:id="13537" w:author="thuyhuynh" w:date="2023-05-08T11:25:00Z">
              <w:rPr/>
            </w:rPrChange>
          </w:rPr>
          <w:delText>available</w:delText>
        </w:r>
        <w:r w:rsidR="000509AE" w:rsidRPr="00116AAA" w:rsidDel="00FB0874">
          <w:rPr>
            <w:rFonts w:ascii="Poppins" w:hAnsi="Poppins"/>
            <w:sz w:val="20"/>
            <w:szCs w:val="20"/>
            <w:rPrChange w:id="13538" w:author="thuyhuynh" w:date="2023-05-08T11:25:00Z">
              <w:rPr/>
            </w:rPrChange>
          </w:rPr>
          <w:delText xml:space="preserve"> on Windows XP/Windows 7 platform. </w:delText>
        </w:r>
        <w:r w:rsidRPr="00116AAA" w:rsidDel="00FB0874">
          <w:rPr>
            <w:rFonts w:ascii="Poppins" w:hAnsi="Poppins"/>
            <w:sz w:val="20"/>
            <w:szCs w:val="20"/>
            <w:rPrChange w:id="13539" w:author="thuyhuynh" w:date="2023-05-08T11:25:00Z">
              <w:rPr/>
            </w:rPrChange>
          </w:rPr>
          <w:delText>User can go to Start</w:delText>
        </w:r>
        <w:r w:rsidRPr="00116AAA" w:rsidDel="00FB0874">
          <w:rPr>
            <w:rFonts w:ascii="Poppins" w:hAnsi="Poppins"/>
            <w:sz w:val="20"/>
            <w:szCs w:val="20"/>
            <w:lang w:eastAsia="ko-KR"/>
            <w:rPrChange w:id="13540" w:author="thuyhuynh" w:date="2023-05-08T11:25:00Z">
              <w:rPr>
                <w:lang w:eastAsia="ko-KR"/>
              </w:rPr>
            </w:rPrChange>
          </w:rPr>
          <w:sym w:font="Wingdings" w:char="F0E0"/>
        </w:r>
        <w:r w:rsidRPr="00116AAA" w:rsidDel="00FB0874">
          <w:rPr>
            <w:rFonts w:ascii="Poppins" w:hAnsi="Poppins"/>
            <w:sz w:val="20"/>
            <w:szCs w:val="20"/>
            <w:lang w:eastAsia="ko-KR"/>
            <w:rPrChange w:id="13541" w:author="thuyhuynh" w:date="2023-05-08T11:25:00Z">
              <w:rPr>
                <w:lang w:eastAsia="ko-KR"/>
              </w:rPr>
            </w:rPrChange>
          </w:rPr>
          <w:delText>(</w:delText>
        </w:r>
        <w:r w:rsidRPr="00116AAA" w:rsidDel="00FB0874">
          <w:rPr>
            <w:rFonts w:ascii="Poppins" w:hAnsi="Poppins"/>
            <w:sz w:val="20"/>
            <w:szCs w:val="20"/>
            <w:rPrChange w:id="13542" w:author="thuyhuynh" w:date="2023-05-08T11:25:00Z">
              <w:rPr/>
            </w:rPrChange>
          </w:rPr>
          <w:delText xml:space="preserve">All) Programs </w:delText>
        </w:r>
        <w:r w:rsidRPr="00116AAA" w:rsidDel="00FB0874">
          <w:rPr>
            <w:rFonts w:ascii="Poppins" w:hAnsi="Poppins"/>
            <w:sz w:val="20"/>
            <w:szCs w:val="20"/>
            <w:lang w:eastAsia="ko-KR"/>
            <w:rPrChange w:id="13543" w:author="thuyhuynh" w:date="2023-05-08T11:25:00Z">
              <w:rPr>
                <w:lang w:eastAsia="ko-KR"/>
              </w:rPr>
            </w:rPrChange>
          </w:rPr>
          <w:sym w:font="Wingdings" w:char="F0E0"/>
        </w:r>
        <w:r w:rsidRPr="00116AAA" w:rsidDel="00FB0874">
          <w:rPr>
            <w:rFonts w:ascii="Poppins" w:hAnsi="Poppins"/>
            <w:sz w:val="20"/>
            <w:szCs w:val="20"/>
            <w:rPrChange w:id="13544" w:author="thuyhuynh" w:date="2023-05-08T11:25:00Z">
              <w:rPr/>
            </w:rPrChange>
          </w:rPr>
          <w:delText xml:space="preserve">IriTech </w:delText>
        </w:r>
        <w:r w:rsidRPr="00116AAA" w:rsidDel="00FB0874">
          <w:rPr>
            <w:rFonts w:ascii="Poppins" w:hAnsi="Poppins"/>
            <w:sz w:val="20"/>
            <w:szCs w:val="20"/>
            <w:lang w:eastAsia="ko-KR"/>
            <w:rPrChange w:id="13545" w:author="thuyhuynh" w:date="2023-05-08T11:25:00Z">
              <w:rPr>
                <w:lang w:eastAsia="ko-KR"/>
              </w:rPr>
            </w:rPrChange>
          </w:rPr>
          <w:sym w:font="Wingdings" w:char="F0E0"/>
        </w:r>
      </w:del>
      <w:del w:id="13546" w:author="thuyhuynh" w:date="2022-03-30T15:37:00Z">
        <w:r w:rsidRPr="00116AAA" w:rsidDel="002850A6">
          <w:rPr>
            <w:rFonts w:ascii="Poppins" w:hAnsi="Poppins"/>
            <w:sz w:val="20"/>
            <w:szCs w:val="20"/>
            <w:rPrChange w:id="13547" w:author="thuyhuynh" w:date="2023-05-08T11:25:00Z">
              <w:rPr/>
            </w:rPrChange>
          </w:rPr>
          <w:delText>IDDK</w:delText>
        </w:r>
      </w:del>
      <w:del w:id="13548" w:author="thuyhuynh" w:date="2022-03-30T16:34:00Z">
        <w:r w:rsidRPr="00116AAA" w:rsidDel="00FB0874">
          <w:rPr>
            <w:rFonts w:ascii="Poppins" w:hAnsi="Poppins"/>
            <w:sz w:val="20"/>
            <w:szCs w:val="20"/>
            <w:rPrChange w:id="13549" w:author="thuyhuynh" w:date="2023-05-08T11:25:00Z">
              <w:rPr/>
            </w:rPrChange>
          </w:rPr>
          <w:delText xml:space="preserve"> 2000 (version) </w:delText>
        </w:r>
        <w:r w:rsidRPr="00116AAA" w:rsidDel="00FB0874">
          <w:rPr>
            <w:rFonts w:ascii="Poppins" w:hAnsi="Poppins"/>
            <w:sz w:val="20"/>
            <w:szCs w:val="20"/>
            <w:lang w:eastAsia="ko-KR"/>
            <w:rPrChange w:id="13550" w:author="thuyhuynh" w:date="2023-05-08T11:25:00Z">
              <w:rPr>
                <w:lang w:eastAsia="ko-KR"/>
              </w:rPr>
            </w:rPrChange>
          </w:rPr>
          <w:sym w:font="Wingdings" w:char="F0E0"/>
        </w:r>
        <w:r w:rsidRPr="00116AAA" w:rsidDel="00FB0874">
          <w:rPr>
            <w:rFonts w:ascii="Poppins" w:hAnsi="Poppins"/>
            <w:sz w:val="20"/>
            <w:szCs w:val="20"/>
            <w:rPrChange w:id="13551" w:author="thuyhuynh" w:date="2023-05-08T11:25:00Z">
              <w:rPr/>
            </w:rPrChange>
          </w:rPr>
          <w:delText xml:space="preserve">Demos </w:delText>
        </w:r>
        <w:r w:rsidRPr="00116AAA" w:rsidDel="00FB0874">
          <w:rPr>
            <w:rFonts w:ascii="Poppins" w:hAnsi="Poppins"/>
            <w:sz w:val="20"/>
            <w:szCs w:val="20"/>
            <w:lang w:eastAsia="ko-KR"/>
            <w:rPrChange w:id="13552" w:author="thuyhuynh" w:date="2023-05-08T11:25:00Z">
              <w:rPr>
                <w:lang w:eastAsia="ko-KR"/>
              </w:rPr>
            </w:rPrChange>
          </w:rPr>
          <w:sym w:font="Wingdings" w:char="F0E0"/>
        </w:r>
      </w:del>
      <w:del w:id="13553" w:author="thuyhuynh" w:date="2022-03-30T15:37:00Z">
        <w:r w:rsidR="00834FE7" w:rsidRPr="00116AAA" w:rsidDel="002850A6">
          <w:rPr>
            <w:rFonts w:ascii="Poppins" w:hAnsi="Poppins"/>
            <w:sz w:val="20"/>
            <w:szCs w:val="20"/>
            <w:rPrChange w:id="13554" w:author="thuyhuynh" w:date="2023-05-08T11:25:00Z">
              <w:rPr/>
            </w:rPrChange>
          </w:rPr>
          <w:delText>Iddk</w:delText>
        </w:r>
      </w:del>
      <w:del w:id="13555" w:author="thuyhuynh" w:date="2022-03-30T16:34:00Z">
        <w:r w:rsidR="00834FE7" w:rsidRPr="00116AAA" w:rsidDel="00FB0874">
          <w:rPr>
            <w:rFonts w:ascii="Poppins" w:hAnsi="Poppins"/>
            <w:sz w:val="20"/>
            <w:szCs w:val="20"/>
            <w:rPrChange w:id="13556" w:author="thuyhuynh" w:date="2023-05-08T11:25:00Z">
              <w:rPr/>
            </w:rPrChange>
          </w:rPr>
          <w:delText>2000</w:delText>
        </w:r>
        <w:r w:rsidRPr="00116AAA" w:rsidDel="00FB0874">
          <w:rPr>
            <w:rFonts w:ascii="Poppins" w:hAnsi="Poppins"/>
            <w:sz w:val="20"/>
            <w:szCs w:val="20"/>
            <w:rPrChange w:id="13557" w:author="thuyhuynh" w:date="2023-05-08T11:25:00Z">
              <w:rPr/>
            </w:rPrChange>
          </w:rPr>
          <w:delText xml:space="preserve">SIDemo.sln to open the demonstration solution. </w:delText>
        </w:r>
        <w:r w:rsidR="000509AE" w:rsidRPr="00116AAA" w:rsidDel="00FB0874">
          <w:rPr>
            <w:rFonts w:ascii="Poppins" w:hAnsi="Poppins"/>
            <w:sz w:val="20"/>
            <w:szCs w:val="20"/>
            <w:rPrChange w:id="13558" w:author="thuyhuynh" w:date="2023-05-08T11:25:00Z">
              <w:rPr/>
            </w:rPrChange>
          </w:rPr>
          <w:delText xml:space="preserve"> </w:delText>
        </w:r>
      </w:del>
    </w:p>
    <w:p w:rsidR="00951BC6" w:rsidRPr="00116AAA" w:rsidDel="00FB0874" w:rsidRDefault="00951BC6">
      <w:pPr>
        <w:pStyle w:val="ListParagraph"/>
        <w:rPr>
          <w:del w:id="13559" w:author="thuyhuynh" w:date="2022-03-30T16:34:00Z"/>
          <w:rFonts w:ascii="Poppins" w:hAnsi="Poppins"/>
          <w:sz w:val="20"/>
          <w:szCs w:val="20"/>
          <w:rPrChange w:id="13560" w:author="thuyhuynh" w:date="2023-05-08T11:25:00Z">
            <w:rPr>
              <w:del w:id="13561" w:author="thuyhuynh" w:date="2022-03-30T16:34:00Z"/>
            </w:rPr>
          </w:rPrChange>
        </w:rPr>
        <w:pPrChange w:id="13562" w:author="thuyhuynh" w:date="2022-03-30T16:41:00Z">
          <w:pPr>
            <w:jc w:val="both"/>
          </w:pPr>
        </w:pPrChange>
      </w:pPr>
    </w:p>
    <w:p w:rsidR="00951BC6" w:rsidRPr="00116AAA" w:rsidDel="00FB0874" w:rsidRDefault="00951BC6">
      <w:pPr>
        <w:pStyle w:val="ListParagraph"/>
        <w:rPr>
          <w:del w:id="13563" w:author="thuyhuynh" w:date="2022-03-30T16:34:00Z"/>
          <w:rFonts w:ascii="Poppins" w:hAnsi="Poppins"/>
          <w:sz w:val="20"/>
          <w:szCs w:val="20"/>
          <w:rPrChange w:id="13564" w:author="thuyhuynh" w:date="2023-05-08T11:25:00Z">
            <w:rPr>
              <w:del w:id="13565" w:author="thuyhuynh" w:date="2022-03-30T16:34:00Z"/>
            </w:rPr>
          </w:rPrChange>
        </w:rPr>
        <w:pPrChange w:id="13566" w:author="thuyhuynh" w:date="2022-03-30T16:41:00Z">
          <w:pPr>
            <w:jc w:val="both"/>
          </w:pPr>
        </w:pPrChange>
      </w:pPr>
      <w:del w:id="13567" w:author="thuyhuynh" w:date="2022-03-30T16:34:00Z">
        <w:r w:rsidRPr="00116AAA" w:rsidDel="00FB0874">
          <w:rPr>
            <w:rFonts w:ascii="Poppins" w:hAnsi="Poppins"/>
            <w:sz w:val="20"/>
            <w:szCs w:val="20"/>
            <w:rPrChange w:id="13568" w:author="thuyhuynh" w:date="2023-05-08T11:25:00Z">
              <w:rPr/>
            </w:rPrChange>
          </w:rPr>
          <w:delText>Thi</w:delText>
        </w:r>
        <w:r w:rsidR="00BB4699" w:rsidRPr="00116AAA" w:rsidDel="00FB0874">
          <w:rPr>
            <w:rFonts w:ascii="Poppins" w:hAnsi="Poppins"/>
            <w:sz w:val="20"/>
            <w:szCs w:val="20"/>
            <w:rPrChange w:id="13569" w:author="thuyhuynh" w:date="2023-05-08T11:25:00Z">
              <w:rPr/>
            </w:rPrChange>
          </w:rPr>
          <w:delText xml:space="preserve">s demonstration focuses mainly </w:delText>
        </w:r>
        <w:r w:rsidR="00BB4699" w:rsidRPr="00116AAA" w:rsidDel="00FB0874">
          <w:rPr>
            <w:rFonts w:ascii="Poppins" w:hAnsi="Poppins"/>
            <w:sz w:val="20"/>
            <w:szCs w:val="20"/>
            <w:lang w:eastAsia="ko-KR"/>
            <w:rPrChange w:id="13570" w:author="thuyhuynh" w:date="2023-05-08T11:25:00Z">
              <w:rPr>
                <w:lang w:eastAsia="ko-KR"/>
              </w:rPr>
            </w:rPrChange>
          </w:rPr>
          <w:delText>o</w:delText>
        </w:r>
        <w:r w:rsidRPr="00116AAA" w:rsidDel="00FB0874">
          <w:rPr>
            <w:rFonts w:ascii="Poppins" w:hAnsi="Poppins"/>
            <w:sz w:val="20"/>
            <w:szCs w:val="20"/>
            <w:rPrChange w:id="13571" w:author="thuyhuynh" w:date="2023-05-08T11:25:00Z">
              <w:rPr/>
            </w:rPrChange>
          </w:rPr>
          <w:delText>n security functionalities. All iris images and templates are properly signed and encrypted before being transmitted from/to the device.</w:delText>
        </w:r>
        <w:r w:rsidR="001B74C4" w:rsidRPr="00116AAA" w:rsidDel="00FB0874">
          <w:rPr>
            <w:rFonts w:ascii="Poppins" w:hAnsi="Poppins"/>
            <w:sz w:val="20"/>
            <w:szCs w:val="20"/>
            <w:rPrChange w:id="13572" w:author="thuyhuynh" w:date="2023-05-08T11:25:00Z">
              <w:rPr/>
            </w:rPrChange>
          </w:rPr>
          <w:delText xml:space="preserve"> Therefore,</w:delText>
        </w:r>
        <w:r w:rsidRPr="00116AAA" w:rsidDel="00FB0874">
          <w:rPr>
            <w:rFonts w:ascii="Poppins" w:hAnsi="Poppins"/>
            <w:sz w:val="20"/>
            <w:szCs w:val="20"/>
            <w:rPrChange w:id="13573" w:author="thuyhuynh" w:date="2023-05-08T11:25:00Z">
              <w:rPr/>
            </w:rPrChange>
          </w:rPr>
          <w:delText xml:space="preserve"> we </w:delText>
        </w:r>
        <w:r w:rsidR="001B74C4" w:rsidRPr="00116AAA" w:rsidDel="00FB0874">
          <w:rPr>
            <w:rFonts w:ascii="Poppins" w:hAnsi="Poppins"/>
            <w:sz w:val="20"/>
            <w:szCs w:val="20"/>
            <w:rPrChange w:id="13574" w:author="thuyhuynh" w:date="2023-05-08T11:25:00Z">
              <w:rPr/>
            </w:rPrChange>
          </w:rPr>
          <w:delText>employ a</w:delText>
        </w:r>
        <w:r w:rsidRPr="00116AAA" w:rsidDel="00FB0874">
          <w:rPr>
            <w:rFonts w:ascii="Poppins" w:hAnsi="Poppins"/>
            <w:sz w:val="20"/>
            <w:szCs w:val="20"/>
            <w:rPrChange w:id="13575" w:author="thuyhuynh" w:date="2023-05-08T11:25:00Z">
              <w:rPr/>
            </w:rPrChange>
          </w:rPr>
          <w:delText xml:space="preserve"> library </w:delText>
        </w:r>
        <w:r w:rsidR="001B74C4" w:rsidRPr="00116AAA" w:rsidDel="00FB0874">
          <w:rPr>
            <w:rFonts w:ascii="Poppins" w:hAnsi="Poppins"/>
            <w:sz w:val="20"/>
            <w:szCs w:val="20"/>
            <w:rPrChange w:id="13576" w:author="thuyhuynh" w:date="2023-05-08T11:25:00Z">
              <w:rPr/>
            </w:rPrChange>
          </w:rPr>
          <w:delText xml:space="preserve">called </w:delText>
        </w:r>
        <w:r w:rsidRPr="00116AAA" w:rsidDel="00FB0874">
          <w:rPr>
            <w:rFonts w:ascii="Poppins" w:hAnsi="Poppins"/>
            <w:sz w:val="20"/>
            <w:szCs w:val="20"/>
            <w:rPrChange w:id="13577" w:author="thuyhuynh" w:date="2023-05-08T11:25:00Z">
              <w:rPr/>
            </w:rPrChange>
          </w:rPr>
          <w:delText xml:space="preserve">SampleCryptoAPI to perform signing, verifying, encryption, and decryption on data. </w:delText>
        </w:r>
        <w:r w:rsidR="001B74C4" w:rsidRPr="00116AAA" w:rsidDel="00FB0874">
          <w:rPr>
            <w:rFonts w:ascii="Poppins" w:hAnsi="Poppins"/>
            <w:sz w:val="20"/>
            <w:szCs w:val="20"/>
            <w:rPrChange w:id="13578" w:author="thuyhuynh" w:date="2023-05-08T11:25:00Z">
              <w:rPr/>
            </w:rPrChange>
          </w:rPr>
          <w:delText>Due to some legal issue</w:delText>
        </w:r>
        <w:r w:rsidR="00E41E43" w:rsidRPr="00116AAA" w:rsidDel="00FB0874">
          <w:rPr>
            <w:rFonts w:ascii="Poppins" w:hAnsi="Poppins"/>
            <w:sz w:val="20"/>
            <w:szCs w:val="20"/>
            <w:rPrChange w:id="13579" w:author="thuyhuynh" w:date="2023-05-08T11:25:00Z">
              <w:rPr/>
            </w:rPrChange>
          </w:rPr>
          <w:delText>s</w:delText>
        </w:r>
        <w:r w:rsidR="001B74C4" w:rsidRPr="00116AAA" w:rsidDel="00FB0874">
          <w:rPr>
            <w:rFonts w:ascii="Poppins" w:hAnsi="Poppins"/>
            <w:sz w:val="20"/>
            <w:szCs w:val="20"/>
            <w:rPrChange w:id="13580" w:author="thuyhuynh" w:date="2023-05-08T11:25:00Z">
              <w:rPr/>
            </w:rPrChange>
          </w:rPr>
          <w:delText xml:space="preserve">, we cannot expose the source code of this library. </w:delText>
        </w:r>
        <w:r w:rsidR="00BB4699" w:rsidRPr="00116AAA" w:rsidDel="00FB0874">
          <w:rPr>
            <w:rFonts w:ascii="Poppins" w:hAnsi="Poppins"/>
            <w:sz w:val="20"/>
            <w:szCs w:val="20"/>
            <w:lang w:eastAsia="ko-KR"/>
            <w:rPrChange w:id="13581" w:author="thuyhuynh" w:date="2023-05-08T11:25:00Z">
              <w:rPr>
                <w:lang w:eastAsia="ko-KR"/>
              </w:rPr>
            </w:rPrChange>
          </w:rPr>
          <w:delText>T</w:delText>
        </w:r>
        <w:r w:rsidR="001B74C4" w:rsidRPr="00116AAA" w:rsidDel="00FB0874">
          <w:rPr>
            <w:rFonts w:ascii="Poppins" w:hAnsi="Poppins"/>
            <w:sz w:val="20"/>
            <w:szCs w:val="20"/>
            <w:rPrChange w:id="13582" w:author="thuyhuynh" w:date="2023-05-08T11:25:00Z">
              <w:rPr/>
            </w:rPrChange>
          </w:rPr>
          <w:delText xml:space="preserve">he library must be used for the demonstration purpose only. </w:delText>
        </w:r>
        <w:r w:rsidR="00E41E43" w:rsidRPr="00116AAA" w:rsidDel="00FB0874">
          <w:rPr>
            <w:rFonts w:ascii="Poppins" w:hAnsi="Poppins"/>
            <w:sz w:val="20"/>
            <w:szCs w:val="20"/>
            <w:rPrChange w:id="13583" w:author="thuyhuynh" w:date="2023-05-08T11:25:00Z">
              <w:rPr/>
            </w:rPrChange>
          </w:rPr>
          <w:delText>D</w:delText>
        </w:r>
        <w:r w:rsidR="001B74C4" w:rsidRPr="00116AAA" w:rsidDel="00FB0874">
          <w:rPr>
            <w:rFonts w:ascii="Poppins" w:hAnsi="Poppins"/>
            <w:sz w:val="20"/>
            <w:szCs w:val="20"/>
            <w:rPrChange w:id="13584" w:author="thuyhuynh" w:date="2023-05-08T11:25:00Z">
              <w:rPr/>
            </w:rPrChange>
          </w:rPr>
          <w:delText>evelopers have to implement</w:delText>
        </w:r>
        <w:r w:rsidRPr="00116AAA" w:rsidDel="00FB0874">
          <w:rPr>
            <w:rFonts w:ascii="Poppins" w:hAnsi="Poppins"/>
            <w:sz w:val="20"/>
            <w:szCs w:val="20"/>
            <w:rPrChange w:id="13585" w:author="thuyhuynh" w:date="2023-05-08T11:25:00Z">
              <w:rPr/>
            </w:rPrChange>
          </w:rPr>
          <w:delText xml:space="preserve"> their own </w:delText>
        </w:r>
        <w:r w:rsidR="001B74C4" w:rsidRPr="00116AAA" w:rsidDel="00FB0874">
          <w:rPr>
            <w:rFonts w:ascii="Poppins" w:hAnsi="Poppins"/>
            <w:sz w:val="20"/>
            <w:szCs w:val="20"/>
            <w:rPrChange w:id="13586" w:author="thuyhuynh" w:date="2023-05-08T11:25:00Z">
              <w:rPr/>
            </w:rPrChange>
          </w:rPr>
          <w:delText>cryptography library</w:delText>
        </w:r>
        <w:r w:rsidRPr="00116AAA" w:rsidDel="00FB0874">
          <w:rPr>
            <w:rFonts w:ascii="Poppins" w:hAnsi="Poppins"/>
            <w:sz w:val="20"/>
            <w:szCs w:val="20"/>
            <w:rPrChange w:id="13587" w:author="thuyhuynh" w:date="2023-05-08T11:25:00Z">
              <w:rPr/>
            </w:rPrChange>
          </w:rPr>
          <w:delText xml:space="preserve">. </w:delText>
        </w:r>
        <w:r w:rsidR="00BB4699" w:rsidRPr="00116AAA" w:rsidDel="00FB0874">
          <w:rPr>
            <w:rFonts w:ascii="Poppins" w:hAnsi="Poppins"/>
            <w:sz w:val="20"/>
            <w:szCs w:val="20"/>
            <w:lang w:eastAsia="ko-KR"/>
            <w:rPrChange w:id="13588" w:author="thuyhuynh" w:date="2023-05-08T11:25:00Z">
              <w:rPr>
                <w:lang w:eastAsia="ko-KR"/>
              </w:rPr>
            </w:rPrChange>
          </w:rPr>
          <w:delText>IriTech does</w:delText>
        </w:r>
        <w:r w:rsidR="001B74C4" w:rsidRPr="00116AAA" w:rsidDel="00FB0874">
          <w:rPr>
            <w:rFonts w:ascii="Poppins" w:hAnsi="Poppins"/>
            <w:sz w:val="20"/>
            <w:szCs w:val="20"/>
            <w:rPrChange w:id="13589" w:author="thuyhuynh" w:date="2023-05-08T11:25:00Z">
              <w:rPr/>
            </w:rPrChange>
          </w:rPr>
          <w:delText xml:space="preserve"> not </w:delText>
        </w:r>
        <w:r w:rsidR="00BB4699" w:rsidRPr="00116AAA" w:rsidDel="00FB0874">
          <w:rPr>
            <w:rFonts w:ascii="Poppins" w:hAnsi="Poppins"/>
            <w:sz w:val="20"/>
            <w:szCs w:val="20"/>
            <w:lang w:eastAsia="ko-KR"/>
            <w:rPrChange w:id="13590" w:author="thuyhuynh" w:date="2023-05-08T11:25:00Z">
              <w:rPr>
                <w:lang w:eastAsia="ko-KR"/>
              </w:rPr>
            </w:rPrChange>
          </w:rPr>
          <w:delText>hold</w:delText>
        </w:r>
        <w:r w:rsidR="001B74C4" w:rsidRPr="00116AAA" w:rsidDel="00FB0874">
          <w:rPr>
            <w:rFonts w:ascii="Poppins" w:hAnsi="Poppins"/>
            <w:sz w:val="20"/>
            <w:szCs w:val="20"/>
            <w:rPrChange w:id="13591" w:author="thuyhuynh" w:date="2023-05-08T11:25:00Z">
              <w:rPr/>
            </w:rPrChange>
          </w:rPr>
          <w:delText xml:space="preserve"> responsibility for SampleCryptoAPI.</w:delText>
        </w:r>
      </w:del>
    </w:p>
    <w:p w:rsidR="00113720" w:rsidRPr="00116AAA" w:rsidDel="00FB0874" w:rsidRDefault="00113720">
      <w:pPr>
        <w:pStyle w:val="ListParagraph"/>
        <w:rPr>
          <w:del w:id="13592" w:author="thuyhuynh" w:date="2022-03-30T16:34:00Z"/>
          <w:sz w:val="20"/>
          <w:szCs w:val="20"/>
          <w:rPrChange w:id="13593" w:author="thuyhuynh" w:date="2023-05-08T11:25:00Z">
            <w:rPr>
              <w:del w:id="13594" w:author="thuyhuynh" w:date="2022-03-30T16:34:00Z"/>
            </w:rPr>
          </w:rPrChange>
        </w:rPr>
        <w:pPrChange w:id="13595" w:author="thuyhuynh" w:date="2022-03-30T16:41:00Z">
          <w:pPr>
            <w:pStyle w:val="Heading3"/>
          </w:pPr>
        </w:pPrChange>
      </w:pPr>
      <w:del w:id="13596" w:author="thuyhuynh" w:date="2022-03-30T16:34:00Z">
        <w:r w:rsidRPr="00116AAA" w:rsidDel="00FB0874">
          <w:rPr>
            <w:rFonts w:ascii="Poppins" w:hAnsi="Poppins"/>
            <w:sz w:val="20"/>
            <w:szCs w:val="20"/>
            <w:rPrChange w:id="13597" w:author="thuyhuynh" w:date="2023-05-08T11:25:00Z">
              <w:rPr>
                <w:rFonts w:ascii="Poppins" w:hAnsi="Poppins"/>
                <w:sz w:val="24"/>
                <w:szCs w:val="24"/>
              </w:rPr>
            </w:rPrChange>
          </w:rPr>
          <w:delText>Main Menu</w:delText>
        </w:r>
      </w:del>
    </w:p>
    <w:p w:rsidR="00053423" w:rsidRPr="00116AAA" w:rsidDel="00FB0874" w:rsidRDefault="001D400D">
      <w:pPr>
        <w:pStyle w:val="ListParagraph"/>
        <w:rPr>
          <w:del w:id="13598" w:author="thuyhuynh" w:date="2022-03-30T16:34:00Z"/>
          <w:rFonts w:ascii="Poppins" w:hAnsi="Poppins"/>
          <w:sz w:val="20"/>
          <w:szCs w:val="20"/>
          <w:rPrChange w:id="13599" w:author="thuyhuynh" w:date="2023-05-08T11:25:00Z">
            <w:rPr>
              <w:del w:id="13600" w:author="thuyhuynh" w:date="2022-03-30T16:34:00Z"/>
            </w:rPr>
          </w:rPrChange>
        </w:rPr>
        <w:pPrChange w:id="13601" w:author="thuyhuynh" w:date="2022-03-30T16:41:00Z">
          <w:pPr>
            <w:pStyle w:val="ListParagraph"/>
            <w:numPr>
              <w:numId w:val="30"/>
            </w:numPr>
            <w:ind w:hanging="360"/>
          </w:pPr>
        </w:pPrChange>
      </w:pPr>
      <w:del w:id="13602" w:author="thuyhuynh" w:date="2022-03-30T16:34:00Z">
        <w:r w:rsidRPr="00116AAA" w:rsidDel="00FB0874">
          <w:rPr>
            <w:rFonts w:ascii="Poppins" w:hAnsi="Poppins"/>
            <w:sz w:val="20"/>
            <w:szCs w:val="20"/>
            <w:rPrChange w:id="13603" w:author="thuyhuynh" w:date="2023-05-08T11:25:00Z">
              <w:rPr/>
            </w:rPrChange>
          </w:rPr>
          <w:delText xml:space="preserve">Update RSA Keys: </w:delText>
        </w:r>
        <w:r w:rsidRPr="00116AAA" w:rsidDel="00FB0874">
          <w:rPr>
            <w:rFonts w:ascii="Poppins" w:hAnsi="Poppins"/>
            <w:sz w:val="20"/>
            <w:szCs w:val="20"/>
            <w:lang w:eastAsia="ko-KR"/>
            <w:rPrChange w:id="13604" w:author="thuyhuynh" w:date="2023-05-08T11:25:00Z">
              <w:rPr>
                <w:lang w:eastAsia="ko-KR"/>
              </w:rPr>
            </w:rPrChange>
          </w:rPr>
          <w:delText>I</w:delText>
        </w:r>
        <w:r w:rsidR="00053423" w:rsidRPr="00116AAA" w:rsidDel="00FB0874">
          <w:rPr>
            <w:rFonts w:ascii="Poppins" w:hAnsi="Poppins"/>
            <w:sz w:val="20"/>
            <w:szCs w:val="20"/>
            <w:rPrChange w:id="13605" w:author="thuyhuynh" w:date="2023-05-08T11:25:00Z">
              <w:rPr/>
            </w:rPrChange>
          </w:rPr>
          <w:delText>nstalls proper C</w:delText>
        </w:r>
        <w:r w:rsidRPr="00116AAA" w:rsidDel="00FB0874">
          <w:rPr>
            <w:rFonts w:ascii="Poppins" w:hAnsi="Poppins"/>
            <w:sz w:val="20"/>
            <w:szCs w:val="20"/>
            <w:rPrChange w:id="13606" w:author="thuyhuynh" w:date="2023-05-08T11:25:00Z">
              <w:rPr/>
            </w:rPrChange>
          </w:rPr>
          <w:delText>UCust and CRCam into the device</w:delText>
        </w:r>
      </w:del>
    </w:p>
    <w:p w:rsidR="00053423" w:rsidRPr="00116AAA" w:rsidDel="00FB0874" w:rsidRDefault="00053423">
      <w:pPr>
        <w:pStyle w:val="ListParagraph"/>
        <w:rPr>
          <w:del w:id="13607" w:author="thuyhuynh" w:date="2022-03-30T16:34:00Z"/>
          <w:rFonts w:ascii="Poppins" w:hAnsi="Poppins"/>
          <w:sz w:val="20"/>
          <w:szCs w:val="20"/>
          <w:rPrChange w:id="13608" w:author="thuyhuynh" w:date="2023-05-08T11:25:00Z">
            <w:rPr>
              <w:del w:id="13609" w:author="thuyhuynh" w:date="2022-03-30T16:34:00Z"/>
            </w:rPr>
          </w:rPrChange>
        </w:rPr>
        <w:pPrChange w:id="13610" w:author="thuyhuynh" w:date="2022-03-30T16:41:00Z">
          <w:pPr>
            <w:pStyle w:val="ListParagraph"/>
            <w:numPr>
              <w:numId w:val="30"/>
            </w:numPr>
            <w:ind w:hanging="360"/>
          </w:pPr>
        </w:pPrChange>
      </w:pPr>
      <w:del w:id="13611" w:author="thuyhuynh" w:date="2022-03-30T16:34:00Z">
        <w:r w:rsidRPr="00116AAA" w:rsidDel="00FB0874">
          <w:rPr>
            <w:rFonts w:ascii="Poppins" w:hAnsi="Poppins"/>
            <w:sz w:val="20"/>
            <w:szCs w:val="20"/>
            <w:rPrChange w:id="13612" w:author="thuyhuynh" w:date="2023-05-08T11:25:00Z">
              <w:rPr/>
            </w:rPrChange>
          </w:rPr>
          <w:delText xml:space="preserve">Capturing Process: </w:delText>
        </w:r>
        <w:r w:rsidR="001D400D" w:rsidRPr="00116AAA" w:rsidDel="00FB0874">
          <w:rPr>
            <w:rFonts w:ascii="Poppins" w:hAnsi="Poppins"/>
            <w:sz w:val="20"/>
            <w:szCs w:val="20"/>
            <w:lang w:eastAsia="ko-KR"/>
            <w:rPrChange w:id="13613" w:author="thuyhuynh" w:date="2023-05-08T11:25:00Z">
              <w:rPr>
                <w:lang w:eastAsia="ko-KR"/>
              </w:rPr>
            </w:rPrChange>
          </w:rPr>
          <w:delText>A</w:delText>
        </w:r>
        <w:r w:rsidR="00C2458E" w:rsidRPr="00116AAA" w:rsidDel="00FB0874">
          <w:rPr>
            <w:rFonts w:ascii="Poppins" w:hAnsi="Poppins"/>
            <w:sz w:val="20"/>
            <w:szCs w:val="20"/>
            <w:rPrChange w:id="13614" w:author="thuyhuynh" w:date="2023-05-08T11:25:00Z">
              <w:rPr/>
            </w:rPrChange>
          </w:rPr>
          <w:delText>ctivates a simple capturing pro</w:delText>
        </w:r>
        <w:r w:rsidR="001D400D" w:rsidRPr="00116AAA" w:rsidDel="00FB0874">
          <w:rPr>
            <w:rFonts w:ascii="Poppins" w:hAnsi="Poppins"/>
            <w:sz w:val="20"/>
            <w:szCs w:val="20"/>
            <w:rPrChange w:id="13615" w:author="thuyhuynh" w:date="2023-05-08T11:25:00Z">
              <w:rPr/>
            </w:rPrChange>
          </w:rPr>
          <w:delText>cess</w:delText>
        </w:r>
      </w:del>
    </w:p>
    <w:p w:rsidR="00C2458E" w:rsidRPr="00116AAA" w:rsidDel="00FB0874" w:rsidRDefault="00C2458E">
      <w:pPr>
        <w:pStyle w:val="ListParagraph"/>
        <w:rPr>
          <w:del w:id="13616" w:author="thuyhuynh" w:date="2022-03-30T16:34:00Z"/>
          <w:rFonts w:ascii="Poppins" w:hAnsi="Poppins"/>
          <w:sz w:val="20"/>
          <w:szCs w:val="20"/>
          <w:rPrChange w:id="13617" w:author="thuyhuynh" w:date="2023-05-08T11:25:00Z">
            <w:rPr>
              <w:del w:id="13618" w:author="thuyhuynh" w:date="2022-03-30T16:34:00Z"/>
            </w:rPr>
          </w:rPrChange>
        </w:rPr>
        <w:pPrChange w:id="13619" w:author="thuyhuynh" w:date="2022-03-30T16:41:00Z">
          <w:pPr>
            <w:pStyle w:val="ListParagraph"/>
            <w:numPr>
              <w:numId w:val="30"/>
            </w:numPr>
            <w:ind w:hanging="360"/>
          </w:pPr>
        </w:pPrChange>
      </w:pPr>
      <w:del w:id="13620" w:author="thuyhuynh" w:date="2022-03-30T16:34:00Z">
        <w:r w:rsidRPr="00116AAA" w:rsidDel="00FB0874">
          <w:rPr>
            <w:rFonts w:ascii="Poppins" w:hAnsi="Poppins"/>
            <w:sz w:val="20"/>
            <w:szCs w:val="20"/>
            <w:rPrChange w:id="13621" w:author="thuyhuynh" w:date="2023-05-08T11:25:00Z">
              <w:rPr/>
            </w:rPrChange>
          </w:rPr>
          <w:delText>G</w:delText>
        </w:r>
        <w:r w:rsidR="001D400D" w:rsidRPr="00116AAA" w:rsidDel="00FB0874">
          <w:rPr>
            <w:rFonts w:ascii="Poppins" w:hAnsi="Poppins"/>
            <w:sz w:val="20"/>
            <w:szCs w:val="20"/>
            <w:rPrChange w:id="13622" w:author="thuyhuynh" w:date="2023-05-08T11:25:00Z">
              <w:rPr/>
            </w:rPrChange>
          </w:rPr>
          <w:delText xml:space="preserve">et Encrypted Capturing Result: </w:delText>
        </w:r>
        <w:r w:rsidR="001D400D" w:rsidRPr="00116AAA" w:rsidDel="00FB0874">
          <w:rPr>
            <w:rFonts w:ascii="Poppins" w:hAnsi="Poppins"/>
            <w:sz w:val="20"/>
            <w:szCs w:val="20"/>
            <w:lang w:eastAsia="ko-KR"/>
            <w:rPrChange w:id="13623" w:author="thuyhuynh" w:date="2023-05-08T11:25:00Z">
              <w:rPr>
                <w:lang w:eastAsia="ko-KR"/>
              </w:rPr>
            </w:rPrChange>
          </w:rPr>
          <w:delText>R</w:delText>
        </w:r>
        <w:r w:rsidRPr="00116AAA" w:rsidDel="00FB0874">
          <w:rPr>
            <w:rFonts w:ascii="Poppins" w:hAnsi="Poppins"/>
            <w:sz w:val="20"/>
            <w:szCs w:val="20"/>
            <w:rPrChange w:id="13624" w:author="thuyhuynh" w:date="2023-05-08T11:25:00Z">
              <w:rPr/>
            </w:rPrChange>
          </w:rPr>
          <w:delText>etrieves th</w:delText>
        </w:r>
        <w:r w:rsidR="001D400D" w:rsidRPr="00116AAA" w:rsidDel="00FB0874">
          <w:rPr>
            <w:rFonts w:ascii="Poppins" w:hAnsi="Poppins"/>
            <w:sz w:val="20"/>
            <w:szCs w:val="20"/>
            <w:rPrChange w:id="13625" w:author="thuyhuynh" w:date="2023-05-08T11:25:00Z">
              <w:rPr/>
            </w:rPrChange>
          </w:rPr>
          <w:delText>e captured images and templates</w:delText>
        </w:r>
      </w:del>
    </w:p>
    <w:p w:rsidR="00C2458E" w:rsidRPr="00116AAA" w:rsidDel="00FB0874" w:rsidRDefault="001D400D">
      <w:pPr>
        <w:pStyle w:val="ListParagraph"/>
        <w:rPr>
          <w:del w:id="13626" w:author="thuyhuynh" w:date="2022-03-30T16:34:00Z"/>
          <w:rFonts w:ascii="Poppins" w:hAnsi="Poppins"/>
          <w:sz w:val="20"/>
          <w:szCs w:val="20"/>
          <w:rPrChange w:id="13627" w:author="thuyhuynh" w:date="2023-05-08T11:25:00Z">
            <w:rPr>
              <w:del w:id="13628" w:author="thuyhuynh" w:date="2022-03-30T16:34:00Z"/>
            </w:rPr>
          </w:rPrChange>
        </w:rPr>
        <w:pPrChange w:id="13629" w:author="thuyhuynh" w:date="2022-03-30T16:41:00Z">
          <w:pPr>
            <w:pStyle w:val="ListParagraph"/>
            <w:numPr>
              <w:numId w:val="30"/>
            </w:numPr>
            <w:ind w:hanging="360"/>
          </w:pPr>
        </w:pPrChange>
      </w:pPr>
      <w:del w:id="13630" w:author="thuyhuynh" w:date="2022-03-30T16:34:00Z">
        <w:r w:rsidRPr="00116AAA" w:rsidDel="00FB0874">
          <w:rPr>
            <w:rFonts w:ascii="Poppins" w:hAnsi="Poppins"/>
            <w:sz w:val="20"/>
            <w:szCs w:val="20"/>
            <w:rPrChange w:id="13631" w:author="thuyhuynh" w:date="2023-05-08T11:25:00Z">
              <w:rPr/>
            </w:rPrChange>
          </w:rPr>
          <w:delText xml:space="preserve">Enroll Encrypted Template: </w:delText>
        </w:r>
        <w:r w:rsidRPr="00116AAA" w:rsidDel="00FB0874">
          <w:rPr>
            <w:rFonts w:ascii="Poppins" w:hAnsi="Poppins"/>
            <w:sz w:val="20"/>
            <w:szCs w:val="20"/>
            <w:lang w:eastAsia="ko-KR"/>
            <w:rPrChange w:id="13632" w:author="thuyhuynh" w:date="2023-05-08T11:25:00Z">
              <w:rPr>
                <w:lang w:eastAsia="ko-KR"/>
              </w:rPr>
            </w:rPrChange>
          </w:rPr>
          <w:delText>P</w:delText>
        </w:r>
        <w:r w:rsidR="00C2458E" w:rsidRPr="00116AAA" w:rsidDel="00FB0874">
          <w:rPr>
            <w:rFonts w:ascii="Poppins" w:hAnsi="Poppins"/>
            <w:sz w:val="20"/>
            <w:szCs w:val="20"/>
            <w:rPrChange w:id="13633" w:author="thuyhuynh" w:date="2023-05-08T11:25:00Z">
              <w:rPr/>
            </w:rPrChange>
          </w:rPr>
          <w:delText>erforms enr</w:delText>
        </w:r>
        <w:r w:rsidRPr="00116AAA" w:rsidDel="00FB0874">
          <w:rPr>
            <w:rFonts w:ascii="Poppins" w:hAnsi="Poppins"/>
            <w:sz w:val="20"/>
            <w:szCs w:val="20"/>
            <w:rPrChange w:id="13634" w:author="thuyhuynh" w:date="2023-05-08T11:25:00Z">
              <w:rPr/>
            </w:rPrChange>
          </w:rPr>
          <w:delText>ollment using existing template</w:delText>
        </w:r>
      </w:del>
    </w:p>
    <w:p w:rsidR="00C2458E" w:rsidRPr="00116AAA" w:rsidDel="00FB0874" w:rsidRDefault="001D400D">
      <w:pPr>
        <w:pStyle w:val="ListParagraph"/>
        <w:rPr>
          <w:del w:id="13635" w:author="thuyhuynh" w:date="2022-03-30T16:34:00Z"/>
          <w:rFonts w:ascii="Poppins" w:hAnsi="Poppins"/>
          <w:sz w:val="20"/>
          <w:szCs w:val="20"/>
          <w:rPrChange w:id="13636" w:author="thuyhuynh" w:date="2023-05-08T11:25:00Z">
            <w:rPr>
              <w:del w:id="13637" w:author="thuyhuynh" w:date="2022-03-30T16:34:00Z"/>
            </w:rPr>
          </w:rPrChange>
        </w:rPr>
        <w:pPrChange w:id="13638" w:author="thuyhuynh" w:date="2022-03-30T16:41:00Z">
          <w:pPr>
            <w:pStyle w:val="ListParagraph"/>
            <w:numPr>
              <w:numId w:val="30"/>
            </w:numPr>
            <w:ind w:hanging="360"/>
          </w:pPr>
        </w:pPrChange>
      </w:pPr>
      <w:del w:id="13639" w:author="thuyhuynh" w:date="2022-03-30T16:34:00Z">
        <w:r w:rsidRPr="00116AAA" w:rsidDel="00FB0874">
          <w:rPr>
            <w:rFonts w:ascii="Poppins" w:hAnsi="Poppins"/>
            <w:sz w:val="20"/>
            <w:szCs w:val="20"/>
            <w:rPrChange w:id="13640" w:author="thuyhuynh" w:date="2023-05-08T11:25:00Z">
              <w:rPr/>
            </w:rPrChange>
          </w:rPr>
          <w:delText>Unenroll Templates</w:delText>
        </w:r>
      </w:del>
    </w:p>
    <w:p w:rsidR="00C2458E" w:rsidRPr="00116AAA" w:rsidDel="00FB0874" w:rsidRDefault="00C2458E">
      <w:pPr>
        <w:pStyle w:val="ListParagraph"/>
        <w:rPr>
          <w:del w:id="13641" w:author="thuyhuynh" w:date="2022-03-30T16:34:00Z"/>
          <w:rFonts w:ascii="Poppins" w:hAnsi="Poppins"/>
          <w:sz w:val="20"/>
          <w:szCs w:val="20"/>
          <w:rPrChange w:id="13642" w:author="thuyhuynh" w:date="2023-05-08T11:25:00Z">
            <w:rPr>
              <w:del w:id="13643" w:author="thuyhuynh" w:date="2022-03-30T16:34:00Z"/>
            </w:rPr>
          </w:rPrChange>
        </w:rPr>
        <w:pPrChange w:id="13644" w:author="thuyhuynh" w:date="2022-03-30T16:41:00Z">
          <w:pPr>
            <w:pStyle w:val="ListParagraph"/>
            <w:numPr>
              <w:numId w:val="30"/>
            </w:numPr>
            <w:ind w:hanging="360"/>
          </w:pPr>
        </w:pPrChange>
      </w:pPr>
      <w:del w:id="13645" w:author="thuyhuynh" w:date="2022-03-30T16:34:00Z">
        <w:r w:rsidRPr="00116AAA" w:rsidDel="00FB0874">
          <w:rPr>
            <w:rFonts w:ascii="Poppins" w:hAnsi="Poppins"/>
            <w:sz w:val="20"/>
            <w:szCs w:val="20"/>
            <w:rPrChange w:id="13646" w:author="thuyhuynh" w:date="2023-05-08T11:25:00Z">
              <w:rPr/>
            </w:rPrChange>
          </w:rPr>
          <w:delText>Comp</w:delText>
        </w:r>
        <w:r w:rsidR="001D400D" w:rsidRPr="00116AAA" w:rsidDel="00FB0874">
          <w:rPr>
            <w:rFonts w:ascii="Poppins" w:hAnsi="Poppins"/>
            <w:sz w:val="20"/>
            <w:szCs w:val="20"/>
            <w:rPrChange w:id="13647" w:author="thuyhuynh" w:date="2023-05-08T11:25:00Z">
              <w:rPr/>
            </w:rPrChange>
          </w:rPr>
          <w:delText xml:space="preserve">are11 with Encrypted Template: </w:delText>
        </w:r>
        <w:r w:rsidR="001D400D" w:rsidRPr="00116AAA" w:rsidDel="00FB0874">
          <w:rPr>
            <w:rFonts w:ascii="Poppins" w:hAnsi="Poppins"/>
            <w:sz w:val="20"/>
            <w:szCs w:val="20"/>
            <w:lang w:eastAsia="ko-KR"/>
            <w:rPrChange w:id="13648" w:author="thuyhuynh" w:date="2023-05-08T11:25:00Z">
              <w:rPr>
                <w:lang w:eastAsia="ko-KR"/>
              </w:rPr>
            </w:rPrChange>
          </w:rPr>
          <w:delText>C</w:delText>
        </w:r>
        <w:r w:rsidRPr="00116AAA" w:rsidDel="00FB0874">
          <w:rPr>
            <w:rFonts w:ascii="Poppins" w:hAnsi="Poppins"/>
            <w:sz w:val="20"/>
            <w:szCs w:val="20"/>
            <w:rPrChange w:id="13649" w:author="thuyhuynh" w:date="2023-05-08T11:25:00Z">
              <w:rPr/>
            </w:rPrChange>
          </w:rPr>
          <w:delText xml:space="preserve">ompares the current captured iris image with </w:delText>
        </w:r>
        <w:r w:rsidR="001D400D" w:rsidRPr="00116AAA" w:rsidDel="00FB0874">
          <w:rPr>
            <w:rFonts w:ascii="Poppins" w:hAnsi="Poppins"/>
            <w:sz w:val="20"/>
            <w:szCs w:val="20"/>
            <w:rPrChange w:id="13650" w:author="thuyhuynh" w:date="2023-05-08T11:25:00Z">
              <w:rPr/>
            </w:rPrChange>
          </w:rPr>
          <w:delText>an existing template</w:delText>
        </w:r>
      </w:del>
    </w:p>
    <w:p w:rsidR="00C2458E" w:rsidRPr="00116AAA" w:rsidDel="00FB0874" w:rsidRDefault="00C2458E">
      <w:pPr>
        <w:pStyle w:val="ListParagraph"/>
        <w:rPr>
          <w:del w:id="13651" w:author="thuyhuynh" w:date="2022-03-30T16:34:00Z"/>
          <w:rFonts w:ascii="Poppins" w:hAnsi="Poppins"/>
          <w:sz w:val="20"/>
          <w:szCs w:val="20"/>
          <w:rPrChange w:id="13652" w:author="thuyhuynh" w:date="2023-05-08T11:25:00Z">
            <w:rPr>
              <w:del w:id="13653" w:author="thuyhuynh" w:date="2022-03-30T16:34:00Z"/>
            </w:rPr>
          </w:rPrChange>
        </w:rPr>
        <w:pPrChange w:id="13654" w:author="thuyhuynh" w:date="2022-03-30T16:41:00Z">
          <w:pPr>
            <w:pStyle w:val="ListParagraph"/>
            <w:numPr>
              <w:numId w:val="30"/>
            </w:numPr>
            <w:ind w:hanging="360"/>
          </w:pPr>
        </w:pPrChange>
      </w:pPr>
      <w:del w:id="13655" w:author="thuyhuynh" w:date="2022-03-30T16:34:00Z">
        <w:r w:rsidRPr="00116AAA" w:rsidDel="00FB0874">
          <w:rPr>
            <w:rFonts w:ascii="Poppins" w:hAnsi="Poppins"/>
            <w:sz w:val="20"/>
            <w:szCs w:val="20"/>
            <w:rPrChange w:id="13656" w:author="thuyhuynh" w:date="2023-05-08T11:25:00Z">
              <w:rPr/>
            </w:rPrChange>
          </w:rPr>
          <w:delText>U</w:delText>
        </w:r>
        <w:r w:rsidR="001D400D" w:rsidRPr="00116AAA" w:rsidDel="00FB0874">
          <w:rPr>
            <w:rFonts w:ascii="Poppins" w:hAnsi="Poppins"/>
            <w:sz w:val="20"/>
            <w:szCs w:val="20"/>
            <w:rPrChange w:id="13657" w:author="thuyhuynh" w:date="2023-05-08T11:25:00Z">
              <w:rPr/>
            </w:rPrChange>
          </w:rPr>
          <w:delText xml:space="preserve">pdate Nonvolatile Information: </w:delText>
        </w:r>
        <w:r w:rsidR="001D400D" w:rsidRPr="00116AAA" w:rsidDel="00FB0874">
          <w:rPr>
            <w:rFonts w:ascii="Poppins" w:hAnsi="Poppins"/>
            <w:sz w:val="20"/>
            <w:szCs w:val="20"/>
            <w:lang w:eastAsia="ko-KR"/>
            <w:rPrChange w:id="13658" w:author="thuyhuynh" w:date="2023-05-08T11:25:00Z">
              <w:rPr>
                <w:lang w:eastAsia="ko-KR"/>
              </w:rPr>
            </w:rPrChange>
          </w:rPr>
          <w:delText>U</w:delText>
        </w:r>
        <w:r w:rsidRPr="00116AAA" w:rsidDel="00FB0874">
          <w:rPr>
            <w:rFonts w:ascii="Poppins" w:hAnsi="Poppins"/>
            <w:sz w:val="20"/>
            <w:szCs w:val="20"/>
            <w:rPrChange w:id="13659" w:author="thuyhuynh" w:date="2023-05-08T11:25:00Z">
              <w:rPr/>
            </w:rPrChange>
          </w:rPr>
          <w:delText xml:space="preserve">pdates user’s nonvolatile data (see </w:delText>
        </w:r>
        <w:r w:rsidR="00D67F27" w:rsidRPr="00116AAA" w:rsidDel="00FB0874">
          <w:rPr>
            <w:rFonts w:ascii="Poppins" w:hAnsi="Poppins"/>
            <w:sz w:val="20"/>
            <w:szCs w:val="20"/>
            <w:rPrChange w:id="13660" w:author="thuyhuynh" w:date="2023-05-08T11:25:00Z">
              <w:rPr/>
            </w:rPrChange>
          </w:rPr>
          <w:fldChar w:fldCharType="begin"/>
        </w:r>
        <w:r w:rsidRPr="00116AAA" w:rsidDel="00FB0874">
          <w:rPr>
            <w:rFonts w:ascii="Poppins" w:hAnsi="Poppins"/>
            <w:sz w:val="20"/>
            <w:szCs w:val="20"/>
            <w:rPrChange w:id="13661" w:author="thuyhuynh" w:date="2023-05-08T11:25:00Z">
              <w:rPr/>
            </w:rPrChange>
          </w:rPr>
          <w:delInstrText xml:space="preserve"> REF _Ref340762412 \r \h </w:delInstrText>
        </w:r>
      </w:del>
      <w:r w:rsidR="00116AAA" w:rsidRPr="00116AAA">
        <w:rPr>
          <w:rFonts w:ascii="Poppins" w:hAnsi="Poppins" w:hint="eastAsia"/>
          <w:sz w:val="20"/>
          <w:szCs w:val="20"/>
          <w:rPrChange w:id="13662" w:author="thuyhuynh" w:date="2023-05-08T11:25:00Z">
            <w:rPr>
              <w:rFonts w:ascii="Poppins" w:hAnsi="Poppins" w:hint="eastAsia"/>
            </w:rPr>
          </w:rPrChange>
        </w:rPr>
        <w:instrText xml:space="preserve"> \* MERGEFORMAT </w:instrText>
      </w:r>
      <w:del w:id="13663" w:author="thuyhuynh" w:date="2022-03-30T16:34:00Z">
        <w:r w:rsidR="00D67F27" w:rsidRPr="00116AAA" w:rsidDel="00FB0874">
          <w:rPr>
            <w:rFonts w:ascii="Poppins" w:hAnsi="Poppins"/>
            <w:sz w:val="20"/>
            <w:szCs w:val="20"/>
            <w:rPrChange w:id="13664" w:author="thuyhuynh" w:date="2023-05-08T11:25:00Z">
              <w:rPr>
                <w:rFonts w:ascii="Poppins" w:hAnsi="Poppins"/>
                <w:sz w:val="20"/>
                <w:szCs w:val="20"/>
              </w:rPr>
            </w:rPrChange>
          </w:rPr>
        </w:r>
        <w:r w:rsidR="00D67F27" w:rsidRPr="00116AAA" w:rsidDel="00FB0874">
          <w:rPr>
            <w:rFonts w:ascii="Poppins" w:hAnsi="Poppins"/>
            <w:sz w:val="20"/>
            <w:szCs w:val="20"/>
            <w:rPrChange w:id="13665" w:author="thuyhuynh" w:date="2023-05-08T11:25:00Z">
              <w:rPr/>
            </w:rPrChange>
          </w:rPr>
          <w:fldChar w:fldCharType="separate"/>
        </w:r>
        <w:r w:rsidR="00442201" w:rsidRPr="00116AAA" w:rsidDel="00FB0874">
          <w:rPr>
            <w:rFonts w:ascii="Poppins" w:hAnsi="Poppins"/>
            <w:sz w:val="20"/>
            <w:szCs w:val="20"/>
            <w:rPrChange w:id="13666" w:author="thuyhuynh" w:date="2023-05-08T11:25:00Z">
              <w:rPr/>
            </w:rPrChange>
          </w:rPr>
          <w:delText>3.4.3</w:delText>
        </w:r>
        <w:r w:rsidR="00D67F27" w:rsidRPr="00116AAA" w:rsidDel="00FB0874">
          <w:rPr>
            <w:rFonts w:ascii="Poppins" w:hAnsi="Poppins"/>
            <w:sz w:val="20"/>
            <w:szCs w:val="20"/>
            <w:rPrChange w:id="13667" w:author="thuyhuynh" w:date="2023-05-08T11:25:00Z">
              <w:rPr/>
            </w:rPrChange>
          </w:rPr>
          <w:fldChar w:fldCharType="end"/>
        </w:r>
        <w:r w:rsidRPr="00116AAA" w:rsidDel="00FB0874">
          <w:rPr>
            <w:rFonts w:ascii="Poppins" w:hAnsi="Poppins"/>
            <w:sz w:val="20"/>
            <w:szCs w:val="20"/>
            <w:rPrChange w:id="13668" w:author="thuyhuynh" w:date="2023-05-08T11:25:00Z">
              <w:rPr/>
            </w:rPrChange>
          </w:rPr>
          <w:delText>)</w:delText>
        </w:r>
      </w:del>
    </w:p>
    <w:p w:rsidR="005028FD" w:rsidRPr="00116AAA" w:rsidDel="00FB0874" w:rsidRDefault="005028FD">
      <w:pPr>
        <w:pStyle w:val="ListParagraph"/>
        <w:rPr>
          <w:del w:id="13669" w:author="thuyhuynh" w:date="2022-03-30T16:34:00Z"/>
          <w:rFonts w:ascii="Poppins" w:hAnsi="Poppins"/>
          <w:sz w:val="20"/>
          <w:szCs w:val="20"/>
          <w:rPrChange w:id="13670" w:author="thuyhuynh" w:date="2023-05-08T11:25:00Z">
            <w:rPr>
              <w:del w:id="13671" w:author="thuyhuynh" w:date="2022-03-30T16:34:00Z"/>
            </w:rPr>
          </w:rPrChange>
        </w:rPr>
        <w:pPrChange w:id="13672" w:author="thuyhuynh" w:date="2022-03-30T16:41:00Z">
          <w:pPr>
            <w:pStyle w:val="ListParagraph"/>
            <w:numPr>
              <w:numId w:val="30"/>
            </w:numPr>
            <w:ind w:hanging="360"/>
          </w:pPr>
        </w:pPrChange>
      </w:pPr>
      <w:del w:id="13673" w:author="thuyhuynh" w:date="2022-03-30T16:34:00Z">
        <w:r w:rsidRPr="00116AAA" w:rsidDel="00FB0874">
          <w:rPr>
            <w:rFonts w:ascii="Poppins" w:hAnsi="Poppins"/>
            <w:sz w:val="20"/>
            <w:szCs w:val="20"/>
            <w:rPrChange w:id="13674" w:author="thuyhuynh" w:date="2023-05-08T11:25:00Z">
              <w:rPr/>
            </w:rPrChange>
          </w:rPr>
          <w:delText>Ge</w:delText>
        </w:r>
        <w:r w:rsidR="001D400D" w:rsidRPr="00116AAA" w:rsidDel="00FB0874">
          <w:rPr>
            <w:rFonts w:ascii="Poppins" w:hAnsi="Poppins"/>
            <w:sz w:val="20"/>
            <w:szCs w:val="20"/>
            <w:rPrChange w:id="13675" w:author="thuyhuynh" w:date="2023-05-08T11:25:00Z">
              <w:rPr/>
            </w:rPrChange>
          </w:rPr>
          <w:delText xml:space="preserve">t Encrypted Enrollee Template: </w:delText>
        </w:r>
        <w:r w:rsidR="001D400D" w:rsidRPr="00116AAA" w:rsidDel="00FB0874">
          <w:rPr>
            <w:rFonts w:ascii="Poppins" w:hAnsi="Poppins"/>
            <w:sz w:val="20"/>
            <w:szCs w:val="20"/>
            <w:lang w:eastAsia="ko-KR"/>
            <w:rPrChange w:id="13676" w:author="thuyhuynh" w:date="2023-05-08T11:25:00Z">
              <w:rPr>
                <w:lang w:eastAsia="ko-KR"/>
              </w:rPr>
            </w:rPrChange>
          </w:rPr>
          <w:delText>R</w:delText>
        </w:r>
        <w:r w:rsidRPr="00116AAA" w:rsidDel="00FB0874">
          <w:rPr>
            <w:rFonts w:ascii="Poppins" w:hAnsi="Poppins"/>
            <w:sz w:val="20"/>
            <w:szCs w:val="20"/>
            <w:rPrChange w:id="13677" w:author="thuyhuynh" w:date="2023-05-08T11:25:00Z">
              <w:rPr/>
            </w:rPrChange>
          </w:rPr>
          <w:delText>etrieves the enrolled t</w:delText>
        </w:r>
        <w:r w:rsidR="001D400D" w:rsidRPr="00116AAA" w:rsidDel="00FB0874">
          <w:rPr>
            <w:rFonts w:ascii="Poppins" w:hAnsi="Poppins"/>
            <w:sz w:val="20"/>
            <w:szCs w:val="20"/>
            <w:rPrChange w:id="13678" w:author="thuyhuynh" w:date="2023-05-08T11:25:00Z">
              <w:rPr/>
            </w:rPrChange>
          </w:rPr>
          <w:delText>emplates of a specific enrollee</w:delText>
        </w:r>
      </w:del>
    </w:p>
    <w:p w:rsidR="001212FA" w:rsidRPr="00116AAA" w:rsidDel="00FB0874" w:rsidRDefault="001212FA">
      <w:pPr>
        <w:pStyle w:val="ListParagraph"/>
        <w:rPr>
          <w:del w:id="13679" w:author="thuyhuynh" w:date="2022-03-30T16:34:00Z"/>
          <w:rFonts w:ascii="Poppins" w:hAnsi="Poppins"/>
          <w:sz w:val="20"/>
          <w:szCs w:val="20"/>
          <w:rPrChange w:id="13680" w:author="thuyhuynh" w:date="2023-05-08T11:25:00Z">
            <w:rPr>
              <w:del w:id="13681" w:author="thuyhuynh" w:date="2022-03-30T16:34:00Z"/>
            </w:rPr>
          </w:rPrChange>
        </w:rPr>
      </w:pPr>
    </w:p>
    <w:p w:rsidR="000509AE" w:rsidRPr="00116AAA" w:rsidDel="00FB0874" w:rsidRDefault="00BA15B5">
      <w:pPr>
        <w:pStyle w:val="ListParagraph"/>
        <w:rPr>
          <w:del w:id="13682" w:author="thuyhuynh" w:date="2022-03-30T16:34:00Z"/>
          <w:rFonts w:ascii="Poppins" w:hAnsi="Poppins"/>
          <w:sz w:val="20"/>
          <w:szCs w:val="20"/>
          <w:lang w:eastAsia="ko-KR"/>
          <w:rPrChange w:id="13683" w:author="thuyhuynh" w:date="2023-05-08T11:25:00Z">
            <w:rPr>
              <w:del w:id="13684" w:author="thuyhuynh" w:date="2022-03-30T16:34:00Z"/>
              <w:lang w:eastAsia="ko-KR"/>
            </w:rPr>
          </w:rPrChange>
        </w:rPr>
        <w:pPrChange w:id="13685" w:author="thuyhuynh" w:date="2022-03-30T16:41:00Z">
          <w:pPr>
            <w:jc w:val="center"/>
          </w:pPr>
        </w:pPrChange>
      </w:pPr>
      <w:del w:id="13686" w:author="thuyhuynh" w:date="2022-03-30T16:34:00Z">
        <w:r w:rsidRPr="00116AAA" w:rsidDel="00FB0874">
          <w:rPr>
            <w:rFonts w:ascii="Poppins" w:hAnsi="Poppins"/>
            <w:noProof/>
            <w:sz w:val="20"/>
            <w:szCs w:val="20"/>
            <w:rPrChange w:id="13687">
              <w:rPr>
                <w:noProof/>
              </w:rPr>
            </w:rPrChange>
          </w:rPr>
          <w:drawing>
            <wp:inline distT="0" distB="0" distL="0" distR="0" wp14:anchorId="4E68F038" wp14:editId="2AD46DF6">
              <wp:extent cx="5943600" cy="3978034"/>
              <wp:effectExtent l="0" t="0" r="0" b="0"/>
              <wp:docPr id="42" name="Picture 42" descr="C:\Users\iritech\Desktop\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iritech\Desktop\New Picture.bmp"/>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978034"/>
                      </a:xfrm>
                      <a:prstGeom prst="rect">
                        <a:avLst/>
                      </a:prstGeom>
                      <a:noFill/>
                      <a:ln>
                        <a:noFill/>
                      </a:ln>
                    </pic:spPr>
                  </pic:pic>
                </a:graphicData>
              </a:graphic>
            </wp:inline>
          </w:drawing>
        </w:r>
      </w:del>
    </w:p>
    <w:p w:rsidR="000509AE" w:rsidRPr="00116AAA" w:rsidDel="00FB0874" w:rsidRDefault="000509AE">
      <w:pPr>
        <w:pStyle w:val="ListParagraph"/>
        <w:rPr>
          <w:del w:id="13688" w:author="thuyhuynh" w:date="2022-03-30T16:34:00Z"/>
          <w:sz w:val="20"/>
          <w:szCs w:val="20"/>
          <w:rPrChange w:id="13689" w:author="thuyhuynh" w:date="2023-05-08T11:25:00Z">
            <w:rPr>
              <w:del w:id="13690" w:author="thuyhuynh" w:date="2022-03-30T16:34:00Z"/>
            </w:rPr>
          </w:rPrChange>
        </w:rPr>
        <w:pPrChange w:id="13691" w:author="thuyhuynh" w:date="2022-03-30T16:41:00Z">
          <w:pPr>
            <w:pStyle w:val="Heading3"/>
          </w:pPr>
        </w:pPrChange>
      </w:pPr>
      <w:bookmarkStart w:id="13692" w:name="_Toc298356559"/>
      <w:bookmarkStart w:id="13693" w:name="_Toc301430647"/>
      <w:del w:id="13694" w:author="thuyhuynh" w:date="2022-03-30T16:34:00Z">
        <w:r w:rsidRPr="00116AAA" w:rsidDel="00FB0874">
          <w:rPr>
            <w:rFonts w:ascii="Poppins" w:hAnsi="Poppins"/>
            <w:sz w:val="20"/>
            <w:szCs w:val="20"/>
            <w:rPrChange w:id="13695" w:author="thuyhuynh" w:date="2023-05-08T11:25:00Z">
              <w:rPr>
                <w:rFonts w:ascii="Poppins" w:hAnsi="Poppins"/>
                <w:sz w:val="24"/>
                <w:szCs w:val="24"/>
              </w:rPr>
            </w:rPrChange>
          </w:rPr>
          <w:delText xml:space="preserve">Update </w:delText>
        </w:r>
        <w:bookmarkEnd w:id="13692"/>
        <w:bookmarkEnd w:id="13693"/>
        <w:r w:rsidR="00E24772" w:rsidRPr="00116AAA" w:rsidDel="00FB0874">
          <w:rPr>
            <w:rFonts w:ascii="Poppins" w:hAnsi="Poppins"/>
            <w:sz w:val="20"/>
            <w:szCs w:val="20"/>
            <w:rPrChange w:id="13696" w:author="thuyhuynh" w:date="2023-05-08T11:25:00Z">
              <w:rPr>
                <w:rFonts w:ascii="Poppins" w:hAnsi="Poppins"/>
                <w:sz w:val="24"/>
                <w:szCs w:val="24"/>
              </w:rPr>
            </w:rPrChange>
          </w:rPr>
          <w:delText>RSA Keys</w:delText>
        </w:r>
      </w:del>
    </w:p>
    <w:p w:rsidR="00E24772" w:rsidRPr="00116AAA" w:rsidDel="00FB0874" w:rsidRDefault="00E24772">
      <w:pPr>
        <w:pStyle w:val="ListParagraph"/>
        <w:rPr>
          <w:del w:id="13697" w:author="thuyhuynh" w:date="2022-03-30T16:34:00Z"/>
          <w:rFonts w:ascii="Poppins" w:hAnsi="Poppins"/>
          <w:sz w:val="20"/>
          <w:szCs w:val="20"/>
          <w:lang w:eastAsia="ko-KR"/>
          <w:rPrChange w:id="13698" w:author="thuyhuynh" w:date="2023-05-08T11:25:00Z">
            <w:rPr>
              <w:del w:id="13699" w:author="thuyhuynh" w:date="2022-03-30T16:34:00Z"/>
              <w:lang w:eastAsia="ko-KR"/>
            </w:rPr>
          </w:rPrChange>
        </w:rPr>
        <w:pPrChange w:id="13700" w:author="thuyhuynh" w:date="2022-03-30T16:41:00Z">
          <w:pPr>
            <w:jc w:val="both"/>
          </w:pPr>
        </w:pPrChange>
      </w:pPr>
      <w:del w:id="13701" w:author="thuyhuynh" w:date="2022-03-30T16:34:00Z">
        <w:r w:rsidRPr="00116AAA" w:rsidDel="00FB0874">
          <w:rPr>
            <w:rFonts w:ascii="Poppins" w:hAnsi="Poppins"/>
            <w:sz w:val="20"/>
            <w:szCs w:val="20"/>
            <w:lang w:eastAsia="ko-KR"/>
            <w:rPrChange w:id="13702" w:author="thuyhuynh" w:date="2023-05-08T11:25:00Z">
              <w:rPr>
                <w:lang w:eastAsia="ko-KR"/>
              </w:rPr>
            </w:rPrChange>
          </w:rPr>
          <w:delText xml:space="preserve">Before any further operations, user has to deploy proper keys to the device including </w:delText>
        </w:r>
        <w:r w:rsidRPr="00116AAA" w:rsidDel="00FB0874">
          <w:rPr>
            <w:rFonts w:ascii="Poppins" w:hAnsi="Poppins"/>
            <w:b/>
            <w:sz w:val="20"/>
            <w:szCs w:val="20"/>
            <w:lang w:eastAsia="ko-KR"/>
            <w:rPrChange w:id="13703" w:author="thuyhuynh" w:date="2023-05-08T11:25:00Z">
              <w:rPr>
                <w:b/>
                <w:lang w:eastAsia="ko-KR"/>
              </w:rPr>
            </w:rPrChange>
          </w:rPr>
          <w:delText>CUCust</w:delText>
        </w:r>
        <w:r w:rsidRPr="00116AAA" w:rsidDel="00FB0874">
          <w:rPr>
            <w:rFonts w:ascii="Poppins" w:hAnsi="Poppins"/>
            <w:sz w:val="20"/>
            <w:szCs w:val="20"/>
            <w:lang w:eastAsia="ko-KR"/>
            <w:rPrChange w:id="13704" w:author="thuyhuynh" w:date="2023-05-08T11:25:00Z">
              <w:rPr>
                <w:lang w:eastAsia="ko-KR"/>
              </w:rPr>
            </w:rPrChange>
          </w:rPr>
          <w:delText xml:space="preserve"> and </w:delText>
        </w:r>
        <w:r w:rsidRPr="00116AAA" w:rsidDel="00FB0874">
          <w:rPr>
            <w:rFonts w:ascii="Poppins" w:hAnsi="Poppins"/>
            <w:b/>
            <w:sz w:val="20"/>
            <w:szCs w:val="20"/>
            <w:lang w:eastAsia="ko-KR"/>
            <w:rPrChange w:id="13705" w:author="thuyhuynh" w:date="2023-05-08T11:25:00Z">
              <w:rPr>
                <w:b/>
                <w:lang w:eastAsia="ko-KR"/>
              </w:rPr>
            </w:rPrChange>
          </w:rPr>
          <w:delText>CRCam</w:delText>
        </w:r>
        <w:r w:rsidRPr="00116AAA" w:rsidDel="00FB0874">
          <w:rPr>
            <w:rFonts w:ascii="Poppins" w:hAnsi="Poppins"/>
            <w:sz w:val="20"/>
            <w:szCs w:val="20"/>
            <w:lang w:eastAsia="ko-KR"/>
            <w:rPrChange w:id="13706" w:author="thuyhuynh" w:date="2023-05-08T11:25:00Z">
              <w:rPr>
                <w:lang w:eastAsia="ko-KR"/>
              </w:rPr>
            </w:rPrChange>
          </w:rPr>
          <w:delText xml:space="preserve"> using X509 and PKCS</w:delText>
        </w:r>
        <w:r w:rsidR="00AD7395" w:rsidRPr="00116AAA" w:rsidDel="00FB0874">
          <w:rPr>
            <w:rFonts w:ascii="Poppins" w:hAnsi="Poppins"/>
            <w:sz w:val="20"/>
            <w:szCs w:val="20"/>
            <w:lang w:eastAsia="ko-KR"/>
            <w:rPrChange w:id="13707" w:author="thuyhuynh" w:date="2023-05-08T11:25:00Z">
              <w:rPr>
                <w:lang w:eastAsia="ko-KR"/>
              </w:rPr>
            </w:rPrChange>
          </w:rPr>
          <w:delText xml:space="preserve"> </w:delText>
        </w:r>
        <w:r w:rsidRPr="00116AAA" w:rsidDel="00FB0874">
          <w:rPr>
            <w:rFonts w:ascii="Poppins" w:hAnsi="Poppins"/>
            <w:sz w:val="20"/>
            <w:szCs w:val="20"/>
            <w:lang w:eastAsia="ko-KR"/>
            <w:rPrChange w:id="13708" w:author="thuyhuynh" w:date="2023-05-08T11:25:00Z">
              <w:rPr>
                <w:lang w:eastAsia="ko-KR"/>
              </w:rPr>
            </w:rPrChange>
          </w:rPr>
          <w:delText xml:space="preserve">#12 certificates. </w:delText>
        </w:r>
        <w:r w:rsidRPr="00116AAA" w:rsidDel="00FB0874">
          <w:rPr>
            <w:rFonts w:ascii="Poppins" w:hAnsi="Poppins"/>
            <w:b/>
            <w:sz w:val="20"/>
            <w:szCs w:val="20"/>
            <w:lang w:eastAsia="ko-KR"/>
            <w:rPrChange w:id="13709" w:author="thuyhuynh" w:date="2023-05-08T11:25:00Z">
              <w:rPr>
                <w:b/>
                <w:lang w:eastAsia="ko-KR"/>
              </w:rPr>
            </w:rPrChange>
          </w:rPr>
          <w:delText>CUCust</w:delText>
        </w:r>
        <w:r w:rsidRPr="00116AAA" w:rsidDel="00FB0874">
          <w:rPr>
            <w:rFonts w:ascii="Poppins" w:hAnsi="Poppins"/>
            <w:sz w:val="20"/>
            <w:szCs w:val="20"/>
            <w:lang w:eastAsia="ko-KR"/>
            <w:rPrChange w:id="13710" w:author="thuyhuynh" w:date="2023-05-08T11:25:00Z">
              <w:rPr>
                <w:lang w:eastAsia="ko-KR"/>
              </w:rPr>
            </w:rPrChange>
          </w:rPr>
          <w:delText xml:space="preserve"> is a must and has to be imported first. </w:delText>
        </w:r>
        <w:r w:rsidRPr="00116AAA" w:rsidDel="00FB0874">
          <w:rPr>
            <w:rFonts w:ascii="Poppins" w:hAnsi="Poppins"/>
            <w:b/>
            <w:sz w:val="20"/>
            <w:szCs w:val="20"/>
            <w:lang w:eastAsia="ko-KR"/>
            <w:rPrChange w:id="13711" w:author="thuyhuynh" w:date="2023-05-08T11:25:00Z">
              <w:rPr>
                <w:b/>
                <w:lang w:eastAsia="ko-KR"/>
              </w:rPr>
            </w:rPrChange>
          </w:rPr>
          <w:delText>CRCam</w:delText>
        </w:r>
        <w:r w:rsidR="00AD7395" w:rsidRPr="00116AAA" w:rsidDel="00FB0874">
          <w:rPr>
            <w:rFonts w:ascii="Poppins" w:hAnsi="Poppins"/>
            <w:sz w:val="20"/>
            <w:szCs w:val="20"/>
            <w:lang w:eastAsia="ko-KR"/>
            <w:rPrChange w:id="13712" w:author="thuyhuynh" w:date="2023-05-08T11:25:00Z">
              <w:rPr>
                <w:lang w:eastAsia="ko-KR"/>
              </w:rPr>
            </w:rPrChange>
          </w:rPr>
          <w:delText xml:space="preserve"> can be skipped if user wishes</w:delText>
        </w:r>
        <w:r w:rsidRPr="00116AAA" w:rsidDel="00FB0874">
          <w:rPr>
            <w:rFonts w:ascii="Poppins" w:hAnsi="Poppins"/>
            <w:sz w:val="20"/>
            <w:szCs w:val="20"/>
            <w:lang w:eastAsia="ko-KR"/>
            <w:rPrChange w:id="13713" w:author="thuyhuynh" w:date="2023-05-08T11:25:00Z">
              <w:rPr>
                <w:lang w:eastAsia="ko-KR"/>
              </w:rPr>
            </w:rPrChange>
          </w:rPr>
          <w:delText xml:space="preserve"> to use the default </w:delText>
        </w:r>
        <w:r w:rsidR="00AD7395" w:rsidRPr="00116AAA" w:rsidDel="00FB0874">
          <w:rPr>
            <w:rFonts w:ascii="Poppins" w:hAnsi="Poppins"/>
            <w:sz w:val="20"/>
            <w:szCs w:val="20"/>
            <w:lang w:eastAsia="ko-KR"/>
            <w:rPrChange w:id="13714" w:author="thuyhuynh" w:date="2023-05-08T11:25:00Z">
              <w:rPr>
                <w:lang w:eastAsia="ko-KR"/>
              </w:rPr>
            </w:rPrChange>
          </w:rPr>
          <w:delText>Camera keys that</w:delText>
        </w:r>
        <w:r w:rsidR="00BA5CEC" w:rsidRPr="00116AAA" w:rsidDel="00FB0874">
          <w:rPr>
            <w:rFonts w:ascii="Poppins" w:hAnsi="Poppins"/>
            <w:sz w:val="20"/>
            <w:szCs w:val="20"/>
            <w:lang w:eastAsia="ko-KR"/>
            <w:rPrChange w:id="13715" w:author="thuyhuynh" w:date="2023-05-08T11:25:00Z">
              <w:rPr>
                <w:lang w:eastAsia="ko-KR"/>
              </w:rPr>
            </w:rPrChange>
          </w:rPr>
          <w:delText xml:space="preserve"> are uniquely generated for each device in factory.</w:delText>
        </w:r>
        <w:r w:rsidR="00990BA3" w:rsidRPr="00116AAA" w:rsidDel="00FB0874">
          <w:rPr>
            <w:rFonts w:ascii="Poppins" w:hAnsi="Poppins"/>
            <w:sz w:val="20"/>
            <w:szCs w:val="20"/>
            <w:lang w:eastAsia="ko-KR"/>
            <w:rPrChange w:id="13716" w:author="thuyhuynh" w:date="2023-05-08T11:25:00Z">
              <w:rPr>
                <w:lang w:eastAsia="ko-KR"/>
              </w:rPr>
            </w:rPrChange>
          </w:rPr>
          <w:delText xml:space="preserve"> For demonstration purpose, user can use </w:delText>
        </w:r>
      </w:del>
      <w:del w:id="13717" w:author="thuyhuynh" w:date="2022-03-30T15:37:00Z">
        <w:r w:rsidR="00990BA3" w:rsidRPr="00116AAA" w:rsidDel="002850A6">
          <w:rPr>
            <w:rFonts w:ascii="Poppins" w:hAnsi="Poppins"/>
            <w:sz w:val="20"/>
            <w:szCs w:val="20"/>
            <w:lang w:eastAsia="ko-KR"/>
            <w:rPrChange w:id="13718" w:author="thuyhuynh" w:date="2023-05-08T11:25:00Z">
              <w:rPr>
                <w:lang w:eastAsia="ko-KR"/>
              </w:rPr>
            </w:rPrChange>
          </w:rPr>
          <w:delText>IDDK</w:delText>
        </w:r>
      </w:del>
      <w:del w:id="13719" w:author="thuyhuynh" w:date="2022-03-30T16:34:00Z">
        <w:r w:rsidR="00990BA3" w:rsidRPr="00116AAA" w:rsidDel="00FB0874">
          <w:rPr>
            <w:rFonts w:ascii="Poppins" w:hAnsi="Poppins"/>
            <w:sz w:val="20"/>
            <w:szCs w:val="20"/>
            <w:lang w:eastAsia="ko-KR"/>
            <w:rPrChange w:id="13720" w:author="thuyhuynh" w:date="2023-05-08T11:25:00Z">
              <w:rPr>
                <w:lang w:eastAsia="ko-KR"/>
              </w:rPr>
            </w:rPrChange>
          </w:rPr>
          <w:delText xml:space="preserve"> 2000 Utility to</w:delText>
        </w:r>
        <w:r w:rsidR="00AD7395" w:rsidRPr="00116AAA" w:rsidDel="00FB0874">
          <w:rPr>
            <w:rFonts w:ascii="Poppins" w:hAnsi="Poppins"/>
            <w:sz w:val="20"/>
            <w:szCs w:val="20"/>
            <w:lang w:eastAsia="ko-KR"/>
            <w:rPrChange w:id="13721" w:author="thuyhuynh" w:date="2023-05-08T11:25:00Z">
              <w:rPr>
                <w:lang w:eastAsia="ko-KR"/>
              </w:rPr>
            </w:rPrChange>
          </w:rPr>
          <w:delText xml:space="preserve"> generate sample certificates for</w:delText>
        </w:r>
        <w:r w:rsidR="00990BA3" w:rsidRPr="00116AAA" w:rsidDel="00FB0874">
          <w:rPr>
            <w:rFonts w:ascii="Poppins" w:hAnsi="Poppins"/>
            <w:sz w:val="20"/>
            <w:szCs w:val="20"/>
            <w:lang w:eastAsia="ko-KR"/>
            <w:rPrChange w:id="13722" w:author="thuyhuynh" w:date="2023-05-08T11:25:00Z">
              <w:rPr>
                <w:lang w:eastAsia="ko-KR"/>
              </w:rPr>
            </w:rPrChange>
          </w:rPr>
          <w:delText xml:space="preserve"> test</w:delText>
        </w:r>
        <w:r w:rsidR="00AD7395" w:rsidRPr="00116AAA" w:rsidDel="00FB0874">
          <w:rPr>
            <w:rFonts w:ascii="Poppins" w:hAnsi="Poppins"/>
            <w:sz w:val="20"/>
            <w:szCs w:val="20"/>
            <w:lang w:eastAsia="ko-KR"/>
            <w:rPrChange w:id="13723" w:author="thuyhuynh" w:date="2023-05-08T11:25:00Z">
              <w:rPr>
                <w:lang w:eastAsia="ko-KR"/>
              </w:rPr>
            </w:rPrChange>
          </w:rPr>
          <w:delText>ing</w:delText>
        </w:r>
        <w:r w:rsidR="00990BA3" w:rsidRPr="00116AAA" w:rsidDel="00FB0874">
          <w:rPr>
            <w:rFonts w:ascii="Poppins" w:hAnsi="Poppins"/>
            <w:sz w:val="20"/>
            <w:szCs w:val="20"/>
            <w:lang w:eastAsia="ko-KR"/>
            <w:rPrChange w:id="13724" w:author="thuyhuynh" w:date="2023-05-08T11:25:00Z">
              <w:rPr>
                <w:lang w:eastAsia="ko-KR"/>
              </w:rPr>
            </w:rPrChange>
          </w:rPr>
          <w:delText>.</w:delText>
        </w:r>
      </w:del>
    </w:p>
    <w:p w:rsidR="000509AE" w:rsidRPr="00116AAA" w:rsidDel="00FB0874" w:rsidRDefault="000509AE">
      <w:pPr>
        <w:pStyle w:val="ListParagraph"/>
        <w:rPr>
          <w:del w:id="13725" w:author="thuyhuynh" w:date="2022-03-30T16:34:00Z"/>
          <w:rFonts w:ascii="Poppins" w:hAnsi="Poppins"/>
          <w:sz w:val="20"/>
          <w:szCs w:val="20"/>
          <w:lang w:eastAsia="ko-KR"/>
          <w:rPrChange w:id="13726" w:author="thuyhuynh" w:date="2023-05-08T11:25:00Z">
            <w:rPr>
              <w:del w:id="13727" w:author="thuyhuynh" w:date="2022-03-30T16:34:00Z"/>
              <w:lang w:eastAsia="ko-KR"/>
            </w:rPr>
          </w:rPrChange>
        </w:rPr>
        <w:pPrChange w:id="13728" w:author="thuyhuynh" w:date="2022-03-30T16:41:00Z">
          <w:pPr/>
        </w:pPrChange>
      </w:pPr>
    </w:p>
    <w:p w:rsidR="000509AE" w:rsidRPr="00116AAA" w:rsidDel="00FB0874" w:rsidRDefault="00BA5CEC">
      <w:pPr>
        <w:pStyle w:val="ListParagraph"/>
        <w:rPr>
          <w:del w:id="13729" w:author="thuyhuynh" w:date="2022-03-30T16:34:00Z"/>
          <w:rFonts w:ascii="Poppins" w:hAnsi="Poppins"/>
          <w:sz w:val="20"/>
          <w:szCs w:val="20"/>
          <w:lang w:eastAsia="ko-KR"/>
          <w:rPrChange w:id="13730" w:author="thuyhuynh" w:date="2023-05-08T11:25:00Z">
            <w:rPr>
              <w:del w:id="13731" w:author="thuyhuynh" w:date="2022-03-30T16:34:00Z"/>
              <w:lang w:eastAsia="ko-KR"/>
            </w:rPr>
          </w:rPrChange>
        </w:rPr>
        <w:pPrChange w:id="13732" w:author="thuyhuynh" w:date="2022-03-30T16:41:00Z">
          <w:pPr>
            <w:jc w:val="center"/>
          </w:pPr>
        </w:pPrChange>
      </w:pPr>
      <w:del w:id="13733" w:author="thuyhuynh" w:date="2022-03-30T16:34:00Z">
        <w:r w:rsidRPr="00116AAA" w:rsidDel="00FB0874">
          <w:rPr>
            <w:rFonts w:ascii="Poppins" w:hAnsi="Poppins"/>
            <w:noProof/>
            <w:sz w:val="20"/>
            <w:szCs w:val="20"/>
            <w:rPrChange w:id="13734">
              <w:rPr>
                <w:noProof/>
              </w:rPr>
            </w:rPrChange>
          </w:rPr>
          <w:drawing>
            <wp:inline distT="0" distB="0" distL="0" distR="0" wp14:anchorId="328B3323" wp14:editId="2135851B">
              <wp:extent cx="5944428" cy="1383527"/>
              <wp:effectExtent l="19050" t="0" r="0" b="0"/>
              <wp:docPr id="87"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4"/>
                      <a:srcRect l="949" t="69357" r="5741" b="1977"/>
                      <a:stretch>
                        <a:fillRect/>
                      </a:stretch>
                    </pic:blipFill>
                    <pic:spPr bwMode="auto">
                      <a:xfrm>
                        <a:off x="0" y="0"/>
                        <a:ext cx="5944428" cy="1383527"/>
                      </a:xfrm>
                      <a:prstGeom prst="rect">
                        <a:avLst/>
                      </a:prstGeom>
                      <a:noFill/>
                      <a:ln w="9525">
                        <a:noFill/>
                        <a:miter lim="800000"/>
                        <a:headEnd/>
                        <a:tailEnd/>
                      </a:ln>
                    </pic:spPr>
                  </pic:pic>
                </a:graphicData>
              </a:graphic>
            </wp:inline>
          </w:drawing>
        </w:r>
      </w:del>
    </w:p>
    <w:p w:rsidR="00BA5CEC" w:rsidRPr="00116AAA" w:rsidDel="00FB0874" w:rsidRDefault="00BA5CEC">
      <w:pPr>
        <w:pStyle w:val="ListParagraph"/>
        <w:rPr>
          <w:del w:id="13735" w:author="thuyhuynh" w:date="2022-03-30T16:34:00Z"/>
          <w:rFonts w:ascii="Poppins" w:hAnsi="Poppins"/>
          <w:sz w:val="20"/>
          <w:szCs w:val="20"/>
          <w:lang w:eastAsia="ko-KR"/>
          <w:rPrChange w:id="13736" w:author="thuyhuynh" w:date="2023-05-08T11:25:00Z">
            <w:rPr>
              <w:del w:id="13737" w:author="thuyhuynh" w:date="2022-03-30T16:34:00Z"/>
              <w:lang w:eastAsia="ko-KR"/>
            </w:rPr>
          </w:rPrChange>
        </w:rPr>
        <w:pPrChange w:id="13738" w:author="thuyhuynh" w:date="2022-03-30T16:41:00Z">
          <w:pPr>
            <w:jc w:val="both"/>
          </w:pPr>
        </w:pPrChange>
      </w:pPr>
    </w:p>
    <w:p w:rsidR="000509AE" w:rsidRPr="00116AAA" w:rsidDel="00FB0874" w:rsidRDefault="00BA5CEC">
      <w:pPr>
        <w:pStyle w:val="ListParagraph"/>
        <w:rPr>
          <w:del w:id="13739" w:author="thuyhuynh" w:date="2022-03-30T16:34:00Z"/>
          <w:rFonts w:ascii="Poppins" w:hAnsi="Poppins"/>
          <w:sz w:val="20"/>
          <w:szCs w:val="20"/>
          <w:lang w:eastAsia="ko-KR"/>
          <w:rPrChange w:id="13740" w:author="thuyhuynh" w:date="2023-05-08T11:25:00Z">
            <w:rPr>
              <w:del w:id="13741" w:author="thuyhuynh" w:date="2022-03-30T16:34:00Z"/>
              <w:lang w:eastAsia="ko-KR"/>
            </w:rPr>
          </w:rPrChange>
        </w:rPr>
        <w:pPrChange w:id="13742" w:author="thuyhuynh" w:date="2022-03-30T16:41:00Z">
          <w:pPr>
            <w:pStyle w:val="ListParagraph"/>
            <w:numPr>
              <w:numId w:val="31"/>
            </w:numPr>
            <w:ind w:left="360" w:hanging="360"/>
          </w:pPr>
        </w:pPrChange>
      </w:pPr>
      <w:del w:id="13743" w:author="thuyhuynh" w:date="2022-03-30T16:34:00Z">
        <w:r w:rsidRPr="00116AAA" w:rsidDel="00FB0874">
          <w:rPr>
            <w:rFonts w:ascii="Poppins" w:hAnsi="Poppins"/>
            <w:sz w:val="20"/>
            <w:szCs w:val="20"/>
            <w:lang w:eastAsia="ko-KR"/>
            <w:rPrChange w:id="13744" w:author="thuyhuynh" w:date="2023-05-08T11:25:00Z">
              <w:rPr>
                <w:lang w:eastAsia="ko-KR"/>
              </w:rPr>
            </w:rPrChange>
          </w:rPr>
          <w:delText xml:space="preserve">Update Customer Public Key </w:delText>
        </w:r>
        <w:r w:rsidR="001B422C" w:rsidRPr="00116AAA" w:rsidDel="00FB0874">
          <w:rPr>
            <w:rFonts w:ascii="Poppins" w:hAnsi="Poppins"/>
            <w:sz w:val="20"/>
            <w:szCs w:val="20"/>
            <w:lang w:eastAsia="ko-KR"/>
            <w:rPrChange w:id="13745" w:author="thuyhuynh" w:date="2023-05-08T11:25:00Z">
              <w:rPr>
                <w:lang w:eastAsia="ko-KR"/>
              </w:rPr>
            </w:rPrChange>
          </w:rPr>
          <w:delText>–</w:delText>
        </w:r>
        <w:r w:rsidRPr="00116AAA" w:rsidDel="00FB0874">
          <w:rPr>
            <w:rFonts w:ascii="Poppins" w:hAnsi="Poppins"/>
            <w:sz w:val="20"/>
            <w:szCs w:val="20"/>
            <w:lang w:eastAsia="ko-KR"/>
            <w:rPrChange w:id="13746" w:author="thuyhuynh" w:date="2023-05-08T11:25:00Z">
              <w:rPr>
                <w:lang w:eastAsia="ko-KR"/>
              </w:rPr>
            </w:rPrChange>
          </w:rPr>
          <w:delText xml:space="preserve"> </w:delText>
        </w:r>
        <w:r w:rsidRPr="00116AAA" w:rsidDel="00FB0874">
          <w:rPr>
            <w:rFonts w:ascii="Poppins" w:hAnsi="Poppins"/>
            <w:b/>
            <w:sz w:val="20"/>
            <w:szCs w:val="20"/>
            <w:lang w:eastAsia="ko-KR"/>
            <w:rPrChange w:id="13747" w:author="thuyhuynh" w:date="2023-05-08T11:25:00Z">
              <w:rPr>
                <w:b/>
                <w:lang w:eastAsia="ko-KR"/>
              </w:rPr>
            </w:rPrChange>
          </w:rPr>
          <w:delText>CUCust</w:delText>
        </w:r>
      </w:del>
    </w:p>
    <w:p w:rsidR="001B422C" w:rsidRPr="00116AAA" w:rsidDel="00FB0874" w:rsidRDefault="001B422C">
      <w:pPr>
        <w:pStyle w:val="ListParagraph"/>
        <w:rPr>
          <w:del w:id="13748" w:author="thuyhuynh" w:date="2022-03-30T16:34:00Z"/>
          <w:rFonts w:ascii="Poppins" w:hAnsi="Poppins"/>
          <w:sz w:val="20"/>
          <w:szCs w:val="20"/>
          <w:lang w:eastAsia="ko-KR"/>
          <w:rPrChange w:id="13749" w:author="thuyhuynh" w:date="2023-05-08T11:25:00Z">
            <w:rPr>
              <w:del w:id="13750" w:author="thuyhuynh" w:date="2022-03-30T16:34:00Z"/>
              <w:lang w:eastAsia="ko-KR"/>
            </w:rPr>
          </w:rPrChange>
        </w:rPr>
        <w:pPrChange w:id="13751" w:author="thuyhuynh" w:date="2022-03-30T16:41:00Z">
          <w:pPr/>
        </w:pPrChange>
      </w:pPr>
    </w:p>
    <w:p w:rsidR="001B422C" w:rsidRPr="00116AAA" w:rsidDel="00FB0874" w:rsidRDefault="001B422C">
      <w:pPr>
        <w:pStyle w:val="ListParagraph"/>
        <w:rPr>
          <w:del w:id="13752" w:author="thuyhuynh" w:date="2022-03-30T16:34:00Z"/>
          <w:rFonts w:ascii="Poppins" w:hAnsi="Poppins"/>
          <w:sz w:val="20"/>
          <w:szCs w:val="20"/>
          <w:lang w:eastAsia="ko-KR"/>
          <w:rPrChange w:id="13753" w:author="thuyhuynh" w:date="2023-05-08T11:25:00Z">
            <w:rPr>
              <w:del w:id="13754" w:author="thuyhuynh" w:date="2022-03-30T16:34:00Z"/>
              <w:lang w:eastAsia="ko-KR"/>
            </w:rPr>
          </w:rPrChange>
        </w:rPr>
        <w:pPrChange w:id="13755" w:author="thuyhuynh" w:date="2022-03-30T16:41:00Z">
          <w:pPr/>
        </w:pPrChange>
      </w:pPr>
      <w:del w:id="13756" w:author="thuyhuynh" w:date="2022-03-30T16:34:00Z">
        <w:r w:rsidRPr="00116AAA" w:rsidDel="00FB0874">
          <w:rPr>
            <w:rFonts w:ascii="Poppins" w:hAnsi="Poppins"/>
            <w:sz w:val="20"/>
            <w:szCs w:val="20"/>
            <w:lang w:eastAsia="ko-KR"/>
            <w:rPrChange w:id="13757" w:author="thuyhuynh" w:date="2023-05-08T11:25:00Z">
              <w:rPr>
                <w:lang w:eastAsia="ko-KR"/>
              </w:rPr>
            </w:rPrChange>
          </w:rPr>
          <w:delText xml:space="preserve">When device is new, there is no </w:delText>
        </w:r>
        <w:r w:rsidRPr="00116AAA" w:rsidDel="00FB0874">
          <w:rPr>
            <w:rFonts w:ascii="Poppins" w:hAnsi="Poppins"/>
            <w:b/>
            <w:sz w:val="20"/>
            <w:szCs w:val="20"/>
            <w:lang w:eastAsia="ko-KR"/>
            <w:rPrChange w:id="13758" w:author="thuyhuynh" w:date="2023-05-08T11:25:00Z">
              <w:rPr>
                <w:b/>
                <w:lang w:eastAsia="ko-KR"/>
              </w:rPr>
            </w:rPrChange>
          </w:rPr>
          <w:delText>CUCust</w:delText>
        </w:r>
        <w:r w:rsidRPr="00116AAA" w:rsidDel="00FB0874">
          <w:rPr>
            <w:rFonts w:ascii="Poppins" w:hAnsi="Poppins"/>
            <w:sz w:val="20"/>
            <w:szCs w:val="20"/>
            <w:lang w:eastAsia="ko-KR"/>
            <w:rPrChange w:id="13759" w:author="thuyhuynh" w:date="2023-05-08T11:25:00Z">
              <w:rPr>
                <w:lang w:eastAsia="ko-KR"/>
              </w:rPr>
            </w:rPrChange>
          </w:rPr>
          <w:delText xml:space="preserve"> imported into the device. User </w:delText>
        </w:r>
        <w:r w:rsidR="00AD7395" w:rsidRPr="00116AAA" w:rsidDel="00FB0874">
          <w:rPr>
            <w:rFonts w:ascii="Poppins" w:hAnsi="Poppins"/>
            <w:sz w:val="20"/>
            <w:szCs w:val="20"/>
            <w:lang w:eastAsia="ko-KR"/>
            <w:rPrChange w:id="13760" w:author="thuyhuynh" w:date="2023-05-08T11:25:00Z">
              <w:rPr>
                <w:lang w:eastAsia="ko-KR"/>
              </w:rPr>
            </w:rPrChange>
          </w:rPr>
          <w:delText>may</w:delText>
        </w:r>
        <w:r w:rsidRPr="00116AAA" w:rsidDel="00FB0874">
          <w:rPr>
            <w:rFonts w:ascii="Poppins" w:hAnsi="Poppins"/>
            <w:sz w:val="20"/>
            <w:szCs w:val="20"/>
            <w:lang w:eastAsia="ko-KR"/>
            <w:rPrChange w:id="13761" w:author="thuyhuynh" w:date="2023-05-08T11:25:00Z">
              <w:rPr>
                <w:lang w:eastAsia="ko-KR"/>
              </w:rPr>
            </w:rPrChange>
          </w:rPr>
          <w:delText xml:space="preserve"> freely update it. </w:delText>
        </w:r>
      </w:del>
    </w:p>
    <w:p w:rsidR="001D400D" w:rsidRPr="00116AAA" w:rsidDel="00FB0874" w:rsidRDefault="001D400D">
      <w:pPr>
        <w:pStyle w:val="ListParagraph"/>
        <w:rPr>
          <w:del w:id="13762" w:author="thuyhuynh" w:date="2022-03-30T16:34:00Z"/>
          <w:rFonts w:ascii="Poppins" w:hAnsi="Poppins"/>
          <w:noProof/>
          <w:sz w:val="20"/>
          <w:szCs w:val="20"/>
          <w:lang w:eastAsia="ko-KR"/>
          <w:rPrChange w:id="13763" w:author="thuyhuynh" w:date="2023-05-08T11:25:00Z">
            <w:rPr>
              <w:del w:id="13764" w:author="thuyhuynh" w:date="2022-03-30T16:34:00Z"/>
              <w:noProof/>
              <w:lang w:eastAsia="ko-KR"/>
            </w:rPr>
          </w:rPrChange>
        </w:rPr>
        <w:pPrChange w:id="13765" w:author="thuyhuynh" w:date="2022-03-30T16:41:00Z">
          <w:pPr/>
        </w:pPrChange>
      </w:pPr>
    </w:p>
    <w:p w:rsidR="00873BCC" w:rsidRPr="00116AAA" w:rsidDel="00FB0874" w:rsidRDefault="00873BCC">
      <w:pPr>
        <w:pStyle w:val="ListParagraph"/>
        <w:rPr>
          <w:del w:id="13766" w:author="thuyhuynh" w:date="2022-03-30T16:34:00Z"/>
          <w:rFonts w:ascii="Poppins" w:hAnsi="Poppins"/>
          <w:sz w:val="20"/>
          <w:szCs w:val="20"/>
          <w:lang w:eastAsia="ko-KR"/>
          <w:rPrChange w:id="13767" w:author="thuyhuynh" w:date="2023-05-08T11:25:00Z">
            <w:rPr>
              <w:del w:id="13768" w:author="thuyhuynh" w:date="2022-03-30T16:34:00Z"/>
              <w:lang w:eastAsia="ko-KR"/>
            </w:rPr>
          </w:rPrChange>
        </w:rPr>
        <w:pPrChange w:id="13769" w:author="thuyhuynh" w:date="2022-03-30T16:41:00Z">
          <w:pPr/>
        </w:pPrChange>
      </w:pPr>
      <w:del w:id="13770" w:author="thuyhuynh" w:date="2022-03-30T16:34:00Z">
        <w:r w:rsidRPr="00116AAA" w:rsidDel="00FB0874">
          <w:rPr>
            <w:rFonts w:ascii="Poppins" w:hAnsi="Poppins"/>
            <w:noProof/>
            <w:sz w:val="20"/>
            <w:szCs w:val="20"/>
            <w:rPrChange w:id="13771">
              <w:rPr>
                <w:noProof/>
              </w:rPr>
            </w:rPrChange>
          </w:rPr>
          <w:drawing>
            <wp:inline distT="0" distB="0" distL="0" distR="0" wp14:anchorId="1D4029EA" wp14:editId="4194A5F6">
              <wp:extent cx="5943600" cy="2550728"/>
              <wp:effectExtent l="0" t="0" r="0" b="0"/>
              <wp:docPr id="43" name="Picture 43" descr="C:\Users\iritech\Desktop\New Pictur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iritech\Desktop\New Picture (1).bmp"/>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550728"/>
                      </a:xfrm>
                      <a:prstGeom prst="rect">
                        <a:avLst/>
                      </a:prstGeom>
                      <a:noFill/>
                      <a:ln>
                        <a:noFill/>
                      </a:ln>
                    </pic:spPr>
                  </pic:pic>
                </a:graphicData>
              </a:graphic>
            </wp:inline>
          </w:drawing>
        </w:r>
      </w:del>
    </w:p>
    <w:p w:rsidR="001B422C" w:rsidRPr="00116AAA" w:rsidDel="00FB0874" w:rsidRDefault="001B422C">
      <w:pPr>
        <w:pStyle w:val="ListParagraph"/>
        <w:rPr>
          <w:del w:id="13772" w:author="thuyhuynh" w:date="2022-03-30T16:34:00Z"/>
          <w:rFonts w:ascii="Poppins" w:hAnsi="Poppins"/>
          <w:sz w:val="20"/>
          <w:szCs w:val="20"/>
          <w:lang w:eastAsia="ko-KR"/>
          <w:rPrChange w:id="13773" w:author="thuyhuynh" w:date="2023-05-08T11:25:00Z">
            <w:rPr>
              <w:del w:id="13774" w:author="thuyhuynh" w:date="2022-03-30T16:34:00Z"/>
              <w:lang w:eastAsia="ko-KR"/>
            </w:rPr>
          </w:rPrChange>
        </w:rPr>
        <w:pPrChange w:id="13775" w:author="thuyhuynh" w:date="2022-03-30T16:41:00Z">
          <w:pPr/>
        </w:pPrChange>
      </w:pPr>
    </w:p>
    <w:p w:rsidR="001B422C" w:rsidRPr="00116AAA" w:rsidDel="00FB0874" w:rsidRDefault="001B422C">
      <w:pPr>
        <w:pStyle w:val="ListParagraph"/>
        <w:rPr>
          <w:del w:id="13776" w:author="thuyhuynh" w:date="2022-03-30T16:34:00Z"/>
          <w:rFonts w:ascii="Poppins" w:hAnsi="Poppins"/>
          <w:sz w:val="20"/>
          <w:szCs w:val="20"/>
          <w:lang w:eastAsia="ko-KR"/>
          <w:rPrChange w:id="13777" w:author="thuyhuynh" w:date="2023-05-08T11:25:00Z">
            <w:rPr>
              <w:del w:id="13778" w:author="thuyhuynh" w:date="2022-03-30T16:34:00Z"/>
              <w:lang w:eastAsia="ko-KR"/>
            </w:rPr>
          </w:rPrChange>
        </w:rPr>
        <w:pPrChange w:id="13779" w:author="thuyhuynh" w:date="2022-03-30T16:41:00Z">
          <w:pPr/>
        </w:pPrChange>
      </w:pPr>
      <w:del w:id="13780" w:author="thuyhuynh" w:date="2022-03-30T16:34:00Z">
        <w:r w:rsidRPr="00116AAA" w:rsidDel="00FB0874">
          <w:rPr>
            <w:rFonts w:ascii="Poppins" w:hAnsi="Poppins"/>
            <w:sz w:val="20"/>
            <w:szCs w:val="20"/>
            <w:lang w:eastAsia="ko-KR"/>
            <w:rPrChange w:id="13781" w:author="thuyhuynh" w:date="2023-05-08T11:25:00Z">
              <w:rPr>
                <w:lang w:eastAsia="ko-KR"/>
              </w:rPr>
            </w:rPrChange>
          </w:rPr>
          <w:delText>However</w:delText>
        </w:r>
        <w:r w:rsidR="00AD7395" w:rsidRPr="00116AAA" w:rsidDel="00FB0874">
          <w:rPr>
            <w:rFonts w:ascii="Poppins" w:hAnsi="Poppins"/>
            <w:sz w:val="20"/>
            <w:szCs w:val="20"/>
            <w:lang w:eastAsia="ko-KR"/>
            <w:rPrChange w:id="13782" w:author="thuyhuynh" w:date="2023-05-08T11:25:00Z">
              <w:rPr>
                <w:lang w:eastAsia="ko-KR"/>
              </w:rPr>
            </w:rPrChange>
          </w:rPr>
          <w:delText>,</w:delText>
        </w:r>
        <w:r w:rsidRPr="00116AAA" w:rsidDel="00FB0874">
          <w:rPr>
            <w:rFonts w:ascii="Poppins" w:hAnsi="Poppins"/>
            <w:sz w:val="20"/>
            <w:szCs w:val="20"/>
            <w:lang w:eastAsia="ko-KR"/>
            <w:rPrChange w:id="13783" w:author="thuyhuynh" w:date="2023-05-08T11:25:00Z">
              <w:rPr>
                <w:lang w:eastAsia="ko-KR"/>
              </w:rPr>
            </w:rPrChange>
          </w:rPr>
          <w:delText xml:space="preserve"> if </w:delText>
        </w:r>
        <w:r w:rsidR="00AD7395" w:rsidRPr="00116AAA" w:rsidDel="00FB0874">
          <w:rPr>
            <w:rFonts w:ascii="Poppins" w:hAnsi="Poppins"/>
            <w:sz w:val="20"/>
            <w:szCs w:val="20"/>
            <w:lang w:eastAsia="ko-KR"/>
            <w:rPrChange w:id="13784" w:author="thuyhuynh" w:date="2023-05-08T11:25:00Z">
              <w:rPr>
                <w:lang w:eastAsia="ko-KR"/>
              </w:rPr>
            </w:rPrChange>
          </w:rPr>
          <w:delText xml:space="preserve">a </w:delText>
        </w:r>
        <w:r w:rsidRPr="00116AAA" w:rsidDel="00FB0874">
          <w:rPr>
            <w:rFonts w:ascii="Poppins" w:hAnsi="Poppins"/>
            <w:sz w:val="20"/>
            <w:szCs w:val="20"/>
            <w:lang w:eastAsia="ko-KR"/>
            <w:rPrChange w:id="13785" w:author="thuyhuynh" w:date="2023-05-08T11:25:00Z">
              <w:rPr>
                <w:lang w:eastAsia="ko-KR"/>
              </w:rPr>
            </w:rPrChange>
          </w:rPr>
          <w:delText xml:space="preserve">device has been registered with a </w:delText>
        </w:r>
        <w:r w:rsidRPr="00116AAA" w:rsidDel="00FB0874">
          <w:rPr>
            <w:rFonts w:ascii="Poppins" w:hAnsi="Poppins"/>
            <w:b/>
            <w:sz w:val="20"/>
            <w:szCs w:val="20"/>
            <w:lang w:eastAsia="ko-KR"/>
            <w:rPrChange w:id="13786" w:author="thuyhuynh" w:date="2023-05-08T11:25:00Z">
              <w:rPr>
                <w:b/>
                <w:lang w:eastAsia="ko-KR"/>
              </w:rPr>
            </w:rPrChange>
          </w:rPr>
          <w:delText>CUCust</w:delText>
        </w:r>
        <w:r w:rsidR="00AD7395" w:rsidRPr="00116AAA" w:rsidDel="00FB0874">
          <w:rPr>
            <w:rFonts w:ascii="Poppins" w:hAnsi="Poppins"/>
            <w:sz w:val="20"/>
            <w:szCs w:val="20"/>
            <w:lang w:eastAsia="ko-KR"/>
            <w:rPrChange w:id="13787" w:author="thuyhuynh" w:date="2023-05-08T11:25:00Z">
              <w:rPr>
                <w:lang w:eastAsia="ko-KR"/>
              </w:rPr>
            </w:rPrChange>
          </w:rPr>
          <w:delText xml:space="preserve"> and user wishes</w:delText>
        </w:r>
        <w:r w:rsidRPr="00116AAA" w:rsidDel="00FB0874">
          <w:rPr>
            <w:rFonts w:ascii="Poppins" w:hAnsi="Poppins"/>
            <w:sz w:val="20"/>
            <w:szCs w:val="20"/>
            <w:lang w:eastAsia="ko-KR"/>
            <w:rPrChange w:id="13788" w:author="thuyhuynh" w:date="2023-05-08T11:25:00Z">
              <w:rPr>
                <w:lang w:eastAsia="ko-KR"/>
              </w:rPr>
            </w:rPrChange>
          </w:rPr>
          <w:delText xml:space="preserve"> to change it, they </w:delText>
        </w:r>
        <w:r w:rsidR="00AD7395" w:rsidRPr="00116AAA" w:rsidDel="00FB0874">
          <w:rPr>
            <w:rFonts w:ascii="Poppins" w:hAnsi="Poppins"/>
            <w:sz w:val="20"/>
            <w:szCs w:val="20"/>
            <w:lang w:eastAsia="ko-KR"/>
            <w:rPrChange w:id="13789" w:author="thuyhuynh" w:date="2023-05-08T11:25:00Z">
              <w:rPr>
                <w:lang w:eastAsia="ko-KR"/>
              </w:rPr>
            </w:rPrChange>
          </w:rPr>
          <w:delText>must</w:delText>
        </w:r>
        <w:r w:rsidRPr="00116AAA" w:rsidDel="00FB0874">
          <w:rPr>
            <w:rFonts w:ascii="Poppins" w:hAnsi="Poppins"/>
            <w:sz w:val="20"/>
            <w:szCs w:val="20"/>
            <w:lang w:eastAsia="ko-KR"/>
            <w:rPrChange w:id="13790" w:author="thuyhuynh" w:date="2023-05-08T11:25:00Z">
              <w:rPr>
                <w:lang w:eastAsia="ko-KR"/>
              </w:rPr>
            </w:rPrChange>
          </w:rPr>
          <w:delText xml:space="preserve"> sign the new X509 certificate with their old </w:delText>
        </w:r>
        <w:r w:rsidRPr="00116AAA" w:rsidDel="00FB0874">
          <w:rPr>
            <w:rFonts w:ascii="Poppins" w:hAnsi="Poppins"/>
            <w:b/>
            <w:sz w:val="20"/>
            <w:szCs w:val="20"/>
            <w:lang w:eastAsia="ko-KR"/>
            <w:rPrChange w:id="13791" w:author="thuyhuynh" w:date="2023-05-08T11:25:00Z">
              <w:rPr>
                <w:b/>
                <w:lang w:eastAsia="ko-KR"/>
              </w:rPr>
            </w:rPrChange>
          </w:rPr>
          <w:delText>CRCust</w:delText>
        </w:r>
        <w:r w:rsidR="00AD7395" w:rsidRPr="00116AAA" w:rsidDel="00FB0874">
          <w:rPr>
            <w:rFonts w:ascii="Poppins" w:hAnsi="Poppins"/>
            <w:sz w:val="20"/>
            <w:szCs w:val="20"/>
            <w:lang w:eastAsia="ko-KR"/>
            <w:rPrChange w:id="13792" w:author="thuyhuynh" w:date="2023-05-08T11:25:00Z">
              <w:rPr>
                <w:lang w:eastAsia="ko-KR"/>
              </w:rPr>
            </w:rPrChange>
          </w:rPr>
          <w:delText>. In this case, user will be</w:delText>
        </w:r>
        <w:r w:rsidRPr="00116AAA" w:rsidDel="00FB0874">
          <w:rPr>
            <w:rFonts w:ascii="Poppins" w:hAnsi="Poppins"/>
            <w:sz w:val="20"/>
            <w:szCs w:val="20"/>
            <w:lang w:eastAsia="ko-KR"/>
            <w:rPrChange w:id="13793" w:author="thuyhuynh" w:date="2023-05-08T11:25:00Z">
              <w:rPr>
                <w:lang w:eastAsia="ko-KR"/>
              </w:rPr>
            </w:rPrChange>
          </w:rPr>
          <w:delText xml:space="preserve"> asked for their old PKCS</w:delText>
        </w:r>
        <w:r w:rsidR="00AD7395" w:rsidRPr="00116AAA" w:rsidDel="00FB0874">
          <w:rPr>
            <w:rFonts w:ascii="Poppins" w:hAnsi="Poppins"/>
            <w:sz w:val="20"/>
            <w:szCs w:val="20"/>
            <w:lang w:eastAsia="ko-KR"/>
            <w:rPrChange w:id="13794" w:author="thuyhuynh" w:date="2023-05-08T11:25:00Z">
              <w:rPr>
                <w:lang w:eastAsia="ko-KR"/>
              </w:rPr>
            </w:rPrChange>
          </w:rPr>
          <w:delText xml:space="preserve"> </w:delText>
        </w:r>
        <w:r w:rsidRPr="00116AAA" w:rsidDel="00FB0874">
          <w:rPr>
            <w:rFonts w:ascii="Poppins" w:hAnsi="Poppins"/>
            <w:sz w:val="20"/>
            <w:szCs w:val="20"/>
            <w:lang w:eastAsia="ko-KR"/>
            <w:rPrChange w:id="13795" w:author="thuyhuynh" w:date="2023-05-08T11:25:00Z">
              <w:rPr>
                <w:lang w:eastAsia="ko-KR"/>
              </w:rPr>
            </w:rPrChange>
          </w:rPr>
          <w:delText xml:space="preserve">#12 which contains </w:delText>
        </w:r>
        <w:r w:rsidRPr="00116AAA" w:rsidDel="00FB0874">
          <w:rPr>
            <w:rFonts w:ascii="Poppins" w:hAnsi="Poppins"/>
            <w:b/>
            <w:sz w:val="20"/>
            <w:szCs w:val="20"/>
            <w:lang w:eastAsia="ko-KR"/>
            <w:rPrChange w:id="13796" w:author="thuyhuynh" w:date="2023-05-08T11:25:00Z">
              <w:rPr>
                <w:b/>
                <w:lang w:eastAsia="ko-KR"/>
              </w:rPr>
            </w:rPrChange>
          </w:rPr>
          <w:delText>CRCust</w:delText>
        </w:r>
        <w:r w:rsidRPr="00116AAA" w:rsidDel="00FB0874">
          <w:rPr>
            <w:rFonts w:ascii="Poppins" w:hAnsi="Poppins"/>
            <w:sz w:val="20"/>
            <w:szCs w:val="20"/>
            <w:lang w:eastAsia="ko-KR"/>
            <w:rPrChange w:id="13797" w:author="thuyhuynh" w:date="2023-05-08T11:25:00Z">
              <w:rPr>
                <w:lang w:eastAsia="ko-KR"/>
              </w:rPr>
            </w:rPrChange>
          </w:rPr>
          <w:delText>.</w:delText>
        </w:r>
      </w:del>
    </w:p>
    <w:p w:rsidR="000509AE" w:rsidRPr="00116AAA" w:rsidDel="00FB0874" w:rsidRDefault="00873BCC">
      <w:pPr>
        <w:pStyle w:val="ListParagraph"/>
        <w:rPr>
          <w:del w:id="13798" w:author="thuyhuynh" w:date="2022-03-30T16:34:00Z"/>
          <w:rFonts w:ascii="Poppins" w:hAnsi="Poppins"/>
          <w:sz w:val="20"/>
          <w:szCs w:val="20"/>
          <w:lang w:eastAsia="ko-KR"/>
          <w:rPrChange w:id="13799" w:author="thuyhuynh" w:date="2023-05-08T11:25:00Z">
            <w:rPr>
              <w:del w:id="13800" w:author="thuyhuynh" w:date="2022-03-30T16:34:00Z"/>
              <w:lang w:eastAsia="ko-KR"/>
            </w:rPr>
          </w:rPrChange>
        </w:rPr>
        <w:pPrChange w:id="13801" w:author="thuyhuynh" w:date="2022-03-30T16:41:00Z">
          <w:pPr>
            <w:jc w:val="center"/>
          </w:pPr>
        </w:pPrChange>
      </w:pPr>
      <w:del w:id="13802" w:author="thuyhuynh" w:date="2022-03-30T16:34:00Z">
        <w:r w:rsidRPr="00116AAA" w:rsidDel="00FB0874">
          <w:rPr>
            <w:rFonts w:ascii="Poppins" w:hAnsi="Poppins"/>
            <w:noProof/>
            <w:sz w:val="20"/>
            <w:szCs w:val="20"/>
            <w:rPrChange w:id="13803">
              <w:rPr>
                <w:noProof/>
              </w:rPr>
            </w:rPrChange>
          </w:rPr>
          <w:drawing>
            <wp:inline distT="0" distB="0" distL="0" distR="0" wp14:anchorId="7EAFB1CB" wp14:editId="3544BA5F">
              <wp:extent cx="5943600" cy="3010629"/>
              <wp:effectExtent l="0" t="0" r="0" b="0"/>
              <wp:docPr id="44" name="Picture 44" descr="C:\Users\iritech\Desktop\New Picture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iritech\Desktop\New Picture (2).bm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010629"/>
                      </a:xfrm>
                      <a:prstGeom prst="rect">
                        <a:avLst/>
                      </a:prstGeom>
                      <a:noFill/>
                      <a:ln>
                        <a:noFill/>
                      </a:ln>
                    </pic:spPr>
                  </pic:pic>
                </a:graphicData>
              </a:graphic>
            </wp:inline>
          </w:drawing>
        </w:r>
      </w:del>
    </w:p>
    <w:p w:rsidR="000509AE" w:rsidRPr="00116AAA" w:rsidDel="00FB0874" w:rsidRDefault="000509AE">
      <w:pPr>
        <w:pStyle w:val="ListParagraph"/>
        <w:rPr>
          <w:del w:id="13804" w:author="thuyhuynh" w:date="2022-03-30T16:34:00Z"/>
          <w:rFonts w:ascii="Poppins" w:hAnsi="Poppins"/>
          <w:sz w:val="20"/>
          <w:szCs w:val="20"/>
          <w:lang w:eastAsia="ko-KR"/>
          <w:rPrChange w:id="13805" w:author="thuyhuynh" w:date="2023-05-08T11:25:00Z">
            <w:rPr>
              <w:del w:id="13806" w:author="thuyhuynh" w:date="2022-03-30T16:34:00Z"/>
              <w:lang w:eastAsia="ko-KR"/>
            </w:rPr>
          </w:rPrChange>
        </w:rPr>
        <w:pPrChange w:id="13807" w:author="thuyhuynh" w:date="2022-03-30T16:41:00Z">
          <w:pPr/>
        </w:pPrChange>
      </w:pPr>
    </w:p>
    <w:p w:rsidR="000509AE" w:rsidRPr="00116AAA" w:rsidDel="00FB0874" w:rsidRDefault="001B422C">
      <w:pPr>
        <w:pStyle w:val="ListParagraph"/>
        <w:rPr>
          <w:del w:id="13808" w:author="thuyhuynh" w:date="2022-03-30T16:34:00Z"/>
          <w:rFonts w:ascii="Poppins" w:hAnsi="Poppins"/>
          <w:sz w:val="20"/>
          <w:szCs w:val="20"/>
          <w:lang w:eastAsia="ko-KR"/>
          <w:rPrChange w:id="13809" w:author="thuyhuynh" w:date="2023-05-08T11:25:00Z">
            <w:rPr>
              <w:del w:id="13810" w:author="thuyhuynh" w:date="2022-03-30T16:34:00Z"/>
              <w:lang w:eastAsia="ko-KR"/>
            </w:rPr>
          </w:rPrChange>
        </w:rPr>
        <w:pPrChange w:id="13811" w:author="thuyhuynh" w:date="2022-03-30T16:41:00Z">
          <w:pPr>
            <w:pStyle w:val="ListParagraph"/>
            <w:numPr>
              <w:numId w:val="31"/>
            </w:numPr>
            <w:ind w:left="360" w:hanging="360"/>
          </w:pPr>
        </w:pPrChange>
      </w:pPr>
      <w:del w:id="13812" w:author="thuyhuynh" w:date="2022-03-30T16:34:00Z">
        <w:r w:rsidRPr="00116AAA" w:rsidDel="00FB0874">
          <w:rPr>
            <w:rFonts w:ascii="Poppins" w:hAnsi="Poppins"/>
            <w:sz w:val="20"/>
            <w:szCs w:val="20"/>
            <w:lang w:eastAsia="ko-KR"/>
            <w:rPrChange w:id="13813" w:author="thuyhuynh" w:date="2023-05-08T11:25:00Z">
              <w:rPr>
                <w:lang w:eastAsia="ko-KR"/>
              </w:rPr>
            </w:rPrChange>
          </w:rPr>
          <w:delText>Update C</w:delText>
        </w:r>
        <w:r w:rsidR="00BD50AB" w:rsidRPr="00116AAA" w:rsidDel="00FB0874">
          <w:rPr>
            <w:rFonts w:ascii="Poppins" w:hAnsi="Poppins"/>
            <w:sz w:val="20"/>
            <w:szCs w:val="20"/>
            <w:lang w:eastAsia="ko-KR"/>
            <w:rPrChange w:id="13814" w:author="thuyhuynh" w:date="2023-05-08T11:25:00Z">
              <w:rPr>
                <w:lang w:eastAsia="ko-KR"/>
              </w:rPr>
            </w:rPrChange>
          </w:rPr>
          <w:delText>amera</w:delText>
        </w:r>
        <w:r w:rsidRPr="00116AAA" w:rsidDel="00FB0874">
          <w:rPr>
            <w:rFonts w:ascii="Poppins" w:hAnsi="Poppins"/>
            <w:sz w:val="20"/>
            <w:szCs w:val="20"/>
            <w:lang w:eastAsia="ko-KR"/>
            <w:rPrChange w:id="13815" w:author="thuyhuynh" w:date="2023-05-08T11:25:00Z">
              <w:rPr>
                <w:lang w:eastAsia="ko-KR"/>
              </w:rPr>
            </w:rPrChange>
          </w:rPr>
          <w:delText xml:space="preserve"> P</w:delText>
        </w:r>
        <w:r w:rsidR="00BD50AB" w:rsidRPr="00116AAA" w:rsidDel="00FB0874">
          <w:rPr>
            <w:rFonts w:ascii="Poppins" w:hAnsi="Poppins"/>
            <w:sz w:val="20"/>
            <w:szCs w:val="20"/>
            <w:lang w:eastAsia="ko-KR"/>
            <w:rPrChange w:id="13816" w:author="thuyhuynh" w:date="2023-05-08T11:25:00Z">
              <w:rPr>
                <w:lang w:eastAsia="ko-KR"/>
              </w:rPr>
            </w:rPrChange>
          </w:rPr>
          <w:delText>rivate</w:delText>
        </w:r>
        <w:r w:rsidRPr="00116AAA" w:rsidDel="00FB0874">
          <w:rPr>
            <w:rFonts w:ascii="Poppins" w:hAnsi="Poppins"/>
            <w:sz w:val="20"/>
            <w:szCs w:val="20"/>
            <w:lang w:eastAsia="ko-KR"/>
            <w:rPrChange w:id="13817" w:author="thuyhuynh" w:date="2023-05-08T11:25:00Z">
              <w:rPr>
                <w:lang w:eastAsia="ko-KR"/>
              </w:rPr>
            </w:rPrChange>
          </w:rPr>
          <w:delText xml:space="preserve"> Key – </w:delText>
        </w:r>
        <w:r w:rsidRPr="00116AAA" w:rsidDel="00FB0874">
          <w:rPr>
            <w:rFonts w:ascii="Poppins" w:hAnsi="Poppins"/>
            <w:b/>
            <w:sz w:val="20"/>
            <w:szCs w:val="20"/>
            <w:lang w:eastAsia="ko-KR"/>
            <w:rPrChange w:id="13818" w:author="thuyhuynh" w:date="2023-05-08T11:25:00Z">
              <w:rPr>
                <w:b/>
                <w:lang w:eastAsia="ko-KR"/>
              </w:rPr>
            </w:rPrChange>
          </w:rPr>
          <w:delText>C</w:delText>
        </w:r>
        <w:r w:rsidR="002D4976" w:rsidRPr="00116AAA" w:rsidDel="00FB0874">
          <w:rPr>
            <w:rFonts w:ascii="Poppins" w:hAnsi="Poppins"/>
            <w:b/>
            <w:sz w:val="20"/>
            <w:szCs w:val="20"/>
            <w:lang w:eastAsia="ko-KR"/>
            <w:rPrChange w:id="13819" w:author="thuyhuynh" w:date="2023-05-08T11:25:00Z">
              <w:rPr>
                <w:b/>
                <w:lang w:eastAsia="ko-KR"/>
              </w:rPr>
            </w:rPrChange>
          </w:rPr>
          <w:delText>RCam</w:delText>
        </w:r>
      </w:del>
    </w:p>
    <w:p w:rsidR="00BB5F46" w:rsidRPr="00116AAA" w:rsidDel="00FB0874" w:rsidRDefault="00BB5F46">
      <w:pPr>
        <w:pStyle w:val="ListParagraph"/>
        <w:rPr>
          <w:del w:id="13820" w:author="thuyhuynh" w:date="2022-03-30T16:34:00Z"/>
          <w:rFonts w:ascii="Poppins" w:hAnsi="Poppins"/>
          <w:sz w:val="20"/>
          <w:szCs w:val="20"/>
          <w:lang w:eastAsia="ko-KR"/>
          <w:rPrChange w:id="13821" w:author="thuyhuynh" w:date="2023-05-08T11:25:00Z">
            <w:rPr>
              <w:del w:id="13822" w:author="thuyhuynh" w:date="2022-03-30T16:34:00Z"/>
              <w:lang w:eastAsia="ko-KR"/>
            </w:rPr>
          </w:rPrChange>
        </w:rPr>
        <w:pPrChange w:id="13823" w:author="thuyhuynh" w:date="2022-03-30T16:41:00Z">
          <w:pPr/>
        </w:pPrChange>
      </w:pPr>
    </w:p>
    <w:p w:rsidR="00BB5F46" w:rsidRPr="00116AAA" w:rsidDel="00FB0874" w:rsidRDefault="00BB5F46">
      <w:pPr>
        <w:pStyle w:val="ListParagraph"/>
        <w:rPr>
          <w:del w:id="13824" w:author="thuyhuynh" w:date="2022-03-30T16:34:00Z"/>
          <w:rFonts w:ascii="Poppins" w:hAnsi="Poppins"/>
          <w:sz w:val="20"/>
          <w:szCs w:val="20"/>
          <w:lang w:eastAsia="ko-KR"/>
          <w:rPrChange w:id="13825" w:author="thuyhuynh" w:date="2023-05-08T11:25:00Z">
            <w:rPr>
              <w:del w:id="13826" w:author="thuyhuynh" w:date="2022-03-30T16:34:00Z"/>
              <w:lang w:eastAsia="ko-KR"/>
            </w:rPr>
          </w:rPrChange>
        </w:rPr>
        <w:pPrChange w:id="13827" w:author="thuyhuynh" w:date="2022-03-30T16:41:00Z">
          <w:pPr/>
        </w:pPrChange>
      </w:pPr>
      <w:del w:id="13828" w:author="thuyhuynh" w:date="2022-03-30T16:34:00Z">
        <w:r w:rsidRPr="00116AAA" w:rsidDel="00FB0874">
          <w:rPr>
            <w:rFonts w:ascii="Poppins" w:hAnsi="Poppins"/>
            <w:b/>
            <w:sz w:val="20"/>
            <w:szCs w:val="20"/>
            <w:lang w:eastAsia="ko-KR"/>
            <w:rPrChange w:id="13829" w:author="thuyhuynh" w:date="2023-05-08T11:25:00Z">
              <w:rPr>
                <w:b/>
                <w:lang w:eastAsia="ko-KR"/>
              </w:rPr>
            </w:rPrChange>
          </w:rPr>
          <w:delText>CRCam</w:delText>
        </w:r>
        <w:r w:rsidRPr="00116AAA" w:rsidDel="00FB0874">
          <w:rPr>
            <w:rFonts w:ascii="Poppins" w:hAnsi="Poppins"/>
            <w:sz w:val="20"/>
            <w:szCs w:val="20"/>
            <w:lang w:eastAsia="ko-KR"/>
            <w:rPrChange w:id="13830" w:author="thuyhuynh" w:date="2023-05-08T11:25:00Z">
              <w:rPr>
                <w:lang w:eastAsia="ko-KR"/>
              </w:rPr>
            </w:rPrChange>
          </w:rPr>
          <w:delText xml:space="preserve"> </w:delText>
        </w:r>
        <w:r w:rsidR="00AD7395" w:rsidRPr="00116AAA" w:rsidDel="00FB0874">
          <w:rPr>
            <w:rFonts w:ascii="Poppins" w:hAnsi="Poppins"/>
            <w:sz w:val="20"/>
            <w:szCs w:val="20"/>
            <w:lang w:eastAsia="ko-KR"/>
            <w:rPrChange w:id="13831" w:author="thuyhuynh" w:date="2023-05-08T11:25:00Z">
              <w:rPr>
                <w:lang w:eastAsia="ko-KR"/>
              </w:rPr>
            </w:rPrChange>
          </w:rPr>
          <w:delText>must</w:delText>
        </w:r>
        <w:r w:rsidRPr="00116AAA" w:rsidDel="00FB0874">
          <w:rPr>
            <w:rFonts w:ascii="Poppins" w:hAnsi="Poppins"/>
            <w:sz w:val="20"/>
            <w:szCs w:val="20"/>
            <w:lang w:eastAsia="ko-KR"/>
            <w:rPrChange w:id="13832" w:author="thuyhuynh" w:date="2023-05-08T11:25:00Z">
              <w:rPr>
                <w:lang w:eastAsia="ko-KR"/>
              </w:rPr>
            </w:rPrChange>
          </w:rPr>
          <w:delText xml:space="preserve"> be </w:delText>
        </w:r>
        <w:r w:rsidR="00E41E43" w:rsidRPr="00116AAA" w:rsidDel="00FB0874">
          <w:rPr>
            <w:rFonts w:ascii="Poppins" w:hAnsi="Poppins"/>
            <w:sz w:val="20"/>
            <w:szCs w:val="20"/>
            <w:lang w:eastAsia="ko-KR"/>
            <w:rPrChange w:id="13833" w:author="thuyhuynh" w:date="2023-05-08T11:25:00Z">
              <w:rPr>
                <w:lang w:eastAsia="ko-KR"/>
              </w:rPr>
            </w:rPrChange>
          </w:rPr>
          <w:delText>put</w:delText>
        </w:r>
        <w:r w:rsidRPr="00116AAA" w:rsidDel="00FB0874">
          <w:rPr>
            <w:rFonts w:ascii="Poppins" w:hAnsi="Poppins"/>
            <w:sz w:val="20"/>
            <w:szCs w:val="20"/>
            <w:lang w:eastAsia="ko-KR"/>
            <w:rPrChange w:id="13834" w:author="thuyhuynh" w:date="2023-05-08T11:25:00Z">
              <w:rPr>
                <w:lang w:eastAsia="ko-KR"/>
              </w:rPr>
            </w:rPrChange>
          </w:rPr>
          <w:delText xml:space="preserve"> in a PKCS</w:delText>
        </w:r>
        <w:r w:rsidR="00AD7395" w:rsidRPr="00116AAA" w:rsidDel="00FB0874">
          <w:rPr>
            <w:rFonts w:ascii="Poppins" w:hAnsi="Poppins"/>
            <w:sz w:val="20"/>
            <w:szCs w:val="20"/>
            <w:lang w:eastAsia="ko-KR"/>
            <w:rPrChange w:id="13835" w:author="thuyhuynh" w:date="2023-05-08T11:25:00Z">
              <w:rPr>
                <w:lang w:eastAsia="ko-KR"/>
              </w:rPr>
            </w:rPrChange>
          </w:rPr>
          <w:delText xml:space="preserve"> </w:delText>
        </w:r>
        <w:r w:rsidRPr="00116AAA" w:rsidDel="00FB0874">
          <w:rPr>
            <w:rFonts w:ascii="Poppins" w:hAnsi="Poppins"/>
            <w:sz w:val="20"/>
            <w:szCs w:val="20"/>
            <w:lang w:eastAsia="ko-KR"/>
            <w:rPrChange w:id="13836" w:author="thuyhuynh" w:date="2023-05-08T11:25:00Z">
              <w:rPr>
                <w:lang w:eastAsia="ko-KR"/>
              </w:rPr>
            </w:rPrChange>
          </w:rPr>
          <w:delText>#12 certificate. This PKCS</w:delText>
        </w:r>
        <w:r w:rsidR="00AD7395" w:rsidRPr="00116AAA" w:rsidDel="00FB0874">
          <w:rPr>
            <w:rFonts w:ascii="Poppins" w:hAnsi="Poppins"/>
            <w:sz w:val="20"/>
            <w:szCs w:val="20"/>
            <w:lang w:eastAsia="ko-KR"/>
            <w:rPrChange w:id="13837" w:author="thuyhuynh" w:date="2023-05-08T11:25:00Z">
              <w:rPr>
                <w:lang w:eastAsia="ko-KR"/>
              </w:rPr>
            </w:rPrChange>
          </w:rPr>
          <w:delText xml:space="preserve"> </w:delText>
        </w:r>
        <w:r w:rsidRPr="00116AAA" w:rsidDel="00FB0874">
          <w:rPr>
            <w:rFonts w:ascii="Poppins" w:hAnsi="Poppins"/>
            <w:sz w:val="20"/>
            <w:szCs w:val="20"/>
            <w:lang w:eastAsia="ko-KR"/>
            <w:rPrChange w:id="13838" w:author="thuyhuynh" w:date="2023-05-08T11:25:00Z">
              <w:rPr>
                <w:lang w:eastAsia="ko-KR"/>
              </w:rPr>
            </w:rPrChange>
          </w:rPr>
          <w:delText xml:space="preserve">#12 has to be signed by the current in-use </w:delText>
        </w:r>
        <w:r w:rsidRPr="00116AAA" w:rsidDel="00FB0874">
          <w:rPr>
            <w:rFonts w:ascii="Poppins" w:hAnsi="Poppins"/>
            <w:b/>
            <w:sz w:val="20"/>
            <w:szCs w:val="20"/>
            <w:lang w:eastAsia="ko-KR"/>
            <w:rPrChange w:id="13839" w:author="thuyhuynh" w:date="2023-05-08T11:25:00Z">
              <w:rPr>
                <w:b/>
                <w:lang w:eastAsia="ko-KR"/>
              </w:rPr>
            </w:rPrChange>
          </w:rPr>
          <w:delText>CRCust</w:delText>
        </w:r>
        <w:r w:rsidRPr="00116AAA" w:rsidDel="00FB0874">
          <w:rPr>
            <w:rFonts w:ascii="Poppins" w:hAnsi="Poppins"/>
            <w:sz w:val="20"/>
            <w:szCs w:val="20"/>
            <w:lang w:eastAsia="ko-KR"/>
            <w:rPrChange w:id="13840" w:author="thuyhuynh" w:date="2023-05-08T11:25:00Z">
              <w:rPr>
                <w:lang w:eastAsia="ko-KR"/>
              </w:rPr>
            </w:rPrChange>
          </w:rPr>
          <w:delText xml:space="preserve"> before being sent to device.</w:delText>
        </w:r>
      </w:del>
    </w:p>
    <w:p w:rsidR="00AD7395" w:rsidRPr="00116AAA" w:rsidDel="00FB0874" w:rsidRDefault="00AD7395">
      <w:pPr>
        <w:pStyle w:val="ListParagraph"/>
        <w:rPr>
          <w:del w:id="13841" w:author="thuyhuynh" w:date="2022-03-30T16:34:00Z"/>
          <w:rFonts w:ascii="Poppins" w:hAnsi="Poppins"/>
          <w:sz w:val="20"/>
          <w:szCs w:val="20"/>
          <w:lang w:eastAsia="ko-KR"/>
          <w:rPrChange w:id="13842" w:author="thuyhuynh" w:date="2023-05-08T11:25:00Z">
            <w:rPr>
              <w:del w:id="13843" w:author="thuyhuynh" w:date="2022-03-30T16:34:00Z"/>
              <w:lang w:eastAsia="ko-KR"/>
            </w:rPr>
          </w:rPrChange>
        </w:rPr>
        <w:pPrChange w:id="13844" w:author="thuyhuynh" w:date="2022-03-30T16:41:00Z">
          <w:pPr/>
        </w:pPrChange>
      </w:pPr>
    </w:p>
    <w:p w:rsidR="000509AE" w:rsidRPr="00116AAA" w:rsidDel="00FB0874" w:rsidRDefault="00873BCC">
      <w:pPr>
        <w:pStyle w:val="ListParagraph"/>
        <w:rPr>
          <w:del w:id="13845" w:author="thuyhuynh" w:date="2022-03-30T16:34:00Z"/>
          <w:rFonts w:ascii="Poppins" w:hAnsi="Poppins"/>
          <w:sz w:val="20"/>
          <w:szCs w:val="20"/>
          <w:lang w:eastAsia="ko-KR"/>
          <w:rPrChange w:id="13846" w:author="thuyhuynh" w:date="2023-05-08T11:25:00Z">
            <w:rPr>
              <w:del w:id="13847" w:author="thuyhuynh" w:date="2022-03-30T16:34:00Z"/>
              <w:lang w:eastAsia="ko-KR"/>
            </w:rPr>
          </w:rPrChange>
        </w:rPr>
        <w:pPrChange w:id="13848" w:author="thuyhuynh" w:date="2022-03-30T16:41:00Z">
          <w:pPr>
            <w:jc w:val="center"/>
          </w:pPr>
        </w:pPrChange>
      </w:pPr>
      <w:del w:id="13849" w:author="thuyhuynh" w:date="2022-03-30T16:34:00Z">
        <w:r w:rsidRPr="00116AAA" w:rsidDel="00FB0874">
          <w:rPr>
            <w:rFonts w:ascii="Poppins" w:hAnsi="Poppins"/>
            <w:noProof/>
            <w:sz w:val="20"/>
            <w:szCs w:val="20"/>
            <w:rPrChange w:id="13850">
              <w:rPr>
                <w:noProof/>
              </w:rPr>
            </w:rPrChange>
          </w:rPr>
          <w:drawing>
            <wp:inline distT="0" distB="0" distL="0" distR="0" wp14:anchorId="28AEB1A5" wp14:editId="50E1C654">
              <wp:extent cx="5943600" cy="2618435"/>
              <wp:effectExtent l="0" t="0" r="0" b="0"/>
              <wp:docPr id="45" name="Picture 45" descr="C:\Users\iritech\Desktop\New Picture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iritech\Desktop\New Picture (3).bmp"/>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618435"/>
                      </a:xfrm>
                      <a:prstGeom prst="rect">
                        <a:avLst/>
                      </a:prstGeom>
                      <a:noFill/>
                      <a:ln>
                        <a:noFill/>
                      </a:ln>
                    </pic:spPr>
                  </pic:pic>
                </a:graphicData>
              </a:graphic>
            </wp:inline>
          </w:drawing>
        </w:r>
      </w:del>
    </w:p>
    <w:p w:rsidR="000509AE" w:rsidRPr="00116AAA" w:rsidDel="00FB0874" w:rsidRDefault="000509AE">
      <w:pPr>
        <w:pStyle w:val="ListParagraph"/>
        <w:rPr>
          <w:del w:id="13851" w:author="thuyhuynh" w:date="2022-03-30T16:34:00Z"/>
          <w:rFonts w:ascii="Poppins" w:hAnsi="Poppins"/>
          <w:sz w:val="20"/>
          <w:szCs w:val="20"/>
          <w:lang w:eastAsia="ko-KR"/>
          <w:rPrChange w:id="13852" w:author="thuyhuynh" w:date="2023-05-08T11:25:00Z">
            <w:rPr>
              <w:del w:id="13853" w:author="thuyhuynh" w:date="2022-03-30T16:34:00Z"/>
              <w:lang w:eastAsia="ko-KR"/>
            </w:rPr>
          </w:rPrChange>
        </w:rPr>
        <w:pPrChange w:id="13854" w:author="thuyhuynh" w:date="2022-03-30T16:41:00Z">
          <w:pPr>
            <w:jc w:val="center"/>
          </w:pPr>
        </w:pPrChange>
      </w:pPr>
    </w:p>
    <w:p w:rsidR="000509AE" w:rsidRPr="00116AAA" w:rsidDel="00FB0874" w:rsidRDefault="00675F4C">
      <w:pPr>
        <w:pStyle w:val="ListParagraph"/>
        <w:rPr>
          <w:del w:id="13855" w:author="thuyhuynh" w:date="2022-03-30T16:34:00Z"/>
          <w:rFonts w:ascii="Poppins" w:hAnsi="Poppins"/>
          <w:sz w:val="20"/>
          <w:szCs w:val="20"/>
          <w:lang w:eastAsia="ko-KR"/>
          <w:rPrChange w:id="13856" w:author="thuyhuynh" w:date="2023-05-08T11:25:00Z">
            <w:rPr>
              <w:del w:id="13857" w:author="thuyhuynh" w:date="2022-03-30T16:34:00Z"/>
              <w:lang w:eastAsia="ko-KR"/>
            </w:rPr>
          </w:rPrChange>
        </w:rPr>
        <w:pPrChange w:id="13858" w:author="thuyhuynh" w:date="2022-03-30T16:41:00Z">
          <w:pPr>
            <w:ind w:left="360" w:hanging="360"/>
          </w:pPr>
        </w:pPrChange>
      </w:pPr>
      <w:del w:id="13859" w:author="thuyhuynh" w:date="2022-03-30T16:34:00Z">
        <w:r w:rsidRPr="00116AAA" w:rsidDel="00FB0874">
          <w:rPr>
            <w:rFonts w:ascii="Poppins" w:hAnsi="Poppins"/>
            <w:sz w:val="20"/>
            <w:szCs w:val="20"/>
            <w:rPrChange w:id="13860" w:author="thuyhuynh" w:date="2023-05-08T11:25:00Z">
              <w:rPr/>
            </w:rPrChange>
          </w:rPr>
          <w:delText>The codes demonstrate the usages of</w:delText>
        </w:r>
        <w:r w:rsidR="00F96A21" w:rsidRPr="00116AAA" w:rsidDel="00FB0874">
          <w:rPr>
            <w:rFonts w:ascii="Poppins" w:hAnsi="Poppins"/>
            <w:sz w:val="20"/>
            <w:szCs w:val="20"/>
            <w:lang w:eastAsia="ko-KR"/>
            <w:rPrChange w:id="13861" w:author="thuyhuynh" w:date="2023-05-08T11:25:00Z">
              <w:rPr>
                <w:lang w:eastAsia="ko-KR"/>
              </w:rPr>
            </w:rPrChange>
          </w:rPr>
          <w:delText>:</w:delText>
        </w:r>
        <w:r w:rsidRPr="00116AAA" w:rsidDel="00FB0874">
          <w:rPr>
            <w:rFonts w:ascii="Poppins" w:hAnsi="Poppins"/>
            <w:sz w:val="20"/>
            <w:szCs w:val="20"/>
            <w:rPrChange w:id="13862" w:author="thuyhuynh" w:date="2023-05-08T11:25:00Z">
              <w:rPr/>
            </w:rPrChange>
          </w:rPr>
          <w:delText xml:space="preserve"> </w:delText>
        </w:r>
      </w:del>
    </w:p>
    <w:p w:rsidR="000509AE" w:rsidRPr="00116AAA" w:rsidDel="00FB0874" w:rsidRDefault="000509AE">
      <w:pPr>
        <w:pStyle w:val="ListParagraph"/>
        <w:rPr>
          <w:del w:id="13863" w:author="thuyhuynh" w:date="2022-03-30T16:34:00Z"/>
          <w:rFonts w:ascii="Poppins" w:hAnsi="Poppins"/>
          <w:sz w:val="20"/>
          <w:szCs w:val="20"/>
          <w:rPrChange w:id="13864" w:author="thuyhuynh" w:date="2023-05-08T11:25:00Z">
            <w:rPr>
              <w:del w:id="13865" w:author="thuyhuynh" w:date="2022-03-30T16:34:00Z"/>
            </w:rPr>
          </w:rPrChange>
        </w:rPr>
        <w:pPrChange w:id="13866" w:author="thuyhuynh" w:date="2022-03-30T16:41:00Z">
          <w:pPr>
            <w:pStyle w:val="ListParagraph"/>
            <w:numPr>
              <w:numId w:val="7"/>
            </w:numPr>
            <w:ind w:hanging="360"/>
          </w:pPr>
        </w:pPrChange>
      </w:pPr>
      <w:del w:id="13867" w:author="thuyhuynh" w:date="2022-03-30T15:37:00Z">
        <w:r w:rsidRPr="00116AAA" w:rsidDel="002850A6">
          <w:rPr>
            <w:rFonts w:ascii="Poppins" w:hAnsi="Poppins"/>
            <w:b/>
            <w:sz w:val="20"/>
            <w:szCs w:val="20"/>
            <w:rPrChange w:id="13868" w:author="thuyhuynh" w:date="2023-05-08T11:25:00Z">
              <w:rPr>
                <w:b/>
              </w:rPr>
            </w:rPrChange>
          </w:rPr>
          <w:delText>Iddk</w:delText>
        </w:r>
      </w:del>
      <w:del w:id="13869" w:author="thuyhuynh" w:date="2022-03-30T16:34:00Z">
        <w:r w:rsidRPr="00116AAA" w:rsidDel="00FB0874">
          <w:rPr>
            <w:rFonts w:ascii="Poppins" w:hAnsi="Poppins"/>
            <w:b/>
            <w:sz w:val="20"/>
            <w:szCs w:val="20"/>
            <w:rPrChange w:id="13870" w:author="thuyhuynh" w:date="2023-05-08T11:25:00Z">
              <w:rPr>
                <w:b/>
              </w:rPr>
            </w:rPrChange>
          </w:rPr>
          <w:delText>_UpdateCustomerCertificate</w:delText>
        </w:r>
      </w:del>
    </w:p>
    <w:p w:rsidR="000509AE" w:rsidRPr="00116AAA" w:rsidDel="00FB0874" w:rsidRDefault="000509AE">
      <w:pPr>
        <w:pStyle w:val="ListParagraph"/>
        <w:rPr>
          <w:del w:id="13871" w:author="thuyhuynh" w:date="2022-03-30T16:34:00Z"/>
          <w:rFonts w:ascii="Poppins" w:hAnsi="Poppins"/>
          <w:sz w:val="20"/>
          <w:szCs w:val="20"/>
          <w:rPrChange w:id="13872" w:author="thuyhuynh" w:date="2023-05-08T11:25:00Z">
            <w:rPr>
              <w:del w:id="13873" w:author="thuyhuynh" w:date="2022-03-30T16:34:00Z"/>
            </w:rPr>
          </w:rPrChange>
        </w:rPr>
        <w:pPrChange w:id="13874" w:author="thuyhuynh" w:date="2022-03-30T16:41:00Z">
          <w:pPr>
            <w:pStyle w:val="ListParagraph"/>
            <w:numPr>
              <w:numId w:val="7"/>
            </w:numPr>
            <w:ind w:hanging="360"/>
          </w:pPr>
        </w:pPrChange>
      </w:pPr>
      <w:del w:id="13875" w:author="thuyhuynh" w:date="2022-03-30T15:37:00Z">
        <w:r w:rsidRPr="00116AAA" w:rsidDel="002850A6">
          <w:rPr>
            <w:rFonts w:ascii="Poppins" w:hAnsi="Poppins"/>
            <w:b/>
            <w:sz w:val="20"/>
            <w:szCs w:val="20"/>
            <w:rPrChange w:id="13876" w:author="thuyhuynh" w:date="2023-05-08T11:25:00Z">
              <w:rPr>
                <w:b/>
              </w:rPr>
            </w:rPrChange>
          </w:rPr>
          <w:delText>Iddk</w:delText>
        </w:r>
      </w:del>
      <w:del w:id="13877" w:author="thuyhuynh" w:date="2022-03-30T16:34:00Z">
        <w:r w:rsidRPr="00116AAA" w:rsidDel="00FB0874">
          <w:rPr>
            <w:rFonts w:ascii="Poppins" w:hAnsi="Poppins"/>
            <w:b/>
            <w:sz w:val="20"/>
            <w:szCs w:val="20"/>
            <w:rPrChange w:id="13878" w:author="thuyhuynh" w:date="2023-05-08T11:25:00Z">
              <w:rPr>
                <w:b/>
              </w:rPr>
            </w:rPrChange>
          </w:rPr>
          <w:delText>_GetCameraCertificate</w:delText>
        </w:r>
      </w:del>
    </w:p>
    <w:p w:rsidR="000509AE" w:rsidRPr="00116AAA" w:rsidDel="00FB0874" w:rsidRDefault="000509AE">
      <w:pPr>
        <w:pStyle w:val="ListParagraph"/>
        <w:rPr>
          <w:del w:id="13879" w:author="thuyhuynh" w:date="2022-03-30T16:34:00Z"/>
          <w:rFonts w:ascii="Poppins" w:hAnsi="Poppins"/>
          <w:sz w:val="20"/>
          <w:szCs w:val="20"/>
          <w:rPrChange w:id="13880" w:author="thuyhuynh" w:date="2023-05-08T11:25:00Z">
            <w:rPr>
              <w:del w:id="13881" w:author="thuyhuynh" w:date="2022-03-30T16:34:00Z"/>
            </w:rPr>
          </w:rPrChange>
        </w:rPr>
        <w:pPrChange w:id="13882" w:author="thuyhuynh" w:date="2022-03-30T16:41:00Z">
          <w:pPr>
            <w:pStyle w:val="ListParagraph"/>
            <w:numPr>
              <w:numId w:val="7"/>
            </w:numPr>
            <w:ind w:hanging="360"/>
          </w:pPr>
        </w:pPrChange>
      </w:pPr>
      <w:del w:id="13883" w:author="thuyhuynh" w:date="2022-03-30T15:37:00Z">
        <w:r w:rsidRPr="00116AAA" w:rsidDel="002850A6">
          <w:rPr>
            <w:rFonts w:ascii="Poppins" w:hAnsi="Poppins"/>
            <w:b/>
            <w:sz w:val="20"/>
            <w:szCs w:val="20"/>
            <w:rPrChange w:id="13884" w:author="thuyhuynh" w:date="2023-05-08T11:25:00Z">
              <w:rPr>
                <w:b/>
              </w:rPr>
            </w:rPrChange>
          </w:rPr>
          <w:delText>Iddk</w:delText>
        </w:r>
      </w:del>
      <w:del w:id="13885" w:author="thuyhuynh" w:date="2022-03-30T16:34:00Z">
        <w:r w:rsidRPr="00116AAA" w:rsidDel="00FB0874">
          <w:rPr>
            <w:rFonts w:ascii="Poppins" w:hAnsi="Poppins"/>
            <w:b/>
            <w:sz w:val="20"/>
            <w:szCs w:val="20"/>
            <w:rPrChange w:id="13886" w:author="thuyhuynh" w:date="2023-05-08T11:25:00Z">
              <w:rPr>
                <w:b/>
              </w:rPr>
            </w:rPrChange>
          </w:rPr>
          <w:delText>_UpdateCameraCertificate</w:delText>
        </w:r>
      </w:del>
    </w:p>
    <w:p w:rsidR="000509AE" w:rsidRPr="00116AAA" w:rsidDel="00FB0874" w:rsidRDefault="000509AE">
      <w:pPr>
        <w:pStyle w:val="ListParagraph"/>
        <w:rPr>
          <w:del w:id="13887" w:author="thuyhuynh" w:date="2022-03-30T16:34:00Z"/>
          <w:sz w:val="20"/>
          <w:szCs w:val="20"/>
          <w:lang w:eastAsia="ko-KR"/>
          <w:rPrChange w:id="13888" w:author="thuyhuynh" w:date="2023-05-08T11:25:00Z">
            <w:rPr>
              <w:del w:id="13889" w:author="thuyhuynh" w:date="2022-03-30T16:34:00Z"/>
              <w:lang w:eastAsia="ko-KR"/>
            </w:rPr>
          </w:rPrChange>
        </w:rPr>
        <w:pPrChange w:id="13890" w:author="thuyhuynh" w:date="2022-03-30T16:41:00Z">
          <w:pPr>
            <w:pStyle w:val="Heading3"/>
          </w:pPr>
        </w:pPrChange>
      </w:pPr>
      <w:bookmarkStart w:id="13891" w:name="_Toc298356561"/>
      <w:bookmarkStart w:id="13892" w:name="_Toc301430649"/>
      <w:bookmarkStart w:id="13893" w:name="_Toc298356560"/>
      <w:bookmarkStart w:id="13894" w:name="_Toc301430648"/>
      <w:del w:id="13895" w:author="thuyhuynh" w:date="2022-03-30T16:34:00Z">
        <w:r w:rsidRPr="00116AAA" w:rsidDel="00FB0874">
          <w:rPr>
            <w:rFonts w:ascii="Poppins" w:hAnsi="Poppins"/>
            <w:sz w:val="20"/>
            <w:szCs w:val="20"/>
            <w:lang w:eastAsia="ko-KR"/>
            <w:rPrChange w:id="13896" w:author="thuyhuynh" w:date="2023-05-08T11:25:00Z">
              <w:rPr>
                <w:rFonts w:ascii="Poppins" w:hAnsi="Poppins"/>
                <w:sz w:val="24"/>
                <w:szCs w:val="24"/>
                <w:lang w:eastAsia="ko-KR"/>
              </w:rPr>
            </w:rPrChange>
          </w:rPr>
          <w:delText>Update Non-volatile Information</w:delText>
        </w:r>
      </w:del>
    </w:p>
    <w:p w:rsidR="00E306BB" w:rsidRPr="00116AAA" w:rsidDel="00FB0874" w:rsidRDefault="00E306BB">
      <w:pPr>
        <w:pStyle w:val="ListParagraph"/>
        <w:rPr>
          <w:del w:id="13897" w:author="thuyhuynh" w:date="2022-03-30T16:34:00Z"/>
          <w:rFonts w:ascii="Poppins" w:hAnsi="Poppins"/>
          <w:sz w:val="20"/>
          <w:szCs w:val="20"/>
          <w:lang w:eastAsia="ko-KR"/>
          <w:rPrChange w:id="13898" w:author="thuyhuynh" w:date="2023-05-08T11:25:00Z">
            <w:rPr>
              <w:del w:id="13899" w:author="thuyhuynh" w:date="2022-03-30T16:34:00Z"/>
              <w:lang w:eastAsia="ko-KR"/>
            </w:rPr>
          </w:rPrChange>
        </w:rPr>
        <w:pPrChange w:id="13900" w:author="thuyhuynh" w:date="2022-03-30T16:41:00Z">
          <w:pPr/>
        </w:pPrChange>
      </w:pPr>
      <w:del w:id="13901" w:author="thuyhuynh" w:date="2022-03-30T16:34:00Z">
        <w:r w:rsidRPr="00116AAA" w:rsidDel="00FB0874">
          <w:rPr>
            <w:rFonts w:ascii="Poppins" w:hAnsi="Poppins"/>
            <w:sz w:val="20"/>
            <w:szCs w:val="20"/>
            <w:lang w:eastAsia="ko-KR"/>
            <w:rPrChange w:id="13902" w:author="thuyhuynh" w:date="2023-05-08T11:25:00Z">
              <w:rPr>
                <w:lang w:eastAsia="ko-KR"/>
              </w:rPr>
            </w:rPrChange>
          </w:rPr>
          <w:delText xml:space="preserve">Please refer to </w:delText>
        </w:r>
        <w:r w:rsidR="00D67F27" w:rsidRPr="00116AAA" w:rsidDel="00FB0874">
          <w:rPr>
            <w:rFonts w:ascii="Poppins" w:hAnsi="Poppins"/>
            <w:sz w:val="20"/>
            <w:szCs w:val="20"/>
            <w:lang w:eastAsia="ko-KR"/>
            <w:rPrChange w:id="13903" w:author="thuyhuynh" w:date="2023-05-08T11:25:00Z">
              <w:rPr>
                <w:lang w:eastAsia="ko-KR"/>
              </w:rPr>
            </w:rPrChange>
          </w:rPr>
          <w:fldChar w:fldCharType="begin"/>
        </w:r>
        <w:r w:rsidRPr="00116AAA" w:rsidDel="00FB0874">
          <w:rPr>
            <w:rFonts w:ascii="Poppins" w:hAnsi="Poppins"/>
            <w:sz w:val="20"/>
            <w:szCs w:val="20"/>
            <w:lang w:eastAsia="ko-KR"/>
            <w:rPrChange w:id="13904" w:author="thuyhuynh" w:date="2023-05-08T11:25:00Z">
              <w:rPr>
                <w:lang w:eastAsia="ko-KR"/>
              </w:rPr>
            </w:rPrChange>
          </w:rPr>
          <w:delInstrText xml:space="preserve"> REF _Ref340763790 \r \h </w:delInstrText>
        </w:r>
      </w:del>
      <w:r w:rsidR="00116AAA" w:rsidRPr="00116AAA">
        <w:rPr>
          <w:rFonts w:ascii="Poppins" w:hAnsi="Poppins" w:hint="eastAsia"/>
          <w:sz w:val="20"/>
          <w:szCs w:val="20"/>
          <w:lang w:eastAsia="ko-KR"/>
          <w:rPrChange w:id="13905" w:author="thuyhuynh" w:date="2023-05-08T11:25:00Z">
            <w:rPr>
              <w:rFonts w:ascii="Poppins" w:hAnsi="Poppins" w:hint="eastAsia"/>
              <w:lang w:eastAsia="ko-KR"/>
            </w:rPr>
          </w:rPrChange>
        </w:rPr>
        <w:instrText xml:space="preserve"> \* MERGEFORMAT </w:instrText>
      </w:r>
      <w:del w:id="13906" w:author="thuyhuynh" w:date="2022-03-30T16:34:00Z">
        <w:r w:rsidR="00D67F27" w:rsidRPr="00116AAA" w:rsidDel="00FB0874">
          <w:rPr>
            <w:rFonts w:ascii="Poppins" w:hAnsi="Poppins"/>
            <w:sz w:val="20"/>
            <w:szCs w:val="20"/>
            <w:lang w:eastAsia="ko-KR"/>
            <w:rPrChange w:id="13907" w:author="thuyhuynh" w:date="2023-05-08T11:25:00Z">
              <w:rPr>
                <w:rFonts w:ascii="Poppins" w:hAnsi="Poppins"/>
                <w:sz w:val="20"/>
                <w:szCs w:val="20"/>
                <w:lang w:eastAsia="ko-KR"/>
              </w:rPr>
            </w:rPrChange>
          </w:rPr>
        </w:r>
        <w:r w:rsidR="00D67F27" w:rsidRPr="00116AAA" w:rsidDel="00FB0874">
          <w:rPr>
            <w:rFonts w:ascii="Poppins" w:hAnsi="Poppins"/>
            <w:sz w:val="20"/>
            <w:szCs w:val="20"/>
            <w:lang w:eastAsia="ko-KR"/>
            <w:rPrChange w:id="13908" w:author="thuyhuynh" w:date="2023-05-08T11:25:00Z">
              <w:rPr>
                <w:lang w:eastAsia="ko-KR"/>
              </w:rPr>
            </w:rPrChange>
          </w:rPr>
          <w:fldChar w:fldCharType="separate"/>
        </w:r>
        <w:r w:rsidR="00442201" w:rsidRPr="00116AAA" w:rsidDel="00FB0874">
          <w:rPr>
            <w:rFonts w:ascii="Poppins" w:hAnsi="Poppins"/>
            <w:sz w:val="20"/>
            <w:szCs w:val="20"/>
            <w:lang w:eastAsia="ko-KR"/>
            <w:rPrChange w:id="13909" w:author="thuyhuynh" w:date="2023-05-08T11:25:00Z">
              <w:rPr>
                <w:lang w:eastAsia="ko-KR"/>
              </w:rPr>
            </w:rPrChange>
          </w:rPr>
          <w:delText>3.4.3</w:delText>
        </w:r>
        <w:r w:rsidR="00D67F27" w:rsidRPr="00116AAA" w:rsidDel="00FB0874">
          <w:rPr>
            <w:rFonts w:ascii="Poppins" w:hAnsi="Poppins"/>
            <w:sz w:val="20"/>
            <w:szCs w:val="20"/>
            <w:lang w:eastAsia="ko-KR"/>
            <w:rPrChange w:id="13910" w:author="thuyhuynh" w:date="2023-05-08T11:25:00Z">
              <w:rPr>
                <w:lang w:eastAsia="ko-KR"/>
              </w:rPr>
            </w:rPrChange>
          </w:rPr>
          <w:fldChar w:fldCharType="end"/>
        </w:r>
        <w:r w:rsidRPr="00116AAA" w:rsidDel="00FB0874">
          <w:rPr>
            <w:rFonts w:ascii="Poppins" w:hAnsi="Poppins"/>
            <w:sz w:val="20"/>
            <w:szCs w:val="20"/>
            <w:lang w:eastAsia="ko-KR"/>
            <w:rPrChange w:id="13911" w:author="thuyhuynh" w:date="2023-05-08T11:25:00Z">
              <w:rPr>
                <w:lang w:eastAsia="ko-KR"/>
              </w:rPr>
            </w:rPrChange>
          </w:rPr>
          <w:delText>.</w:delText>
        </w:r>
      </w:del>
    </w:p>
    <w:p w:rsidR="00E306BB" w:rsidRPr="00116AAA" w:rsidDel="00FB0874" w:rsidRDefault="00E306BB">
      <w:pPr>
        <w:pStyle w:val="ListParagraph"/>
        <w:rPr>
          <w:del w:id="13912" w:author="thuyhuynh" w:date="2022-03-30T16:34:00Z"/>
          <w:rFonts w:ascii="Poppins" w:hAnsi="Poppins"/>
          <w:sz w:val="20"/>
          <w:szCs w:val="20"/>
          <w:lang w:eastAsia="ko-KR"/>
          <w:rPrChange w:id="13913" w:author="thuyhuynh" w:date="2023-05-08T11:25:00Z">
            <w:rPr>
              <w:del w:id="13914" w:author="thuyhuynh" w:date="2022-03-30T16:34:00Z"/>
              <w:lang w:eastAsia="ko-KR"/>
            </w:rPr>
          </w:rPrChange>
        </w:rPr>
        <w:pPrChange w:id="13915" w:author="thuyhuynh" w:date="2022-03-30T16:41:00Z">
          <w:pPr/>
        </w:pPrChange>
      </w:pPr>
    </w:p>
    <w:p w:rsidR="000509AE" w:rsidRPr="00116AAA" w:rsidDel="00FB0874" w:rsidRDefault="004F5100">
      <w:pPr>
        <w:pStyle w:val="ListParagraph"/>
        <w:rPr>
          <w:del w:id="13916" w:author="thuyhuynh" w:date="2022-03-30T16:34:00Z"/>
          <w:rFonts w:ascii="Poppins" w:hAnsi="Poppins"/>
          <w:sz w:val="20"/>
          <w:szCs w:val="20"/>
          <w:lang w:eastAsia="ko-KR"/>
          <w:rPrChange w:id="13917" w:author="thuyhuynh" w:date="2023-05-08T11:25:00Z">
            <w:rPr>
              <w:del w:id="13918" w:author="thuyhuynh" w:date="2022-03-30T16:34:00Z"/>
              <w:lang w:eastAsia="ko-KR"/>
            </w:rPr>
          </w:rPrChange>
        </w:rPr>
        <w:pPrChange w:id="13919" w:author="thuyhuynh" w:date="2022-03-30T16:41:00Z">
          <w:pPr>
            <w:jc w:val="center"/>
          </w:pPr>
        </w:pPrChange>
      </w:pPr>
      <w:del w:id="13920" w:author="thuyhuynh" w:date="2022-03-30T16:34:00Z">
        <w:r w:rsidRPr="00116AAA" w:rsidDel="00FB0874">
          <w:rPr>
            <w:rFonts w:ascii="Poppins" w:hAnsi="Poppins"/>
            <w:noProof/>
            <w:sz w:val="20"/>
            <w:szCs w:val="20"/>
            <w:rPrChange w:id="13921">
              <w:rPr>
                <w:noProof/>
              </w:rPr>
            </w:rPrChange>
          </w:rPr>
          <w:drawing>
            <wp:inline distT="0" distB="0" distL="0" distR="0" wp14:anchorId="008277FC" wp14:editId="2841AE81">
              <wp:extent cx="5943600" cy="1659156"/>
              <wp:effectExtent l="0" t="0" r="0" b="0"/>
              <wp:docPr id="46" name="Picture 46" descr="C:\Users\iritech\AppData\Local\Microsoft\Windows\Temporary Internet Files\Content.Word\New Picture (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iritech\AppData\Local\Microsoft\Windows\Temporary Internet Files\Content.Word\New Picture (4).bmp"/>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59156"/>
                      </a:xfrm>
                      <a:prstGeom prst="rect">
                        <a:avLst/>
                      </a:prstGeom>
                      <a:noFill/>
                      <a:ln>
                        <a:noFill/>
                      </a:ln>
                    </pic:spPr>
                  </pic:pic>
                </a:graphicData>
              </a:graphic>
            </wp:inline>
          </w:drawing>
        </w:r>
      </w:del>
    </w:p>
    <w:p w:rsidR="000509AE" w:rsidRPr="00116AAA" w:rsidDel="00FB0874" w:rsidRDefault="000509AE">
      <w:pPr>
        <w:pStyle w:val="ListParagraph"/>
        <w:rPr>
          <w:del w:id="13922" w:author="thuyhuynh" w:date="2022-03-30T16:34:00Z"/>
          <w:rFonts w:ascii="Poppins" w:hAnsi="Poppins"/>
          <w:sz w:val="20"/>
          <w:szCs w:val="20"/>
          <w:rPrChange w:id="13923" w:author="thuyhuynh" w:date="2023-05-08T11:25:00Z">
            <w:rPr>
              <w:del w:id="13924" w:author="thuyhuynh" w:date="2022-03-30T16:34:00Z"/>
            </w:rPr>
          </w:rPrChange>
        </w:rPr>
        <w:pPrChange w:id="13925" w:author="thuyhuynh" w:date="2022-03-30T16:41:00Z">
          <w:pPr>
            <w:ind w:left="360" w:hanging="360"/>
          </w:pPr>
        </w:pPrChange>
      </w:pPr>
    </w:p>
    <w:p w:rsidR="000509AE" w:rsidRPr="00116AAA" w:rsidDel="00FB0874" w:rsidRDefault="006F7F3D">
      <w:pPr>
        <w:pStyle w:val="ListParagraph"/>
        <w:rPr>
          <w:del w:id="13926" w:author="thuyhuynh" w:date="2022-03-30T16:34:00Z"/>
          <w:rFonts w:ascii="Poppins" w:hAnsi="Poppins"/>
          <w:sz w:val="20"/>
          <w:szCs w:val="20"/>
          <w:lang w:eastAsia="ko-KR"/>
          <w:rPrChange w:id="13927" w:author="thuyhuynh" w:date="2023-05-08T11:25:00Z">
            <w:rPr>
              <w:del w:id="13928" w:author="thuyhuynh" w:date="2022-03-30T16:34:00Z"/>
              <w:lang w:eastAsia="ko-KR"/>
            </w:rPr>
          </w:rPrChange>
        </w:rPr>
        <w:pPrChange w:id="13929" w:author="thuyhuynh" w:date="2022-03-30T16:41:00Z">
          <w:pPr>
            <w:ind w:left="360" w:hanging="360"/>
          </w:pPr>
        </w:pPrChange>
      </w:pPr>
      <w:del w:id="13930" w:author="thuyhuynh" w:date="2022-03-30T16:34:00Z">
        <w:r w:rsidRPr="00116AAA" w:rsidDel="00FB0874">
          <w:rPr>
            <w:rFonts w:ascii="Poppins" w:hAnsi="Poppins"/>
            <w:sz w:val="20"/>
            <w:szCs w:val="20"/>
            <w:rPrChange w:id="13931" w:author="thuyhuynh" w:date="2023-05-08T11:25:00Z">
              <w:rPr/>
            </w:rPrChange>
          </w:rPr>
          <w:delText>The codes demonstrate the usages of</w:delText>
        </w:r>
        <w:r w:rsidR="00F96A21" w:rsidRPr="00116AAA" w:rsidDel="00FB0874">
          <w:rPr>
            <w:rFonts w:ascii="Poppins" w:hAnsi="Poppins"/>
            <w:sz w:val="20"/>
            <w:szCs w:val="20"/>
            <w:lang w:eastAsia="ko-KR"/>
            <w:rPrChange w:id="13932" w:author="thuyhuynh" w:date="2023-05-08T11:25:00Z">
              <w:rPr>
                <w:lang w:eastAsia="ko-KR"/>
              </w:rPr>
            </w:rPrChange>
          </w:rPr>
          <w:delText>:</w:delText>
        </w:r>
      </w:del>
    </w:p>
    <w:p w:rsidR="000509AE" w:rsidRPr="00116AAA" w:rsidDel="00FB0874" w:rsidRDefault="000509AE">
      <w:pPr>
        <w:pStyle w:val="ListParagraph"/>
        <w:rPr>
          <w:del w:id="13933" w:author="thuyhuynh" w:date="2022-03-30T16:34:00Z"/>
          <w:rFonts w:ascii="Poppins" w:hAnsi="Poppins"/>
          <w:sz w:val="20"/>
          <w:szCs w:val="20"/>
          <w:rPrChange w:id="13934" w:author="thuyhuynh" w:date="2023-05-08T11:25:00Z">
            <w:rPr>
              <w:del w:id="13935" w:author="thuyhuynh" w:date="2022-03-30T16:34:00Z"/>
            </w:rPr>
          </w:rPrChange>
        </w:rPr>
        <w:pPrChange w:id="13936" w:author="thuyhuynh" w:date="2022-03-30T16:41:00Z">
          <w:pPr>
            <w:pStyle w:val="ListParagraph"/>
            <w:numPr>
              <w:numId w:val="7"/>
            </w:numPr>
            <w:ind w:hanging="360"/>
          </w:pPr>
        </w:pPrChange>
      </w:pPr>
      <w:del w:id="13937" w:author="thuyhuynh" w:date="2022-03-30T15:37:00Z">
        <w:r w:rsidRPr="00116AAA" w:rsidDel="002850A6">
          <w:rPr>
            <w:rFonts w:ascii="Poppins" w:hAnsi="Poppins"/>
            <w:b/>
            <w:sz w:val="20"/>
            <w:szCs w:val="20"/>
            <w:rPrChange w:id="13938" w:author="thuyhuynh" w:date="2023-05-08T11:25:00Z">
              <w:rPr>
                <w:b/>
              </w:rPr>
            </w:rPrChange>
          </w:rPr>
          <w:delText>Iddk</w:delText>
        </w:r>
      </w:del>
      <w:del w:id="13939" w:author="thuyhuynh" w:date="2022-03-30T16:34:00Z">
        <w:r w:rsidRPr="00116AAA" w:rsidDel="00FB0874">
          <w:rPr>
            <w:rFonts w:ascii="Poppins" w:hAnsi="Poppins"/>
            <w:b/>
            <w:sz w:val="20"/>
            <w:szCs w:val="20"/>
            <w:rPrChange w:id="13940" w:author="thuyhuynh" w:date="2023-05-08T11:25:00Z">
              <w:rPr>
                <w:b/>
              </w:rPr>
            </w:rPrChange>
          </w:rPr>
          <w:delText>_UpdateNonvolatileInfo</w:delText>
        </w:r>
      </w:del>
    </w:p>
    <w:p w:rsidR="000509AE" w:rsidRPr="00116AAA" w:rsidDel="00FB0874" w:rsidRDefault="000509AE">
      <w:pPr>
        <w:pStyle w:val="ListParagraph"/>
        <w:rPr>
          <w:del w:id="13941" w:author="thuyhuynh" w:date="2022-03-30T16:34:00Z"/>
          <w:sz w:val="20"/>
          <w:szCs w:val="20"/>
          <w:lang w:eastAsia="ko-KR"/>
          <w:rPrChange w:id="13942" w:author="thuyhuynh" w:date="2023-05-08T11:25:00Z">
            <w:rPr>
              <w:del w:id="13943" w:author="thuyhuynh" w:date="2022-03-30T16:34:00Z"/>
              <w:lang w:eastAsia="ko-KR"/>
            </w:rPr>
          </w:rPrChange>
        </w:rPr>
        <w:pPrChange w:id="13944" w:author="thuyhuynh" w:date="2022-03-30T16:41:00Z">
          <w:pPr>
            <w:pStyle w:val="Heading3"/>
          </w:pPr>
        </w:pPrChange>
      </w:pPr>
      <w:del w:id="13945" w:author="thuyhuynh" w:date="2022-03-30T16:34:00Z">
        <w:r w:rsidRPr="00116AAA" w:rsidDel="00FB0874">
          <w:rPr>
            <w:rFonts w:ascii="Poppins" w:hAnsi="Poppins"/>
            <w:sz w:val="20"/>
            <w:szCs w:val="20"/>
            <w:lang w:eastAsia="ko-KR"/>
            <w:rPrChange w:id="13946" w:author="thuyhuynh" w:date="2023-05-08T11:25:00Z">
              <w:rPr>
                <w:rFonts w:ascii="Poppins" w:hAnsi="Poppins"/>
                <w:sz w:val="24"/>
                <w:szCs w:val="24"/>
                <w:lang w:eastAsia="ko-KR"/>
              </w:rPr>
            </w:rPrChange>
          </w:rPr>
          <w:delText xml:space="preserve">Get Encrypted </w:delText>
        </w:r>
        <w:bookmarkEnd w:id="13891"/>
        <w:bookmarkEnd w:id="13892"/>
        <w:r w:rsidRPr="00116AAA" w:rsidDel="00FB0874">
          <w:rPr>
            <w:rFonts w:ascii="Poppins" w:hAnsi="Poppins"/>
            <w:sz w:val="20"/>
            <w:szCs w:val="20"/>
            <w:lang w:eastAsia="ko-KR"/>
            <w:rPrChange w:id="13947" w:author="thuyhuynh" w:date="2023-05-08T11:25:00Z">
              <w:rPr>
                <w:rFonts w:ascii="Poppins" w:hAnsi="Poppins"/>
                <w:sz w:val="24"/>
                <w:szCs w:val="24"/>
                <w:lang w:eastAsia="ko-KR"/>
              </w:rPr>
            </w:rPrChange>
          </w:rPr>
          <w:delText>Capturing Result</w:delText>
        </w:r>
      </w:del>
    </w:p>
    <w:p w:rsidR="00802E2D" w:rsidRPr="00116AAA" w:rsidDel="00FB0874" w:rsidRDefault="00802E2D">
      <w:pPr>
        <w:pStyle w:val="ListParagraph"/>
        <w:rPr>
          <w:del w:id="13948" w:author="thuyhuynh" w:date="2022-03-30T16:34:00Z"/>
          <w:rFonts w:ascii="Poppins" w:hAnsi="Poppins"/>
          <w:sz w:val="20"/>
          <w:szCs w:val="20"/>
          <w:lang w:eastAsia="ko-KR"/>
          <w:rPrChange w:id="13949" w:author="thuyhuynh" w:date="2023-05-08T11:25:00Z">
            <w:rPr>
              <w:del w:id="13950" w:author="thuyhuynh" w:date="2022-03-30T16:34:00Z"/>
              <w:lang w:eastAsia="ko-KR"/>
            </w:rPr>
          </w:rPrChange>
        </w:rPr>
        <w:pPrChange w:id="13951" w:author="thuyhuynh" w:date="2022-03-30T16:41:00Z">
          <w:pPr>
            <w:jc w:val="both"/>
          </w:pPr>
        </w:pPrChange>
      </w:pPr>
      <w:del w:id="13952" w:author="thuyhuynh" w:date="2022-03-30T16:34:00Z">
        <w:r w:rsidRPr="00116AAA" w:rsidDel="00FB0874">
          <w:rPr>
            <w:rFonts w:ascii="Poppins" w:hAnsi="Poppins"/>
            <w:sz w:val="20"/>
            <w:szCs w:val="20"/>
            <w:lang w:eastAsia="ko-KR"/>
            <w:rPrChange w:id="13953" w:author="thuyhuynh" w:date="2023-05-08T11:25:00Z">
              <w:rPr>
                <w:lang w:eastAsia="ko-KR"/>
              </w:rPr>
            </w:rPrChange>
          </w:rPr>
          <w:delText>The codes demonstrate the usages of</w:delText>
        </w:r>
        <w:r w:rsidR="004576C7" w:rsidRPr="00116AAA" w:rsidDel="00FB0874">
          <w:rPr>
            <w:rFonts w:ascii="Poppins" w:hAnsi="Poppins"/>
            <w:sz w:val="20"/>
            <w:szCs w:val="20"/>
            <w:lang w:eastAsia="ko-KR"/>
            <w:rPrChange w:id="13954" w:author="thuyhuynh" w:date="2023-05-08T11:25:00Z">
              <w:rPr>
                <w:lang w:eastAsia="ko-KR"/>
              </w:rPr>
            </w:rPrChange>
          </w:rPr>
          <w:delText xml:space="preserve"> the following to obtain the captured images and templates.</w:delText>
        </w:r>
      </w:del>
    </w:p>
    <w:p w:rsidR="00802E2D" w:rsidRPr="00116AAA" w:rsidDel="00FB0874" w:rsidRDefault="00802E2D">
      <w:pPr>
        <w:pStyle w:val="ListParagraph"/>
        <w:rPr>
          <w:del w:id="13955" w:author="thuyhuynh" w:date="2022-03-30T16:34:00Z"/>
          <w:rFonts w:ascii="Poppins" w:hAnsi="Poppins"/>
          <w:sz w:val="20"/>
          <w:szCs w:val="20"/>
          <w:rPrChange w:id="13956" w:author="thuyhuynh" w:date="2023-05-08T11:25:00Z">
            <w:rPr>
              <w:del w:id="13957" w:author="thuyhuynh" w:date="2022-03-30T16:34:00Z"/>
            </w:rPr>
          </w:rPrChange>
        </w:rPr>
        <w:pPrChange w:id="13958" w:author="thuyhuynh" w:date="2022-03-30T16:41:00Z">
          <w:pPr>
            <w:pStyle w:val="ListParagraph"/>
            <w:numPr>
              <w:numId w:val="7"/>
            </w:numPr>
            <w:ind w:hanging="360"/>
            <w:jc w:val="both"/>
          </w:pPr>
        </w:pPrChange>
      </w:pPr>
      <w:del w:id="13959" w:author="thuyhuynh" w:date="2022-03-30T15:37:00Z">
        <w:r w:rsidRPr="00116AAA" w:rsidDel="002850A6">
          <w:rPr>
            <w:rFonts w:ascii="Poppins" w:hAnsi="Poppins"/>
            <w:b/>
            <w:noProof/>
            <w:color w:val="010001"/>
            <w:sz w:val="20"/>
            <w:szCs w:val="20"/>
            <w:rPrChange w:id="13960" w:author="thuyhuynh" w:date="2023-05-08T11:25:00Z">
              <w:rPr>
                <w:b/>
                <w:noProof/>
                <w:color w:val="010001"/>
              </w:rPr>
            </w:rPrChange>
          </w:rPr>
          <w:delText>Iddk</w:delText>
        </w:r>
      </w:del>
      <w:del w:id="13961" w:author="thuyhuynh" w:date="2022-03-30T16:34:00Z">
        <w:r w:rsidRPr="00116AAA" w:rsidDel="00FB0874">
          <w:rPr>
            <w:rFonts w:ascii="Poppins" w:hAnsi="Poppins"/>
            <w:b/>
            <w:noProof/>
            <w:color w:val="010001"/>
            <w:sz w:val="20"/>
            <w:szCs w:val="20"/>
            <w:rPrChange w:id="13962" w:author="thuyhuynh" w:date="2023-05-08T11:25:00Z">
              <w:rPr>
                <w:b/>
                <w:noProof/>
                <w:color w:val="010001"/>
              </w:rPr>
            </w:rPrChange>
          </w:rPr>
          <w:delText>_GetEncryptedResultImage</w:delText>
        </w:r>
      </w:del>
    </w:p>
    <w:p w:rsidR="00802E2D" w:rsidRPr="00116AAA" w:rsidDel="00FB0874" w:rsidRDefault="00802E2D">
      <w:pPr>
        <w:pStyle w:val="ListParagraph"/>
        <w:rPr>
          <w:del w:id="13963" w:author="thuyhuynh" w:date="2022-03-30T16:34:00Z"/>
          <w:rFonts w:ascii="Poppins" w:hAnsi="Poppins"/>
          <w:sz w:val="20"/>
          <w:szCs w:val="20"/>
          <w:lang w:eastAsia="ko-KR"/>
          <w:rPrChange w:id="13964" w:author="thuyhuynh" w:date="2023-05-08T11:25:00Z">
            <w:rPr>
              <w:del w:id="13965" w:author="thuyhuynh" w:date="2022-03-30T16:34:00Z"/>
              <w:lang w:eastAsia="ko-KR"/>
            </w:rPr>
          </w:rPrChange>
        </w:rPr>
        <w:pPrChange w:id="13966" w:author="thuyhuynh" w:date="2022-03-30T16:41:00Z">
          <w:pPr>
            <w:pStyle w:val="ListParagraph"/>
            <w:numPr>
              <w:numId w:val="7"/>
            </w:numPr>
            <w:ind w:hanging="360"/>
            <w:jc w:val="both"/>
          </w:pPr>
        </w:pPrChange>
      </w:pPr>
      <w:del w:id="13967" w:author="thuyhuynh" w:date="2022-03-30T15:37:00Z">
        <w:r w:rsidRPr="00116AAA" w:rsidDel="002850A6">
          <w:rPr>
            <w:rFonts w:ascii="Poppins" w:hAnsi="Poppins"/>
            <w:b/>
            <w:noProof/>
            <w:color w:val="010001"/>
            <w:sz w:val="20"/>
            <w:szCs w:val="20"/>
            <w:rPrChange w:id="13968" w:author="thuyhuynh" w:date="2023-05-08T11:25:00Z">
              <w:rPr>
                <w:b/>
                <w:noProof/>
                <w:color w:val="010001"/>
              </w:rPr>
            </w:rPrChange>
          </w:rPr>
          <w:delText>Iddk</w:delText>
        </w:r>
      </w:del>
      <w:del w:id="13969" w:author="thuyhuynh" w:date="2022-03-30T16:34:00Z">
        <w:r w:rsidRPr="00116AAA" w:rsidDel="00FB0874">
          <w:rPr>
            <w:rFonts w:ascii="Poppins" w:hAnsi="Poppins"/>
            <w:b/>
            <w:noProof/>
            <w:color w:val="010001"/>
            <w:sz w:val="20"/>
            <w:szCs w:val="20"/>
            <w:rPrChange w:id="13970" w:author="thuyhuynh" w:date="2023-05-08T11:25:00Z">
              <w:rPr>
                <w:b/>
                <w:noProof/>
                <w:color w:val="010001"/>
              </w:rPr>
            </w:rPrChange>
          </w:rPr>
          <w:delText>_GetEncryptedResultTemplate</w:delText>
        </w:r>
      </w:del>
    </w:p>
    <w:p w:rsidR="00802E2D" w:rsidRPr="00116AAA" w:rsidDel="00FB0874" w:rsidRDefault="00802E2D">
      <w:pPr>
        <w:pStyle w:val="ListParagraph"/>
        <w:rPr>
          <w:del w:id="13971" w:author="thuyhuynh" w:date="2022-03-30T16:34:00Z"/>
          <w:rFonts w:ascii="Poppins" w:hAnsi="Poppins"/>
          <w:sz w:val="20"/>
          <w:szCs w:val="20"/>
          <w:lang w:eastAsia="ko-KR"/>
          <w:rPrChange w:id="13972" w:author="thuyhuynh" w:date="2023-05-08T11:25:00Z">
            <w:rPr>
              <w:del w:id="13973" w:author="thuyhuynh" w:date="2022-03-30T16:34:00Z"/>
              <w:lang w:eastAsia="ko-KR"/>
            </w:rPr>
          </w:rPrChange>
        </w:rPr>
        <w:pPrChange w:id="13974" w:author="thuyhuynh" w:date="2022-03-30T16:41:00Z">
          <w:pPr>
            <w:pStyle w:val="ListParagraph"/>
            <w:numPr>
              <w:numId w:val="7"/>
            </w:numPr>
            <w:ind w:hanging="360"/>
            <w:jc w:val="both"/>
          </w:pPr>
        </w:pPrChange>
      </w:pPr>
      <w:del w:id="13975" w:author="thuyhuynh" w:date="2022-03-30T15:37:00Z">
        <w:r w:rsidRPr="00116AAA" w:rsidDel="002850A6">
          <w:rPr>
            <w:rFonts w:ascii="Poppins" w:hAnsi="Poppins"/>
            <w:b/>
            <w:noProof/>
            <w:color w:val="010001"/>
            <w:sz w:val="20"/>
            <w:szCs w:val="20"/>
            <w:rPrChange w:id="13976" w:author="thuyhuynh" w:date="2023-05-08T11:25:00Z">
              <w:rPr>
                <w:b/>
                <w:noProof/>
                <w:color w:val="010001"/>
              </w:rPr>
            </w:rPrChange>
          </w:rPr>
          <w:delText>Iddk</w:delText>
        </w:r>
      </w:del>
      <w:del w:id="13977" w:author="thuyhuynh" w:date="2022-03-30T16:34:00Z">
        <w:r w:rsidRPr="00116AAA" w:rsidDel="00FB0874">
          <w:rPr>
            <w:rFonts w:ascii="Poppins" w:hAnsi="Poppins"/>
            <w:b/>
            <w:noProof/>
            <w:color w:val="010001"/>
            <w:sz w:val="20"/>
            <w:szCs w:val="20"/>
            <w:rPrChange w:id="13978" w:author="thuyhuynh" w:date="2023-05-08T11:25:00Z">
              <w:rPr>
                <w:b/>
                <w:noProof/>
                <w:color w:val="010001"/>
              </w:rPr>
            </w:rPrChange>
          </w:rPr>
          <w:delText>_GetEncryptedResultISOImage</w:delText>
        </w:r>
      </w:del>
    </w:p>
    <w:p w:rsidR="004576C7" w:rsidRPr="00116AAA" w:rsidDel="00FB0874" w:rsidRDefault="004576C7">
      <w:pPr>
        <w:pStyle w:val="ListParagraph"/>
        <w:rPr>
          <w:del w:id="13979" w:author="thuyhuynh" w:date="2022-03-30T16:34:00Z"/>
          <w:rFonts w:ascii="Poppins" w:hAnsi="Poppins"/>
          <w:sz w:val="20"/>
          <w:szCs w:val="20"/>
          <w:lang w:eastAsia="ko-KR"/>
          <w:rPrChange w:id="13980" w:author="thuyhuynh" w:date="2023-05-08T11:25:00Z">
            <w:rPr>
              <w:del w:id="13981" w:author="thuyhuynh" w:date="2022-03-30T16:34:00Z"/>
              <w:lang w:eastAsia="ko-KR"/>
            </w:rPr>
          </w:rPrChange>
        </w:rPr>
        <w:pPrChange w:id="13982" w:author="thuyhuynh" w:date="2022-03-30T16:41:00Z">
          <w:pPr>
            <w:pStyle w:val="ListParagraph"/>
            <w:jc w:val="both"/>
          </w:pPr>
        </w:pPrChange>
      </w:pPr>
    </w:p>
    <w:p w:rsidR="00CE78B6" w:rsidRPr="00116AAA" w:rsidDel="00FB0874" w:rsidRDefault="004A367E">
      <w:pPr>
        <w:pStyle w:val="ListParagraph"/>
        <w:rPr>
          <w:del w:id="13983" w:author="thuyhuynh" w:date="2022-03-30T16:34:00Z"/>
          <w:rFonts w:ascii="Poppins" w:hAnsi="Poppins"/>
          <w:sz w:val="20"/>
          <w:szCs w:val="20"/>
          <w:lang w:eastAsia="ko-KR"/>
          <w:rPrChange w:id="13984" w:author="thuyhuynh" w:date="2023-05-08T11:25:00Z">
            <w:rPr>
              <w:del w:id="13985" w:author="thuyhuynh" w:date="2022-03-30T16:34:00Z"/>
              <w:lang w:eastAsia="ko-KR"/>
            </w:rPr>
          </w:rPrChange>
        </w:rPr>
        <w:pPrChange w:id="13986" w:author="thuyhuynh" w:date="2022-03-30T16:41:00Z">
          <w:pPr>
            <w:jc w:val="both"/>
          </w:pPr>
        </w:pPrChange>
      </w:pPr>
      <w:del w:id="13987" w:author="thuyhuynh" w:date="2022-03-30T16:34:00Z">
        <w:r w:rsidRPr="00116AAA" w:rsidDel="00FB0874">
          <w:rPr>
            <w:rFonts w:ascii="Poppins" w:hAnsi="Poppins"/>
            <w:sz w:val="20"/>
            <w:szCs w:val="20"/>
            <w:lang w:eastAsia="ko-KR"/>
            <w:rPrChange w:id="13988" w:author="thuyhuynh" w:date="2023-05-08T11:25:00Z">
              <w:rPr>
                <w:lang w:eastAsia="ko-KR"/>
              </w:rPr>
            </w:rPrChange>
          </w:rPr>
          <w:delText xml:space="preserve">The encrypted data are stored in the same directory as the demonstration assembly. User needs to provide </w:delText>
        </w:r>
        <w:r w:rsidRPr="00116AAA" w:rsidDel="00FB0874">
          <w:rPr>
            <w:rFonts w:ascii="Poppins" w:hAnsi="Poppins"/>
            <w:b/>
            <w:sz w:val="20"/>
            <w:szCs w:val="20"/>
            <w:lang w:eastAsia="ko-KR"/>
            <w:rPrChange w:id="13989" w:author="thuyhuynh" w:date="2023-05-08T11:25:00Z">
              <w:rPr>
                <w:b/>
                <w:lang w:eastAsia="ko-KR"/>
              </w:rPr>
            </w:rPrChange>
          </w:rPr>
          <w:delText>CRCust</w:delText>
        </w:r>
        <w:r w:rsidRPr="00116AAA" w:rsidDel="00FB0874">
          <w:rPr>
            <w:rFonts w:ascii="Poppins" w:hAnsi="Poppins"/>
            <w:sz w:val="20"/>
            <w:szCs w:val="20"/>
            <w:lang w:eastAsia="ko-KR"/>
            <w:rPrChange w:id="13990" w:author="thuyhuynh" w:date="2023-05-08T11:25:00Z">
              <w:rPr>
                <w:lang w:eastAsia="ko-KR"/>
              </w:rPr>
            </w:rPrChange>
          </w:rPr>
          <w:delText xml:space="preserve"> </w:delText>
        </w:r>
        <w:r w:rsidR="00A427AB" w:rsidRPr="00116AAA" w:rsidDel="00FB0874">
          <w:rPr>
            <w:rFonts w:ascii="Poppins" w:hAnsi="Poppins"/>
            <w:sz w:val="20"/>
            <w:szCs w:val="20"/>
            <w:lang w:eastAsia="ko-KR"/>
            <w:rPrChange w:id="13991" w:author="thuyhuynh" w:date="2023-05-08T11:25:00Z">
              <w:rPr>
                <w:lang w:eastAsia="ko-KR"/>
              </w:rPr>
            </w:rPrChange>
          </w:rPr>
          <w:delText>in order</w:delText>
        </w:r>
        <w:r w:rsidRPr="00116AAA" w:rsidDel="00FB0874">
          <w:rPr>
            <w:rFonts w:ascii="Poppins" w:hAnsi="Poppins"/>
            <w:sz w:val="20"/>
            <w:szCs w:val="20"/>
            <w:lang w:eastAsia="ko-KR"/>
            <w:rPrChange w:id="13992" w:author="thuyhuynh" w:date="2023-05-08T11:25:00Z">
              <w:rPr>
                <w:lang w:eastAsia="ko-KR"/>
              </w:rPr>
            </w:rPrChange>
          </w:rPr>
          <w:delText xml:space="preserve"> to decrypt and verify the data. The</w:delText>
        </w:r>
        <w:r w:rsidR="00A427AB" w:rsidRPr="00116AAA" w:rsidDel="00FB0874">
          <w:rPr>
            <w:rFonts w:ascii="Poppins" w:hAnsi="Poppins"/>
            <w:sz w:val="20"/>
            <w:szCs w:val="20"/>
            <w:lang w:eastAsia="ko-KR"/>
            <w:rPrChange w:id="13993" w:author="thuyhuynh" w:date="2023-05-08T11:25:00Z">
              <w:rPr>
                <w:lang w:eastAsia="ko-KR"/>
              </w:rPr>
            </w:rPrChange>
          </w:rPr>
          <w:delText xml:space="preserve"> plain data is saved in the</w:delText>
        </w:r>
        <w:r w:rsidRPr="00116AAA" w:rsidDel="00FB0874">
          <w:rPr>
            <w:rFonts w:ascii="Poppins" w:hAnsi="Poppins"/>
            <w:sz w:val="20"/>
            <w:szCs w:val="20"/>
            <w:lang w:eastAsia="ko-KR"/>
            <w:rPrChange w:id="13994" w:author="thuyhuynh" w:date="2023-05-08T11:25:00Z">
              <w:rPr>
                <w:lang w:eastAsia="ko-KR"/>
              </w:rPr>
            </w:rPrChange>
          </w:rPr>
          <w:delText xml:space="preserve"> same directory.</w:delText>
        </w:r>
        <w:r w:rsidR="000509AE" w:rsidRPr="00116AAA" w:rsidDel="00FB0874">
          <w:rPr>
            <w:rFonts w:ascii="Poppins" w:hAnsi="Poppins"/>
            <w:sz w:val="20"/>
            <w:szCs w:val="20"/>
            <w:lang w:eastAsia="ko-KR"/>
            <w:rPrChange w:id="13995" w:author="thuyhuynh" w:date="2023-05-08T11:25:00Z">
              <w:rPr>
                <w:lang w:eastAsia="ko-KR"/>
              </w:rPr>
            </w:rPrChange>
          </w:rPr>
          <w:delText xml:space="preserve"> </w:delText>
        </w:r>
      </w:del>
    </w:p>
    <w:p w:rsidR="00CE78B6" w:rsidRPr="00116AAA" w:rsidDel="00FB0874" w:rsidRDefault="00CE78B6">
      <w:pPr>
        <w:pStyle w:val="ListParagraph"/>
        <w:rPr>
          <w:del w:id="13996" w:author="thuyhuynh" w:date="2022-03-30T16:34:00Z"/>
          <w:rFonts w:ascii="Poppins" w:hAnsi="Poppins"/>
          <w:sz w:val="20"/>
          <w:szCs w:val="20"/>
          <w:lang w:eastAsia="ko-KR"/>
          <w:rPrChange w:id="13997" w:author="thuyhuynh" w:date="2023-05-08T11:25:00Z">
            <w:rPr>
              <w:del w:id="13998" w:author="thuyhuynh" w:date="2022-03-30T16:34:00Z"/>
              <w:lang w:eastAsia="ko-KR"/>
            </w:rPr>
          </w:rPrChange>
        </w:rPr>
        <w:pPrChange w:id="13999" w:author="thuyhuynh" w:date="2022-03-30T16:41:00Z">
          <w:pPr>
            <w:jc w:val="both"/>
          </w:pPr>
        </w:pPrChange>
      </w:pPr>
    </w:p>
    <w:p w:rsidR="000509AE" w:rsidRPr="00116AAA" w:rsidDel="00FB0874" w:rsidRDefault="00CE78B6">
      <w:pPr>
        <w:pStyle w:val="ListParagraph"/>
        <w:rPr>
          <w:del w:id="14000" w:author="thuyhuynh" w:date="2022-03-30T16:34:00Z"/>
          <w:rFonts w:ascii="Poppins" w:hAnsi="Poppins"/>
          <w:sz w:val="20"/>
          <w:szCs w:val="20"/>
          <w:lang w:eastAsia="ko-KR"/>
          <w:rPrChange w:id="14001" w:author="thuyhuynh" w:date="2023-05-08T11:25:00Z">
            <w:rPr>
              <w:del w:id="14002" w:author="thuyhuynh" w:date="2022-03-30T16:34:00Z"/>
              <w:lang w:eastAsia="ko-KR"/>
            </w:rPr>
          </w:rPrChange>
        </w:rPr>
        <w:pPrChange w:id="14003" w:author="thuyhuynh" w:date="2022-03-30T16:41:00Z">
          <w:pPr>
            <w:jc w:val="both"/>
          </w:pPr>
        </w:pPrChange>
      </w:pPr>
      <w:del w:id="14004" w:author="thuyhuynh" w:date="2022-03-30T16:34:00Z">
        <w:r w:rsidRPr="00116AAA" w:rsidDel="00FB0874">
          <w:rPr>
            <w:rFonts w:ascii="Poppins" w:hAnsi="Poppins"/>
            <w:noProof/>
            <w:sz w:val="20"/>
            <w:szCs w:val="20"/>
            <w:rPrChange w:id="14005">
              <w:rPr>
                <w:noProof/>
              </w:rPr>
            </w:rPrChange>
          </w:rPr>
          <w:drawing>
            <wp:inline distT="0" distB="0" distL="0" distR="0" wp14:anchorId="7AD047EE" wp14:editId="23645C3A">
              <wp:extent cx="5943600" cy="6901132"/>
              <wp:effectExtent l="0" t="0" r="0" b="0"/>
              <wp:docPr id="4" name="Picture 4" descr="C:\Users\iritech\AppData\Local\Microsoft\Windows\Temporary Internet Files\Content.Word\New Picture (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iritech\AppData\Local\Microsoft\Windows\Temporary Internet Files\Content.Word\New Picture (5).bmp"/>
                      <pic:cNvPicPr>
                        <a:picLocks noChangeAspect="1" noChangeArrowheads="1"/>
                      </pic:cNvPicPr>
                    </pic:nvPicPr>
                    <pic:blipFill rotWithShape="1">
                      <a:blip r:embed="rId119">
                        <a:extLst>
                          <a:ext uri="{28A0092B-C50C-407E-A947-70E740481C1C}">
                            <a14:useLocalDpi xmlns:a14="http://schemas.microsoft.com/office/drawing/2010/main" val="0"/>
                          </a:ext>
                        </a:extLst>
                      </a:blip>
                      <a:srcRect t="965" b="2488"/>
                      <a:stretch/>
                    </pic:blipFill>
                    <pic:spPr bwMode="auto">
                      <a:xfrm>
                        <a:off x="0" y="0"/>
                        <a:ext cx="5943600" cy="6901132"/>
                      </a:xfrm>
                      <a:prstGeom prst="rect">
                        <a:avLst/>
                      </a:prstGeom>
                      <a:noFill/>
                      <a:ln>
                        <a:noFill/>
                      </a:ln>
                      <a:extLst>
                        <a:ext uri="{53640926-AAD7-44D8-BBD7-CCE9431645EC}">
                          <a14:shadowObscured xmlns:a14="http://schemas.microsoft.com/office/drawing/2010/main"/>
                        </a:ext>
                      </a:extLst>
                    </pic:spPr>
                  </pic:pic>
                </a:graphicData>
              </a:graphic>
            </wp:inline>
          </w:drawing>
        </w:r>
      </w:del>
    </w:p>
    <w:p w:rsidR="00CE78B6" w:rsidRPr="00116AAA" w:rsidDel="00FB0874" w:rsidRDefault="00CE78B6">
      <w:pPr>
        <w:pStyle w:val="ListParagraph"/>
        <w:rPr>
          <w:del w:id="14006" w:author="thuyhuynh" w:date="2022-03-30T16:34:00Z"/>
          <w:rFonts w:ascii="Poppins" w:hAnsi="Poppins"/>
          <w:sz w:val="20"/>
          <w:szCs w:val="20"/>
          <w:lang w:eastAsia="ko-KR"/>
          <w:rPrChange w:id="14007" w:author="thuyhuynh" w:date="2023-05-08T11:25:00Z">
            <w:rPr>
              <w:del w:id="14008" w:author="thuyhuynh" w:date="2022-03-30T16:34:00Z"/>
              <w:lang w:eastAsia="ko-KR"/>
            </w:rPr>
          </w:rPrChange>
        </w:rPr>
        <w:pPrChange w:id="14009" w:author="thuyhuynh" w:date="2022-03-30T16:41:00Z">
          <w:pPr>
            <w:jc w:val="both"/>
          </w:pPr>
        </w:pPrChange>
      </w:pPr>
    </w:p>
    <w:p w:rsidR="000509AE" w:rsidRPr="00116AAA" w:rsidDel="00FB0874" w:rsidRDefault="004F5100">
      <w:pPr>
        <w:pStyle w:val="ListParagraph"/>
        <w:rPr>
          <w:del w:id="14010" w:author="thuyhuynh" w:date="2022-03-30T16:34:00Z"/>
          <w:rFonts w:ascii="Poppins" w:hAnsi="Poppins"/>
          <w:sz w:val="20"/>
          <w:szCs w:val="20"/>
          <w:lang w:eastAsia="ko-KR"/>
          <w:rPrChange w:id="14011" w:author="thuyhuynh" w:date="2023-05-08T11:25:00Z">
            <w:rPr>
              <w:del w:id="14012" w:author="thuyhuynh" w:date="2022-03-30T16:34:00Z"/>
              <w:lang w:eastAsia="ko-KR"/>
            </w:rPr>
          </w:rPrChange>
        </w:rPr>
        <w:pPrChange w:id="14013" w:author="thuyhuynh" w:date="2022-03-30T16:41:00Z">
          <w:pPr>
            <w:jc w:val="center"/>
          </w:pPr>
        </w:pPrChange>
      </w:pPr>
      <w:del w:id="14014" w:author="thuyhuynh" w:date="2022-03-30T16:34:00Z">
        <w:r w:rsidRPr="00116AAA" w:rsidDel="00FB0874">
          <w:rPr>
            <w:rFonts w:ascii="Poppins" w:hAnsi="Poppins"/>
            <w:noProof/>
            <w:sz w:val="20"/>
            <w:szCs w:val="20"/>
            <w:rPrChange w:id="14015">
              <w:rPr>
                <w:noProof/>
              </w:rPr>
            </w:rPrChange>
          </w:rPr>
          <w:drawing>
            <wp:inline distT="0" distB="0" distL="0" distR="0" wp14:anchorId="5C32E85F" wp14:editId="28097368">
              <wp:extent cx="5943600" cy="3197908"/>
              <wp:effectExtent l="0" t="0" r="0" b="0"/>
              <wp:docPr id="48" name="Picture 48" descr="C:\Users\iritech\AppData\Local\Microsoft\Windows\Temporary Internet Files\Content.Word\New Picture (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iritech\AppData\Local\Microsoft\Windows\Temporary Internet Files\Content.Word\New Picture (6).bm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197908"/>
                      </a:xfrm>
                      <a:prstGeom prst="rect">
                        <a:avLst/>
                      </a:prstGeom>
                      <a:noFill/>
                      <a:ln>
                        <a:noFill/>
                      </a:ln>
                    </pic:spPr>
                  </pic:pic>
                </a:graphicData>
              </a:graphic>
            </wp:inline>
          </w:drawing>
        </w:r>
      </w:del>
    </w:p>
    <w:p w:rsidR="000509AE" w:rsidRPr="00116AAA" w:rsidDel="00FB0874" w:rsidRDefault="000509AE">
      <w:pPr>
        <w:pStyle w:val="ListParagraph"/>
        <w:rPr>
          <w:del w:id="14016" w:author="thuyhuynh" w:date="2022-03-30T16:34:00Z"/>
          <w:sz w:val="20"/>
          <w:szCs w:val="20"/>
          <w:lang w:eastAsia="ko-KR"/>
          <w:rPrChange w:id="14017" w:author="thuyhuynh" w:date="2023-05-08T11:25:00Z">
            <w:rPr>
              <w:del w:id="14018" w:author="thuyhuynh" w:date="2022-03-30T16:34:00Z"/>
              <w:lang w:eastAsia="ko-KR"/>
            </w:rPr>
          </w:rPrChange>
        </w:rPr>
        <w:pPrChange w:id="14019" w:author="thuyhuynh" w:date="2022-03-30T16:41:00Z">
          <w:pPr>
            <w:pStyle w:val="Heading3"/>
          </w:pPr>
        </w:pPrChange>
      </w:pPr>
      <w:bookmarkStart w:id="14020" w:name="_Toc298356562"/>
      <w:bookmarkStart w:id="14021" w:name="_Toc301430650"/>
      <w:bookmarkEnd w:id="13893"/>
      <w:bookmarkEnd w:id="13894"/>
      <w:del w:id="14022" w:author="thuyhuynh" w:date="2022-03-30T16:34:00Z">
        <w:r w:rsidRPr="00116AAA" w:rsidDel="00FB0874">
          <w:rPr>
            <w:rFonts w:ascii="Poppins" w:hAnsi="Poppins"/>
            <w:sz w:val="20"/>
            <w:szCs w:val="20"/>
            <w:lang w:eastAsia="ko-KR"/>
            <w:rPrChange w:id="14023" w:author="thuyhuynh" w:date="2023-05-08T11:25:00Z">
              <w:rPr>
                <w:rFonts w:ascii="Poppins" w:hAnsi="Poppins"/>
                <w:sz w:val="24"/>
                <w:szCs w:val="24"/>
                <w:lang w:eastAsia="ko-KR"/>
              </w:rPr>
            </w:rPrChange>
          </w:rPr>
          <w:delText>Enroll Encrypted Template</w:delText>
        </w:r>
        <w:bookmarkEnd w:id="14020"/>
        <w:bookmarkEnd w:id="14021"/>
      </w:del>
    </w:p>
    <w:p w:rsidR="00C042AB" w:rsidRPr="00116AAA" w:rsidDel="00FB0874" w:rsidRDefault="00C042AB">
      <w:pPr>
        <w:pStyle w:val="ListParagraph"/>
        <w:rPr>
          <w:del w:id="14024" w:author="thuyhuynh" w:date="2022-03-30T16:34:00Z"/>
          <w:rFonts w:ascii="Poppins" w:hAnsi="Poppins"/>
          <w:sz w:val="20"/>
          <w:szCs w:val="20"/>
          <w:lang w:eastAsia="ko-KR"/>
          <w:rPrChange w:id="14025" w:author="thuyhuynh" w:date="2023-05-08T11:25:00Z">
            <w:rPr>
              <w:del w:id="14026" w:author="thuyhuynh" w:date="2022-03-30T16:34:00Z"/>
              <w:lang w:eastAsia="ko-KR"/>
            </w:rPr>
          </w:rPrChange>
        </w:rPr>
        <w:pPrChange w:id="14027" w:author="thuyhuynh" w:date="2022-03-30T16:41:00Z">
          <w:pPr>
            <w:jc w:val="both"/>
          </w:pPr>
        </w:pPrChange>
      </w:pPr>
      <w:del w:id="14028" w:author="thuyhuynh" w:date="2022-03-30T16:34:00Z">
        <w:r w:rsidRPr="00116AAA" w:rsidDel="00FB0874">
          <w:rPr>
            <w:rFonts w:ascii="Poppins" w:hAnsi="Poppins"/>
            <w:sz w:val="20"/>
            <w:szCs w:val="20"/>
            <w:lang w:eastAsia="ko-KR"/>
            <w:rPrChange w:id="14029" w:author="thuyhuynh" w:date="2023-05-08T11:25:00Z">
              <w:rPr>
                <w:lang w:eastAsia="ko-KR"/>
              </w:rPr>
            </w:rPrChange>
          </w:rPr>
          <w:delText xml:space="preserve">The codes demonstrate how to enroll an existing template into a device. The template needs to be signed and encrypted properly by </w:delText>
        </w:r>
        <w:r w:rsidRPr="00116AAA" w:rsidDel="00FB0874">
          <w:rPr>
            <w:rFonts w:ascii="Poppins" w:hAnsi="Poppins"/>
            <w:b/>
            <w:sz w:val="20"/>
            <w:szCs w:val="20"/>
            <w:lang w:eastAsia="ko-KR"/>
            <w:rPrChange w:id="14030" w:author="thuyhuynh" w:date="2023-05-08T11:25:00Z">
              <w:rPr>
                <w:b/>
                <w:lang w:eastAsia="ko-KR"/>
              </w:rPr>
            </w:rPrChange>
          </w:rPr>
          <w:delText>CRCust</w:delText>
        </w:r>
        <w:r w:rsidRPr="00116AAA" w:rsidDel="00FB0874">
          <w:rPr>
            <w:rFonts w:ascii="Poppins" w:hAnsi="Poppins"/>
            <w:sz w:val="20"/>
            <w:szCs w:val="20"/>
            <w:lang w:eastAsia="ko-KR"/>
            <w:rPrChange w:id="14031" w:author="thuyhuynh" w:date="2023-05-08T11:25:00Z">
              <w:rPr>
                <w:lang w:eastAsia="ko-KR"/>
              </w:rPr>
            </w:rPrChange>
          </w:rPr>
          <w:delText xml:space="preserve"> and </w:delText>
        </w:r>
        <w:r w:rsidRPr="00116AAA" w:rsidDel="00FB0874">
          <w:rPr>
            <w:rFonts w:ascii="Poppins" w:hAnsi="Poppins"/>
            <w:b/>
            <w:sz w:val="20"/>
            <w:szCs w:val="20"/>
            <w:lang w:eastAsia="ko-KR"/>
            <w:rPrChange w:id="14032" w:author="thuyhuynh" w:date="2023-05-08T11:25:00Z">
              <w:rPr>
                <w:b/>
                <w:lang w:eastAsia="ko-KR"/>
              </w:rPr>
            </w:rPrChange>
          </w:rPr>
          <w:delText>CUCam</w:delText>
        </w:r>
        <w:r w:rsidRPr="00116AAA" w:rsidDel="00FB0874">
          <w:rPr>
            <w:rFonts w:ascii="Poppins" w:hAnsi="Poppins"/>
            <w:sz w:val="20"/>
            <w:szCs w:val="20"/>
            <w:lang w:eastAsia="ko-KR"/>
            <w:rPrChange w:id="14033" w:author="thuyhuynh" w:date="2023-05-08T11:25:00Z">
              <w:rPr>
                <w:lang w:eastAsia="ko-KR"/>
              </w:rPr>
            </w:rPrChange>
          </w:rPr>
          <w:delText xml:space="preserve"> before being sent to the device.</w:delText>
        </w:r>
      </w:del>
    </w:p>
    <w:p w:rsidR="000509AE" w:rsidRPr="00116AAA" w:rsidDel="00FB0874" w:rsidRDefault="000509AE">
      <w:pPr>
        <w:pStyle w:val="ListParagraph"/>
        <w:rPr>
          <w:del w:id="14034" w:author="thuyhuynh" w:date="2022-03-30T16:34:00Z"/>
          <w:rFonts w:ascii="Poppins" w:hAnsi="Poppins"/>
          <w:sz w:val="20"/>
          <w:szCs w:val="20"/>
          <w:lang w:eastAsia="ko-KR"/>
          <w:rPrChange w:id="14035" w:author="thuyhuynh" w:date="2023-05-08T11:25:00Z">
            <w:rPr>
              <w:del w:id="14036" w:author="thuyhuynh" w:date="2022-03-30T16:34:00Z"/>
              <w:lang w:eastAsia="ko-KR"/>
            </w:rPr>
          </w:rPrChange>
        </w:rPr>
        <w:pPrChange w:id="14037" w:author="thuyhuynh" w:date="2022-03-30T16:41:00Z">
          <w:pPr/>
        </w:pPrChange>
      </w:pPr>
    </w:p>
    <w:p w:rsidR="000509AE" w:rsidRPr="00116AAA" w:rsidDel="00FB0874" w:rsidRDefault="009B6121">
      <w:pPr>
        <w:pStyle w:val="ListParagraph"/>
        <w:rPr>
          <w:del w:id="14038" w:author="thuyhuynh" w:date="2022-03-30T16:34:00Z"/>
          <w:rFonts w:ascii="Poppins" w:hAnsi="Poppins"/>
          <w:sz w:val="20"/>
          <w:szCs w:val="20"/>
          <w:lang w:eastAsia="ko-KR"/>
          <w:rPrChange w:id="14039" w:author="thuyhuynh" w:date="2023-05-08T11:25:00Z">
            <w:rPr>
              <w:del w:id="14040" w:author="thuyhuynh" w:date="2022-03-30T16:34:00Z"/>
              <w:lang w:eastAsia="ko-KR"/>
            </w:rPr>
          </w:rPrChange>
        </w:rPr>
        <w:pPrChange w:id="14041" w:author="thuyhuynh" w:date="2022-03-30T16:41:00Z">
          <w:pPr>
            <w:jc w:val="center"/>
          </w:pPr>
        </w:pPrChange>
      </w:pPr>
      <w:del w:id="14042" w:author="thuyhuynh" w:date="2022-03-30T16:34:00Z">
        <w:r w:rsidRPr="00116AAA" w:rsidDel="00FB0874">
          <w:rPr>
            <w:rFonts w:ascii="Poppins" w:hAnsi="Poppins"/>
            <w:noProof/>
            <w:sz w:val="20"/>
            <w:szCs w:val="20"/>
            <w:rPrChange w:id="14043">
              <w:rPr>
                <w:noProof/>
              </w:rPr>
            </w:rPrChange>
          </w:rPr>
          <w:drawing>
            <wp:inline distT="0" distB="0" distL="0" distR="0" wp14:anchorId="0D9D3008" wp14:editId="62484ED0">
              <wp:extent cx="5943600" cy="2116343"/>
              <wp:effectExtent l="0" t="0" r="0" b="0"/>
              <wp:docPr id="49" name="Picture 49" descr="C:\Users\iritech\AppData\Local\Microsoft\Windows\Temporary Internet Files\Content.Word\New Picture (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iritech\AppData\Local\Microsoft\Windows\Temporary Internet Files\Content.Word\New Picture (7).bmp"/>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116343"/>
                      </a:xfrm>
                      <a:prstGeom prst="rect">
                        <a:avLst/>
                      </a:prstGeom>
                      <a:noFill/>
                      <a:ln>
                        <a:noFill/>
                      </a:ln>
                    </pic:spPr>
                  </pic:pic>
                </a:graphicData>
              </a:graphic>
            </wp:inline>
          </w:drawing>
        </w:r>
      </w:del>
    </w:p>
    <w:p w:rsidR="000509AE" w:rsidRPr="00116AAA" w:rsidDel="00FB0874" w:rsidRDefault="000509AE">
      <w:pPr>
        <w:pStyle w:val="ListParagraph"/>
        <w:rPr>
          <w:del w:id="14044" w:author="thuyhuynh" w:date="2022-03-30T16:34:00Z"/>
          <w:rFonts w:ascii="Poppins" w:hAnsi="Poppins"/>
          <w:sz w:val="20"/>
          <w:szCs w:val="20"/>
          <w:rPrChange w:id="14045" w:author="thuyhuynh" w:date="2023-05-08T11:25:00Z">
            <w:rPr>
              <w:del w:id="14046" w:author="thuyhuynh" w:date="2022-03-30T16:34:00Z"/>
            </w:rPr>
          </w:rPrChange>
        </w:rPr>
        <w:pPrChange w:id="14047" w:author="thuyhuynh" w:date="2022-03-30T16:41:00Z">
          <w:pPr>
            <w:ind w:left="360" w:hanging="360"/>
          </w:pPr>
        </w:pPrChange>
      </w:pPr>
    </w:p>
    <w:p w:rsidR="000509AE" w:rsidRPr="00116AAA" w:rsidDel="00FB0874" w:rsidRDefault="00C042AB">
      <w:pPr>
        <w:pStyle w:val="ListParagraph"/>
        <w:rPr>
          <w:del w:id="14048" w:author="thuyhuynh" w:date="2022-03-30T16:34:00Z"/>
          <w:rFonts w:ascii="Poppins" w:hAnsi="Poppins"/>
          <w:sz w:val="20"/>
          <w:szCs w:val="20"/>
          <w:lang w:eastAsia="ko-KR"/>
          <w:rPrChange w:id="14049" w:author="thuyhuynh" w:date="2023-05-08T11:25:00Z">
            <w:rPr>
              <w:del w:id="14050" w:author="thuyhuynh" w:date="2022-03-30T16:34:00Z"/>
              <w:lang w:eastAsia="ko-KR"/>
            </w:rPr>
          </w:rPrChange>
        </w:rPr>
        <w:pPrChange w:id="14051" w:author="thuyhuynh" w:date="2022-03-30T16:41:00Z">
          <w:pPr>
            <w:ind w:left="360" w:hanging="360"/>
          </w:pPr>
        </w:pPrChange>
      </w:pPr>
      <w:del w:id="14052" w:author="thuyhuynh" w:date="2022-03-30T16:34:00Z">
        <w:r w:rsidRPr="00116AAA" w:rsidDel="00FB0874">
          <w:rPr>
            <w:rFonts w:ascii="Poppins" w:hAnsi="Poppins"/>
            <w:sz w:val="20"/>
            <w:szCs w:val="20"/>
            <w:rPrChange w:id="14053" w:author="thuyhuynh" w:date="2023-05-08T11:25:00Z">
              <w:rPr/>
            </w:rPrChange>
          </w:rPr>
          <w:delText>T</w:delText>
        </w:r>
        <w:r w:rsidR="000509AE" w:rsidRPr="00116AAA" w:rsidDel="00FB0874">
          <w:rPr>
            <w:rFonts w:ascii="Poppins" w:hAnsi="Poppins"/>
            <w:sz w:val="20"/>
            <w:szCs w:val="20"/>
            <w:rPrChange w:id="14054" w:author="thuyhuynh" w:date="2023-05-08T11:25:00Z">
              <w:rPr/>
            </w:rPrChange>
          </w:rPr>
          <w:delText>he following API is used in the demonstration:</w:delText>
        </w:r>
      </w:del>
    </w:p>
    <w:p w:rsidR="000509AE" w:rsidRPr="00116AAA" w:rsidDel="00FB0874" w:rsidRDefault="000509AE">
      <w:pPr>
        <w:pStyle w:val="ListParagraph"/>
        <w:rPr>
          <w:del w:id="14055" w:author="thuyhuynh" w:date="2022-03-30T16:34:00Z"/>
          <w:rFonts w:ascii="Poppins" w:hAnsi="Poppins"/>
          <w:sz w:val="20"/>
          <w:szCs w:val="20"/>
          <w:rPrChange w:id="14056" w:author="thuyhuynh" w:date="2023-05-08T11:25:00Z">
            <w:rPr>
              <w:del w:id="14057" w:author="thuyhuynh" w:date="2022-03-30T16:34:00Z"/>
            </w:rPr>
          </w:rPrChange>
        </w:rPr>
        <w:pPrChange w:id="14058" w:author="thuyhuynh" w:date="2022-03-30T16:41:00Z">
          <w:pPr>
            <w:pStyle w:val="ListParagraph"/>
            <w:numPr>
              <w:numId w:val="7"/>
            </w:numPr>
            <w:ind w:hanging="360"/>
            <w:jc w:val="both"/>
          </w:pPr>
        </w:pPrChange>
      </w:pPr>
      <w:del w:id="14059" w:author="thuyhuynh" w:date="2022-03-30T15:37:00Z">
        <w:r w:rsidRPr="00116AAA" w:rsidDel="002850A6">
          <w:rPr>
            <w:rFonts w:ascii="Poppins" w:hAnsi="Poppins"/>
            <w:b/>
            <w:noProof/>
            <w:color w:val="010001"/>
            <w:sz w:val="20"/>
            <w:szCs w:val="20"/>
            <w:rPrChange w:id="14060" w:author="thuyhuynh" w:date="2023-05-08T11:25:00Z">
              <w:rPr>
                <w:b/>
                <w:noProof/>
                <w:color w:val="010001"/>
              </w:rPr>
            </w:rPrChange>
          </w:rPr>
          <w:delText>Iddk</w:delText>
        </w:r>
      </w:del>
      <w:del w:id="14061" w:author="thuyhuynh" w:date="2022-03-30T16:34:00Z">
        <w:r w:rsidRPr="00116AAA" w:rsidDel="00FB0874">
          <w:rPr>
            <w:rFonts w:ascii="Poppins" w:hAnsi="Poppins"/>
            <w:b/>
            <w:noProof/>
            <w:color w:val="010001"/>
            <w:sz w:val="20"/>
            <w:szCs w:val="20"/>
            <w:rPrChange w:id="14062" w:author="thuyhuynh" w:date="2023-05-08T11:25:00Z">
              <w:rPr>
                <w:b/>
                <w:noProof/>
                <w:color w:val="010001"/>
              </w:rPr>
            </w:rPrChange>
          </w:rPr>
          <w:delText>_EnrollEncryptedTemplate</w:delText>
        </w:r>
      </w:del>
    </w:p>
    <w:p w:rsidR="000509AE" w:rsidRPr="00116AAA" w:rsidDel="00FB0874" w:rsidRDefault="000509AE">
      <w:pPr>
        <w:pStyle w:val="ListParagraph"/>
        <w:rPr>
          <w:del w:id="14063" w:author="thuyhuynh" w:date="2022-03-30T16:34:00Z"/>
          <w:sz w:val="20"/>
          <w:szCs w:val="20"/>
          <w:lang w:eastAsia="ko-KR"/>
          <w:rPrChange w:id="14064" w:author="thuyhuynh" w:date="2023-05-08T11:25:00Z">
            <w:rPr>
              <w:del w:id="14065" w:author="thuyhuynh" w:date="2022-03-30T16:34:00Z"/>
              <w:lang w:eastAsia="ko-KR"/>
            </w:rPr>
          </w:rPrChange>
        </w:rPr>
        <w:pPrChange w:id="14066" w:author="thuyhuynh" w:date="2022-03-30T16:41:00Z">
          <w:pPr>
            <w:pStyle w:val="Heading3"/>
          </w:pPr>
        </w:pPrChange>
      </w:pPr>
      <w:bookmarkStart w:id="14067" w:name="_Toc298356563"/>
      <w:bookmarkStart w:id="14068" w:name="_Toc301430651"/>
      <w:del w:id="14069" w:author="thuyhuynh" w:date="2022-03-30T16:34:00Z">
        <w:r w:rsidRPr="00116AAA" w:rsidDel="00FB0874">
          <w:rPr>
            <w:rFonts w:ascii="Poppins" w:hAnsi="Poppins"/>
            <w:sz w:val="20"/>
            <w:szCs w:val="20"/>
            <w:lang w:eastAsia="ko-KR"/>
            <w:rPrChange w:id="14070" w:author="thuyhuynh" w:date="2023-05-08T11:25:00Z">
              <w:rPr>
                <w:rFonts w:ascii="Poppins" w:hAnsi="Poppins"/>
                <w:sz w:val="24"/>
                <w:szCs w:val="24"/>
                <w:lang w:eastAsia="ko-KR"/>
              </w:rPr>
            </w:rPrChange>
          </w:rPr>
          <w:delText>Compare With Input Encrypted Template</w:delText>
        </w:r>
        <w:bookmarkEnd w:id="14067"/>
        <w:bookmarkEnd w:id="14068"/>
      </w:del>
    </w:p>
    <w:p w:rsidR="000509AE" w:rsidRPr="00116AAA" w:rsidDel="00FB0874" w:rsidRDefault="004D2F89">
      <w:pPr>
        <w:pStyle w:val="ListParagraph"/>
        <w:rPr>
          <w:del w:id="14071" w:author="thuyhuynh" w:date="2022-03-30T16:34:00Z"/>
          <w:rFonts w:ascii="Poppins" w:hAnsi="Poppins"/>
          <w:sz w:val="20"/>
          <w:szCs w:val="20"/>
          <w:lang w:eastAsia="ko-KR"/>
          <w:rPrChange w:id="14072" w:author="thuyhuynh" w:date="2023-05-08T11:25:00Z">
            <w:rPr>
              <w:del w:id="14073" w:author="thuyhuynh" w:date="2022-03-30T16:34:00Z"/>
              <w:lang w:eastAsia="ko-KR"/>
            </w:rPr>
          </w:rPrChange>
        </w:rPr>
        <w:pPrChange w:id="14074" w:author="thuyhuynh" w:date="2022-03-30T16:41:00Z">
          <w:pPr>
            <w:jc w:val="both"/>
          </w:pPr>
        </w:pPrChange>
      </w:pPr>
      <w:del w:id="14075" w:author="thuyhuynh" w:date="2022-03-30T16:34:00Z">
        <w:r w:rsidRPr="00116AAA" w:rsidDel="00FB0874">
          <w:rPr>
            <w:rFonts w:ascii="Poppins" w:hAnsi="Poppins"/>
            <w:sz w:val="20"/>
            <w:szCs w:val="20"/>
            <w:lang w:eastAsia="ko-KR"/>
            <w:rPrChange w:id="14076" w:author="thuyhuynh" w:date="2023-05-08T11:25:00Z">
              <w:rPr>
                <w:lang w:eastAsia="ko-KR"/>
              </w:rPr>
            </w:rPrChange>
          </w:rPr>
          <w:delText xml:space="preserve">The codes demonstrate how to compare the captured image with an existing template. The template needs to be signed and encrypted properly by </w:delText>
        </w:r>
        <w:r w:rsidRPr="00116AAA" w:rsidDel="00FB0874">
          <w:rPr>
            <w:rFonts w:ascii="Poppins" w:hAnsi="Poppins"/>
            <w:b/>
            <w:sz w:val="20"/>
            <w:szCs w:val="20"/>
            <w:lang w:eastAsia="ko-KR"/>
            <w:rPrChange w:id="14077" w:author="thuyhuynh" w:date="2023-05-08T11:25:00Z">
              <w:rPr>
                <w:b/>
                <w:lang w:eastAsia="ko-KR"/>
              </w:rPr>
            </w:rPrChange>
          </w:rPr>
          <w:delText>CRCust</w:delText>
        </w:r>
        <w:r w:rsidRPr="00116AAA" w:rsidDel="00FB0874">
          <w:rPr>
            <w:rFonts w:ascii="Poppins" w:hAnsi="Poppins"/>
            <w:sz w:val="20"/>
            <w:szCs w:val="20"/>
            <w:lang w:eastAsia="ko-KR"/>
            <w:rPrChange w:id="14078" w:author="thuyhuynh" w:date="2023-05-08T11:25:00Z">
              <w:rPr>
                <w:lang w:eastAsia="ko-KR"/>
              </w:rPr>
            </w:rPrChange>
          </w:rPr>
          <w:delText xml:space="preserve"> and </w:delText>
        </w:r>
        <w:r w:rsidRPr="00116AAA" w:rsidDel="00FB0874">
          <w:rPr>
            <w:rFonts w:ascii="Poppins" w:hAnsi="Poppins"/>
            <w:b/>
            <w:sz w:val="20"/>
            <w:szCs w:val="20"/>
            <w:lang w:eastAsia="ko-KR"/>
            <w:rPrChange w:id="14079" w:author="thuyhuynh" w:date="2023-05-08T11:25:00Z">
              <w:rPr>
                <w:b/>
                <w:lang w:eastAsia="ko-KR"/>
              </w:rPr>
            </w:rPrChange>
          </w:rPr>
          <w:delText>CUCam</w:delText>
        </w:r>
        <w:r w:rsidRPr="00116AAA" w:rsidDel="00FB0874">
          <w:rPr>
            <w:rFonts w:ascii="Poppins" w:hAnsi="Poppins"/>
            <w:sz w:val="20"/>
            <w:szCs w:val="20"/>
            <w:lang w:eastAsia="ko-KR"/>
            <w:rPrChange w:id="14080" w:author="thuyhuynh" w:date="2023-05-08T11:25:00Z">
              <w:rPr>
                <w:lang w:eastAsia="ko-KR"/>
              </w:rPr>
            </w:rPrChange>
          </w:rPr>
          <w:delText xml:space="preserve"> before being sent to the device.</w:delText>
        </w:r>
      </w:del>
    </w:p>
    <w:p w:rsidR="000509AE" w:rsidRPr="00116AAA" w:rsidDel="00FB0874" w:rsidRDefault="000509AE">
      <w:pPr>
        <w:pStyle w:val="ListParagraph"/>
        <w:rPr>
          <w:del w:id="14081" w:author="thuyhuynh" w:date="2022-03-30T16:34:00Z"/>
          <w:rFonts w:ascii="Poppins" w:hAnsi="Poppins"/>
          <w:sz w:val="20"/>
          <w:szCs w:val="20"/>
          <w:lang w:eastAsia="ko-KR"/>
          <w:rPrChange w:id="14082" w:author="thuyhuynh" w:date="2023-05-08T11:25:00Z">
            <w:rPr>
              <w:del w:id="14083" w:author="thuyhuynh" w:date="2022-03-30T16:34:00Z"/>
              <w:lang w:eastAsia="ko-KR"/>
            </w:rPr>
          </w:rPrChange>
        </w:rPr>
        <w:pPrChange w:id="14084" w:author="thuyhuynh" w:date="2022-03-30T16:41:00Z">
          <w:pPr/>
        </w:pPrChange>
      </w:pPr>
    </w:p>
    <w:p w:rsidR="000509AE" w:rsidRPr="00116AAA" w:rsidDel="00FB0874" w:rsidRDefault="009B6121">
      <w:pPr>
        <w:pStyle w:val="ListParagraph"/>
        <w:rPr>
          <w:del w:id="14085" w:author="thuyhuynh" w:date="2022-03-30T16:34:00Z"/>
          <w:rFonts w:ascii="Poppins" w:hAnsi="Poppins"/>
          <w:sz w:val="20"/>
          <w:szCs w:val="20"/>
          <w:lang w:eastAsia="ko-KR"/>
          <w:rPrChange w:id="14086" w:author="thuyhuynh" w:date="2023-05-08T11:25:00Z">
            <w:rPr>
              <w:del w:id="14087" w:author="thuyhuynh" w:date="2022-03-30T16:34:00Z"/>
              <w:lang w:eastAsia="ko-KR"/>
            </w:rPr>
          </w:rPrChange>
        </w:rPr>
        <w:pPrChange w:id="14088" w:author="thuyhuynh" w:date="2022-03-30T16:41:00Z">
          <w:pPr>
            <w:jc w:val="center"/>
          </w:pPr>
        </w:pPrChange>
      </w:pPr>
      <w:del w:id="14089" w:author="thuyhuynh" w:date="2022-03-30T16:34:00Z">
        <w:r w:rsidRPr="00116AAA" w:rsidDel="00FB0874">
          <w:rPr>
            <w:rFonts w:ascii="Poppins" w:hAnsi="Poppins"/>
            <w:noProof/>
            <w:sz w:val="20"/>
            <w:szCs w:val="20"/>
            <w:rPrChange w:id="14090">
              <w:rPr>
                <w:noProof/>
              </w:rPr>
            </w:rPrChange>
          </w:rPr>
          <w:drawing>
            <wp:inline distT="0" distB="0" distL="0" distR="0" wp14:anchorId="0B046C57" wp14:editId="43BCF2DD">
              <wp:extent cx="5943600" cy="1707960"/>
              <wp:effectExtent l="0" t="0" r="0" b="0"/>
              <wp:docPr id="50" name="Picture 50" descr="C:\Users\iritech\AppData\Local\Microsoft\Windows\Temporary Internet Files\Content.Word\New Picture (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iritech\AppData\Local\Microsoft\Windows\Temporary Internet Files\Content.Word\New Picture (8).bmp"/>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707960"/>
                      </a:xfrm>
                      <a:prstGeom prst="rect">
                        <a:avLst/>
                      </a:prstGeom>
                      <a:noFill/>
                      <a:ln>
                        <a:noFill/>
                      </a:ln>
                    </pic:spPr>
                  </pic:pic>
                </a:graphicData>
              </a:graphic>
            </wp:inline>
          </w:drawing>
        </w:r>
      </w:del>
    </w:p>
    <w:p w:rsidR="000509AE" w:rsidRPr="00116AAA" w:rsidDel="00FB0874" w:rsidRDefault="000509AE">
      <w:pPr>
        <w:pStyle w:val="ListParagraph"/>
        <w:rPr>
          <w:del w:id="14091" w:author="thuyhuynh" w:date="2022-03-30T16:34:00Z"/>
          <w:rFonts w:ascii="Poppins" w:hAnsi="Poppins"/>
          <w:sz w:val="20"/>
          <w:szCs w:val="20"/>
          <w:lang w:eastAsia="ko-KR"/>
          <w:rPrChange w:id="14092" w:author="thuyhuynh" w:date="2023-05-08T11:25:00Z">
            <w:rPr>
              <w:del w:id="14093" w:author="thuyhuynh" w:date="2022-03-30T16:34:00Z"/>
              <w:lang w:eastAsia="ko-KR"/>
            </w:rPr>
          </w:rPrChange>
        </w:rPr>
        <w:pPrChange w:id="14094" w:author="thuyhuynh" w:date="2022-03-30T16:41:00Z">
          <w:pPr/>
        </w:pPrChange>
      </w:pPr>
    </w:p>
    <w:p w:rsidR="000509AE" w:rsidRPr="00116AAA" w:rsidDel="00FB0874" w:rsidRDefault="004D2F89">
      <w:pPr>
        <w:pStyle w:val="ListParagraph"/>
        <w:rPr>
          <w:del w:id="14095" w:author="thuyhuynh" w:date="2022-03-30T16:34:00Z"/>
          <w:rFonts w:ascii="Poppins" w:hAnsi="Poppins"/>
          <w:sz w:val="20"/>
          <w:szCs w:val="20"/>
          <w:lang w:eastAsia="ko-KR"/>
          <w:rPrChange w:id="14096" w:author="thuyhuynh" w:date="2023-05-08T11:25:00Z">
            <w:rPr>
              <w:del w:id="14097" w:author="thuyhuynh" w:date="2022-03-30T16:34:00Z"/>
              <w:lang w:eastAsia="ko-KR"/>
            </w:rPr>
          </w:rPrChange>
        </w:rPr>
        <w:pPrChange w:id="14098" w:author="thuyhuynh" w:date="2022-03-30T16:41:00Z">
          <w:pPr>
            <w:ind w:left="360" w:hanging="360"/>
          </w:pPr>
        </w:pPrChange>
      </w:pPr>
      <w:del w:id="14099" w:author="thuyhuynh" w:date="2022-03-30T16:34:00Z">
        <w:r w:rsidRPr="00116AAA" w:rsidDel="00FB0874">
          <w:rPr>
            <w:rFonts w:ascii="Poppins" w:hAnsi="Poppins"/>
            <w:sz w:val="20"/>
            <w:szCs w:val="20"/>
            <w:rPrChange w:id="14100" w:author="thuyhuynh" w:date="2023-05-08T11:25:00Z">
              <w:rPr/>
            </w:rPrChange>
          </w:rPr>
          <w:delText>The codes demonstrate the usages of</w:delText>
        </w:r>
        <w:r w:rsidR="00815E2F" w:rsidRPr="00116AAA" w:rsidDel="00FB0874">
          <w:rPr>
            <w:rFonts w:ascii="Poppins" w:hAnsi="Poppins"/>
            <w:sz w:val="20"/>
            <w:szCs w:val="20"/>
            <w:lang w:eastAsia="ko-KR"/>
            <w:rPrChange w:id="14101" w:author="thuyhuynh" w:date="2023-05-08T11:25:00Z">
              <w:rPr>
                <w:lang w:eastAsia="ko-KR"/>
              </w:rPr>
            </w:rPrChange>
          </w:rPr>
          <w:delText>:</w:delText>
        </w:r>
      </w:del>
    </w:p>
    <w:p w:rsidR="000509AE" w:rsidRPr="00116AAA" w:rsidDel="00FB0874" w:rsidRDefault="000509AE">
      <w:pPr>
        <w:pStyle w:val="ListParagraph"/>
        <w:rPr>
          <w:del w:id="14102" w:author="thuyhuynh" w:date="2022-03-30T16:34:00Z"/>
          <w:rFonts w:ascii="Poppins" w:hAnsi="Poppins"/>
          <w:sz w:val="20"/>
          <w:szCs w:val="20"/>
          <w:rPrChange w:id="14103" w:author="thuyhuynh" w:date="2023-05-08T11:25:00Z">
            <w:rPr>
              <w:del w:id="14104" w:author="thuyhuynh" w:date="2022-03-30T16:34:00Z"/>
            </w:rPr>
          </w:rPrChange>
        </w:rPr>
        <w:pPrChange w:id="14105" w:author="thuyhuynh" w:date="2022-03-30T16:41:00Z">
          <w:pPr>
            <w:pStyle w:val="ListParagraph"/>
            <w:numPr>
              <w:numId w:val="7"/>
            </w:numPr>
            <w:ind w:hanging="360"/>
            <w:jc w:val="both"/>
          </w:pPr>
        </w:pPrChange>
      </w:pPr>
      <w:del w:id="14106" w:author="thuyhuynh" w:date="2022-03-30T15:37:00Z">
        <w:r w:rsidRPr="00116AAA" w:rsidDel="002850A6">
          <w:rPr>
            <w:rFonts w:ascii="Poppins" w:hAnsi="Poppins"/>
            <w:b/>
            <w:noProof/>
            <w:color w:val="010001"/>
            <w:sz w:val="20"/>
            <w:szCs w:val="20"/>
            <w:rPrChange w:id="14107" w:author="thuyhuynh" w:date="2023-05-08T11:25:00Z">
              <w:rPr>
                <w:b/>
                <w:noProof/>
                <w:color w:val="010001"/>
              </w:rPr>
            </w:rPrChange>
          </w:rPr>
          <w:delText>Iddk</w:delText>
        </w:r>
      </w:del>
      <w:del w:id="14108" w:author="thuyhuynh" w:date="2022-03-30T16:34:00Z">
        <w:r w:rsidRPr="00116AAA" w:rsidDel="00FB0874">
          <w:rPr>
            <w:rFonts w:ascii="Poppins" w:hAnsi="Poppins"/>
            <w:b/>
            <w:noProof/>
            <w:color w:val="010001"/>
            <w:sz w:val="20"/>
            <w:szCs w:val="20"/>
            <w:rPrChange w:id="14109" w:author="thuyhuynh" w:date="2023-05-08T11:25:00Z">
              <w:rPr>
                <w:b/>
                <w:noProof/>
                <w:color w:val="010001"/>
              </w:rPr>
            </w:rPrChange>
          </w:rPr>
          <w:delText>_Compare11WithEncryptedTemplate</w:delText>
        </w:r>
      </w:del>
    </w:p>
    <w:p w:rsidR="000509AE" w:rsidRPr="00116AAA" w:rsidDel="00FB0874" w:rsidRDefault="000509AE">
      <w:pPr>
        <w:pStyle w:val="ListParagraph"/>
        <w:rPr>
          <w:del w:id="14110" w:author="thuyhuynh" w:date="2022-03-30T16:34:00Z"/>
          <w:sz w:val="20"/>
          <w:szCs w:val="20"/>
          <w:lang w:eastAsia="ko-KR"/>
          <w:rPrChange w:id="14111" w:author="thuyhuynh" w:date="2023-05-08T11:25:00Z">
            <w:rPr>
              <w:del w:id="14112" w:author="thuyhuynh" w:date="2022-03-30T16:34:00Z"/>
              <w:lang w:eastAsia="ko-KR"/>
            </w:rPr>
          </w:rPrChange>
        </w:rPr>
        <w:pPrChange w:id="14113" w:author="thuyhuynh" w:date="2022-03-30T16:41:00Z">
          <w:pPr>
            <w:pStyle w:val="Heading3"/>
          </w:pPr>
        </w:pPrChange>
      </w:pPr>
      <w:del w:id="14114" w:author="thuyhuynh" w:date="2022-03-30T16:34:00Z">
        <w:r w:rsidRPr="00116AAA" w:rsidDel="00FB0874">
          <w:rPr>
            <w:rFonts w:ascii="Poppins" w:hAnsi="Poppins"/>
            <w:sz w:val="20"/>
            <w:szCs w:val="20"/>
            <w:lang w:eastAsia="ko-KR"/>
            <w:rPrChange w:id="14115" w:author="thuyhuynh" w:date="2023-05-08T11:25:00Z">
              <w:rPr>
                <w:rFonts w:ascii="Poppins" w:hAnsi="Poppins"/>
                <w:sz w:val="24"/>
                <w:szCs w:val="24"/>
                <w:lang w:eastAsia="ko-KR"/>
              </w:rPr>
            </w:rPrChange>
          </w:rPr>
          <w:delText>Get Encrypted Enrollee Template</w:delText>
        </w:r>
      </w:del>
    </w:p>
    <w:p w:rsidR="000509AE" w:rsidRPr="00116AAA" w:rsidDel="00FB0874" w:rsidRDefault="00697CBE">
      <w:pPr>
        <w:pStyle w:val="ListParagraph"/>
        <w:rPr>
          <w:del w:id="14116" w:author="thuyhuynh" w:date="2022-03-30T16:34:00Z"/>
          <w:rFonts w:ascii="Poppins" w:hAnsi="Poppins"/>
          <w:sz w:val="20"/>
          <w:szCs w:val="20"/>
          <w:lang w:eastAsia="ko-KR"/>
          <w:rPrChange w:id="14117" w:author="thuyhuynh" w:date="2023-05-08T11:25:00Z">
            <w:rPr>
              <w:del w:id="14118" w:author="thuyhuynh" w:date="2022-03-30T16:34:00Z"/>
              <w:lang w:eastAsia="ko-KR"/>
            </w:rPr>
          </w:rPrChange>
        </w:rPr>
        <w:pPrChange w:id="14119" w:author="thuyhuynh" w:date="2022-03-30T16:41:00Z">
          <w:pPr>
            <w:jc w:val="both"/>
          </w:pPr>
        </w:pPrChange>
      </w:pPr>
      <w:del w:id="14120" w:author="thuyhuynh" w:date="2022-03-30T16:34:00Z">
        <w:r w:rsidRPr="00116AAA" w:rsidDel="00FB0874">
          <w:rPr>
            <w:rFonts w:ascii="Poppins" w:hAnsi="Poppins"/>
            <w:sz w:val="20"/>
            <w:szCs w:val="20"/>
            <w:lang w:eastAsia="ko-KR"/>
            <w:rPrChange w:id="14121" w:author="thuyhuynh" w:date="2023-05-08T11:25:00Z">
              <w:rPr>
                <w:lang w:eastAsia="ko-KR"/>
              </w:rPr>
            </w:rPrChange>
          </w:rPr>
          <w:delText>The codes demonstrate how to</w:delText>
        </w:r>
        <w:r w:rsidR="000509AE" w:rsidRPr="00116AAA" w:rsidDel="00FB0874">
          <w:rPr>
            <w:rFonts w:ascii="Poppins" w:hAnsi="Poppins"/>
            <w:sz w:val="20"/>
            <w:szCs w:val="20"/>
            <w:lang w:eastAsia="ko-KR"/>
            <w:rPrChange w:id="14122" w:author="thuyhuynh" w:date="2023-05-08T11:25:00Z">
              <w:rPr>
                <w:lang w:eastAsia="ko-KR"/>
              </w:rPr>
            </w:rPrChange>
          </w:rPr>
          <w:delText xml:space="preserve"> get encrypted template</w:delText>
        </w:r>
        <w:r w:rsidRPr="00116AAA" w:rsidDel="00FB0874">
          <w:rPr>
            <w:rFonts w:ascii="Poppins" w:hAnsi="Poppins"/>
            <w:sz w:val="20"/>
            <w:szCs w:val="20"/>
            <w:lang w:eastAsia="ko-KR"/>
            <w:rPrChange w:id="14123" w:author="thuyhuynh" w:date="2023-05-08T11:25:00Z">
              <w:rPr>
                <w:lang w:eastAsia="ko-KR"/>
              </w:rPr>
            </w:rPrChange>
          </w:rPr>
          <w:delText>s of a specific enrollee</w:delText>
        </w:r>
        <w:r w:rsidR="000509AE" w:rsidRPr="00116AAA" w:rsidDel="00FB0874">
          <w:rPr>
            <w:rFonts w:ascii="Poppins" w:hAnsi="Poppins"/>
            <w:sz w:val="20"/>
            <w:szCs w:val="20"/>
            <w:lang w:eastAsia="ko-KR"/>
            <w:rPrChange w:id="14124" w:author="thuyhuynh" w:date="2023-05-08T11:25:00Z">
              <w:rPr>
                <w:lang w:eastAsia="ko-KR"/>
              </w:rPr>
            </w:rPrChange>
          </w:rPr>
          <w:delText xml:space="preserve"> from the device. </w:delText>
        </w:r>
        <w:r w:rsidRPr="00116AAA" w:rsidDel="00FB0874">
          <w:rPr>
            <w:rFonts w:ascii="Poppins" w:hAnsi="Poppins"/>
            <w:sz w:val="20"/>
            <w:szCs w:val="20"/>
            <w:lang w:eastAsia="ko-KR"/>
            <w:rPrChange w:id="14125" w:author="thuyhuynh" w:date="2023-05-08T11:25:00Z">
              <w:rPr>
                <w:lang w:eastAsia="ko-KR"/>
              </w:rPr>
            </w:rPrChange>
          </w:rPr>
          <w:delText xml:space="preserve">The encrypted template will be stored in the same directory as the demonstration assembly. User </w:delText>
        </w:r>
        <w:r w:rsidR="001939C5" w:rsidRPr="00116AAA" w:rsidDel="00FB0874">
          <w:rPr>
            <w:rFonts w:ascii="Poppins" w:hAnsi="Poppins"/>
            <w:sz w:val="20"/>
            <w:szCs w:val="20"/>
            <w:lang w:eastAsia="ko-KR"/>
            <w:rPrChange w:id="14126" w:author="thuyhuynh" w:date="2023-05-08T11:25:00Z">
              <w:rPr>
                <w:lang w:eastAsia="ko-KR"/>
              </w:rPr>
            </w:rPrChange>
          </w:rPr>
          <w:delText>must</w:delText>
        </w:r>
        <w:r w:rsidRPr="00116AAA" w:rsidDel="00FB0874">
          <w:rPr>
            <w:rFonts w:ascii="Poppins" w:hAnsi="Poppins"/>
            <w:sz w:val="20"/>
            <w:szCs w:val="20"/>
            <w:lang w:eastAsia="ko-KR"/>
            <w:rPrChange w:id="14127" w:author="thuyhuynh" w:date="2023-05-08T11:25:00Z">
              <w:rPr>
                <w:lang w:eastAsia="ko-KR"/>
              </w:rPr>
            </w:rPrChange>
          </w:rPr>
          <w:delText xml:space="preserve"> provide </w:delText>
        </w:r>
        <w:r w:rsidRPr="00116AAA" w:rsidDel="00FB0874">
          <w:rPr>
            <w:rFonts w:ascii="Poppins" w:hAnsi="Poppins"/>
            <w:b/>
            <w:sz w:val="20"/>
            <w:szCs w:val="20"/>
            <w:lang w:eastAsia="ko-KR"/>
            <w:rPrChange w:id="14128" w:author="thuyhuynh" w:date="2023-05-08T11:25:00Z">
              <w:rPr>
                <w:b/>
                <w:lang w:eastAsia="ko-KR"/>
              </w:rPr>
            </w:rPrChange>
          </w:rPr>
          <w:delText>CRCust</w:delText>
        </w:r>
        <w:r w:rsidRPr="00116AAA" w:rsidDel="00FB0874">
          <w:rPr>
            <w:rFonts w:ascii="Poppins" w:hAnsi="Poppins"/>
            <w:sz w:val="20"/>
            <w:szCs w:val="20"/>
            <w:lang w:eastAsia="ko-KR"/>
            <w:rPrChange w:id="14129" w:author="thuyhuynh" w:date="2023-05-08T11:25:00Z">
              <w:rPr>
                <w:lang w:eastAsia="ko-KR"/>
              </w:rPr>
            </w:rPrChange>
          </w:rPr>
          <w:delText xml:space="preserve"> </w:delText>
        </w:r>
        <w:r w:rsidR="001939C5" w:rsidRPr="00116AAA" w:rsidDel="00FB0874">
          <w:rPr>
            <w:rFonts w:ascii="Poppins" w:hAnsi="Poppins"/>
            <w:sz w:val="20"/>
            <w:szCs w:val="20"/>
            <w:lang w:eastAsia="ko-KR"/>
            <w:rPrChange w:id="14130" w:author="thuyhuynh" w:date="2023-05-08T11:25:00Z">
              <w:rPr>
                <w:lang w:eastAsia="ko-KR"/>
              </w:rPr>
            </w:rPrChange>
          </w:rPr>
          <w:delText>in order</w:delText>
        </w:r>
        <w:r w:rsidRPr="00116AAA" w:rsidDel="00FB0874">
          <w:rPr>
            <w:rFonts w:ascii="Poppins" w:hAnsi="Poppins"/>
            <w:sz w:val="20"/>
            <w:szCs w:val="20"/>
            <w:lang w:eastAsia="ko-KR"/>
            <w:rPrChange w:id="14131" w:author="thuyhuynh" w:date="2023-05-08T11:25:00Z">
              <w:rPr>
                <w:lang w:eastAsia="ko-KR"/>
              </w:rPr>
            </w:rPrChange>
          </w:rPr>
          <w:delText xml:space="preserve"> to decrypt and verify the data. The plain template is saved in the same directory.</w:delText>
        </w:r>
      </w:del>
    </w:p>
    <w:p w:rsidR="000509AE" w:rsidRPr="00116AAA" w:rsidDel="00FB0874" w:rsidRDefault="000509AE">
      <w:pPr>
        <w:pStyle w:val="ListParagraph"/>
        <w:rPr>
          <w:del w:id="14132" w:author="thuyhuynh" w:date="2022-03-30T16:34:00Z"/>
          <w:rFonts w:ascii="Poppins" w:hAnsi="Poppins"/>
          <w:sz w:val="20"/>
          <w:szCs w:val="20"/>
          <w:lang w:eastAsia="ko-KR"/>
          <w:rPrChange w:id="14133" w:author="thuyhuynh" w:date="2023-05-08T11:25:00Z">
            <w:rPr>
              <w:del w:id="14134" w:author="thuyhuynh" w:date="2022-03-30T16:34:00Z"/>
              <w:lang w:eastAsia="ko-KR"/>
            </w:rPr>
          </w:rPrChange>
        </w:rPr>
        <w:pPrChange w:id="14135" w:author="thuyhuynh" w:date="2022-03-30T16:41:00Z">
          <w:pPr/>
        </w:pPrChange>
      </w:pPr>
    </w:p>
    <w:p w:rsidR="000509AE" w:rsidRPr="00116AAA" w:rsidDel="00FB0874" w:rsidRDefault="009B6121">
      <w:pPr>
        <w:pStyle w:val="ListParagraph"/>
        <w:rPr>
          <w:del w:id="14136" w:author="thuyhuynh" w:date="2022-03-30T16:34:00Z"/>
          <w:rFonts w:ascii="Poppins" w:hAnsi="Poppins"/>
          <w:b/>
          <w:bCs/>
          <w:i/>
          <w:color w:val="000000"/>
          <w:sz w:val="20"/>
          <w:szCs w:val="20"/>
          <w:lang w:eastAsia="ko-KR"/>
          <w:rPrChange w:id="14137" w:author="thuyhuynh" w:date="2023-05-08T11:25:00Z">
            <w:rPr>
              <w:del w:id="14138" w:author="thuyhuynh" w:date="2022-03-30T16:34:00Z"/>
              <w:b/>
              <w:bCs/>
              <w:i/>
              <w:color w:val="000000"/>
              <w:sz w:val="28"/>
              <w:szCs w:val="27"/>
              <w:lang w:eastAsia="ko-KR"/>
            </w:rPr>
          </w:rPrChange>
        </w:rPr>
        <w:pPrChange w:id="14139" w:author="thuyhuynh" w:date="2022-03-30T16:41:00Z">
          <w:pPr>
            <w:jc w:val="center"/>
          </w:pPr>
        </w:pPrChange>
      </w:pPr>
      <w:del w:id="14140" w:author="thuyhuynh" w:date="2022-03-30T16:34:00Z">
        <w:r w:rsidRPr="00116AAA" w:rsidDel="00FB0874">
          <w:rPr>
            <w:rFonts w:ascii="Poppins" w:hAnsi="Poppins"/>
            <w:noProof/>
            <w:sz w:val="20"/>
            <w:szCs w:val="20"/>
            <w:rPrChange w:id="14141">
              <w:rPr>
                <w:noProof/>
              </w:rPr>
            </w:rPrChange>
          </w:rPr>
          <w:drawing>
            <wp:inline distT="0" distB="0" distL="0" distR="0" wp14:anchorId="42BDD709" wp14:editId="07EF4A71">
              <wp:extent cx="5943600" cy="2762838"/>
              <wp:effectExtent l="0" t="0" r="0" b="0"/>
              <wp:docPr id="51" name="Picture 51" descr="C:\Users\iritech\AppData\Local\Microsoft\Windows\Temporary Internet Files\Content.Word\New Picture (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iritech\AppData\Local\Microsoft\Windows\Temporary Internet Files\Content.Word\New Picture (9).bmp"/>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762838"/>
                      </a:xfrm>
                      <a:prstGeom prst="rect">
                        <a:avLst/>
                      </a:prstGeom>
                      <a:noFill/>
                      <a:ln>
                        <a:noFill/>
                      </a:ln>
                    </pic:spPr>
                  </pic:pic>
                </a:graphicData>
              </a:graphic>
            </wp:inline>
          </w:drawing>
        </w:r>
      </w:del>
    </w:p>
    <w:p w:rsidR="00EB3B9E" w:rsidRPr="00116AAA" w:rsidRDefault="00EB3B9E">
      <w:pPr>
        <w:pStyle w:val="ListParagraph"/>
        <w:numPr>
          <w:ilvl w:val="0"/>
          <w:numId w:val="7"/>
        </w:numPr>
        <w:jc w:val="both"/>
        <w:rPr>
          <w:rFonts w:ascii="Poppins" w:hAnsi="Poppins"/>
          <w:b/>
          <w:bCs/>
          <w:i/>
          <w:color w:val="000000"/>
          <w:sz w:val="20"/>
          <w:szCs w:val="20"/>
          <w:lang w:eastAsia="ko-KR"/>
          <w:rPrChange w:id="14142" w:author="thuyhuynh" w:date="2023-05-08T11:25:00Z">
            <w:rPr>
              <w:b/>
              <w:bCs/>
              <w:i/>
              <w:color w:val="000000"/>
              <w:sz w:val="28"/>
              <w:szCs w:val="27"/>
              <w:lang w:eastAsia="ko-KR"/>
            </w:rPr>
          </w:rPrChange>
        </w:rPr>
        <w:pPrChange w:id="14143" w:author="thuyhuynh" w:date="2022-03-30T16:41:00Z">
          <w:pPr>
            <w:jc w:val="center"/>
          </w:pPr>
        </w:pPrChange>
      </w:pPr>
    </w:p>
    <w:p w:rsidR="00EB3B9E" w:rsidRPr="00116AAA" w:rsidDel="009B0CCE" w:rsidRDefault="00EB3B9E" w:rsidP="00EB3B9E">
      <w:pPr>
        <w:pStyle w:val="Heading2"/>
        <w:rPr>
          <w:del w:id="14144" w:author="thuyhuynh" w:date="2022-03-30T16:34:00Z"/>
          <w:rFonts w:ascii="Poppins" w:hAnsi="Poppins"/>
          <w:sz w:val="20"/>
          <w:szCs w:val="20"/>
          <w:rPrChange w:id="14145" w:author="thuyhuynh" w:date="2023-05-08T11:25:00Z">
            <w:rPr>
              <w:del w:id="14146" w:author="thuyhuynh" w:date="2022-03-30T16:34:00Z"/>
            </w:rPr>
          </w:rPrChange>
        </w:rPr>
      </w:pPr>
      <w:bookmarkStart w:id="14147" w:name="_Ref299569285"/>
      <w:bookmarkStart w:id="14148" w:name="_Toc301430652"/>
      <w:bookmarkEnd w:id="11500"/>
      <w:bookmarkEnd w:id="11501"/>
      <w:bookmarkEnd w:id="11502"/>
      <w:del w:id="14149" w:author="thuyhuynh" w:date="2022-03-30T15:37:00Z">
        <w:r w:rsidRPr="00116AAA" w:rsidDel="002850A6">
          <w:rPr>
            <w:rFonts w:ascii="Poppins" w:hAnsi="Poppins"/>
            <w:b w:val="0"/>
            <w:bCs w:val="0"/>
            <w:i w:val="0"/>
            <w:sz w:val="20"/>
            <w:szCs w:val="20"/>
            <w:rPrChange w:id="14150" w:author="thuyhuynh" w:date="2023-05-08T11:25:00Z">
              <w:rPr>
                <w:b w:val="0"/>
                <w:bCs w:val="0"/>
                <w:i w:val="0"/>
              </w:rPr>
            </w:rPrChange>
          </w:rPr>
          <w:delText>IDDK</w:delText>
        </w:r>
      </w:del>
      <w:del w:id="14151" w:author="thuyhuynh" w:date="2022-03-30T16:34:00Z">
        <w:r w:rsidRPr="00116AAA" w:rsidDel="009B0CCE">
          <w:rPr>
            <w:rFonts w:ascii="Poppins" w:hAnsi="Poppins"/>
            <w:b w:val="0"/>
            <w:bCs w:val="0"/>
            <w:i w:val="0"/>
            <w:sz w:val="20"/>
            <w:szCs w:val="20"/>
            <w:rPrChange w:id="14152" w:author="thuyhuynh" w:date="2023-05-08T11:25:00Z">
              <w:rPr>
                <w:b w:val="0"/>
                <w:bCs w:val="0"/>
                <w:i w:val="0"/>
              </w:rPr>
            </w:rPrChange>
          </w:rPr>
          <w:delText xml:space="preserve"> 2000 Utility</w:delText>
        </w:r>
        <w:bookmarkEnd w:id="14147"/>
        <w:bookmarkEnd w:id="14148"/>
      </w:del>
    </w:p>
    <w:p w:rsidR="00EB3B9E" w:rsidRPr="00116AAA" w:rsidDel="009B0CCE" w:rsidRDefault="00EB3B9E" w:rsidP="00EB3B9E">
      <w:pPr>
        <w:rPr>
          <w:del w:id="14153" w:author="thuyhuynh" w:date="2022-03-30T16:34:00Z"/>
          <w:rFonts w:ascii="Poppins" w:hAnsi="Poppins"/>
          <w:sz w:val="20"/>
          <w:szCs w:val="20"/>
          <w:rPrChange w:id="14154" w:author="thuyhuynh" w:date="2023-05-08T11:25:00Z">
            <w:rPr>
              <w:del w:id="14155" w:author="thuyhuynh" w:date="2022-03-30T16:34:00Z"/>
            </w:rPr>
          </w:rPrChange>
        </w:rPr>
      </w:pPr>
    </w:p>
    <w:p w:rsidR="00EB3B9E" w:rsidRPr="00116AAA" w:rsidDel="009B0CCE" w:rsidRDefault="00EB3B9E" w:rsidP="00EB3B9E">
      <w:pPr>
        <w:jc w:val="both"/>
        <w:rPr>
          <w:del w:id="14156" w:author="thuyhuynh" w:date="2022-03-30T16:34:00Z"/>
          <w:rFonts w:ascii="Poppins" w:hAnsi="Poppins"/>
          <w:sz w:val="20"/>
          <w:szCs w:val="20"/>
          <w:lang w:eastAsia="ko-KR"/>
          <w:rPrChange w:id="14157" w:author="thuyhuynh" w:date="2023-05-08T11:25:00Z">
            <w:rPr>
              <w:del w:id="14158" w:author="thuyhuynh" w:date="2022-03-30T16:34:00Z"/>
              <w:lang w:eastAsia="ko-KR"/>
            </w:rPr>
          </w:rPrChange>
        </w:rPr>
      </w:pPr>
      <w:del w:id="14159" w:author="thuyhuynh" w:date="2022-03-30T16:34:00Z">
        <w:r w:rsidRPr="00116AAA" w:rsidDel="009B0CCE">
          <w:rPr>
            <w:rFonts w:ascii="Poppins" w:hAnsi="Poppins"/>
            <w:sz w:val="20"/>
            <w:szCs w:val="20"/>
            <w:rPrChange w:id="14160" w:author="thuyhuynh" w:date="2023-05-08T11:25:00Z">
              <w:rPr/>
            </w:rPrChange>
          </w:rPr>
          <w:delText xml:space="preserve">In order to aid users in </w:delText>
        </w:r>
        <w:r w:rsidR="00CC3B23" w:rsidRPr="00116AAA" w:rsidDel="009B0CCE">
          <w:rPr>
            <w:rFonts w:ascii="Poppins" w:hAnsi="Poppins"/>
            <w:sz w:val="20"/>
            <w:szCs w:val="20"/>
            <w:rPrChange w:id="14161" w:author="thuyhuynh" w:date="2023-05-08T11:25:00Z">
              <w:rPr/>
            </w:rPrChange>
          </w:rPr>
          <w:delText>programming IriTech</w:delText>
        </w:r>
        <w:r w:rsidRPr="00116AAA" w:rsidDel="009B0CCE">
          <w:rPr>
            <w:rFonts w:ascii="Poppins" w:hAnsi="Poppins"/>
            <w:sz w:val="20"/>
            <w:szCs w:val="20"/>
            <w:rPrChange w:id="14162" w:author="thuyhuynh" w:date="2023-05-08T11:25:00Z">
              <w:rPr/>
            </w:rPrChange>
          </w:rPr>
          <w:delText xml:space="preserve"> device </w:delText>
        </w:r>
        <w:r w:rsidR="001939C5" w:rsidRPr="00116AAA" w:rsidDel="009B0CCE">
          <w:rPr>
            <w:rFonts w:ascii="Poppins" w:hAnsi="Poppins"/>
            <w:sz w:val="20"/>
            <w:szCs w:val="20"/>
            <w:lang w:eastAsia="ko-KR"/>
            <w:rPrChange w:id="14163" w:author="thuyhuynh" w:date="2023-05-08T11:25:00Z">
              <w:rPr>
                <w:lang w:eastAsia="ko-KR"/>
              </w:rPr>
            </w:rPrChange>
          </w:rPr>
          <w:delText>with ease</w:delText>
        </w:r>
        <w:r w:rsidRPr="00116AAA" w:rsidDel="009B0CCE">
          <w:rPr>
            <w:rFonts w:ascii="Poppins" w:hAnsi="Poppins"/>
            <w:sz w:val="20"/>
            <w:szCs w:val="20"/>
            <w:rPrChange w:id="14164" w:author="thuyhuynh" w:date="2023-05-08T11:25:00Z">
              <w:rPr/>
            </w:rPrChange>
          </w:rPr>
          <w:delText xml:space="preserve">, the </w:delText>
        </w:r>
      </w:del>
      <w:del w:id="14165" w:author="thuyhuynh" w:date="2022-03-30T15:37:00Z">
        <w:r w:rsidR="00CC3B23" w:rsidRPr="00116AAA" w:rsidDel="002850A6">
          <w:rPr>
            <w:rFonts w:ascii="Poppins" w:hAnsi="Poppins"/>
            <w:sz w:val="20"/>
            <w:szCs w:val="20"/>
            <w:rPrChange w:id="14166" w:author="thuyhuynh" w:date="2023-05-08T11:25:00Z">
              <w:rPr/>
            </w:rPrChange>
          </w:rPr>
          <w:delText>IDDK</w:delText>
        </w:r>
      </w:del>
      <w:del w:id="14167" w:author="thuyhuynh" w:date="2022-03-30T16:34:00Z">
        <w:r w:rsidRPr="00116AAA" w:rsidDel="009B0CCE">
          <w:rPr>
            <w:rFonts w:ascii="Poppins" w:hAnsi="Poppins"/>
            <w:sz w:val="20"/>
            <w:szCs w:val="20"/>
            <w:rPrChange w:id="14168" w:author="thuyhuynh" w:date="2023-05-08T11:25:00Z">
              <w:rPr/>
            </w:rPrChange>
          </w:rPr>
          <w:delText xml:space="preserve"> </w:delText>
        </w:r>
        <w:r w:rsidR="00CC3B23" w:rsidRPr="00116AAA" w:rsidDel="009B0CCE">
          <w:rPr>
            <w:rFonts w:ascii="Poppins" w:hAnsi="Poppins"/>
            <w:sz w:val="20"/>
            <w:szCs w:val="20"/>
            <w:rPrChange w:id="14169" w:author="thuyhuynh" w:date="2023-05-08T11:25:00Z">
              <w:rPr/>
            </w:rPrChange>
          </w:rPr>
          <w:delText>2000</w:delText>
        </w:r>
        <w:r w:rsidRPr="00116AAA" w:rsidDel="009B0CCE">
          <w:rPr>
            <w:rFonts w:ascii="Poppins" w:hAnsi="Poppins"/>
            <w:sz w:val="20"/>
            <w:szCs w:val="20"/>
            <w:rPrChange w:id="14170" w:author="thuyhuynh" w:date="2023-05-08T11:25:00Z">
              <w:rPr/>
            </w:rPrChange>
          </w:rPr>
          <w:delText xml:space="preserve"> Utility is </w:delText>
        </w:r>
        <w:r w:rsidR="001939C5" w:rsidRPr="00116AAA" w:rsidDel="009B0CCE">
          <w:rPr>
            <w:rFonts w:ascii="Poppins" w:hAnsi="Poppins"/>
            <w:sz w:val="20"/>
            <w:szCs w:val="20"/>
            <w:rPrChange w:id="14171" w:author="thuyhuynh" w:date="2023-05-08T11:25:00Z">
              <w:rPr/>
            </w:rPrChange>
          </w:rPr>
          <w:delText xml:space="preserve">readily </w:delText>
        </w:r>
        <w:r w:rsidRPr="00116AAA" w:rsidDel="009B0CCE">
          <w:rPr>
            <w:rFonts w:ascii="Poppins" w:hAnsi="Poppins"/>
            <w:sz w:val="20"/>
            <w:szCs w:val="20"/>
            <w:rPrChange w:id="14172" w:author="thuyhuynh" w:date="2023-05-08T11:25:00Z">
              <w:rPr/>
            </w:rPrChange>
          </w:rPr>
          <w:delText xml:space="preserve">provided in the </w:delText>
        </w:r>
      </w:del>
      <w:del w:id="14173" w:author="thuyhuynh" w:date="2022-03-30T15:37:00Z">
        <w:r w:rsidR="00CC3B23" w:rsidRPr="00116AAA" w:rsidDel="002850A6">
          <w:rPr>
            <w:rFonts w:ascii="Poppins" w:hAnsi="Poppins"/>
            <w:sz w:val="20"/>
            <w:szCs w:val="20"/>
            <w:rPrChange w:id="14174" w:author="thuyhuynh" w:date="2023-05-08T11:25:00Z">
              <w:rPr/>
            </w:rPrChange>
          </w:rPr>
          <w:delText>IDDK</w:delText>
        </w:r>
      </w:del>
      <w:del w:id="14175" w:author="thuyhuynh" w:date="2022-03-30T16:34:00Z">
        <w:r w:rsidRPr="00116AAA" w:rsidDel="009B0CCE">
          <w:rPr>
            <w:rFonts w:ascii="Poppins" w:hAnsi="Poppins"/>
            <w:sz w:val="20"/>
            <w:szCs w:val="20"/>
            <w:rPrChange w:id="14176" w:author="thuyhuynh" w:date="2023-05-08T11:25:00Z">
              <w:rPr/>
            </w:rPrChange>
          </w:rPr>
          <w:delText xml:space="preserve"> package. </w:delText>
        </w:r>
        <w:r w:rsidR="00CC3B23" w:rsidRPr="00116AAA" w:rsidDel="009B0CCE">
          <w:rPr>
            <w:rFonts w:ascii="Poppins" w:hAnsi="Poppins"/>
            <w:sz w:val="20"/>
            <w:szCs w:val="20"/>
            <w:rPrChange w:id="14177" w:author="thuyhuynh" w:date="2023-05-08T11:25:00Z">
              <w:rPr/>
            </w:rPrChange>
          </w:rPr>
          <w:delText>Currently, t</w:delText>
        </w:r>
        <w:r w:rsidRPr="00116AAA" w:rsidDel="009B0CCE">
          <w:rPr>
            <w:rFonts w:ascii="Poppins" w:hAnsi="Poppins"/>
            <w:sz w:val="20"/>
            <w:szCs w:val="20"/>
            <w:rPrChange w:id="14178" w:author="thuyhuynh" w:date="2023-05-08T11:25:00Z">
              <w:rPr/>
            </w:rPrChange>
          </w:rPr>
          <w:delText xml:space="preserve">his utility only runs on Windows 7/Windows XP. </w:delText>
        </w:r>
        <w:r w:rsidR="001939C5" w:rsidRPr="00116AAA" w:rsidDel="009B0CCE">
          <w:rPr>
            <w:rFonts w:ascii="Poppins" w:hAnsi="Poppins"/>
            <w:sz w:val="20"/>
            <w:szCs w:val="20"/>
            <w:lang w:eastAsia="ko-KR"/>
            <w:rPrChange w:id="14179" w:author="thuyhuynh" w:date="2023-05-08T11:25:00Z">
              <w:rPr>
                <w:lang w:eastAsia="ko-KR"/>
              </w:rPr>
            </w:rPrChange>
          </w:rPr>
          <w:delText xml:space="preserve"> </w:delText>
        </w:r>
      </w:del>
    </w:p>
    <w:p w:rsidR="00EB3B9E" w:rsidRPr="00116AAA" w:rsidDel="009B0CCE" w:rsidRDefault="00EB3B9E" w:rsidP="00EB3B9E">
      <w:pPr>
        <w:jc w:val="both"/>
        <w:rPr>
          <w:del w:id="14180" w:author="thuyhuynh" w:date="2022-03-30T16:34:00Z"/>
          <w:rFonts w:ascii="Poppins" w:hAnsi="Poppins"/>
          <w:sz w:val="20"/>
          <w:szCs w:val="20"/>
          <w:rPrChange w:id="14181" w:author="thuyhuynh" w:date="2023-05-08T11:25:00Z">
            <w:rPr>
              <w:del w:id="14182" w:author="thuyhuynh" w:date="2022-03-30T16:34:00Z"/>
            </w:rPr>
          </w:rPrChange>
        </w:rPr>
      </w:pPr>
    </w:p>
    <w:p w:rsidR="00EB3B9E" w:rsidRPr="00116AAA" w:rsidDel="009B0CCE" w:rsidRDefault="00EB3B9E" w:rsidP="00CB68AF">
      <w:pPr>
        <w:pStyle w:val="ListParagraph"/>
        <w:numPr>
          <w:ilvl w:val="0"/>
          <w:numId w:val="17"/>
        </w:numPr>
        <w:rPr>
          <w:del w:id="14183" w:author="thuyhuynh" w:date="2022-03-30T16:34:00Z"/>
          <w:rFonts w:ascii="Poppins" w:hAnsi="Poppins"/>
          <w:sz w:val="20"/>
          <w:szCs w:val="20"/>
          <w:rPrChange w:id="14184" w:author="thuyhuynh" w:date="2023-05-08T11:25:00Z">
            <w:rPr>
              <w:del w:id="14185" w:author="thuyhuynh" w:date="2022-03-30T16:34:00Z"/>
            </w:rPr>
          </w:rPrChange>
        </w:rPr>
      </w:pPr>
      <w:del w:id="14186" w:author="thuyhuynh" w:date="2022-03-30T16:34:00Z">
        <w:r w:rsidRPr="00116AAA" w:rsidDel="009B0CCE">
          <w:rPr>
            <w:rFonts w:ascii="Poppins" w:hAnsi="Poppins"/>
            <w:sz w:val="20"/>
            <w:szCs w:val="20"/>
            <w:rPrChange w:id="14187" w:author="thuyhuynh" w:date="2023-05-08T11:25:00Z">
              <w:rPr/>
            </w:rPrChange>
          </w:rPr>
          <w:delText>For Windows XP/Windows 7 package, users can look for the utility from Start menu</w:delText>
        </w:r>
        <w:r w:rsidRPr="00116AAA" w:rsidDel="009B0CCE">
          <w:rPr>
            <w:rFonts w:ascii="Poppins" w:hAnsi="Poppins"/>
            <w:sz w:val="20"/>
            <w:szCs w:val="20"/>
            <w:lang w:eastAsia="ko-KR"/>
            <w:rPrChange w:id="14188" w:author="thuyhuynh" w:date="2023-05-08T11:25:00Z">
              <w:rPr>
                <w:lang w:eastAsia="ko-KR"/>
              </w:rPr>
            </w:rPrChange>
          </w:rPr>
          <w:delText xml:space="preserve"> </w:delText>
        </w:r>
        <w:r w:rsidRPr="00116AAA" w:rsidDel="009B0CCE">
          <w:rPr>
            <w:rFonts w:ascii="Poppins" w:hAnsi="Poppins"/>
            <w:sz w:val="20"/>
            <w:szCs w:val="20"/>
            <w:lang w:eastAsia="ko-KR"/>
            <w:rPrChange w:id="14189" w:author="thuyhuynh" w:date="2023-05-08T11:25:00Z">
              <w:rPr>
                <w:lang w:eastAsia="ko-KR"/>
              </w:rPr>
            </w:rPrChange>
          </w:rPr>
          <w:sym w:font="Wingdings" w:char="F0E0"/>
        </w:r>
        <w:r w:rsidRPr="00116AAA" w:rsidDel="009B0CCE">
          <w:rPr>
            <w:rFonts w:ascii="Poppins" w:hAnsi="Poppins"/>
            <w:sz w:val="20"/>
            <w:szCs w:val="20"/>
            <w:lang w:eastAsia="ko-KR"/>
            <w:rPrChange w:id="14190" w:author="thuyhuynh" w:date="2023-05-08T11:25:00Z">
              <w:rPr>
                <w:lang w:eastAsia="ko-KR"/>
              </w:rPr>
            </w:rPrChange>
          </w:rPr>
          <w:delText xml:space="preserve"> </w:delText>
        </w:r>
        <w:r w:rsidRPr="00116AAA" w:rsidDel="009B0CCE">
          <w:rPr>
            <w:rFonts w:ascii="Poppins" w:hAnsi="Poppins"/>
            <w:sz w:val="20"/>
            <w:szCs w:val="20"/>
            <w:rPrChange w:id="14191" w:author="thuyhuynh" w:date="2023-05-08T11:25:00Z">
              <w:rPr/>
            </w:rPrChange>
          </w:rPr>
          <w:delText>(All)</w:delText>
        </w:r>
        <w:r w:rsidR="001939C5" w:rsidRPr="00116AAA" w:rsidDel="009B0CCE">
          <w:rPr>
            <w:rFonts w:ascii="Poppins" w:hAnsi="Poppins"/>
            <w:sz w:val="20"/>
            <w:szCs w:val="20"/>
            <w:lang w:eastAsia="ko-KR"/>
            <w:rPrChange w:id="14192" w:author="thuyhuynh" w:date="2023-05-08T11:25:00Z">
              <w:rPr>
                <w:lang w:eastAsia="ko-KR"/>
              </w:rPr>
            </w:rPrChange>
          </w:rPr>
          <w:delText xml:space="preserve"> </w:delText>
        </w:r>
        <w:r w:rsidRPr="00116AAA" w:rsidDel="009B0CCE">
          <w:rPr>
            <w:rFonts w:ascii="Poppins" w:hAnsi="Poppins"/>
            <w:sz w:val="20"/>
            <w:szCs w:val="20"/>
            <w:rPrChange w:id="14193" w:author="thuyhuynh" w:date="2023-05-08T11:25:00Z">
              <w:rPr/>
            </w:rPrChange>
          </w:rPr>
          <w:delText>Programs</w:delText>
        </w:r>
        <w:r w:rsidRPr="00116AAA" w:rsidDel="009B0CCE">
          <w:rPr>
            <w:rFonts w:ascii="Poppins" w:hAnsi="Poppins"/>
            <w:sz w:val="20"/>
            <w:szCs w:val="20"/>
            <w:lang w:eastAsia="ko-KR"/>
            <w:rPrChange w:id="14194" w:author="thuyhuynh" w:date="2023-05-08T11:25:00Z">
              <w:rPr>
                <w:lang w:eastAsia="ko-KR"/>
              </w:rPr>
            </w:rPrChange>
          </w:rPr>
          <w:delText xml:space="preserve"> </w:delText>
        </w:r>
        <w:r w:rsidRPr="00116AAA" w:rsidDel="009B0CCE">
          <w:rPr>
            <w:rFonts w:ascii="Poppins" w:hAnsi="Poppins"/>
            <w:sz w:val="20"/>
            <w:szCs w:val="20"/>
            <w:lang w:eastAsia="ko-KR"/>
            <w:rPrChange w:id="14195" w:author="thuyhuynh" w:date="2023-05-08T11:25:00Z">
              <w:rPr>
                <w:lang w:eastAsia="ko-KR"/>
              </w:rPr>
            </w:rPrChange>
          </w:rPr>
          <w:sym w:font="Wingdings" w:char="F0E0"/>
        </w:r>
        <w:r w:rsidRPr="00116AAA" w:rsidDel="009B0CCE">
          <w:rPr>
            <w:rFonts w:ascii="Poppins" w:hAnsi="Poppins"/>
            <w:sz w:val="20"/>
            <w:szCs w:val="20"/>
            <w:lang w:eastAsia="ko-KR"/>
            <w:rPrChange w:id="14196" w:author="thuyhuynh" w:date="2023-05-08T11:25:00Z">
              <w:rPr>
                <w:lang w:eastAsia="ko-KR"/>
              </w:rPr>
            </w:rPrChange>
          </w:rPr>
          <w:delText xml:space="preserve"> </w:delText>
        </w:r>
        <w:r w:rsidRPr="00116AAA" w:rsidDel="009B0CCE">
          <w:rPr>
            <w:rFonts w:ascii="Poppins" w:hAnsi="Poppins"/>
            <w:sz w:val="20"/>
            <w:szCs w:val="20"/>
            <w:rPrChange w:id="14197" w:author="thuyhuynh" w:date="2023-05-08T11:25:00Z">
              <w:rPr/>
            </w:rPrChange>
          </w:rPr>
          <w:delText>Iritech</w:delText>
        </w:r>
        <w:r w:rsidRPr="00116AAA" w:rsidDel="009B0CCE">
          <w:rPr>
            <w:rFonts w:ascii="Poppins" w:hAnsi="Poppins"/>
            <w:sz w:val="20"/>
            <w:szCs w:val="20"/>
            <w:lang w:eastAsia="ko-KR"/>
            <w:rPrChange w:id="14198" w:author="thuyhuynh" w:date="2023-05-08T11:25:00Z">
              <w:rPr>
                <w:lang w:eastAsia="ko-KR"/>
              </w:rPr>
            </w:rPrChange>
          </w:rPr>
          <w:delText xml:space="preserve"> </w:delText>
        </w:r>
        <w:r w:rsidRPr="00116AAA" w:rsidDel="009B0CCE">
          <w:rPr>
            <w:rFonts w:ascii="Poppins" w:hAnsi="Poppins"/>
            <w:sz w:val="20"/>
            <w:szCs w:val="20"/>
            <w:lang w:eastAsia="ko-KR"/>
            <w:rPrChange w:id="14199" w:author="thuyhuynh" w:date="2023-05-08T11:25:00Z">
              <w:rPr>
                <w:lang w:eastAsia="ko-KR"/>
              </w:rPr>
            </w:rPrChange>
          </w:rPr>
          <w:sym w:font="Wingdings" w:char="F0E0"/>
        </w:r>
        <w:r w:rsidRPr="00116AAA" w:rsidDel="009B0CCE">
          <w:rPr>
            <w:rFonts w:ascii="Poppins" w:hAnsi="Poppins"/>
            <w:sz w:val="20"/>
            <w:szCs w:val="20"/>
            <w:lang w:eastAsia="ko-KR"/>
            <w:rPrChange w:id="14200" w:author="thuyhuynh" w:date="2023-05-08T11:25:00Z">
              <w:rPr>
                <w:lang w:eastAsia="ko-KR"/>
              </w:rPr>
            </w:rPrChange>
          </w:rPr>
          <w:delText xml:space="preserve"> </w:delText>
        </w:r>
      </w:del>
      <w:del w:id="14201" w:author="thuyhuynh" w:date="2022-03-30T15:37:00Z">
        <w:r w:rsidRPr="00116AAA" w:rsidDel="002850A6">
          <w:rPr>
            <w:rFonts w:ascii="Poppins" w:hAnsi="Poppins"/>
            <w:sz w:val="20"/>
            <w:szCs w:val="20"/>
            <w:rPrChange w:id="14202" w:author="thuyhuynh" w:date="2023-05-08T11:25:00Z">
              <w:rPr/>
            </w:rPrChange>
          </w:rPr>
          <w:delText>I</w:delText>
        </w:r>
        <w:r w:rsidR="00CC3B23" w:rsidRPr="00116AAA" w:rsidDel="002850A6">
          <w:rPr>
            <w:rFonts w:ascii="Poppins" w:hAnsi="Poppins"/>
            <w:sz w:val="20"/>
            <w:szCs w:val="20"/>
            <w:rPrChange w:id="14203" w:author="thuyhuynh" w:date="2023-05-08T11:25:00Z">
              <w:rPr/>
            </w:rPrChange>
          </w:rPr>
          <w:delText>DDK</w:delText>
        </w:r>
      </w:del>
      <w:del w:id="14204" w:author="thuyhuynh" w:date="2022-03-30T16:34:00Z">
        <w:r w:rsidRPr="00116AAA" w:rsidDel="009B0CCE">
          <w:rPr>
            <w:rFonts w:ascii="Poppins" w:hAnsi="Poppins"/>
            <w:sz w:val="20"/>
            <w:szCs w:val="20"/>
            <w:rPrChange w:id="14205" w:author="thuyhuynh" w:date="2023-05-08T11:25:00Z">
              <w:rPr/>
            </w:rPrChange>
          </w:rPr>
          <w:delText xml:space="preserve"> </w:delText>
        </w:r>
        <w:r w:rsidR="00CC3B23" w:rsidRPr="00116AAA" w:rsidDel="009B0CCE">
          <w:rPr>
            <w:rFonts w:ascii="Poppins" w:hAnsi="Poppins"/>
            <w:sz w:val="20"/>
            <w:szCs w:val="20"/>
            <w:rPrChange w:id="14206" w:author="thuyhuynh" w:date="2023-05-08T11:25:00Z">
              <w:rPr/>
            </w:rPrChange>
          </w:rPr>
          <w:delText>2000</w:delText>
        </w:r>
        <w:r w:rsidR="00E43A37" w:rsidRPr="00116AAA" w:rsidDel="009B0CCE">
          <w:rPr>
            <w:rFonts w:ascii="Poppins" w:hAnsi="Poppins"/>
            <w:sz w:val="20"/>
            <w:szCs w:val="20"/>
            <w:rPrChange w:id="14207" w:author="thuyhuynh" w:date="2023-05-08T11:25:00Z">
              <w:rPr/>
            </w:rPrChange>
          </w:rPr>
          <w:delText xml:space="preserve"> </w:delText>
        </w:r>
        <w:r w:rsidR="00CC3B23" w:rsidRPr="00116AAA" w:rsidDel="009B0CCE">
          <w:rPr>
            <w:rFonts w:ascii="Poppins" w:hAnsi="Poppins"/>
            <w:sz w:val="20"/>
            <w:szCs w:val="20"/>
            <w:rPrChange w:id="14208" w:author="thuyhuynh" w:date="2023-05-08T11:25:00Z">
              <w:rPr/>
            </w:rPrChange>
          </w:rPr>
          <w:delText>&lt;version&gt;</w:delText>
        </w:r>
        <w:r w:rsidRPr="00116AAA" w:rsidDel="009B0CCE">
          <w:rPr>
            <w:rFonts w:ascii="Poppins" w:hAnsi="Poppins"/>
            <w:sz w:val="20"/>
            <w:szCs w:val="20"/>
            <w:lang w:eastAsia="ko-KR"/>
            <w:rPrChange w:id="14209" w:author="thuyhuynh" w:date="2023-05-08T11:25:00Z">
              <w:rPr>
                <w:lang w:eastAsia="ko-KR"/>
              </w:rPr>
            </w:rPrChange>
          </w:rPr>
          <w:delText xml:space="preserve"> </w:delText>
        </w:r>
        <w:r w:rsidRPr="00116AAA" w:rsidDel="009B0CCE">
          <w:rPr>
            <w:rFonts w:ascii="Poppins" w:hAnsi="Poppins"/>
            <w:sz w:val="20"/>
            <w:szCs w:val="20"/>
            <w:lang w:eastAsia="ko-KR"/>
            <w:rPrChange w:id="14210" w:author="thuyhuynh" w:date="2023-05-08T11:25:00Z">
              <w:rPr>
                <w:lang w:eastAsia="ko-KR"/>
              </w:rPr>
            </w:rPrChange>
          </w:rPr>
          <w:sym w:font="Wingdings" w:char="F0E0"/>
        </w:r>
        <w:r w:rsidRPr="00116AAA" w:rsidDel="009B0CCE">
          <w:rPr>
            <w:rFonts w:ascii="Poppins" w:hAnsi="Poppins"/>
            <w:sz w:val="20"/>
            <w:szCs w:val="20"/>
            <w:lang w:eastAsia="ko-KR"/>
            <w:rPrChange w:id="14211" w:author="thuyhuynh" w:date="2023-05-08T11:25:00Z">
              <w:rPr>
                <w:lang w:eastAsia="ko-KR"/>
              </w:rPr>
            </w:rPrChange>
          </w:rPr>
          <w:delText xml:space="preserve"> </w:delText>
        </w:r>
        <w:r w:rsidRPr="00116AAA" w:rsidDel="009B0CCE">
          <w:rPr>
            <w:rFonts w:ascii="Poppins" w:hAnsi="Poppins"/>
            <w:sz w:val="20"/>
            <w:szCs w:val="20"/>
            <w:rPrChange w:id="14212" w:author="thuyhuynh" w:date="2023-05-08T11:25:00Z">
              <w:rPr/>
            </w:rPrChange>
          </w:rPr>
          <w:delText xml:space="preserve">Utilities </w:delText>
        </w:r>
        <w:r w:rsidRPr="00116AAA" w:rsidDel="009B0CCE">
          <w:rPr>
            <w:rFonts w:ascii="Poppins" w:hAnsi="Poppins"/>
            <w:sz w:val="20"/>
            <w:szCs w:val="20"/>
            <w:lang w:eastAsia="ko-KR"/>
            <w:rPrChange w:id="14213" w:author="thuyhuynh" w:date="2023-05-08T11:25:00Z">
              <w:rPr>
                <w:lang w:eastAsia="ko-KR"/>
              </w:rPr>
            </w:rPrChange>
          </w:rPr>
          <w:sym w:font="Wingdings" w:char="F0E0"/>
        </w:r>
        <w:r w:rsidRPr="00116AAA" w:rsidDel="009B0CCE">
          <w:rPr>
            <w:rFonts w:ascii="Poppins" w:hAnsi="Poppins"/>
            <w:sz w:val="20"/>
            <w:szCs w:val="20"/>
            <w:lang w:eastAsia="ko-KR"/>
            <w:rPrChange w:id="14214" w:author="thuyhuynh" w:date="2023-05-08T11:25:00Z">
              <w:rPr>
                <w:lang w:eastAsia="ko-KR"/>
              </w:rPr>
            </w:rPrChange>
          </w:rPr>
          <w:delText xml:space="preserve"> </w:delText>
        </w:r>
        <w:r w:rsidRPr="00116AAA" w:rsidDel="009B0CCE">
          <w:rPr>
            <w:rFonts w:ascii="Poppins" w:hAnsi="Poppins"/>
            <w:sz w:val="20"/>
            <w:szCs w:val="20"/>
            <w:rPrChange w:id="14215" w:author="thuyhuynh" w:date="2023-05-08T11:25:00Z">
              <w:rPr/>
            </w:rPrChange>
          </w:rPr>
          <w:delText xml:space="preserve"> </w:delText>
        </w:r>
      </w:del>
      <w:del w:id="14216" w:author="thuyhuynh" w:date="2022-03-30T15:37:00Z">
        <w:r w:rsidRPr="00116AAA" w:rsidDel="002850A6">
          <w:rPr>
            <w:rFonts w:ascii="Poppins" w:hAnsi="Poppins"/>
            <w:sz w:val="20"/>
            <w:szCs w:val="20"/>
            <w:rPrChange w:id="14217" w:author="thuyhuynh" w:date="2023-05-08T11:25:00Z">
              <w:rPr/>
            </w:rPrChange>
          </w:rPr>
          <w:delText>I</w:delText>
        </w:r>
        <w:r w:rsidR="00CC3B23" w:rsidRPr="00116AAA" w:rsidDel="002850A6">
          <w:rPr>
            <w:rFonts w:ascii="Poppins" w:hAnsi="Poppins"/>
            <w:sz w:val="20"/>
            <w:szCs w:val="20"/>
            <w:rPrChange w:id="14218" w:author="thuyhuynh" w:date="2023-05-08T11:25:00Z">
              <w:rPr/>
            </w:rPrChange>
          </w:rPr>
          <w:delText>DDK</w:delText>
        </w:r>
      </w:del>
      <w:del w:id="14219" w:author="thuyhuynh" w:date="2022-03-30T16:34:00Z">
        <w:r w:rsidRPr="00116AAA" w:rsidDel="009B0CCE">
          <w:rPr>
            <w:rFonts w:ascii="Poppins" w:hAnsi="Poppins"/>
            <w:sz w:val="20"/>
            <w:szCs w:val="20"/>
            <w:rPrChange w:id="14220" w:author="thuyhuynh" w:date="2023-05-08T11:25:00Z">
              <w:rPr/>
            </w:rPrChange>
          </w:rPr>
          <w:delText xml:space="preserve"> </w:delText>
        </w:r>
        <w:r w:rsidR="00CC3B23" w:rsidRPr="00116AAA" w:rsidDel="009B0CCE">
          <w:rPr>
            <w:rFonts w:ascii="Poppins" w:hAnsi="Poppins"/>
            <w:sz w:val="20"/>
            <w:szCs w:val="20"/>
            <w:rPrChange w:id="14221" w:author="thuyhuynh" w:date="2023-05-08T11:25:00Z">
              <w:rPr/>
            </w:rPrChange>
          </w:rPr>
          <w:delText>2000</w:delText>
        </w:r>
        <w:r w:rsidRPr="00116AAA" w:rsidDel="009B0CCE">
          <w:rPr>
            <w:rFonts w:ascii="Poppins" w:hAnsi="Poppins"/>
            <w:sz w:val="20"/>
            <w:szCs w:val="20"/>
            <w:rPrChange w:id="14222" w:author="thuyhuynh" w:date="2023-05-08T11:25:00Z">
              <w:rPr/>
            </w:rPrChange>
          </w:rPr>
          <w:delText xml:space="preserve"> Utility. </w:delText>
        </w:r>
      </w:del>
    </w:p>
    <w:p w:rsidR="00EB3B9E" w:rsidRPr="00116AAA" w:rsidDel="009B0CCE" w:rsidRDefault="00EB3B9E" w:rsidP="00EB3B9E">
      <w:pPr>
        <w:jc w:val="both"/>
        <w:rPr>
          <w:del w:id="14223" w:author="thuyhuynh" w:date="2022-03-30T16:34:00Z"/>
          <w:rFonts w:ascii="Poppins" w:hAnsi="Poppins"/>
          <w:sz w:val="20"/>
          <w:szCs w:val="20"/>
          <w:rPrChange w:id="14224" w:author="thuyhuynh" w:date="2023-05-08T11:25:00Z">
            <w:rPr>
              <w:del w:id="14225" w:author="thuyhuynh" w:date="2022-03-30T16:34:00Z"/>
            </w:rPr>
          </w:rPrChange>
        </w:rPr>
      </w:pPr>
    </w:p>
    <w:p w:rsidR="00EB3B9E" w:rsidRPr="00116AAA" w:rsidDel="00AB0991" w:rsidRDefault="00EB3B9E" w:rsidP="00CB68AF">
      <w:pPr>
        <w:pStyle w:val="ListParagraph"/>
        <w:numPr>
          <w:ilvl w:val="0"/>
          <w:numId w:val="17"/>
        </w:numPr>
        <w:rPr>
          <w:del w:id="14226" w:author="thuyhuynh" w:date="2022-03-30T16:41:00Z"/>
          <w:rFonts w:ascii="Poppins" w:hAnsi="Poppins"/>
          <w:sz w:val="20"/>
          <w:szCs w:val="20"/>
          <w:rPrChange w:id="14227" w:author="thuyhuynh" w:date="2023-05-08T11:25:00Z">
            <w:rPr>
              <w:del w:id="14228" w:author="thuyhuynh" w:date="2022-03-30T16:41:00Z"/>
            </w:rPr>
          </w:rPrChange>
        </w:rPr>
      </w:pPr>
      <w:del w:id="14229" w:author="thuyhuynh" w:date="2022-03-30T16:34:00Z">
        <w:r w:rsidRPr="00116AAA" w:rsidDel="009B0CCE">
          <w:rPr>
            <w:rFonts w:ascii="Poppins" w:hAnsi="Poppins"/>
            <w:sz w:val="20"/>
            <w:szCs w:val="20"/>
            <w:rPrChange w:id="14230" w:author="thuyhuynh" w:date="2023-05-08T11:25:00Z">
              <w:rPr/>
            </w:rPrChange>
          </w:rPr>
          <w:delText>For Windows CE package, users can look for the utility from Start menu</w:delText>
        </w:r>
        <w:r w:rsidRPr="00116AAA" w:rsidDel="009B0CCE">
          <w:rPr>
            <w:rFonts w:ascii="Poppins" w:hAnsi="Poppins"/>
            <w:sz w:val="20"/>
            <w:szCs w:val="20"/>
            <w:lang w:eastAsia="ko-KR"/>
            <w:rPrChange w:id="14231" w:author="thuyhuynh" w:date="2023-05-08T11:25:00Z">
              <w:rPr>
                <w:lang w:eastAsia="ko-KR"/>
              </w:rPr>
            </w:rPrChange>
          </w:rPr>
          <w:delText xml:space="preserve"> </w:delText>
        </w:r>
        <w:r w:rsidRPr="00116AAA" w:rsidDel="009B0CCE">
          <w:rPr>
            <w:rFonts w:ascii="Poppins" w:hAnsi="Poppins"/>
            <w:sz w:val="20"/>
            <w:szCs w:val="20"/>
            <w:lang w:eastAsia="ko-KR"/>
            <w:rPrChange w:id="14232" w:author="thuyhuynh" w:date="2023-05-08T11:25:00Z">
              <w:rPr>
                <w:lang w:eastAsia="ko-KR"/>
              </w:rPr>
            </w:rPrChange>
          </w:rPr>
          <w:sym w:font="Wingdings" w:char="F0E0"/>
        </w:r>
        <w:r w:rsidRPr="00116AAA" w:rsidDel="009B0CCE">
          <w:rPr>
            <w:rFonts w:ascii="Poppins" w:hAnsi="Poppins"/>
            <w:sz w:val="20"/>
            <w:szCs w:val="20"/>
            <w:lang w:eastAsia="ko-KR"/>
            <w:rPrChange w:id="14233" w:author="thuyhuynh" w:date="2023-05-08T11:25:00Z">
              <w:rPr>
                <w:lang w:eastAsia="ko-KR"/>
              </w:rPr>
            </w:rPrChange>
          </w:rPr>
          <w:delText xml:space="preserve"> </w:delText>
        </w:r>
        <w:r w:rsidRPr="00116AAA" w:rsidDel="009B0CCE">
          <w:rPr>
            <w:rFonts w:ascii="Poppins" w:hAnsi="Poppins"/>
            <w:sz w:val="20"/>
            <w:szCs w:val="20"/>
            <w:rPrChange w:id="14234" w:author="thuyhuynh" w:date="2023-05-08T11:25:00Z">
              <w:rPr/>
            </w:rPrChange>
          </w:rPr>
          <w:delText>(All)</w:delText>
        </w:r>
        <w:r w:rsidR="001939C5" w:rsidRPr="00116AAA" w:rsidDel="009B0CCE">
          <w:rPr>
            <w:rFonts w:ascii="Poppins" w:hAnsi="Poppins"/>
            <w:sz w:val="20"/>
            <w:szCs w:val="20"/>
            <w:lang w:eastAsia="ko-KR"/>
            <w:rPrChange w:id="14235" w:author="thuyhuynh" w:date="2023-05-08T11:25:00Z">
              <w:rPr>
                <w:lang w:eastAsia="ko-KR"/>
              </w:rPr>
            </w:rPrChange>
          </w:rPr>
          <w:delText xml:space="preserve"> </w:delText>
        </w:r>
        <w:r w:rsidRPr="00116AAA" w:rsidDel="009B0CCE">
          <w:rPr>
            <w:rFonts w:ascii="Poppins" w:hAnsi="Poppins"/>
            <w:sz w:val="20"/>
            <w:szCs w:val="20"/>
            <w:rPrChange w:id="14236" w:author="thuyhuynh" w:date="2023-05-08T11:25:00Z">
              <w:rPr/>
            </w:rPrChange>
          </w:rPr>
          <w:delText>Programs</w:delText>
        </w:r>
        <w:r w:rsidRPr="00116AAA" w:rsidDel="009B0CCE">
          <w:rPr>
            <w:rFonts w:ascii="Poppins" w:hAnsi="Poppins"/>
            <w:sz w:val="20"/>
            <w:szCs w:val="20"/>
            <w:lang w:eastAsia="ko-KR"/>
            <w:rPrChange w:id="14237" w:author="thuyhuynh" w:date="2023-05-08T11:25:00Z">
              <w:rPr>
                <w:lang w:eastAsia="ko-KR"/>
              </w:rPr>
            </w:rPrChange>
          </w:rPr>
          <w:delText xml:space="preserve"> </w:delText>
        </w:r>
        <w:r w:rsidRPr="00116AAA" w:rsidDel="009B0CCE">
          <w:rPr>
            <w:rFonts w:ascii="Poppins" w:hAnsi="Poppins"/>
            <w:sz w:val="20"/>
            <w:szCs w:val="20"/>
            <w:lang w:eastAsia="ko-KR"/>
            <w:rPrChange w:id="14238" w:author="thuyhuynh" w:date="2023-05-08T11:25:00Z">
              <w:rPr>
                <w:lang w:eastAsia="ko-KR"/>
              </w:rPr>
            </w:rPrChange>
          </w:rPr>
          <w:sym w:font="Wingdings" w:char="F0E0"/>
        </w:r>
        <w:r w:rsidRPr="00116AAA" w:rsidDel="009B0CCE">
          <w:rPr>
            <w:rFonts w:ascii="Poppins" w:hAnsi="Poppins"/>
            <w:sz w:val="20"/>
            <w:szCs w:val="20"/>
            <w:lang w:eastAsia="ko-KR"/>
            <w:rPrChange w:id="14239" w:author="thuyhuynh" w:date="2023-05-08T11:25:00Z">
              <w:rPr>
                <w:lang w:eastAsia="ko-KR"/>
              </w:rPr>
            </w:rPrChange>
          </w:rPr>
          <w:delText xml:space="preserve"> </w:delText>
        </w:r>
        <w:r w:rsidRPr="00116AAA" w:rsidDel="009B0CCE">
          <w:rPr>
            <w:rFonts w:ascii="Poppins" w:hAnsi="Poppins"/>
            <w:sz w:val="20"/>
            <w:szCs w:val="20"/>
            <w:rPrChange w:id="14240" w:author="thuyhuynh" w:date="2023-05-08T11:25:00Z">
              <w:rPr/>
            </w:rPrChange>
          </w:rPr>
          <w:delText>Iritech</w:delText>
        </w:r>
        <w:r w:rsidRPr="00116AAA" w:rsidDel="009B0CCE">
          <w:rPr>
            <w:rFonts w:ascii="Poppins" w:hAnsi="Poppins"/>
            <w:sz w:val="20"/>
            <w:szCs w:val="20"/>
            <w:lang w:eastAsia="ko-KR"/>
            <w:rPrChange w:id="14241" w:author="thuyhuynh" w:date="2023-05-08T11:25:00Z">
              <w:rPr>
                <w:lang w:eastAsia="ko-KR"/>
              </w:rPr>
            </w:rPrChange>
          </w:rPr>
          <w:delText xml:space="preserve"> </w:delText>
        </w:r>
        <w:r w:rsidRPr="00116AAA" w:rsidDel="009B0CCE">
          <w:rPr>
            <w:rFonts w:ascii="Poppins" w:hAnsi="Poppins"/>
            <w:sz w:val="20"/>
            <w:szCs w:val="20"/>
            <w:lang w:eastAsia="ko-KR"/>
            <w:rPrChange w:id="14242" w:author="thuyhuynh" w:date="2023-05-08T11:25:00Z">
              <w:rPr>
                <w:lang w:eastAsia="ko-KR"/>
              </w:rPr>
            </w:rPrChange>
          </w:rPr>
          <w:sym w:font="Wingdings" w:char="F0E0"/>
        </w:r>
        <w:r w:rsidRPr="00116AAA" w:rsidDel="009B0CCE">
          <w:rPr>
            <w:rFonts w:ascii="Poppins" w:hAnsi="Poppins"/>
            <w:sz w:val="20"/>
            <w:szCs w:val="20"/>
            <w:lang w:eastAsia="ko-KR"/>
            <w:rPrChange w:id="14243" w:author="thuyhuynh" w:date="2023-05-08T11:25:00Z">
              <w:rPr>
                <w:lang w:eastAsia="ko-KR"/>
              </w:rPr>
            </w:rPrChange>
          </w:rPr>
          <w:delText xml:space="preserve"> </w:delText>
        </w:r>
      </w:del>
      <w:del w:id="14244" w:author="thuyhuynh" w:date="2022-03-30T15:37:00Z">
        <w:r w:rsidRPr="00116AAA" w:rsidDel="002850A6">
          <w:rPr>
            <w:rFonts w:ascii="Poppins" w:hAnsi="Poppins"/>
            <w:sz w:val="20"/>
            <w:szCs w:val="20"/>
            <w:rPrChange w:id="14245" w:author="thuyhuynh" w:date="2023-05-08T11:25:00Z">
              <w:rPr/>
            </w:rPrChange>
          </w:rPr>
          <w:delText>I</w:delText>
        </w:r>
        <w:r w:rsidR="003A0AA0" w:rsidRPr="00116AAA" w:rsidDel="002850A6">
          <w:rPr>
            <w:rFonts w:ascii="Poppins" w:hAnsi="Poppins"/>
            <w:sz w:val="20"/>
            <w:szCs w:val="20"/>
            <w:rPrChange w:id="14246" w:author="thuyhuynh" w:date="2023-05-08T11:25:00Z">
              <w:rPr/>
            </w:rPrChange>
          </w:rPr>
          <w:delText>DDK</w:delText>
        </w:r>
      </w:del>
      <w:del w:id="14247" w:author="thuyhuynh" w:date="2022-03-30T16:34:00Z">
        <w:r w:rsidRPr="00116AAA" w:rsidDel="009B0CCE">
          <w:rPr>
            <w:rFonts w:ascii="Poppins" w:hAnsi="Poppins"/>
            <w:sz w:val="20"/>
            <w:szCs w:val="20"/>
            <w:rPrChange w:id="14248" w:author="thuyhuynh" w:date="2023-05-08T11:25:00Z">
              <w:rPr/>
            </w:rPrChange>
          </w:rPr>
          <w:delText xml:space="preserve"> </w:delText>
        </w:r>
        <w:r w:rsidR="003A0AA0" w:rsidRPr="00116AAA" w:rsidDel="009B0CCE">
          <w:rPr>
            <w:rFonts w:ascii="Poppins" w:hAnsi="Poppins"/>
            <w:sz w:val="20"/>
            <w:szCs w:val="20"/>
            <w:rPrChange w:id="14249" w:author="thuyhuynh" w:date="2023-05-08T11:25:00Z">
              <w:rPr/>
            </w:rPrChange>
          </w:rPr>
          <w:delText>2000</w:delText>
        </w:r>
        <w:r w:rsidRPr="00116AAA" w:rsidDel="009B0CCE">
          <w:rPr>
            <w:rFonts w:ascii="Poppins" w:hAnsi="Poppins"/>
            <w:sz w:val="20"/>
            <w:szCs w:val="20"/>
            <w:rPrChange w:id="14250" w:author="thuyhuynh" w:date="2023-05-08T11:25:00Z">
              <w:rPr/>
            </w:rPrChange>
          </w:rPr>
          <w:delText>– WinCE_ARM4VI</w:delText>
        </w:r>
        <w:r w:rsidRPr="00116AAA" w:rsidDel="009B0CCE">
          <w:rPr>
            <w:rFonts w:ascii="Poppins" w:hAnsi="Poppins"/>
            <w:sz w:val="20"/>
            <w:szCs w:val="20"/>
            <w:lang w:eastAsia="ko-KR"/>
            <w:rPrChange w:id="14251" w:author="thuyhuynh" w:date="2023-05-08T11:25:00Z">
              <w:rPr>
                <w:lang w:eastAsia="ko-KR"/>
              </w:rPr>
            </w:rPrChange>
          </w:rPr>
          <w:delText xml:space="preserve"> </w:delText>
        </w:r>
        <w:r w:rsidRPr="00116AAA" w:rsidDel="009B0CCE">
          <w:rPr>
            <w:rFonts w:ascii="Poppins" w:hAnsi="Poppins"/>
            <w:sz w:val="20"/>
            <w:szCs w:val="20"/>
            <w:lang w:eastAsia="ko-KR"/>
            <w:rPrChange w:id="14252" w:author="thuyhuynh" w:date="2023-05-08T11:25:00Z">
              <w:rPr>
                <w:lang w:eastAsia="ko-KR"/>
              </w:rPr>
            </w:rPrChange>
          </w:rPr>
          <w:sym w:font="Wingdings" w:char="F0E0"/>
        </w:r>
        <w:r w:rsidRPr="00116AAA" w:rsidDel="009B0CCE">
          <w:rPr>
            <w:rFonts w:ascii="Poppins" w:hAnsi="Poppins"/>
            <w:sz w:val="20"/>
            <w:szCs w:val="20"/>
            <w:lang w:eastAsia="ko-KR"/>
            <w:rPrChange w:id="14253" w:author="thuyhuynh" w:date="2023-05-08T11:25:00Z">
              <w:rPr>
                <w:lang w:eastAsia="ko-KR"/>
              </w:rPr>
            </w:rPrChange>
          </w:rPr>
          <w:delText xml:space="preserve"> </w:delText>
        </w:r>
        <w:r w:rsidRPr="00116AAA" w:rsidDel="009B0CCE">
          <w:rPr>
            <w:rFonts w:ascii="Poppins" w:hAnsi="Poppins"/>
            <w:sz w:val="20"/>
            <w:szCs w:val="20"/>
            <w:rPrChange w:id="14254" w:author="thuyhuynh" w:date="2023-05-08T11:25:00Z">
              <w:rPr/>
            </w:rPrChange>
          </w:rPr>
          <w:delText xml:space="preserve">Utilities </w:delText>
        </w:r>
        <w:r w:rsidRPr="00116AAA" w:rsidDel="009B0CCE">
          <w:rPr>
            <w:rFonts w:ascii="Poppins" w:hAnsi="Poppins"/>
            <w:sz w:val="20"/>
            <w:szCs w:val="20"/>
            <w:lang w:eastAsia="ko-KR"/>
            <w:rPrChange w:id="14255" w:author="thuyhuynh" w:date="2023-05-08T11:25:00Z">
              <w:rPr>
                <w:lang w:eastAsia="ko-KR"/>
              </w:rPr>
            </w:rPrChange>
          </w:rPr>
          <w:sym w:font="Wingdings" w:char="F0E0"/>
        </w:r>
        <w:r w:rsidRPr="00116AAA" w:rsidDel="009B0CCE">
          <w:rPr>
            <w:rFonts w:ascii="Poppins" w:hAnsi="Poppins"/>
            <w:sz w:val="20"/>
            <w:szCs w:val="20"/>
            <w:lang w:eastAsia="ko-KR"/>
            <w:rPrChange w:id="14256" w:author="thuyhuynh" w:date="2023-05-08T11:25:00Z">
              <w:rPr>
                <w:lang w:eastAsia="ko-KR"/>
              </w:rPr>
            </w:rPrChange>
          </w:rPr>
          <w:delText xml:space="preserve"> </w:delText>
        </w:r>
        <w:r w:rsidRPr="00116AAA" w:rsidDel="009B0CCE">
          <w:rPr>
            <w:rFonts w:ascii="Poppins" w:hAnsi="Poppins"/>
            <w:sz w:val="20"/>
            <w:szCs w:val="20"/>
            <w:rPrChange w:id="14257" w:author="thuyhuynh" w:date="2023-05-08T11:25:00Z">
              <w:rPr/>
            </w:rPrChange>
          </w:rPr>
          <w:delText xml:space="preserve"> </w:delText>
        </w:r>
      </w:del>
      <w:del w:id="14258" w:author="thuyhuynh" w:date="2022-03-30T15:37:00Z">
        <w:r w:rsidRPr="00116AAA" w:rsidDel="002850A6">
          <w:rPr>
            <w:rFonts w:ascii="Poppins" w:hAnsi="Poppins"/>
            <w:sz w:val="20"/>
            <w:szCs w:val="20"/>
            <w:rPrChange w:id="14259" w:author="thuyhuynh" w:date="2023-05-08T11:25:00Z">
              <w:rPr/>
            </w:rPrChange>
          </w:rPr>
          <w:delText>I</w:delText>
        </w:r>
        <w:r w:rsidR="003A0AA0" w:rsidRPr="00116AAA" w:rsidDel="002850A6">
          <w:rPr>
            <w:rFonts w:ascii="Poppins" w:hAnsi="Poppins"/>
            <w:sz w:val="20"/>
            <w:szCs w:val="20"/>
            <w:rPrChange w:id="14260" w:author="thuyhuynh" w:date="2023-05-08T11:25:00Z">
              <w:rPr/>
            </w:rPrChange>
          </w:rPr>
          <w:delText>DDK</w:delText>
        </w:r>
      </w:del>
      <w:del w:id="14261" w:author="thuyhuynh" w:date="2022-03-30T16:34:00Z">
        <w:r w:rsidRPr="00116AAA" w:rsidDel="009B0CCE">
          <w:rPr>
            <w:rFonts w:ascii="Poppins" w:hAnsi="Poppins"/>
            <w:sz w:val="20"/>
            <w:szCs w:val="20"/>
            <w:rPrChange w:id="14262" w:author="thuyhuynh" w:date="2023-05-08T11:25:00Z">
              <w:rPr/>
            </w:rPrChange>
          </w:rPr>
          <w:delText xml:space="preserve"> </w:delText>
        </w:r>
        <w:r w:rsidR="003A0AA0" w:rsidRPr="00116AAA" w:rsidDel="009B0CCE">
          <w:rPr>
            <w:rFonts w:ascii="Poppins" w:hAnsi="Poppins"/>
            <w:sz w:val="20"/>
            <w:szCs w:val="20"/>
            <w:rPrChange w:id="14263" w:author="thuyhuynh" w:date="2023-05-08T11:25:00Z">
              <w:rPr/>
            </w:rPrChange>
          </w:rPr>
          <w:delText>2000</w:delText>
        </w:r>
        <w:r w:rsidR="00E43A37" w:rsidRPr="00116AAA" w:rsidDel="009B0CCE">
          <w:rPr>
            <w:rFonts w:ascii="Poppins" w:hAnsi="Poppins"/>
            <w:sz w:val="20"/>
            <w:szCs w:val="20"/>
            <w:rPrChange w:id="14264" w:author="thuyhuynh" w:date="2023-05-08T11:25:00Z">
              <w:rPr/>
            </w:rPrChange>
          </w:rPr>
          <w:delText xml:space="preserve"> </w:delText>
        </w:r>
        <w:r w:rsidR="00DA1114" w:rsidRPr="00116AAA" w:rsidDel="009B0CCE">
          <w:rPr>
            <w:rFonts w:ascii="Poppins" w:hAnsi="Poppins"/>
            <w:sz w:val="20"/>
            <w:szCs w:val="20"/>
            <w:rPrChange w:id="14265" w:author="thuyhuynh" w:date="2023-05-08T11:25:00Z">
              <w:rPr/>
            </w:rPrChange>
          </w:rPr>
          <w:delText>U</w:delText>
        </w:r>
        <w:r w:rsidRPr="00116AAA" w:rsidDel="009B0CCE">
          <w:rPr>
            <w:rFonts w:ascii="Poppins" w:hAnsi="Poppins"/>
            <w:sz w:val="20"/>
            <w:szCs w:val="20"/>
            <w:rPrChange w:id="14266" w:author="thuyhuynh" w:date="2023-05-08T11:25:00Z">
              <w:rPr/>
            </w:rPrChange>
          </w:rPr>
          <w:delText>tility</w:delText>
        </w:r>
        <w:r w:rsidR="001939C5" w:rsidRPr="00116AAA" w:rsidDel="009B0CCE">
          <w:rPr>
            <w:rFonts w:ascii="Poppins" w:hAnsi="Poppins"/>
            <w:sz w:val="20"/>
            <w:szCs w:val="20"/>
            <w:lang w:eastAsia="ko-KR"/>
            <w:rPrChange w:id="14267" w:author="thuyhuynh" w:date="2023-05-08T11:25:00Z">
              <w:rPr>
                <w:lang w:eastAsia="ko-KR"/>
              </w:rPr>
            </w:rPrChange>
          </w:rPr>
          <w:delText>,</w:delText>
        </w:r>
        <w:r w:rsidRPr="00116AAA" w:rsidDel="009B0CCE">
          <w:rPr>
            <w:rFonts w:ascii="Poppins" w:hAnsi="Poppins"/>
            <w:sz w:val="20"/>
            <w:szCs w:val="20"/>
            <w:rPrChange w:id="14268" w:author="thuyhuynh" w:date="2023-05-08T11:25:00Z">
              <w:rPr/>
            </w:rPrChange>
          </w:rPr>
          <w:delText xml:space="preserve"> and run it on the development PC which installs </w:delText>
        </w:r>
      </w:del>
      <w:del w:id="14269" w:author="thuyhuynh" w:date="2022-03-30T16:40:00Z">
        <w:r w:rsidRPr="00116AAA" w:rsidDel="00AB0991">
          <w:rPr>
            <w:rFonts w:ascii="Poppins" w:hAnsi="Poppins"/>
            <w:sz w:val="20"/>
            <w:szCs w:val="20"/>
            <w:rPrChange w:id="14270" w:author="thuyhuynh" w:date="2023-05-08T11:25:00Z">
              <w:rPr/>
            </w:rPrChange>
          </w:rPr>
          <w:delText>Windows XP/</w:delText>
        </w:r>
      </w:del>
      <w:del w:id="14271" w:author="thuyhuynh" w:date="2022-03-30T16:41:00Z">
        <w:r w:rsidRPr="00116AAA" w:rsidDel="00AB0991">
          <w:rPr>
            <w:rFonts w:ascii="Poppins" w:hAnsi="Poppins"/>
            <w:sz w:val="20"/>
            <w:szCs w:val="20"/>
            <w:rPrChange w:id="14272" w:author="thuyhuynh" w:date="2023-05-08T11:25:00Z">
              <w:rPr/>
            </w:rPrChange>
          </w:rPr>
          <w:delText xml:space="preserve">Windows </w:delText>
        </w:r>
      </w:del>
      <w:del w:id="14273" w:author="thuyhuynh" w:date="2022-03-30T16:40:00Z">
        <w:r w:rsidRPr="00116AAA" w:rsidDel="00AB0991">
          <w:rPr>
            <w:rFonts w:ascii="Poppins" w:hAnsi="Poppins"/>
            <w:sz w:val="20"/>
            <w:szCs w:val="20"/>
            <w:rPrChange w:id="14274" w:author="thuyhuynh" w:date="2023-05-08T11:25:00Z">
              <w:rPr/>
            </w:rPrChange>
          </w:rPr>
          <w:delText xml:space="preserve">7 </w:delText>
        </w:r>
      </w:del>
      <w:del w:id="14275" w:author="thuyhuynh" w:date="2022-03-30T16:41:00Z">
        <w:r w:rsidRPr="00116AAA" w:rsidDel="00AB0991">
          <w:rPr>
            <w:rFonts w:ascii="Poppins" w:hAnsi="Poppins"/>
            <w:sz w:val="20"/>
            <w:szCs w:val="20"/>
            <w:rPrChange w:id="14276" w:author="thuyhuynh" w:date="2023-05-08T11:25:00Z">
              <w:rPr/>
            </w:rPrChange>
          </w:rPr>
          <w:delText>OS.</w:delText>
        </w:r>
      </w:del>
    </w:p>
    <w:p w:rsidR="00EB3B9E" w:rsidRPr="00116AAA" w:rsidDel="00D36639" w:rsidRDefault="00EB3B9E" w:rsidP="00EB3B9E">
      <w:pPr>
        <w:pStyle w:val="Heading3"/>
        <w:rPr>
          <w:del w:id="14277" w:author="thuyhuynh" w:date="2022-03-30T16:42:00Z"/>
          <w:sz w:val="20"/>
          <w:szCs w:val="20"/>
          <w:rPrChange w:id="14278" w:author="thuyhuynh" w:date="2023-05-08T11:25:00Z">
            <w:rPr>
              <w:del w:id="14279" w:author="thuyhuynh" w:date="2022-03-30T16:42:00Z"/>
            </w:rPr>
          </w:rPrChange>
        </w:rPr>
      </w:pPr>
      <w:bookmarkStart w:id="14280" w:name="_Toc301430654"/>
      <w:del w:id="14281" w:author="thuyhuynh" w:date="2022-03-30T16:42:00Z">
        <w:r w:rsidRPr="00116AAA" w:rsidDel="00D36639">
          <w:rPr>
            <w:sz w:val="20"/>
            <w:szCs w:val="20"/>
            <w:rPrChange w:id="14282" w:author="thuyhuynh" w:date="2023-05-08T11:25:00Z">
              <w:rPr>
                <w:rFonts w:ascii="Poppins" w:hAnsi="Poppins"/>
                <w:sz w:val="24"/>
                <w:szCs w:val="24"/>
              </w:rPr>
            </w:rPrChange>
          </w:rPr>
          <w:delText>Device Info</w:delText>
        </w:r>
        <w:bookmarkEnd w:id="14280"/>
      </w:del>
    </w:p>
    <w:p w:rsidR="00EB3B9E" w:rsidRPr="00116AAA" w:rsidDel="00D36639" w:rsidRDefault="00EB3B9E" w:rsidP="00EB3B9E">
      <w:pPr>
        <w:jc w:val="both"/>
        <w:rPr>
          <w:del w:id="14283" w:author="thuyhuynh" w:date="2022-03-30T16:42:00Z"/>
          <w:rFonts w:ascii="Poppins" w:hAnsi="Poppins"/>
          <w:sz w:val="20"/>
          <w:szCs w:val="20"/>
          <w:rPrChange w:id="14284" w:author="thuyhuynh" w:date="2023-05-08T11:25:00Z">
            <w:rPr>
              <w:del w:id="14285" w:author="thuyhuynh" w:date="2022-03-30T16:42:00Z"/>
            </w:rPr>
          </w:rPrChange>
        </w:rPr>
      </w:pPr>
      <w:del w:id="14286" w:author="thuyhuynh" w:date="2022-03-30T16:42:00Z">
        <w:r w:rsidRPr="00116AAA" w:rsidDel="00D36639">
          <w:rPr>
            <w:rFonts w:ascii="Poppins" w:hAnsi="Poppins"/>
            <w:sz w:val="20"/>
            <w:szCs w:val="20"/>
            <w:rPrChange w:id="14287" w:author="thuyhuynh" w:date="2023-05-08T11:25:00Z">
              <w:rPr/>
            </w:rPrChange>
          </w:rPr>
          <w:delText xml:space="preserve">This </w:delText>
        </w:r>
      </w:del>
      <w:del w:id="14288" w:author="thuyhuynh" w:date="2022-03-30T16:41:00Z">
        <w:r w:rsidRPr="00116AAA" w:rsidDel="00F86B85">
          <w:rPr>
            <w:rFonts w:ascii="Poppins" w:hAnsi="Poppins"/>
            <w:sz w:val="20"/>
            <w:szCs w:val="20"/>
            <w:rPrChange w:id="14289" w:author="thuyhuynh" w:date="2023-05-08T11:25:00Z">
              <w:rPr/>
            </w:rPrChange>
          </w:rPr>
          <w:delText xml:space="preserve">utility </w:delText>
        </w:r>
      </w:del>
      <w:del w:id="14290" w:author="thuyhuynh" w:date="2022-03-30T16:42:00Z">
        <w:r w:rsidRPr="00116AAA" w:rsidDel="00D36639">
          <w:rPr>
            <w:rFonts w:ascii="Poppins" w:hAnsi="Poppins"/>
            <w:sz w:val="20"/>
            <w:szCs w:val="20"/>
            <w:rPrChange w:id="14291" w:author="thuyhuynh" w:date="2023-05-08T11:25:00Z">
              <w:rPr/>
            </w:rPrChange>
          </w:rPr>
          <w:delText>help</w:delText>
        </w:r>
        <w:r w:rsidR="00DA1114" w:rsidRPr="00116AAA" w:rsidDel="00D36639">
          <w:rPr>
            <w:rFonts w:ascii="Poppins" w:hAnsi="Poppins"/>
            <w:sz w:val="20"/>
            <w:szCs w:val="20"/>
            <w:rPrChange w:id="14292" w:author="thuyhuynh" w:date="2023-05-08T11:25:00Z">
              <w:rPr/>
            </w:rPrChange>
          </w:rPr>
          <w:delText>s</w:delText>
        </w:r>
        <w:r w:rsidRPr="00116AAA" w:rsidDel="00D36639">
          <w:rPr>
            <w:rFonts w:ascii="Poppins" w:hAnsi="Poppins"/>
            <w:sz w:val="20"/>
            <w:szCs w:val="20"/>
            <w:rPrChange w:id="14293" w:author="thuyhuynh" w:date="2023-05-08T11:25:00Z">
              <w:rPr/>
            </w:rPrChange>
          </w:rPr>
          <w:delText xml:space="preserve"> users </w:delText>
        </w:r>
        <w:r w:rsidR="00001A95" w:rsidRPr="00116AAA" w:rsidDel="00D36639">
          <w:rPr>
            <w:rFonts w:ascii="Poppins" w:hAnsi="Poppins"/>
            <w:sz w:val="20"/>
            <w:szCs w:val="20"/>
            <w:lang w:eastAsia="ko-KR"/>
            <w:rPrChange w:id="14294" w:author="thuyhuynh" w:date="2023-05-08T11:25:00Z">
              <w:rPr>
                <w:lang w:eastAsia="ko-KR"/>
              </w:rPr>
            </w:rPrChange>
          </w:rPr>
          <w:delText xml:space="preserve">to </w:delText>
        </w:r>
        <w:r w:rsidRPr="00116AAA" w:rsidDel="00D36639">
          <w:rPr>
            <w:rFonts w:ascii="Poppins" w:hAnsi="Poppins"/>
            <w:sz w:val="20"/>
            <w:szCs w:val="20"/>
            <w:rPrChange w:id="14295" w:author="thuyhuynh" w:date="2023-05-08T11:25:00Z">
              <w:rPr/>
            </w:rPrChange>
          </w:rPr>
          <w:delText>quickly get the deta</w:delText>
        </w:r>
        <w:r w:rsidR="00001A95" w:rsidRPr="00116AAA" w:rsidDel="00D36639">
          <w:rPr>
            <w:rFonts w:ascii="Poppins" w:hAnsi="Poppins"/>
            <w:sz w:val="20"/>
            <w:szCs w:val="20"/>
            <w:rPrChange w:id="14296" w:author="thuyhuynh" w:date="2023-05-08T11:25:00Z">
              <w:rPr/>
            </w:rPrChange>
          </w:rPr>
          <w:delText>iled information of the current</w:delText>
        </w:r>
        <w:r w:rsidRPr="00116AAA" w:rsidDel="00D36639">
          <w:rPr>
            <w:rFonts w:ascii="Poppins" w:hAnsi="Poppins"/>
            <w:sz w:val="20"/>
            <w:szCs w:val="20"/>
            <w:rPrChange w:id="14297" w:author="thuyhuynh" w:date="2023-05-08T11:25:00Z">
              <w:rPr/>
            </w:rPrChange>
          </w:rPr>
          <w:delText xml:space="preserve"> device.</w:delText>
        </w:r>
      </w:del>
    </w:p>
    <w:p w:rsidR="00DA1114" w:rsidRPr="00116AAA" w:rsidDel="00D36639" w:rsidRDefault="00DA1114" w:rsidP="00EB3B9E">
      <w:pPr>
        <w:jc w:val="both"/>
        <w:rPr>
          <w:del w:id="14298" w:author="thuyhuynh" w:date="2022-03-30T16:42:00Z"/>
          <w:rFonts w:ascii="Poppins" w:hAnsi="Poppins"/>
          <w:sz w:val="20"/>
          <w:szCs w:val="20"/>
          <w:rPrChange w:id="14299" w:author="thuyhuynh" w:date="2023-05-08T11:25:00Z">
            <w:rPr>
              <w:del w:id="14300" w:author="thuyhuynh" w:date="2022-03-30T16:42:00Z"/>
            </w:rPr>
          </w:rPrChange>
        </w:rPr>
      </w:pPr>
    </w:p>
    <w:p w:rsidR="00EB3B9E" w:rsidRPr="00116AAA" w:rsidDel="00D36639" w:rsidRDefault="00EB3B9E" w:rsidP="00EB3B9E">
      <w:pPr>
        <w:jc w:val="both"/>
        <w:rPr>
          <w:del w:id="14301" w:author="thuyhuynh" w:date="2022-03-30T16:42:00Z"/>
          <w:rFonts w:ascii="Poppins" w:hAnsi="Poppins"/>
          <w:sz w:val="20"/>
          <w:szCs w:val="20"/>
          <w:rPrChange w:id="14302" w:author="thuyhuynh" w:date="2023-05-08T11:25:00Z">
            <w:rPr>
              <w:del w:id="14303" w:author="thuyhuynh" w:date="2022-03-30T16:42:00Z"/>
            </w:rPr>
          </w:rPrChange>
        </w:rPr>
      </w:pPr>
      <w:del w:id="14304" w:author="thuyhuynh" w:date="2022-03-30T16:42:00Z">
        <w:r w:rsidRPr="00116AAA" w:rsidDel="00D36639">
          <w:rPr>
            <w:rFonts w:ascii="Poppins" w:hAnsi="Poppins"/>
            <w:sz w:val="20"/>
            <w:szCs w:val="20"/>
            <w:rPrChange w:id="14305" w:author="thuyhuynh" w:date="2023-05-08T11:25:00Z">
              <w:rPr/>
            </w:rPrChange>
          </w:rPr>
          <w:delText>The following steps should be followed to use the utility</w:delText>
        </w:r>
        <w:r w:rsidR="00A155D3" w:rsidRPr="00116AAA" w:rsidDel="00D36639">
          <w:rPr>
            <w:rFonts w:ascii="Poppins" w:hAnsi="Poppins"/>
            <w:sz w:val="20"/>
            <w:szCs w:val="20"/>
            <w:rPrChange w:id="14306" w:author="thuyhuynh" w:date="2023-05-08T11:25:00Z">
              <w:rPr/>
            </w:rPrChange>
          </w:rPr>
          <w:delText>.</w:delText>
        </w:r>
      </w:del>
    </w:p>
    <w:p w:rsidR="00EB3B9E" w:rsidRPr="00116AAA" w:rsidDel="00D36639" w:rsidRDefault="00EB3B9E" w:rsidP="00CB68AF">
      <w:pPr>
        <w:pStyle w:val="ListParagraph"/>
        <w:numPr>
          <w:ilvl w:val="0"/>
          <w:numId w:val="7"/>
        </w:numPr>
        <w:jc w:val="both"/>
        <w:rPr>
          <w:del w:id="14307" w:author="thuyhuynh" w:date="2022-03-30T16:42:00Z"/>
          <w:rFonts w:ascii="Poppins" w:hAnsi="Poppins"/>
          <w:sz w:val="20"/>
          <w:szCs w:val="20"/>
          <w:rPrChange w:id="14308" w:author="thuyhuynh" w:date="2023-05-08T11:25:00Z">
            <w:rPr>
              <w:del w:id="14309" w:author="thuyhuynh" w:date="2022-03-30T16:42:00Z"/>
            </w:rPr>
          </w:rPrChange>
        </w:rPr>
      </w:pPr>
      <w:del w:id="14310" w:author="thuyhuynh" w:date="2022-03-30T16:42:00Z">
        <w:r w:rsidRPr="00116AAA" w:rsidDel="00D36639">
          <w:rPr>
            <w:rFonts w:ascii="Poppins" w:hAnsi="Poppins"/>
            <w:sz w:val="20"/>
            <w:szCs w:val="20"/>
            <w:rPrChange w:id="14311" w:author="thuyhuynh" w:date="2023-05-08T11:25:00Z">
              <w:rPr/>
            </w:rPrChange>
          </w:rPr>
          <w:delText>Conn</w:delText>
        </w:r>
        <w:r w:rsidR="00001A95" w:rsidRPr="00116AAA" w:rsidDel="00D36639">
          <w:rPr>
            <w:rFonts w:ascii="Poppins" w:hAnsi="Poppins"/>
            <w:sz w:val="20"/>
            <w:szCs w:val="20"/>
            <w:rPrChange w:id="14312" w:author="thuyhuynh" w:date="2023-05-08T11:25:00Z">
              <w:rPr/>
            </w:rPrChange>
          </w:rPr>
          <w:delText>ect device to host</w:delText>
        </w:r>
      </w:del>
    </w:p>
    <w:p w:rsidR="00EB3B9E" w:rsidRPr="00116AAA" w:rsidDel="00D36639" w:rsidRDefault="00EB3B9E" w:rsidP="00CB68AF">
      <w:pPr>
        <w:pStyle w:val="ListParagraph"/>
        <w:numPr>
          <w:ilvl w:val="0"/>
          <w:numId w:val="7"/>
        </w:numPr>
        <w:jc w:val="both"/>
        <w:rPr>
          <w:del w:id="14313" w:author="thuyhuynh" w:date="2022-03-30T16:42:00Z"/>
          <w:rFonts w:ascii="Poppins" w:hAnsi="Poppins"/>
          <w:sz w:val="20"/>
          <w:szCs w:val="20"/>
          <w:rPrChange w:id="14314" w:author="thuyhuynh" w:date="2023-05-08T11:25:00Z">
            <w:rPr>
              <w:del w:id="14315" w:author="thuyhuynh" w:date="2022-03-30T16:42:00Z"/>
            </w:rPr>
          </w:rPrChange>
        </w:rPr>
      </w:pPr>
      <w:del w:id="14316" w:author="thuyhuynh" w:date="2022-03-30T16:42:00Z">
        <w:r w:rsidRPr="00116AAA" w:rsidDel="00D36639">
          <w:rPr>
            <w:rFonts w:ascii="Poppins" w:hAnsi="Poppins"/>
            <w:sz w:val="20"/>
            <w:szCs w:val="20"/>
            <w:rPrChange w:id="14317" w:author="thuyhuynh" w:date="2023-05-08T11:25:00Z">
              <w:rPr/>
            </w:rPrChange>
          </w:rPr>
          <w:delText>Click “</w:delText>
        </w:r>
        <w:r w:rsidRPr="00116AAA" w:rsidDel="00D36639">
          <w:rPr>
            <w:rFonts w:ascii="Poppins" w:hAnsi="Poppins"/>
            <w:b/>
            <w:sz w:val="20"/>
            <w:szCs w:val="20"/>
            <w:rPrChange w:id="14318" w:author="thuyhuynh" w:date="2023-05-08T11:25:00Z">
              <w:rPr>
                <w:b/>
              </w:rPr>
            </w:rPrChange>
          </w:rPr>
          <w:delText>Refresh</w:delText>
        </w:r>
        <w:r w:rsidRPr="00116AAA" w:rsidDel="00D36639">
          <w:rPr>
            <w:rFonts w:ascii="Poppins" w:hAnsi="Poppins"/>
            <w:sz w:val="20"/>
            <w:szCs w:val="20"/>
            <w:rPrChange w:id="14319" w:author="thuyhuynh" w:date="2023-05-08T11:25:00Z">
              <w:rPr/>
            </w:rPrChange>
          </w:rPr>
          <w:delText xml:space="preserve">” </w:delText>
        </w:r>
        <w:r w:rsidRPr="00116AAA" w:rsidDel="00D36639">
          <w:rPr>
            <w:rFonts w:ascii="Poppins" w:hAnsi="Poppins"/>
            <w:b/>
            <w:sz w:val="20"/>
            <w:szCs w:val="20"/>
            <w:rPrChange w:id="14320" w:author="thuyhuynh" w:date="2023-05-08T11:25:00Z">
              <w:rPr>
                <w:b/>
              </w:rPr>
            </w:rPrChange>
          </w:rPr>
          <w:sym w:font="Wingdings" w:char="F081"/>
        </w:r>
        <w:r w:rsidRPr="00116AAA" w:rsidDel="00D36639">
          <w:rPr>
            <w:rFonts w:ascii="Poppins" w:hAnsi="Poppins"/>
            <w:sz w:val="20"/>
            <w:szCs w:val="20"/>
            <w:rPrChange w:id="14321" w:author="thuyhuynh" w:date="2023-05-08T11:25:00Z">
              <w:rPr/>
            </w:rPrChange>
          </w:rPr>
          <w:delText xml:space="preserve"> and choose the device from the combo box </w:delText>
        </w:r>
        <w:r w:rsidRPr="00116AAA" w:rsidDel="00D36639">
          <w:rPr>
            <w:rFonts w:ascii="Poppins" w:hAnsi="Poppins"/>
            <w:b/>
            <w:sz w:val="20"/>
            <w:szCs w:val="20"/>
            <w:rPrChange w:id="14322" w:author="thuyhuynh" w:date="2023-05-08T11:25:00Z">
              <w:rPr>
                <w:b/>
              </w:rPr>
            </w:rPrChange>
          </w:rPr>
          <w:sym w:font="Wingdings" w:char="F082"/>
        </w:r>
      </w:del>
    </w:p>
    <w:p w:rsidR="00EB3B9E" w:rsidRPr="00116AAA" w:rsidDel="00D36639" w:rsidRDefault="00001A95" w:rsidP="00CB68AF">
      <w:pPr>
        <w:pStyle w:val="ListParagraph"/>
        <w:numPr>
          <w:ilvl w:val="0"/>
          <w:numId w:val="7"/>
        </w:numPr>
        <w:jc w:val="both"/>
        <w:rPr>
          <w:del w:id="14323" w:author="thuyhuynh" w:date="2022-03-30T16:42:00Z"/>
          <w:rFonts w:ascii="Poppins" w:hAnsi="Poppins"/>
          <w:sz w:val="20"/>
          <w:szCs w:val="20"/>
          <w:rPrChange w:id="14324" w:author="thuyhuynh" w:date="2023-05-08T11:25:00Z">
            <w:rPr>
              <w:del w:id="14325" w:author="thuyhuynh" w:date="2022-03-30T16:42:00Z"/>
            </w:rPr>
          </w:rPrChange>
        </w:rPr>
      </w:pPr>
      <w:del w:id="14326" w:author="thuyhuynh" w:date="2022-03-30T16:42:00Z">
        <w:r w:rsidRPr="00116AAA" w:rsidDel="00D36639">
          <w:rPr>
            <w:rFonts w:ascii="Poppins" w:hAnsi="Poppins"/>
            <w:sz w:val="20"/>
            <w:szCs w:val="20"/>
            <w:lang w:eastAsia="ko-KR"/>
            <w:rPrChange w:id="14327" w:author="thuyhuynh" w:date="2023-05-08T11:25:00Z">
              <w:rPr>
                <w:lang w:eastAsia="ko-KR"/>
              </w:rPr>
            </w:rPrChange>
          </w:rPr>
          <w:delText>Lastl</w:delText>
        </w:r>
        <w:r w:rsidR="00EB3B9E" w:rsidRPr="00116AAA" w:rsidDel="00D36639">
          <w:rPr>
            <w:rFonts w:ascii="Poppins" w:hAnsi="Poppins"/>
            <w:sz w:val="20"/>
            <w:szCs w:val="20"/>
            <w:rPrChange w:id="14328" w:author="thuyhuynh" w:date="2023-05-08T11:25:00Z">
              <w:rPr/>
            </w:rPrChange>
          </w:rPr>
          <w:delText>y, click “</w:delText>
        </w:r>
        <w:r w:rsidR="00EB3B9E" w:rsidRPr="00116AAA" w:rsidDel="00D36639">
          <w:rPr>
            <w:rFonts w:ascii="Poppins" w:hAnsi="Poppins"/>
            <w:b/>
            <w:sz w:val="20"/>
            <w:szCs w:val="20"/>
            <w:rPrChange w:id="14329" w:author="thuyhuynh" w:date="2023-05-08T11:25:00Z">
              <w:rPr>
                <w:b/>
              </w:rPr>
            </w:rPrChange>
          </w:rPr>
          <w:delText>Get Device Info</w:delText>
        </w:r>
        <w:r w:rsidR="009A65F7" w:rsidRPr="00116AAA" w:rsidDel="00D36639">
          <w:rPr>
            <w:rFonts w:ascii="Poppins" w:hAnsi="Poppins"/>
            <w:sz w:val="20"/>
            <w:szCs w:val="20"/>
            <w:rPrChange w:id="14330" w:author="thuyhuynh" w:date="2023-05-08T11:25:00Z">
              <w:rPr/>
            </w:rPrChange>
          </w:rPr>
          <w:delText>”</w:delText>
        </w:r>
        <w:r w:rsidR="00EB3B9E" w:rsidRPr="00116AAA" w:rsidDel="00D36639">
          <w:rPr>
            <w:rFonts w:ascii="Poppins" w:hAnsi="Poppins"/>
            <w:b/>
            <w:sz w:val="20"/>
            <w:szCs w:val="20"/>
            <w:rPrChange w:id="14331" w:author="thuyhuynh" w:date="2023-05-08T11:25:00Z">
              <w:rPr>
                <w:b/>
              </w:rPr>
            </w:rPrChange>
          </w:rPr>
          <w:sym w:font="Wingdings" w:char="F083"/>
        </w:r>
      </w:del>
    </w:p>
    <w:p w:rsidR="00FA2AC2" w:rsidRPr="00116AAA" w:rsidDel="00D36639" w:rsidRDefault="00FA2AC2" w:rsidP="0028692E">
      <w:pPr>
        <w:pStyle w:val="ListParagraph"/>
        <w:jc w:val="both"/>
        <w:rPr>
          <w:del w:id="14332" w:author="thuyhuynh" w:date="2022-03-30T16:42:00Z"/>
          <w:rFonts w:ascii="Poppins" w:hAnsi="Poppins"/>
          <w:sz w:val="20"/>
          <w:szCs w:val="20"/>
          <w:rPrChange w:id="14333" w:author="thuyhuynh" w:date="2023-05-08T11:25:00Z">
            <w:rPr>
              <w:del w:id="14334" w:author="thuyhuynh" w:date="2022-03-30T16:42:00Z"/>
            </w:rPr>
          </w:rPrChange>
        </w:rPr>
      </w:pPr>
    </w:p>
    <w:p w:rsidR="00EB3B9E" w:rsidRPr="00116AAA" w:rsidDel="00D36639" w:rsidRDefault="00C04588">
      <w:pPr>
        <w:jc w:val="both"/>
        <w:rPr>
          <w:del w:id="14335" w:author="thuyhuynh" w:date="2022-03-30T16:42:00Z"/>
          <w:rFonts w:ascii="Poppins" w:hAnsi="Poppins"/>
          <w:sz w:val="20"/>
          <w:szCs w:val="20"/>
          <w:rPrChange w:id="14336" w:author="thuyhuynh" w:date="2023-05-08T11:25:00Z">
            <w:rPr>
              <w:del w:id="14337" w:author="thuyhuynh" w:date="2022-03-30T16:42:00Z"/>
            </w:rPr>
          </w:rPrChange>
        </w:rPr>
        <w:pPrChange w:id="14338" w:author="thuyhuynh" w:date="2022-03-30T16:42:00Z">
          <w:pPr>
            <w:pStyle w:val="ListParagraph"/>
            <w:jc w:val="both"/>
          </w:pPr>
        </w:pPrChange>
      </w:pPr>
      <w:del w:id="14339" w:author="thuyhuynh" w:date="2022-03-30T16:42:00Z">
        <w:r w:rsidRPr="00116AAA" w:rsidDel="00D36639">
          <w:rPr>
            <w:rFonts w:ascii="Poppins" w:hAnsi="Poppins"/>
            <w:noProof/>
            <w:sz w:val="20"/>
            <w:szCs w:val="20"/>
            <w:rPrChange w:id="14340">
              <w:rPr>
                <w:noProof/>
              </w:rPr>
            </w:rPrChange>
          </w:rPr>
          <mc:AlternateContent>
            <mc:Choice Requires="wps">
              <w:drawing>
                <wp:anchor distT="0" distB="0" distL="114300" distR="114300" simplePos="0" relativeHeight="251684864" behindDoc="0" locked="0" layoutInCell="1" allowOverlap="1" wp14:anchorId="04B3DE03" wp14:editId="0358D8B5">
                  <wp:simplePos x="0" y="0"/>
                  <wp:positionH relativeFrom="column">
                    <wp:posOffset>4210685</wp:posOffset>
                  </wp:positionH>
                  <wp:positionV relativeFrom="paragraph">
                    <wp:posOffset>1844040</wp:posOffset>
                  </wp:positionV>
                  <wp:extent cx="379730" cy="314325"/>
                  <wp:effectExtent l="0" t="0" r="0" b="9525"/>
                  <wp:wrapNone/>
                  <wp:docPr id="54"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8354D1" w:rsidRDefault="003E7815" w:rsidP="00EB3B9E">
                              <w:pPr>
                                <w:rPr>
                                  <w:color w:val="FF0000"/>
                                  <w:sz w:val="38"/>
                                </w:rPr>
                              </w:pPr>
                              <w:r w:rsidRPr="008354D1">
                                <w:rPr>
                                  <w:b/>
                                  <w:color w:val="FF0000"/>
                                  <w:sz w:val="36"/>
                                </w:rPr>
                                <w:sym w:font="Wingdings" w:char="F083"/>
                              </w:r>
                            </w:p>
                            <w:p w:rsidR="003E7815" w:rsidRDefault="003E7815" w:rsidP="00EB3B9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5" o:spid="_x0000_s1091" type="#_x0000_t202" style="position:absolute;left:0;text-align:left;margin-left:331.55pt;margin-top:145.2pt;width:29.9pt;height:2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" filled="f" stroked="f">
                  <v:textbox>
                    <w:txbxContent>
                      <w:p w:rsidR="003E7815" w:rsidRPr="008354D1" w:rsidRDefault="003E7815" w:rsidP="00EB3B9E">
                        <w:pPr>
                          <w:rPr>
                            <w:color w:val="FF0000"/>
                            <w:sz w:val="38"/>
                          </w:rPr>
                        </w:pPr>
                        <w:r w:rsidRPr="008354D1">
                          <w:rPr>
                            <w:b/>
                            <w:color w:val="FF0000"/>
                            <w:sz w:val="36"/>
                          </w:rPr>
                          <w:sym w:font="Wingdings" w:char="F083"/>
                        </w:r>
                      </w:p>
                      <w:p w:rsidR="003E7815" w:rsidRDefault="003E7815" w:rsidP="00EB3B9E"/>
                    </w:txbxContent>
                  </v:textbox>
                </v:shape>
              </w:pict>
            </mc:Fallback>
          </mc:AlternateContent>
        </w:r>
        <w:r w:rsidRPr="00116AAA" w:rsidDel="00D36639">
          <w:rPr>
            <w:rFonts w:ascii="Poppins" w:hAnsi="Poppins"/>
            <w:noProof/>
            <w:sz w:val="20"/>
            <w:szCs w:val="20"/>
            <w:rPrChange w:id="14341">
              <w:rPr>
                <w:noProof/>
              </w:rPr>
            </w:rPrChange>
          </w:rPr>
          <mc:AlternateContent>
            <mc:Choice Requires="wps">
              <w:drawing>
                <wp:anchor distT="0" distB="0" distL="114300" distR="114300" simplePos="0" relativeHeight="251686912" behindDoc="0" locked="0" layoutInCell="1" allowOverlap="1" wp14:anchorId="027E5367" wp14:editId="43523A02">
                  <wp:simplePos x="0" y="0"/>
                  <wp:positionH relativeFrom="column">
                    <wp:posOffset>4190365</wp:posOffset>
                  </wp:positionH>
                  <wp:positionV relativeFrom="paragraph">
                    <wp:posOffset>562610</wp:posOffset>
                  </wp:positionV>
                  <wp:extent cx="379730" cy="314325"/>
                  <wp:effectExtent l="0" t="0" r="0" b="9525"/>
                  <wp:wrapNone/>
                  <wp:docPr id="53"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7435D6" w:rsidRDefault="003E7815" w:rsidP="00EB3B9E">
                              <w:pPr>
                                <w:rPr>
                                  <w:b/>
                                  <w:color w:val="FF0000"/>
                                  <w:sz w:val="30"/>
                                </w:rPr>
                              </w:pPr>
                              <w:r w:rsidRPr="007435D6">
                                <w:rPr>
                                  <w:b/>
                                  <w:color w:val="FF0000"/>
                                  <w:sz w:val="36"/>
                                </w:rPr>
                                <w:sym w:font="Wingdings" w:char="F081"/>
                              </w:r>
                            </w:p>
                            <w:p w:rsidR="003E7815" w:rsidRDefault="003E7815" w:rsidP="00EB3B9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7" o:spid="_x0000_s1092" type="#_x0000_t202" style="position:absolute;left:0;text-align:left;margin-left:329.95pt;margin-top:44.3pt;width:29.9pt;height:2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" filled="f" stroked="f">
                  <v:textbox>
                    <w:txbxContent>
                      <w:p w:rsidR="003E7815" w:rsidRPr="007435D6" w:rsidRDefault="003E7815" w:rsidP="00EB3B9E">
                        <w:pPr>
                          <w:rPr>
                            <w:b/>
                            <w:color w:val="FF0000"/>
                            <w:sz w:val="30"/>
                          </w:rPr>
                        </w:pPr>
                        <w:r w:rsidRPr="007435D6">
                          <w:rPr>
                            <w:b/>
                            <w:color w:val="FF0000"/>
                            <w:sz w:val="36"/>
                          </w:rPr>
                          <w:sym w:font="Wingdings" w:char="F081"/>
                        </w:r>
                      </w:p>
                      <w:p w:rsidR="003E7815" w:rsidRDefault="003E7815" w:rsidP="00EB3B9E"/>
                    </w:txbxContent>
                  </v:textbox>
                </v:shape>
              </w:pict>
            </mc:Fallback>
          </mc:AlternateContent>
        </w:r>
        <w:r w:rsidRPr="00116AAA" w:rsidDel="00D36639">
          <w:rPr>
            <w:rFonts w:ascii="Poppins" w:hAnsi="Poppins"/>
            <w:noProof/>
            <w:sz w:val="20"/>
            <w:szCs w:val="20"/>
            <w:rPrChange w:id="14342">
              <w:rPr>
                <w:noProof/>
              </w:rPr>
            </w:rPrChange>
          </w:rPr>
          <mc:AlternateContent>
            <mc:Choice Requires="wps">
              <w:drawing>
                <wp:anchor distT="0" distB="0" distL="114300" distR="114300" simplePos="0" relativeHeight="251685888" behindDoc="0" locked="0" layoutInCell="1" allowOverlap="1" wp14:anchorId="44884348" wp14:editId="3A8A08DC">
                  <wp:simplePos x="0" y="0"/>
                  <wp:positionH relativeFrom="column">
                    <wp:posOffset>3330575</wp:posOffset>
                  </wp:positionH>
                  <wp:positionV relativeFrom="paragraph">
                    <wp:posOffset>587375</wp:posOffset>
                  </wp:positionV>
                  <wp:extent cx="379730" cy="314325"/>
                  <wp:effectExtent l="0" t="0" r="0" b="9525"/>
                  <wp:wrapNone/>
                  <wp:docPr id="52"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314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8354D1" w:rsidRDefault="003E7815" w:rsidP="00EB3B9E">
                              <w:pPr>
                                <w:rPr>
                                  <w:b/>
                                  <w:color w:val="FF0000"/>
                                  <w:sz w:val="38"/>
                                </w:rPr>
                              </w:pPr>
                              <w:r w:rsidRPr="008354D1">
                                <w:rPr>
                                  <w:b/>
                                  <w:color w:val="FF0000"/>
                                  <w:sz w:val="36"/>
                                </w:rPr>
                                <w:sym w:font="Wingdings" w:char="F082"/>
                              </w:r>
                            </w:p>
                            <w:p w:rsidR="003E7815" w:rsidRDefault="003E7815" w:rsidP="00EB3B9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96" o:spid="_x0000_s1093" type="#_x0000_t202" style="position:absolute;left:0;text-align:left;margin-left:262.25pt;margin-top:46.25pt;width:29.9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" filled="f" stroked="f">
                  <v:textbox>
                    <w:txbxContent>
                      <w:p w:rsidR="003E7815" w:rsidRPr="008354D1" w:rsidRDefault="003E7815" w:rsidP="00EB3B9E">
                        <w:pPr>
                          <w:rPr>
                            <w:b/>
                            <w:color w:val="FF0000"/>
                            <w:sz w:val="38"/>
                          </w:rPr>
                        </w:pPr>
                        <w:r w:rsidRPr="008354D1">
                          <w:rPr>
                            <w:b/>
                            <w:color w:val="FF0000"/>
                            <w:sz w:val="36"/>
                          </w:rPr>
                          <w:sym w:font="Wingdings" w:char="F082"/>
                        </w:r>
                      </w:p>
                      <w:p w:rsidR="003E7815" w:rsidRDefault="003E7815" w:rsidP="00EB3B9E"/>
                    </w:txbxContent>
                  </v:textbox>
                </v:shape>
              </w:pict>
            </mc:Fallback>
          </mc:AlternateContent>
        </w:r>
        <w:r w:rsidR="00974E61" w:rsidRPr="00116AAA" w:rsidDel="00D36639">
          <w:rPr>
            <w:rFonts w:ascii="Poppins" w:hAnsi="Poppins"/>
            <w:noProof/>
            <w:sz w:val="20"/>
            <w:szCs w:val="20"/>
            <w:rPrChange w:id="14343">
              <w:rPr>
                <w:noProof/>
              </w:rPr>
            </w:rPrChange>
          </w:rPr>
          <w:drawing>
            <wp:inline distT="0" distB="0" distL="0" distR="0" wp14:anchorId="5C82A262" wp14:editId="1A9C67DD">
              <wp:extent cx="4234815" cy="2631758"/>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24"/>
                      <a:srcRect/>
                      <a:stretch>
                        <a:fillRect/>
                      </a:stretch>
                    </pic:blipFill>
                    <pic:spPr bwMode="auto">
                      <a:xfrm>
                        <a:off x="0" y="0"/>
                        <a:ext cx="4234815" cy="2631758"/>
                      </a:xfrm>
                      <a:prstGeom prst="rect">
                        <a:avLst/>
                      </a:prstGeom>
                      <a:noFill/>
                      <a:ln w="9525">
                        <a:noFill/>
                        <a:miter lim="800000"/>
                        <a:headEnd/>
                        <a:tailEnd/>
                      </a:ln>
                    </pic:spPr>
                  </pic:pic>
                </a:graphicData>
              </a:graphic>
            </wp:inline>
          </w:drawing>
        </w:r>
      </w:del>
    </w:p>
    <w:p w:rsidR="00EB3B9E" w:rsidRPr="00116AAA" w:rsidDel="00D36639" w:rsidRDefault="00EB3B9E" w:rsidP="00EB3B9E">
      <w:pPr>
        <w:pStyle w:val="Heading3"/>
        <w:rPr>
          <w:del w:id="14344" w:author="thuyhuynh" w:date="2022-03-30T16:42:00Z"/>
          <w:sz w:val="20"/>
          <w:szCs w:val="20"/>
          <w:rPrChange w:id="14345" w:author="thuyhuynh" w:date="2023-05-08T11:25:00Z">
            <w:rPr>
              <w:del w:id="14346" w:author="thuyhuynh" w:date="2022-03-30T16:42:00Z"/>
            </w:rPr>
          </w:rPrChange>
        </w:rPr>
      </w:pPr>
      <w:bookmarkStart w:id="14347" w:name="_Toc301430656"/>
      <w:del w:id="14348" w:author="thuyhuynh" w:date="2022-03-30T16:42:00Z">
        <w:r w:rsidRPr="00116AAA" w:rsidDel="00D36639">
          <w:rPr>
            <w:sz w:val="20"/>
            <w:szCs w:val="20"/>
            <w:rPrChange w:id="14349" w:author="thuyhuynh" w:date="2023-05-08T11:25:00Z">
              <w:rPr>
                <w:rFonts w:ascii="Poppins" w:hAnsi="Poppins"/>
                <w:sz w:val="24"/>
                <w:szCs w:val="24"/>
              </w:rPr>
            </w:rPrChange>
          </w:rPr>
          <w:delText>Sample Certificate</w:delText>
        </w:r>
        <w:bookmarkEnd w:id="14347"/>
      </w:del>
    </w:p>
    <w:p w:rsidR="000754D4" w:rsidRPr="00116AAA" w:rsidDel="00D36639" w:rsidRDefault="00001A95" w:rsidP="00EB3B9E">
      <w:pPr>
        <w:jc w:val="both"/>
        <w:rPr>
          <w:del w:id="14350" w:author="thuyhuynh" w:date="2022-03-30T16:42:00Z"/>
          <w:rFonts w:ascii="Poppins" w:hAnsi="Poppins"/>
          <w:sz w:val="20"/>
          <w:szCs w:val="20"/>
          <w:rPrChange w:id="14351" w:author="thuyhuynh" w:date="2023-05-08T11:25:00Z">
            <w:rPr>
              <w:del w:id="14352" w:author="thuyhuynh" w:date="2022-03-30T16:42:00Z"/>
            </w:rPr>
          </w:rPrChange>
        </w:rPr>
      </w:pPr>
      <w:del w:id="14353" w:author="thuyhuynh" w:date="2022-03-30T16:42:00Z">
        <w:r w:rsidRPr="00116AAA" w:rsidDel="00D36639">
          <w:rPr>
            <w:rFonts w:ascii="Poppins" w:hAnsi="Poppins"/>
            <w:sz w:val="20"/>
            <w:szCs w:val="20"/>
            <w:rPrChange w:id="14354" w:author="thuyhuynh" w:date="2023-05-08T11:25:00Z">
              <w:rPr/>
            </w:rPrChange>
          </w:rPr>
          <w:delText xml:space="preserve">In order to help users </w:delText>
        </w:r>
        <w:r w:rsidR="00EB3B9E" w:rsidRPr="00116AAA" w:rsidDel="00D36639">
          <w:rPr>
            <w:rFonts w:ascii="Poppins" w:hAnsi="Poppins"/>
            <w:sz w:val="20"/>
            <w:szCs w:val="20"/>
            <w:rPrChange w:id="14355" w:author="thuyhuynh" w:date="2023-05-08T11:25:00Z">
              <w:rPr/>
            </w:rPrChange>
          </w:rPr>
          <w:delText xml:space="preserve">approach the security </w:delText>
        </w:r>
        <w:r w:rsidR="009A65F7" w:rsidRPr="00116AAA" w:rsidDel="00D36639">
          <w:rPr>
            <w:rFonts w:ascii="Poppins" w:hAnsi="Poppins"/>
            <w:sz w:val="20"/>
            <w:szCs w:val="20"/>
            <w:rPrChange w:id="14356" w:author="thuyhuynh" w:date="2023-05-08T11:25:00Z">
              <w:rPr/>
            </w:rPrChange>
          </w:rPr>
          <w:delText>functionalities</w:delText>
        </w:r>
        <w:r w:rsidR="00EB3B9E" w:rsidRPr="00116AAA" w:rsidDel="00D36639">
          <w:rPr>
            <w:rFonts w:ascii="Poppins" w:hAnsi="Poppins"/>
            <w:sz w:val="20"/>
            <w:szCs w:val="20"/>
            <w:rPrChange w:id="14357" w:author="thuyhuynh" w:date="2023-05-08T11:25:00Z">
              <w:rPr/>
            </w:rPrChange>
          </w:rPr>
          <w:delText xml:space="preserve"> </w:delText>
        </w:r>
        <w:r w:rsidRPr="00116AAA" w:rsidDel="00D36639">
          <w:rPr>
            <w:rFonts w:ascii="Poppins" w:hAnsi="Poppins"/>
            <w:sz w:val="20"/>
            <w:szCs w:val="20"/>
            <w:lang w:eastAsia="ko-KR"/>
            <w:rPrChange w:id="14358" w:author="thuyhuynh" w:date="2023-05-08T11:25:00Z">
              <w:rPr>
                <w:lang w:eastAsia="ko-KR"/>
              </w:rPr>
            </w:rPrChange>
          </w:rPr>
          <w:delText>with more ease</w:delText>
        </w:r>
        <w:r w:rsidR="00EB3B9E" w:rsidRPr="00116AAA" w:rsidDel="00D36639">
          <w:rPr>
            <w:rFonts w:ascii="Poppins" w:hAnsi="Poppins"/>
            <w:sz w:val="20"/>
            <w:szCs w:val="20"/>
            <w:rPrChange w:id="14359" w:author="thuyhuynh" w:date="2023-05-08T11:25:00Z">
              <w:rPr/>
            </w:rPrChange>
          </w:rPr>
          <w:delText xml:space="preserve">, </w:delText>
        </w:r>
        <w:r w:rsidR="000754D4" w:rsidRPr="00116AAA" w:rsidDel="00D36639">
          <w:rPr>
            <w:rFonts w:ascii="Poppins" w:hAnsi="Poppins"/>
            <w:sz w:val="20"/>
            <w:szCs w:val="20"/>
            <w:rPrChange w:id="14360" w:author="thuyhuynh" w:date="2023-05-08T11:25:00Z">
              <w:rPr/>
            </w:rPrChange>
          </w:rPr>
          <w:delText xml:space="preserve">this </w:delText>
        </w:r>
        <w:r w:rsidR="00EB3B9E" w:rsidRPr="00116AAA" w:rsidDel="00D36639">
          <w:rPr>
            <w:rFonts w:ascii="Poppins" w:hAnsi="Poppins"/>
            <w:sz w:val="20"/>
            <w:szCs w:val="20"/>
            <w:rPrChange w:id="14361" w:author="thuyhuynh" w:date="2023-05-08T11:25:00Z">
              <w:rPr/>
            </w:rPrChange>
          </w:rPr>
          <w:delText>tool generat</w:delText>
        </w:r>
        <w:r w:rsidR="000754D4" w:rsidRPr="00116AAA" w:rsidDel="00D36639">
          <w:rPr>
            <w:rFonts w:ascii="Poppins" w:hAnsi="Poppins"/>
            <w:sz w:val="20"/>
            <w:szCs w:val="20"/>
            <w:rPrChange w:id="14362" w:author="thuyhuynh" w:date="2023-05-08T11:25:00Z">
              <w:rPr/>
            </w:rPrChange>
          </w:rPr>
          <w:delText>es</w:delText>
        </w:r>
        <w:r w:rsidR="00EB3B9E" w:rsidRPr="00116AAA" w:rsidDel="00D36639">
          <w:rPr>
            <w:rFonts w:ascii="Poppins" w:hAnsi="Poppins"/>
            <w:sz w:val="20"/>
            <w:szCs w:val="20"/>
            <w:rPrChange w:id="14363" w:author="thuyhuynh" w:date="2023-05-08T11:25:00Z">
              <w:rPr/>
            </w:rPrChange>
          </w:rPr>
          <w:delText xml:space="preserve"> valid </w:delText>
        </w:r>
        <w:r w:rsidR="000754D4" w:rsidRPr="00116AAA" w:rsidDel="00D36639">
          <w:rPr>
            <w:rFonts w:ascii="Poppins" w:hAnsi="Poppins"/>
            <w:sz w:val="20"/>
            <w:szCs w:val="20"/>
            <w:rPrChange w:id="14364" w:author="thuyhuynh" w:date="2023-05-08T11:25:00Z">
              <w:rPr/>
            </w:rPrChange>
          </w:rPr>
          <w:delText>X509 and PKCS</w:delText>
        </w:r>
        <w:r w:rsidRPr="00116AAA" w:rsidDel="00D36639">
          <w:rPr>
            <w:rFonts w:ascii="Poppins" w:hAnsi="Poppins"/>
            <w:sz w:val="20"/>
            <w:szCs w:val="20"/>
            <w:lang w:eastAsia="ko-KR"/>
            <w:rPrChange w:id="14365" w:author="thuyhuynh" w:date="2023-05-08T11:25:00Z">
              <w:rPr>
                <w:lang w:eastAsia="ko-KR"/>
              </w:rPr>
            </w:rPrChange>
          </w:rPr>
          <w:delText xml:space="preserve"> </w:delText>
        </w:r>
        <w:r w:rsidR="000754D4" w:rsidRPr="00116AAA" w:rsidDel="00D36639">
          <w:rPr>
            <w:rFonts w:ascii="Poppins" w:hAnsi="Poppins"/>
            <w:sz w:val="20"/>
            <w:szCs w:val="20"/>
            <w:rPrChange w:id="14366" w:author="thuyhuynh" w:date="2023-05-08T11:25:00Z">
              <w:rPr/>
            </w:rPrChange>
          </w:rPr>
          <w:delText xml:space="preserve">#12 </w:delText>
        </w:r>
        <w:r w:rsidR="00EB3B9E" w:rsidRPr="00116AAA" w:rsidDel="00D36639">
          <w:rPr>
            <w:rFonts w:ascii="Poppins" w:hAnsi="Poppins"/>
            <w:sz w:val="20"/>
            <w:szCs w:val="20"/>
            <w:rPrChange w:id="14367" w:author="thuyhuynh" w:date="2023-05-08T11:25:00Z">
              <w:rPr/>
            </w:rPrChange>
          </w:rPr>
          <w:delText xml:space="preserve">certificates </w:delText>
        </w:r>
        <w:r w:rsidR="000754D4" w:rsidRPr="00116AAA" w:rsidDel="00D36639">
          <w:rPr>
            <w:rFonts w:ascii="Poppins" w:hAnsi="Poppins"/>
            <w:sz w:val="20"/>
            <w:szCs w:val="20"/>
            <w:rPrChange w:id="14368" w:author="thuyhuynh" w:date="2023-05-08T11:25:00Z">
              <w:rPr/>
            </w:rPrChange>
          </w:rPr>
          <w:delText xml:space="preserve">that can be </w:delText>
        </w:r>
        <w:r w:rsidR="00EB3B9E" w:rsidRPr="00116AAA" w:rsidDel="00D36639">
          <w:rPr>
            <w:rFonts w:ascii="Poppins" w:hAnsi="Poppins"/>
            <w:sz w:val="20"/>
            <w:szCs w:val="20"/>
            <w:rPrChange w:id="14369" w:author="thuyhuynh" w:date="2023-05-08T11:25:00Z">
              <w:rPr/>
            </w:rPrChange>
          </w:rPr>
          <w:delText>us</w:delText>
        </w:r>
        <w:r w:rsidR="000754D4" w:rsidRPr="00116AAA" w:rsidDel="00D36639">
          <w:rPr>
            <w:rFonts w:ascii="Poppins" w:hAnsi="Poppins"/>
            <w:sz w:val="20"/>
            <w:szCs w:val="20"/>
            <w:rPrChange w:id="14370" w:author="thuyhuynh" w:date="2023-05-08T11:25:00Z">
              <w:rPr/>
            </w:rPrChange>
          </w:rPr>
          <w:delText>ed</w:delText>
        </w:r>
        <w:r w:rsidR="00EB3B9E" w:rsidRPr="00116AAA" w:rsidDel="00D36639">
          <w:rPr>
            <w:rFonts w:ascii="Poppins" w:hAnsi="Poppins"/>
            <w:sz w:val="20"/>
            <w:szCs w:val="20"/>
            <w:rPrChange w:id="14371" w:author="thuyhuynh" w:date="2023-05-08T11:25:00Z">
              <w:rPr/>
            </w:rPrChange>
          </w:rPr>
          <w:delText xml:space="preserve"> in the cryptographic functions. </w:delText>
        </w:r>
        <w:r w:rsidRPr="00116AAA" w:rsidDel="00D36639">
          <w:rPr>
            <w:rFonts w:ascii="Poppins" w:hAnsi="Poppins"/>
            <w:sz w:val="20"/>
            <w:szCs w:val="20"/>
            <w:lang w:eastAsia="ko-KR"/>
            <w:rPrChange w:id="14372" w:author="thuyhuynh" w:date="2023-05-08T11:25:00Z">
              <w:rPr>
                <w:lang w:eastAsia="ko-KR"/>
              </w:rPr>
            </w:rPrChange>
          </w:rPr>
          <w:delText xml:space="preserve">An </w:delText>
        </w:r>
        <w:r w:rsidR="00EB3B9E" w:rsidRPr="00116AAA" w:rsidDel="00D36639">
          <w:rPr>
            <w:rFonts w:ascii="Poppins" w:hAnsi="Poppins"/>
            <w:sz w:val="20"/>
            <w:szCs w:val="20"/>
            <w:rPrChange w:id="14373" w:author="thuyhuynh" w:date="2023-05-08T11:25:00Z">
              <w:rPr/>
            </w:rPrChange>
          </w:rPr>
          <w:delText xml:space="preserve">X509 certificate </w:delText>
        </w:r>
        <w:r w:rsidR="000754D4" w:rsidRPr="00116AAA" w:rsidDel="00D36639">
          <w:rPr>
            <w:rFonts w:ascii="Poppins" w:hAnsi="Poppins"/>
            <w:sz w:val="20"/>
            <w:szCs w:val="20"/>
            <w:rPrChange w:id="14374" w:author="thuyhuynh" w:date="2023-05-08T11:25:00Z">
              <w:rPr/>
            </w:rPrChange>
          </w:rPr>
          <w:delText>encodes</w:delText>
        </w:r>
        <w:r w:rsidR="00EB3B9E" w:rsidRPr="00116AAA" w:rsidDel="00D36639">
          <w:rPr>
            <w:rFonts w:ascii="Poppins" w:hAnsi="Poppins"/>
            <w:sz w:val="20"/>
            <w:szCs w:val="20"/>
            <w:rPrChange w:id="14375" w:author="thuyhuynh" w:date="2023-05-08T11:25:00Z">
              <w:rPr/>
            </w:rPrChange>
          </w:rPr>
          <w:delText xml:space="preserve"> the public key and other personal information. </w:delText>
        </w:r>
        <w:r w:rsidR="000754D4" w:rsidRPr="00116AAA" w:rsidDel="00D36639">
          <w:rPr>
            <w:rFonts w:ascii="Poppins" w:hAnsi="Poppins"/>
            <w:sz w:val="20"/>
            <w:szCs w:val="20"/>
            <w:rPrChange w:id="14376" w:author="thuyhuynh" w:date="2023-05-08T11:25:00Z">
              <w:rPr/>
            </w:rPrChange>
          </w:rPr>
          <w:delText>PKCS #12 (PFX) packet encodes both public information and a</w:delText>
        </w:r>
        <w:r w:rsidR="00EB3B9E" w:rsidRPr="00116AAA" w:rsidDel="00D36639">
          <w:rPr>
            <w:rFonts w:ascii="Poppins" w:hAnsi="Poppins"/>
            <w:sz w:val="20"/>
            <w:szCs w:val="20"/>
            <w:rPrChange w:id="14377" w:author="thuyhuynh" w:date="2023-05-08T11:25:00Z">
              <w:rPr/>
            </w:rPrChange>
          </w:rPr>
          <w:delText xml:space="preserve"> private key</w:delText>
        </w:r>
        <w:r w:rsidR="000754D4" w:rsidRPr="00116AAA" w:rsidDel="00D36639">
          <w:rPr>
            <w:rFonts w:ascii="Poppins" w:hAnsi="Poppins"/>
            <w:sz w:val="20"/>
            <w:szCs w:val="20"/>
            <w:rPrChange w:id="14378" w:author="thuyhuynh" w:date="2023-05-08T11:25:00Z">
              <w:rPr/>
            </w:rPrChange>
          </w:rPr>
          <w:delText xml:space="preserve"> protected by password. </w:delText>
        </w:r>
      </w:del>
    </w:p>
    <w:p w:rsidR="00EB3B9E" w:rsidRPr="00116AAA" w:rsidDel="00D36639" w:rsidRDefault="00EB3B9E" w:rsidP="00CB68AF">
      <w:pPr>
        <w:pStyle w:val="ListParagraph"/>
        <w:numPr>
          <w:ilvl w:val="0"/>
          <w:numId w:val="7"/>
        </w:numPr>
        <w:jc w:val="both"/>
        <w:rPr>
          <w:del w:id="14379" w:author="thuyhuynh" w:date="2022-03-30T16:42:00Z"/>
          <w:rFonts w:ascii="Poppins" w:hAnsi="Poppins"/>
          <w:sz w:val="20"/>
          <w:szCs w:val="20"/>
          <w:rPrChange w:id="14380" w:author="thuyhuynh" w:date="2023-05-08T11:25:00Z">
            <w:rPr>
              <w:del w:id="14381" w:author="thuyhuynh" w:date="2022-03-30T16:42:00Z"/>
            </w:rPr>
          </w:rPrChange>
        </w:rPr>
      </w:pPr>
      <w:del w:id="14382" w:author="thuyhuynh" w:date="2022-03-30T16:42:00Z">
        <w:r w:rsidRPr="00116AAA" w:rsidDel="00D36639">
          <w:rPr>
            <w:rFonts w:ascii="Poppins" w:hAnsi="Poppins"/>
            <w:sz w:val="20"/>
            <w:szCs w:val="20"/>
            <w:rPrChange w:id="14383" w:author="thuyhuynh" w:date="2023-05-08T11:25:00Z">
              <w:rPr/>
            </w:rPrChange>
          </w:rPr>
          <w:delText>In the box “</w:delText>
        </w:r>
        <w:r w:rsidRPr="00116AAA" w:rsidDel="00D36639">
          <w:rPr>
            <w:rFonts w:ascii="Poppins" w:hAnsi="Poppins"/>
            <w:b/>
            <w:sz w:val="20"/>
            <w:szCs w:val="20"/>
            <w:rPrChange w:id="14384" w:author="thuyhuynh" w:date="2023-05-08T11:25:00Z">
              <w:rPr>
                <w:b/>
              </w:rPr>
            </w:rPrChange>
          </w:rPr>
          <w:delText>X509 Certificate</w:delText>
        </w:r>
        <w:r w:rsidRPr="00116AAA" w:rsidDel="00D36639">
          <w:rPr>
            <w:rFonts w:ascii="Poppins" w:hAnsi="Poppins"/>
            <w:sz w:val="20"/>
            <w:szCs w:val="20"/>
            <w:rPrChange w:id="14385" w:author="thuyhuynh" w:date="2023-05-08T11:25:00Z">
              <w:rPr/>
            </w:rPrChange>
          </w:rPr>
          <w:delText xml:space="preserve">” </w:delText>
        </w:r>
        <w:r w:rsidR="00001A95" w:rsidRPr="00116AAA" w:rsidDel="00D36639">
          <w:rPr>
            <w:rFonts w:ascii="Poppins" w:hAnsi="Poppins"/>
            <w:sz w:val="20"/>
            <w:szCs w:val="20"/>
            <w:lang w:eastAsia="ko-KR"/>
            <w:rPrChange w:id="14386" w:author="thuyhuynh" w:date="2023-05-08T11:25:00Z">
              <w:rPr>
                <w:lang w:eastAsia="ko-KR"/>
              </w:rPr>
            </w:rPrChange>
          </w:rPr>
          <w:delText>under</w:delText>
        </w:r>
        <w:r w:rsidRPr="00116AAA" w:rsidDel="00D36639">
          <w:rPr>
            <w:rFonts w:ascii="Poppins" w:hAnsi="Poppins"/>
            <w:sz w:val="20"/>
            <w:szCs w:val="20"/>
            <w:rPrChange w:id="14387" w:author="thuyhuynh" w:date="2023-05-08T11:25:00Z">
              <w:rPr/>
            </w:rPrChange>
          </w:rPr>
          <w:delText xml:space="preserve"> “</w:delText>
        </w:r>
        <w:r w:rsidRPr="00116AAA" w:rsidDel="00D36639">
          <w:rPr>
            <w:rFonts w:ascii="Poppins" w:hAnsi="Poppins"/>
            <w:b/>
            <w:sz w:val="20"/>
            <w:szCs w:val="20"/>
            <w:rPrChange w:id="14388" w:author="thuyhuynh" w:date="2023-05-08T11:25:00Z">
              <w:rPr>
                <w:b/>
              </w:rPr>
            </w:rPrChange>
          </w:rPr>
          <w:delText>Save Files</w:delText>
        </w:r>
        <w:r w:rsidRPr="00116AAA" w:rsidDel="00D36639">
          <w:rPr>
            <w:rFonts w:ascii="Poppins" w:hAnsi="Poppins"/>
            <w:sz w:val="20"/>
            <w:szCs w:val="20"/>
            <w:rPrChange w:id="14389" w:author="thuyhuynh" w:date="2023-05-08T11:25:00Z">
              <w:rPr/>
            </w:rPrChange>
          </w:rPr>
          <w:delText xml:space="preserve">” section, specify the </w:delText>
        </w:r>
        <w:r w:rsidR="000754D4" w:rsidRPr="00116AAA" w:rsidDel="00D36639">
          <w:rPr>
            <w:rFonts w:ascii="Poppins" w:hAnsi="Poppins"/>
            <w:sz w:val="20"/>
            <w:szCs w:val="20"/>
            <w:rPrChange w:id="14390" w:author="thuyhuynh" w:date="2023-05-08T11:25:00Z">
              <w:rPr/>
            </w:rPrChange>
          </w:rPr>
          <w:delText xml:space="preserve">location </w:delText>
        </w:r>
        <w:r w:rsidRPr="00116AAA" w:rsidDel="00D36639">
          <w:rPr>
            <w:rFonts w:ascii="Poppins" w:hAnsi="Poppins"/>
            <w:sz w:val="20"/>
            <w:szCs w:val="20"/>
            <w:rPrChange w:id="14391" w:author="thuyhuynh" w:date="2023-05-08T11:25:00Z">
              <w:rPr/>
            </w:rPrChange>
          </w:rPr>
          <w:delText xml:space="preserve">to store </w:delText>
        </w:r>
        <w:r w:rsidR="000754D4" w:rsidRPr="00116AAA" w:rsidDel="00D36639">
          <w:rPr>
            <w:rFonts w:ascii="Poppins" w:hAnsi="Poppins"/>
            <w:sz w:val="20"/>
            <w:szCs w:val="20"/>
            <w:rPrChange w:id="14392" w:author="thuyhuynh" w:date="2023-05-08T11:25:00Z">
              <w:rPr/>
            </w:rPrChange>
          </w:rPr>
          <w:delText>the generated X509 certificate</w:delText>
        </w:r>
        <w:r w:rsidRPr="00116AAA" w:rsidDel="00D36639">
          <w:rPr>
            <w:rFonts w:ascii="Poppins" w:hAnsi="Poppins"/>
            <w:sz w:val="20"/>
            <w:szCs w:val="20"/>
            <w:rPrChange w:id="14393" w:author="thuyhuynh" w:date="2023-05-08T11:25:00Z">
              <w:rPr/>
            </w:rPrChange>
          </w:rPr>
          <w:delText xml:space="preserve"> </w:delText>
        </w:r>
        <w:r w:rsidRPr="00116AAA" w:rsidDel="00D36639">
          <w:rPr>
            <w:rFonts w:ascii="Poppins" w:hAnsi="Poppins"/>
            <w:b/>
            <w:sz w:val="20"/>
            <w:szCs w:val="20"/>
            <w:rPrChange w:id="14394" w:author="thuyhuynh" w:date="2023-05-08T11:25:00Z">
              <w:rPr>
                <w:b/>
              </w:rPr>
            </w:rPrChange>
          </w:rPr>
          <w:sym w:font="Wingdings" w:char="F081"/>
        </w:r>
      </w:del>
    </w:p>
    <w:p w:rsidR="00EB3B9E" w:rsidRPr="00116AAA" w:rsidDel="00D36639" w:rsidRDefault="00EB3B9E" w:rsidP="00CB68AF">
      <w:pPr>
        <w:pStyle w:val="ListParagraph"/>
        <w:numPr>
          <w:ilvl w:val="0"/>
          <w:numId w:val="7"/>
        </w:numPr>
        <w:jc w:val="both"/>
        <w:rPr>
          <w:del w:id="14395" w:author="thuyhuynh" w:date="2022-03-30T16:42:00Z"/>
          <w:rFonts w:ascii="Poppins" w:hAnsi="Poppins"/>
          <w:sz w:val="20"/>
          <w:szCs w:val="20"/>
          <w:rPrChange w:id="14396" w:author="thuyhuynh" w:date="2023-05-08T11:25:00Z">
            <w:rPr>
              <w:del w:id="14397" w:author="thuyhuynh" w:date="2022-03-30T16:42:00Z"/>
            </w:rPr>
          </w:rPrChange>
        </w:rPr>
      </w:pPr>
      <w:del w:id="14398" w:author="thuyhuynh" w:date="2022-03-30T16:42:00Z">
        <w:r w:rsidRPr="00116AAA" w:rsidDel="00D36639">
          <w:rPr>
            <w:rFonts w:ascii="Poppins" w:hAnsi="Poppins"/>
            <w:sz w:val="20"/>
            <w:szCs w:val="20"/>
            <w:rPrChange w:id="14399" w:author="thuyhuynh" w:date="2023-05-08T11:25:00Z">
              <w:rPr/>
            </w:rPrChange>
          </w:rPr>
          <w:delText>In the box “</w:delText>
        </w:r>
        <w:r w:rsidRPr="00116AAA" w:rsidDel="00D36639">
          <w:rPr>
            <w:rFonts w:ascii="Poppins" w:hAnsi="Poppins"/>
            <w:b/>
            <w:sz w:val="20"/>
            <w:szCs w:val="20"/>
            <w:rPrChange w:id="14400" w:author="thuyhuynh" w:date="2023-05-08T11:25:00Z">
              <w:rPr>
                <w:b/>
              </w:rPr>
            </w:rPrChange>
          </w:rPr>
          <w:delText>PFX Packet</w:delText>
        </w:r>
        <w:r w:rsidRPr="00116AAA" w:rsidDel="00D36639">
          <w:rPr>
            <w:rFonts w:ascii="Poppins" w:hAnsi="Poppins"/>
            <w:sz w:val="20"/>
            <w:szCs w:val="20"/>
            <w:rPrChange w:id="14401" w:author="thuyhuynh" w:date="2023-05-08T11:25:00Z">
              <w:rPr/>
            </w:rPrChange>
          </w:rPr>
          <w:delText xml:space="preserve">” </w:delText>
        </w:r>
        <w:r w:rsidR="00001A95" w:rsidRPr="00116AAA" w:rsidDel="00D36639">
          <w:rPr>
            <w:rFonts w:ascii="Poppins" w:hAnsi="Poppins"/>
            <w:sz w:val="20"/>
            <w:szCs w:val="20"/>
            <w:lang w:eastAsia="ko-KR"/>
            <w:rPrChange w:id="14402" w:author="thuyhuynh" w:date="2023-05-08T11:25:00Z">
              <w:rPr>
                <w:lang w:eastAsia="ko-KR"/>
              </w:rPr>
            </w:rPrChange>
          </w:rPr>
          <w:delText>under</w:delText>
        </w:r>
        <w:r w:rsidRPr="00116AAA" w:rsidDel="00D36639">
          <w:rPr>
            <w:rFonts w:ascii="Poppins" w:hAnsi="Poppins"/>
            <w:sz w:val="20"/>
            <w:szCs w:val="20"/>
            <w:rPrChange w:id="14403" w:author="thuyhuynh" w:date="2023-05-08T11:25:00Z">
              <w:rPr/>
            </w:rPrChange>
          </w:rPr>
          <w:delText xml:space="preserve"> “</w:delText>
        </w:r>
        <w:r w:rsidRPr="00116AAA" w:rsidDel="00D36639">
          <w:rPr>
            <w:rFonts w:ascii="Poppins" w:hAnsi="Poppins"/>
            <w:b/>
            <w:sz w:val="20"/>
            <w:szCs w:val="20"/>
            <w:rPrChange w:id="14404" w:author="thuyhuynh" w:date="2023-05-08T11:25:00Z">
              <w:rPr>
                <w:b/>
              </w:rPr>
            </w:rPrChange>
          </w:rPr>
          <w:delText>Save Files</w:delText>
        </w:r>
        <w:r w:rsidRPr="00116AAA" w:rsidDel="00D36639">
          <w:rPr>
            <w:rFonts w:ascii="Poppins" w:hAnsi="Poppins"/>
            <w:sz w:val="20"/>
            <w:szCs w:val="20"/>
            <w:rPrChange w:id="14405" w:author="thuyhuynh" w:date="2023-05-08T11:25:00Z">
              <w:rPr/>
            </w:rPrChange>
          </w:rPr>
          <w:delText>” section</w:delText>
        </w:r>
        <w:r w:rsidR="000754D4" w:rsidRPr="00116AAA" w:rsidDel="00D36639">
          <w:rPr>
            <w:rFonts w:ascii="Poppins" w:hAnsi="Poppins"/>
            <w:sz w:val="20"/>
            <w:szCs w:val="20"/>
            <w:rPrChange w:id="14406" w:author="thuyhuynh" w:date="2023-05-08T11:25:00Z">
              <w:rPr/>
            </w:rPrChange>
          </w:rPr>
          <w:delText>, specify the location to store the generated PKCS</w:delText>
        </w:r>
        <w:r w:rsidR="00001A95" w:rsidRPr="00116AAA" w:rsidDel="00D36639">
          <w:rPr>
            <w:rFonts w:ascii="Poppins" w:hAnsi="Poppins"/>
            <w:sz w:val="20"/>
            <w:szCs w:val="20"/>
            <w:lang w:eastAsia="ko-KR"/>
            <w:rPrChange w:id="14407" w:author="thuyhuynh" w:date="2023-05-08T11:25:00Z">
              <w:rPr>
                <w:lang w:eastAsia="ko-KR"/>
              </w:rPr>
            </w:rPrChange>
          </w:rPr>
          <w:delText xml:space="preserve"> </w:delText>
        </w:r>
        <w:r w:rsidR="000754D4" w:rsidRPr="00116AAA" w:rsidDel="00D36639">
          <w:rPr>
            <w:rFonts w:ascii="Poppins" w:hAnsi="Poppins"/>
            <w:sz w:val="20"/>
            <w:szCs w:val="20"/>
            <w:rPrChange w:id="14408" w:author="thuyhuynh" w:date="2023-05-08T11:25:00Z">
              <w:rPr/>
            </w:rPrChange>
          </w:rPr>
          <w:delText>#12 packet</w:delText>
        </w:r>
        <w:r w:rsidR="000754D4" w:rsidRPr="00116AAA" w:rsidDel="00D36639">
          <w:rPr>
            <w:rFonts w:ascii="Poppins" w:hAnsi="Poppins"/>
            <w:b/>
            <w:sz w:val="20"/>
            <w:szCs w:val="20"/>
            <w:rPrChange w:id="14409" w:author="thuyhuynh" w:date="2023-05-08T11:25:00Z">
              <w:rPr>
                <w:b/>
              </w:rPr>
            </w:rPrChange>
          </w:rPr>
          <w:delText xml:space="preserve"> </w:delText>
        </w:r>
        <w:r w:rsidRPr="00116AAA" w:rsidDel="00D36639">
          <w:rPr>
            <w:rFonts w:ascii="Poppins" w:hAnsi="Poppins"/>
            <w:b/>
            <w:sz w:val="20"/>
            <w:szCs w:val="20"/>
            <w:rPrChange w:id="14410" w:author="thuyhuynh" w:date="2023-05-08T11:25:00Z">
              <w:rPr>
                <w:b/>
              </w:rPr>
            </w:rPrChange>
          </w:rPr>
          <w:sym w:font="Wingdings" w:char="F082"/>
        </w:r>
      </w:del>
    </w:p>
    <w:p w:rsidR="00EB3B9E" w:rsidRPr="00116AAA" w:rsidDel="00D36639" w:rsidRDefault="00EB3B9E" w:rsidP="00CB68AF">
      <w:pPr>
        <w:pStyle w:val="ListParagraph"/>
        <w:numPr>
          <w:ilvl w:val="0"/>
          <w:numId w:val="7"/>
        </w:numPr>
        <w:jc w:val="both"/>
        <w:rPr>
          <w:del w:id="14411" w:author="thuyhuynh" w:date="2022-03-30T16:42:00Z"/>
          <w:rFonts w:ascii="Poppins" w:hAnsi="Poppins"/>
          <w:sz w:val="20"/>
          <w:szCs w:val="20"/>
          <w:rPrChange w:id="14412" w:author="thuyhuynh" w:date="2023-05-08T11:25:00Z">
            <w:rPr>
              <w:del w:id="14413" w:author="thuyhuynh" w:date="2022-03-30T16:42:00Z"/>
            </w:rPr>
          </w:rPrChange>
        </w:rPr>
      </w:pPr>
      <w:del w:id="14414" w:author="thuyhuynh" w:date="2022-03-30T16:42:00Z">
        <w:r w:rsidRPr="00116AAA" w:rsidDel="00D36639">
          <w:rPr>
            <w:rFonts w:ascii="Poppins" w:hAnsi="Poppins"/>
            <w:sz w:val="20"/>
            <w:szCs w:val="20"/>
            <w:rPrChange w:id="14415" w:author="thuyhuynh" w:date="2023-05-08T11:25:00Z">
              <w:rPr/>
            </w:rPrChange>
          </w:rPr>
          <w:delText>Type password to protect the private key in “</w:delText>
        </w:r>
        <w:r w:rsidRPr="00116AAA" w:rsidDel="00D36639">
          <w:rPr>
            <w:rFonts w:ascii="Poppins" w:hAnsi="Poppins"/>
            <w:b/>
            <w:sz w:val="20"/>
            <w:szCs w:val="20"/>
            <w:rPrChange w:id="14416" w:author="thuyhuynh" w:date="2023-05-08T11:25:00Z">
              <w:rPr>
                <w:b/>
              </w:rPr>
            </w:rPrChange>
          </w:rPr>
          <w:delText>Password for Private Key Protection</w:delText>
        </w:r>
        <w:r w:rsidRPr="00116AAA" w:rsidDel="00D36639">
          <w:rPr>
            <w:rFonts w:ascii="Poppins" w:hAnsi="Poppins"/>
            <w:sz w:val="20"/>
            <w:szCs w:val="20"/>
            <w:rPrChange w:id="14417" w:author="thuyhuynh" w:date="2023-05-08T11:25:00Z">
              <w:rPr/>
            </w:rPrChange>
          </w:rPr>
          <w:delText xml:space="preserve">” section </w:delText>
        </w:r>
        <w:r w:rsidRPr="00116AAA" w:rsidDel="00D36639">
          <w:rPr>
            <w:rFonts w:ascii="Poppins" w:hAnsi="Poppins"/>
            <w:b/>
            <w:sz w:val="20"/>
            <w:szCs w:val="20"/>
            <w:rPrChange w:id="14418" w:author="thuyhuynh" w:date="2023-05-08T11:25:00Z">
              <w:rPr>
                <w:b/>
              </w:rPr>
            </w:rPrChange>
          </w:rPr>
          <w:sym w:font="Wingdings" w:char="F083"/>
        </w:r>
      </w:del>
    </w:p>
    <w:p w:rsidR="00EB3B9E" w:rsidRPr="00116AAA" w:rsidDel="00D36639" w:rsidRDefault="00EB3B9E" w:rsidP="00CB68AF">
      <w:pPr>
        <w:pStyle w:val="ListParagraph"/>
        <w:numPr>
          <w:ilvl w:val="0"/>
          <w:numId w:val="7"/>
        </w:numPr>
        <w:jc w:val="both"/>
        <w:rPr>
          <w:del w:id="14419" w:author="thuyhuynh" w:date="2022-03-30T16:42:00Z"/>
          <w:rFonts w:ascii="Poppins" w:hAnsi="Poppins"/>
          <w:sz w:val="20"/>
          <w:szCs w:val="20"/>
          <w:rPrChange w:id="14420" w:author="thuyhuynh" w:date="2023-05-08T11:25:00Z">
            <w:rPr>
              <w:del w:id="14421" w:author="thuyhuynh" w:date="2022-03-30T16:42:00Z"/>
            </w:rPr>
          </w:rPrChange>
        </w:rPr>
      </w:pPr>
      <w:del w:id="14422" w:author="thuyhuynh" w:date="2022-03-30T16:42:00Z">
        <w:r w:rsidRPr="00116AAA" w:rsidDel="00D36639">
          <w:rPr>
            <w:rFonts w:ascii="Poppins" w:hAnsi="Poppins"/>
            <w:sz w:val="20"/>
            <w:szCs w:val="20"/>
            <w:rPrChange w:id="14423" w:author="thuyhuynh" w:date="2023-05-08T11:25:00Z">
              <w:rPr/>
            </w:rPrChange>
          </w:rPr>
          <w:delText xml:space="preserve">Select the key length for the </w:delText>
        </w:r>
        <w:r w:rsidR="000754D4" w:rsidRPr="00116AAA" w:rsidDel="00D36639">
          <w:rPr>
            <w:rFonts w:ascii="Poppins" w:hAnsi="Poppins"/>
            <w:sz w:val="20"/>
            <w:szCs w:val="20"/>
            <w:rPrChange w:id="14424" w:author="thuyhuynh" w:date="2023-05-08T11:25:00Z">
              <w:rPr/>
            </w:rPrChange>
          </w:rPr>
          <w:delText xml:space="preserve">generated </w:delText>
        </w:r>
        <w:r w:rsidRPr="00116AAA" w:rsidDel="00D36639">
          <w:rPr>
            <w:rFonts w:ascii="Poppins" w:hAnsi="Poppins"/>
            <w:sz w:val="20"/>
            <w:szCs w:val="20"/>
            <w:rPrChange w:id="14425" w:author="thuyhuynh" w:date="2023-05-08T11:25:00Z">
              <w:rPr/>
            </w:rPrChange>
          </w:rPr>
          <w:delText>key pair in the “</w:delText>
        </w:r>
        <w:r w:rsidRPr="00116AAA" w:rsidDel="00D36639">
          <w:rPr>
            <w:rFonts w:ascii="Poppins" w:hAnsi="Poppins"/>
            <w:b/>
            <w:sz w:val="20"/>
            <w:szCs w:val="20"/>
            <w:rPrChange w:id="14426" w:author="thuyhuynh" w:date="2023-05-08T11:25:00Z">
              <w:rPr>
                <w:b/>
              </w:rPr>
            </w:rPrChange>
          </w:rPr>
          <w:delText>Key Length</w:delText>
        </w:r>
        <w:r w:rsidRPr="00116AAA" w:rsidDel="00D36639">
          <w:rPr>
            <w:rFonts w:ascii="Poppins" w:hAnsi="Poppins"/>
            <w:sz w:val="20"/>
            <w:szCs w:val="20"/>
            <w:rPrChange w:id="14427" w:author="thuyhuynh" w:date="2023-05-08T11:25:00Z">
              <w:rPr/>
            </w:rPrChange>
          </w:rPr>
          <w:delText xml:space="preserve">” section </w:delText>
        </w:r>
        <w:r w:rsidRPr="00116AAA" w:rsidDel="00D36639">
          <w:rPr>
            <w:rFonts w:ascii="Poppins" w:hAnsi="Poppins"/>
            <w:b/>
            <w:sz w:val="20"/>
            <w:szCs w:val="20"/>
            <w:rPrChange w:id="14428" w:author="thuyhuynh" w:date="2023-05-08T11:25:00Z">
              <w:rPr>
                <w:b/>
              </w:rPr>
            </w:rPrChange>
          </w:rPr>
          <w:sym w:font="Wingdings" w:char="F084"/>
        </w:r>
      </w:del>
    </w:p>
    <w:p w:rsidR="00EB3B9E" w:rsidRPr="00116AAA" w:rsidDel="00D36639" w:rsidRDefault="00001A95" w:rsidP="00CB68AF">
      <w:pPr>
        <w:pStyle w:val="ListParagraph"/>
        <w:numPr>
          <w:ilvl w:val="0"/>
          <w:numId w:val="7"/>
        </w:numPr>
        <w:jc w:val="both"/>
        <w:rPr>
          <w:del w:id="14429" w:author="thuyhuynh" w:date="2022-03-30T16:42:00Z"/>
          <w:rFonts w:ascii="Poppins" w:hAnsi="Poppins"/>
          <w:sz w:val="20"/>
          <w:szCs w:val="20"/>
          <w:rPrChange w:id="14430" w:author="thuyhuynh" w:date="2023-05-08T11:25:00Z">
            <w:rPr>
              <w:del w:id="14431" w:author="thuyhuynh" w:date="2022-03-30T16:42:00Z"/>
            </w:rPr>
          </w:rPrChange>
        </w:rPr>
      </w:pPr>
      <w:del w:id="14432" w:author="thuyhuynh" w:date="2022-03-30T16:42:00Z">
        <w:r w:rsidRPr="00116AAA" w:rsidDel="00D36639">
          <w:rPr>
            <w:rFonts w:ascii="Poppins" w:hAnsi="Poppins"/>
            <w:sz w:val="20"/>
            <w:szCs w:val="20"/>
            <w:lang w:eastAsia="ko-KR"/>
            <w:rPrChange w:id="14433" w:author="thuyhuynh" w:date="2023-05-08T11:25:00Z">
              <w:rPr>
                <w:lang w:eastAsia="ko-KR"/>
              </w:rPr>
            </w:rPrChange>
          </w:rPr>
          <w:delText>Lastl</w:delText>
        </w:r>
        <w:r w:rsidR="00EB3B9E" w:rsidRPr="00116AAA" w:rsidDel="00D36639">
          <w:rPr>
            <w:rFonts w:ascii="Poppins" w:hAnsi="Poppins"/>
            <w:sz w:val="20"/>
            <w:szCs w:val="20"/>
            <w:rPrChange w:id="14434" w:author="thuyhuynh" w:date="2023-05-08T11:25:00Z">
              <w:rPr/>
            </w:rPrChange>
          </w:rPr>
          <w:delText xml:space="preserve">y, </w:delText>
        </w:r>
        <w:r w:rsidRPr="00116AAA" w:rsidDel="00D36639">
          <w:rPr>
            <w:rFonts w:ascii="Poppins" w:hAnsi="Poppins"/>
            <w:sz w:val="20"/>
            <w:szCs w:val="20"/>
            <w:lang w:eastAsia="ko-KR"/>
            <w:rPrChange w:id="14435" w:author="thuyhuynh" w:date="2023-05-08T11:25:00Z">
              <w:rPr>
                <w:lang w:eastAsia="ko-KR"/>
              </w:rPr>
            </w:rPrChange>
          </w:rPr>
          <w:delText>click</w:delText>
        </w:r>
        <w:r w:rsidR="00EB3B9E" w:rsidRPr="00116AAA" w:rsidDel="00D36639">
          <w:rPr>
            <w:rFonts w:ascii="Poppins" w:hAnsi="Poppins"/>
            <w:sz w:val="20"/>
            <w:szCs w:val="20"/>
            <w:rPrChange w:id="14436" w:author="thuyhuynh" w:date="2023-05-08T11:25:00Z">
              <w:rPr/>
            </w:rPrChange>
          </w:rPr>
          <w:delText xml:space="preserve"> “</w:delText>
        </w:r>
        <w:r w:rsidR="00EB3B9E" w:rsidRPr="00116AAA" w:rsidDel="00D36639">
          <w:rPr>
            <w:rFonts w:ascii="Poppins" w:hAnsi="Poppins"/>
            <w:b/>
            <w:sz w:val="20"/>
            <w:szCs w:val="20"/>
            <w:rPrChange w:id="14437" w:author="thuyhuynh" w:date="2023-05-08T11:25:00Z">
              <w:rPr>
                <w:b/>
              </w:rPr>
            </w:rPrChange>
          </w:rPr>
          <w:delText>Generate Random Key Pair</w:delText>
        </w:r>
        <w:r w:rsidR="00EB3B9E" w:rsidRPr="00116AAA" w:rsidDel="00D36639">
          <w:rPr>
            <w:rFonts w:ascii="Poppins" w:hAnsi="Poppins"/>
            <w:sz w:val="20"/>
            <w:szCs w:val="20"/>
            <w:rPrChange w:id="14438" w:author="thuyhuynh" w:date="2023-05-08T11:25:00Z">
              <w:rPr/>
            </w:rPrChange>
          </w:rPr>
          <w:delText xml:space="preserve">” </w:delText>
        </w:r>
        <w:r w:rsidR="00EB3B9E" w:rsidRPr="00116AAA" w:rsidDel="00D36639">
          <w:rPr>
            <w:rFonts w:ascii="Poppins" w:hAnsi="Poppins"/>
            <w:b/>
            <w:sz w:val="20"/>
            <w:szCs w:val="20"/>
            <w:rPrChange w:id="14439" w:author="thuyhuynh" w:date="2023-05-08T11:25:00Z">
              <w:rPr>
                <w:b/>
              </w:rPr>
            </w:rPrChange>
          </w:rPr>
          <w:sym w:font="Wingdings" w:char="F085"/>
        </w:r>
      </w:del>
    </w:p>
    <w:p w:rsidR="00EB3B9E" w:rsidRPr="00116AAA" w:rsidDel="00D36639" w:rsidRDefault="00EB3B9E" w:rsidP="00EB3B9E">
      <w:pPr>
        <w:pStyle w:val="ListParagraph"/>
        <w:rPr>
          <w:del w:id="14440" w:author="thuyhuynh" w:date="2022-03-30T16:42:00Z"/>
          <w:rFonts w:ascii="Poppins" w:hAnsi="Poppins"/>
          <w:sz w:val="20"/>
          <w:szCs w:val="20"/>
          <w:rPrChange w:id="14441" w:author="thuyhuynh" w:date="2023-05-08T11:25:00Z">
            <w:rPr>
              <w:del w:id="14442" w:author="thuyhuynh" w:date="2022-03-30T16:42:00Z"/>
            </w:rPr>
          </w:rPrChange>
        </w:rPr>
      </w:pPr>
    </w:p>
    <w:p w:rsidR="00EB3B9E" w:rsidRPr="00116AAA" w:rsidDel="00D36639" w:rsidRDefault="00EB3B9E" w:rsidP="00EB3B9E">
      <w:pPr>
        <w:jc w:val="center"/>
        <w:rPr>
          <w:del w:id="14443" w:author="thuyhuynh" w:date="2022-03-30T16:42:00Z"/>
          <w:rFonts w:ascii="Poppins" w:hAnsi="Poppins"/>
          <w:sz w:val="20"/>
          <w:szCs w:val="20"/>
          <w:rPrChange w:id="14444" w:author="thuyhuynh" w:date="2023-05-08T11:25:00Z">
            <w:rPr>
              <w:del w:id="14445" w:author="thuyhuynh" w:date="2022-03-30T16:42:00Z"/>
            </w:rPr>
          </w:rPrChange>
        </w:rPr>
      </w:pPr>
    </w:p>
    <w:p w:rsidR="00EB3B9E" w:rsidRPr="00116AAA" w:rsidDel="00D36639" w:rsidRDefault="00C04588" w:rsidP="00EB3B9E">
      <w:pPr>
        <w:jc w:val="center"/>
        <w:rPr>
          <w:del w:id="14446" w:author="thuyhuynh" w:date="2022-03-30T16:42:00Z"/>
          <w:rFonts w:ascii="Poppins" w:hAnsi="Poppins"/>
          <w:sz w:val="20"/>
          <w:szCs w:val="20"/>
          <w:rPrChange w:id="14447" w:author="thuyhuynh" w:date="2023-05-08T11:25:00Z">
            <w:rPr>
              <w:del w:id="14448" w:author="thuyhuynh" w:date="2022-03-30T16:42:00Z"/>
            </w:rPr>
          </w:rPrChange>
        </w:rPr>
      </w:pPr>
      <w:del w:id="14449" w:author="thuyhuynh" w:date="2022-03-30T16:42:00Z">
        <w:r w:rsidRPr="00116AAA" w:rsidDel="00D36639">
          <w:rPr>
            <w:rFonts w:ascii="Poppins" w:hAnsi="Poppins" w:cs="Arial"/>
            <w:noProof/>
            <w:sz w:val="20"/>
            <w:szCs w:val="20"/>
            <w:rPrChange w:id="14450">
              <w:rPr>
                <w:rFonts w:ascii="Arial" w:hAnsi="Arial" w:cs="Arial"/>
                <w:noProof/>
              </w:rPr>
            </w:rPrChange>
          </w:rPr>
          <mc:AlternateContent>
            <mc:Choice Requires="wps">
              <w:drawing>
                <wp:anchor distT="0" distB="0" distL="114300" distR="114300" simplePos="0" relativeHeight="251693056" behindDoc="0" locked="0" layoutInCell="1" allowOverlap="1" wp14:anchorId="7D495017" wp14:editId="00927526">
                  <wp:simplePos x="0" y="0"/>
                  <wp:positionH relativeFrom="column">
                    <wp:posOffset>4617720</wp:posOffset>
                  </wp:positionH>
                  <wp:positionV relativeFrom="paragraph">
                    <wp:posOffset>1802130</wp:posOffset>
                  </wp:positionV>
                  <wp:extent cx="362585" cy="345440"/>
                  <wp:effectExtent l="0" t="0" r="0" b="0"/>
                  <wp:wrapNone/>
                  <wp:docPr id="47"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B95D7C" w:rsidRDefault="003E7815" w:rsidP="00EB3B9E">
                              <w:pPr>
                                <w:rPr>
                                  <w:color w:val="FF0000"/>
                                  <w:sz w:val="54"/>
                                </w:rPr>
                              </w:pPr>
                              <w:r w:rsidRPr="008354D1">
                                <w:rPr>
                                  <w:b/>
                                  <w:color w:val="FF0000"/>
                                  <w:sz w:val="36"/>
                                </w:rPr>
                                <w:sym w:font="Wingdings" w:char="F085"/>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3" o:spid="_x0000_s1094" type="#_x0000_t202" style="position:absolute;left:0;text-align:left;margin-left:363.6pt;margin-top:141.9pt;width:28.55pt;height:27.2pt;z-index:2516930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" filled="f" stroked="f">
                  <v:textbox style="mso-fit-shape-to-text:t">
                    <w:txbxContent>
                      <w:p w:rsidR="003E7815" w:rsidRPr="00B95D7C" w:rsidRDefault="003E7815" w:rsidP="00EB3B9E">
                        <w:pPr>
                          <w:rPr>
                            <w:color w:val="FF0000"/>
                            <w:sz w:val="54"/>
                          </w:rPr>
                        </w:pPr>
                        <w:r w:rsidRPr="008354D1">
                          <w:rPr>
                            <w:b/>
                            <w:color w:val="FF0000"/>
                            <w:sz w:val="36"/>
                          </w:rPr>
                          <w:sym w:font="Wingdings" w:char="F085"/>
                        </w:r>
                      </w:p>
                    </w:txbxContent>
                  </v:textbox>
                </v:shape>
              </w:pict>
            </mc:Fallback>
          </mc:AlternateContent>
        </w:r>
        <w:r w:rsidRPr="00116AAA" w:rsidDel="00D36639">
          <w:rPr>
            <w:rFonts w:ascii="Poppins" w:hAnsi="Poppins" w:cs="Arial"/>
            <w:noProof/>
            <w:sz w:val="20"/>
            <w:szCs w:val="20"/>
            <w:rPrChange w:id="14451">
              <w:rPr>
                <w:rFonts w:ascii="Arial" w:hAnsi="Arial" w:cs="Arial"/>
                <w:noProof/>
              </w:rPr>
            </w:rPrChange>
          </w:rPr>
          <mc:AlternateContent>
            <mc:Choice Requires="wps">
              <w:drawing>
                <wp:anchor distT="0" distB="0" distL="114300" distR="114300" simplePos="0" relativeHeight="251694080" behindDoc="0" locked="0" layoutInCell="1" allowOverlap="1" wp14:anchorId="0DA4F0C6" wp14:editId="0BB597BA">
                  <wp:simplePos x="0" y="0"/>
                  <wp:positionH relativeFrom="column">
                    <wp:posOffset>1549400</wp:posOffset>
                  </wp:positionH>
                  <wp:positionV relativeFrom="paragraph">
                    <wp:posOffset>554990</wp:posOffset>
                  </wp:positionV>
                  <wp:extent cx="362585" cy="345440"/>
                  <wp:effectExtent l="0" t="0" r="0" b="0"/>
                  <wp:wrapNone/>
                  <wp:docPr id="40"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8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8354D1" w:rsidRDefault="003E7815" w:rsidP="00EB3B9E">
                              <w:pPr>
                                <w:rPr>
                                  <w:color w:val="FF0000"/>
                                  <w:sz w:val="46"/>
                                </w:rPr>
                              </w:pPr>
                              <w:r w:rsidRPr="008354D1">
                                <w:rPr>
                                  <w:b/>
                                  <w:color w:val="FF0000"/>
                                  <w:sz w:val="36"/>
                                </w:rPr>
                                <w:sym w:font="Wingdings" w:char="F084"/>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4" o:spid="_x0000_s1095" type="#_x0000_t202" style="position:absolute;left:0;text-align:left;margin-left:122pt;margin-top:43.7pt;width:28.55pt;height:27.2pt;z-index:2516940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" filled="f" stroked="f">
                  <v:textbox style="mso-fit-shape-to-text:t">
                    <w:txbxContent>
                      <w:p w:rsidR="003E7815" w:rsidRPr="008354D1" w:rsidRDefault="003E7815" w:rsidP="00EB3B9E">
                        <w:pPr>
                          <w:rPr>
                            <w:color w:val="FF0000"/>
                            <w:sz w:val="46"/>
                          </w:rPr>
                        </w:pPr>
                        <w:r w:rsidRPr="008354D1">
                          <w:rPr>
                            <w:b/>
                            <w:color w:val="FF0000"/>
                            <w:sz w:val="36"/>
                          </w:rPr>
                          <w:sym w:font="Wingdings" w:char="F084"/>
                        </w:r>
                      </w:p>
                    </w:txbxContent>
                  </v:textbox>
                </v:shape>
              </w:pict>
            </mc:Fallback>
          </mc:AlternateContent>
        </w:r>
        <w:r w:rsidRPr="00116AAA" w:rsidDel="00D36639">
          <w:rPr>
            <w:rFonts w:ascii="Poppins" w:hAnsi="Poppins"/>
            <w:noProof/>
            <w:sz w:val="20"/>
            <w:szCs w:val="20"/>
            <w:rPrChange w:id="14452">
              <w:rPr>
                <w:noProof/>
              </w:rPr>
            </w:rPrChange>
          </w:rPr>
          <mc:AlternateContent>
            <mc:Choice Requires="wps">
              <w:drawing>
                <wp:anchor distT="0" distB="0" distL="114300" distR="114300" simplePos="0" relativeHeight="251695104" behindDoc="0" locked="0" layoutInCell="1" allowOverlap="1" wp14:anchorId="508A7799" wp14:editId="6B1B138A">
                  <wp:simplePos x="0" y="0"/>
                  <wp:positionH relativeFrom="column">
                    <wp:posOffset>4498975</wp:posOffset>
                  </wp:positionH>
                  <wp:positionV relativeFrom="paragraph">
                    <wp:posOffset>600710</wp:posOffset>
                  </wp:positionV>
                  <wp:extent cx="428625" cy="345440"/>
                  <wp:effectExtent l="0" t="0" r="0" b="0"/>
                  <wp:wrapNone/>
                  <wp:docPr id="36"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62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8354D1" w:rsidRDefault="003E7815" w:rsidP="00EB3B9E">
                              <w:pPr>
                                <w:rPr>
                                  <w:color w:val="FF0000"/>
                                  <w:sz w:val="38"/>
                                </w:rPr>
                              </w:pPr>
                              <w:r w:rsidRPr="008354D1">
                                <w:rPr>
                                  <w:b/>
                                  <w:color w:val="FF0000"/>
                                  <w:sz w:val="36"/>
                                </w:rPr>
                                <w:sym w:font="Wingdings" w:char="F083"/>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5" o:spid="_x0000_s1096" type="#_x0000_t202" style="position:absolute;left:0;text-align:left;margin-left:354.25pt;margin-top:47.3pt;width:33.75pt;height:27.2pt;z-index:2516951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" filled="f" stroked="f">
                  <v:textbox style="mso-fit-shape-to-text:t">
                    <w:txbxContent>
                      <w:p w:rsidR="003E7815" w:rsidRPr="008354D1" w:rsidRDefault="003E7815" w:rsidP="00EB3B9E">
                        <w:pPr>
                          <w:rPr>
                            <w:color w:val="FF0000"/>
                            <w:sz w:val="38"/>
                          </w:rPr>
                        </w:pPr>
                        <w:r w:rsidRPr="008354D1">
                          <w:rPr>
                            <w:b/>
                            <w:color w:val="FF0000"/>
                            <w:sz w:val="36"/>
                          </w:rPr>
                          <w:sym w:font="Wingdings" w:char="F083"/>
                        </w:r>
                      </w:p>
                    </w:txbxContent>
                  </v:textbox>
                </v:shape>
              </w:pict>
            </mc:Fallback>
          </mc:AlternateContent>
        </w:r>
        <w:r w:rsidRPr="00116AAA" w:rsidDel="00D36639">
          <w:rPr>
            <w:rFonts w:ascii="Poppins" w:hAnsi="Poppins" w:cs="Arial"/>
            <w:noProof/>
            <w:sz w:val="20"/>
            <w:szCs w:val="20"/>
            <w:rPrChange w:id="14453">
              <w:rPr>
                <w:rFonts w:ascii="Arial" w:hAnsi="Arial" w:cs="Arial"/>
                <w:noProof/>
              </w:rPr>
            </w:rPrChange>
          </w:rPr>
          <mc:AlternateContent>
            <mc:Choice Requires="wps">
              <w:drawing>
                <wp:anchor distT="0" distB="0" distL="114300" distR="114300" simplePos="0" relativeHeight="251696128" behindDoc="0" locked="0" layoutInCell="1" allowOverlap="1" wp14:anchorId="08C98D52" wp14:editId="373F43C1">
                  <wp:simplePos x="0" y="0"/>
                  <wp:positionH relativeFrom="column">
                    <wp:posOffset>4107180</wp:posOffset>
                  </wp:positionH>
                  <wp:positionV relativeFrom="paragraph">
                    <wp:posOffset>1376680</wp:posOffset>
                  </wp:positionV>
                  <wp:extent cx="391160" cy="345440"/>
                  <wp:effectExtent l="0" t="0" r="0" b="0"/>
                  <wp:wrapNone/>
                  <wp:docPr id="32" name="Text 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160"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8354D1" w:rsidRDefault="003E7815" w:rsidP="00EB3B9E">
                              <w:pPr>
                                <w:rPr>
                                  <w:b/>
                                  <w:color w:val="FF0000"/>
                                  <w:sz w:val="38"/>
                                </w:rPr>
                              </w:pPr>
                              <w:r w:rsidRPr="008354D1">
                                <w:rPr>
                                  <w:b/>
                                  <w:color w:val="FF0000"/>
                                  <w:sz w:val="36"/>
                                </w:rPr>
                                <w:sym w:font="Wingdings" w:char="F082"/>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6" o:spid="_x0000_s1097" type="#_x0000_t202" style="position:absolute;left:0;text-align:left;margin-left:323.4pt;margin-top:108.4pt;width:30.8pt;height:27.2pt;z-index:2516961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" filled="f" stroked="f">
                  <v:textbox style="mso-fit-shape-to-text:t">
                    <w:txbxContent>
                      <w:p w:rsidR="003E7815" w:rsidRPr="008354D1" w:rsidRDefault="003E7815" w:rsidP="00EB3B9E">
                        <w:pPr>
                          <w:rPr>
                            <w:b/>
                            <w:color w:val="FF0000"/>
                            <w:sz w:val="38"/>
                          </w:rPr>
                        </w:pPr>
                        <w:r w:rsidRPr="008354D1">
                          <w:rPr>
                            <w:b/>
                            <w:color w:val="FF0000"/>
                            <w:sz w:val="36"/>
                          </w:rPr>
                          <w:sym w:font="Wingdings" w:char="F082"/>
                        </w:r>
                      </w:p>
                    </w:txbxContent>
                  </v:textbox>
                </v:shape>
              </w:pict>
            </mc:Fallback>
          </mc:AlternateContent>
        </w:r>
        <w:r w:rsidRPr="00116AAA" w:rsidDel="00D36639">
          <w:rPr>
            <w:rFonts w:ascii="Poppins" w:hAnsi="Poppins" w:cs="Arial"/>
            <w:noProof/>
            <w:sz w:val="20"/>
            <w:szCs w:val="20"/>
            <w:rPrChange w:id="14454">
              <w:rPr>
                <w:rFonts w:ascii="Arial" w:hAnsi="Arial" w:cs="Arial"/>
                <w:noProof/>
              </w:rPr>
            </w:rPrChange>
          </w:rPr>
          <mc:AlternateContent>
            <mc:Choice Requires="wps">
              <w:drawing>
                <wp:anchor distT="0" distB="0" distL="114300" distR="114300" simplePos="0" relativeHeight="251697152" behindDoc="0" locked="0" layoutInCell="1" allowOverlap="1" wp14:anchorId="11170919" wp14:editId="3BC4D096">
                  <wp:simplePos x="0" y="0"/>
                  <wp:positionH relativeFrom="column">
                    <wp:posOffset>4107180</wp:posOffset>
                  </wp:positionH>
                  <wp:positionV relativeFrom="paragraph">
                    <wp:posOffset>1074420</wp:posOffset>
                  </wp:positionV>
                  <wp:extent cx="405765" cy="345440"/>
                  <wp:effectExtent l="0" t="0" r="0" b="0"/>
                  <wp:wrapNone/>
                  <wp:docPr id="273"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 cy="345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E7815" w:rsidRPr="00A6107B" w:rsidRDefault="003E7815" w:rsidP="00EB3B9E">
                              <w:pPr>
                                <w:rPr>
                                  <w:color w:val="FF0000"/>
                                  <w:sz w:val="30"/>
                                </w:rPr>
                              </w:pPr>
                              <w:r w:rsidRPr="00A6107B">
                                <w:rPr>
                                  <w:b/>
                                  <w:color w:val="FF0000"/>
                                  <w:sz w:val="36"/>
                                </w:rPr>
                                <w:sym w:font="Wingdings" w:char="F081"/>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07" o:spid="_x0000_s1098" type="#_x0000_t202" style="position:absolute;left:0;text-align:left;margin-left:323.4pt;margin-top:84.6pt;width:31.95pt;height:27.2pt;z-index:2516971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gExuwIAAMQ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" filled="f" stroked="f">
                  <v:textbox style="mso-fit-shape-to-text:t">
                    <w:txbxContent>
                      <w:p w:rsidR="003E7815" w:rsidRPr="00A6107B" w:rsidRDefault="003E7815" w:rsidP="00EB3B9E">
                        <w:pPr>
                          <w:rPr>
                            <w:color w:val="FF0000"/>
                            <w:sz w:val="30"/>
                          </w:rPr>
                        </w:pPr>
                        <w:r w:rsidRPr="00A6107B">
                          <w:rPr>
                            <w:b/>
                            <w:color w:val="FF0000"/>
                            <w:sz w:val="36"/>
                          </w:rPr>
                          <w:sym w:font="Wingdings" w:char="F081"/>
                        </w:r>
                      </w:p>
                    </w:txbxContent>
                  </v:textbox>
                </v:shape>
              </w:pict>
            </mc:Fallback>
          </mc:AlternateContent>
        </w:r>
        <w:r w:rsidR="00974E61" w:rsidRPr="00116AAA" w:rsidDel="00D36639">
          <w:rPr>
            <w:rFonts w:ascii="Poppins" w:hAnsi="Poppins"/>
            <w:sz w:val="20"/>
            <w:szCs w:val="20"/>
            <w:rPrChange w:id="14455" w:author="thuyhuynh" w:date="2023-05-08T11:25:00Z">
              <w:rPr/>
            </w:rPrChange>
          </w:rPr>
          <w:delText xml:space="preserve"> </w:delText>
        </w:r>
        <w:r w:rsidR="00974E61" w:rsidRPr="00116AAA" w:rsidDel="00D36639">
          <w:rPr>
            <w:rFonts w:ascii="Poppins" w:hAnsi="Poppins"/>
            <w:noProof/>
            <w:sz w:val="20"/>
            <w:szCs w:val="20"/>
            <w:rPrChange w:id="14456">
              <w:rPr>
                <w:noProof/>
              </w:rPr>
            </w:rPrChange>
          </w:rPr>
          <w:drawing>
            <wp:inline distT="0" distB="0" distL="0" distR="0" wp14:anchorId="0882CF6E" wp14:editId="1D5C66A3">
              <wp:extent cx="4234815" cy="2631758"/>
              <wp:effectExtent l="1905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125"/>
                      <a:srcRect/>
                      <a:stretch>
                        <a:fillRect/>
                      </a:stretch>
                    </pic:blipFill>
                    <pic:spPr bwMode="auto">
                      <a:xfrm>
                        <a:off x="0" y="0"/>
                        <a:ext cx="4234815" cy="2631758"/>
                      </a:xfrm>
                      <a:prstGeom prst="rect">
                        <a:avLst/>
                      </a:prstGeom>
                      <a:noFill/>
                      <a:ln w="9525">
                        <a:noFill/>
                        <a:miter lim="800000"/>
                        <a:headEnd/>
                        <a:tailEnd/>
                      </a:ln>
                    </pic:spPr>
                  </pic:pic>
                </a:graphicData>
              </a:graphic>
            </wp:inline>
          </w:drawing>
        </w:r>
      </w:del>
    </w:p>
    <w:p w:rsidR="00EB3B9E" w:rsidRPr="00116AAA" w:rsidDel="00D36639" w:rsidRDefault="00EB3B9E" w:rsidP="00EB3B9E">
      <w:pPr>
        <w:rPr>
          <w:del w:id="14457" w:author="thuyhuynh" w:date="2022-03-30T16:42:00Z"/>
          <w:rFonts w:ascii="Poppins" w:hAnsi="Poppins" w:cs="Arial"/>
          <w:sz w:val="20"/>
          <w:szCs w:val="20"/>
          <w:rPrChange w:id="14458" w:author="thuyhuynh" w:date="2023-05-08T11:25:00Z">
            <w:rPr>
              <w:del w:id="14459" w:author="thuyhuynh" w:date="2022-03-30T16:42:00Z"/>
              <w:rFonts w:ascii="Arial" w:hAnsi="Arial" w:cs="Arial"/>
            </w:rPr>
          </w:rPrChange>
        </w:rPr>
      </w:pPr>
    </w:p>
    <w:p w:rsidR="00EB3B9E" w:rsidRPr="00116AAA" w:rsidDel="00D36639" w:rsidRDefault="00EB3B9E" w:rsidP="00EB3B9E">
      <w:pPr>
        <w:rPr>
          <w:del w:id="14460" w:author="thuyhuynh" w:date="2022-03-30T16:42:00Z"/>
          <w:rFonts w:ascii="Poppins" w:hAnsi="Poppins"/>
          <w:sz w:val="20"/>
          <w:szCs w:val="20"/>
          <w:rPrChange w:id="14461" w:author="thuyhuynh" w:date="2023-05-08T11:25:00Z">
            <w:rPr>
              <w:del w:id="14462" w:author="thuyhuynh" w:date="2022-03-30T16:42:00Z"/>
            </w:rPr>
          </w:rPrChange>
        </w:rPr>
      </w:pPr>
      <w:del w:id="14463" w:author="thuyhuynh" w:date="2022-03-30T16:42:00Z">
        <w:r w:rsidRPr="00116AAA" w:rsidDel="00D36639">
          <w:rPr>
            <w:rFonts w:ascii="Poppins" w:hAnsi="Poppins"/>
            <w:sz w:val="20"/>
            <w:szCs w:val="20"/>
            <w:rPrChange w:id="14464" w:author="thuyhuynh" w:date="2023-05-08T11:25:00Z">
              <w:rPr/>
            </w:rPrChange>
          </w:rPr>
          <w:delText>A random RSA key pair will be generated in the specified location.</w:delText>
        </w:r>
      </w:del>
    </w:p>
    <w:p w:rsidR="00EB3B9E" w:rsidRPr="00116AAA" w:rsidDel="00D36639" w:rsidRDefault="00EB3B9E" w:rsidP="00EB3B9E">
      <w:pPr>
        <w:rPr>
          <w:del w:id="14465" w:author="thuyhuynh" w:date="2022-03-30T16:42:00Z"/>
          <w:rFonts w:ascii="Poppins" w:hAnsi="Poppins"/>
          <w:sz w:val="20"/>
          <w:szCs w:val="20"/>
          <w:rPrChange w:id="14466" w:author="thuyhuynh" w:date="2023-05-08T11:25:00Z">
            <w:rPr>
              <w:del w:id="14467" w:author="thuyhuynh" w:date="2022-03-30T16:42:00Z"/>
            </w:rPr>
          </w:rPrChange>
        </w:rPr>
      </w:pPr>
    </w:p>
    <w:p w:rsidR="00EB3B9E" w:rsidRPr="00116AAA" w:rsidDel="00D36639" w:rsidRDefault="00974E61" w:rsidP="00EB3B9E">
      <w:pPr>
        <w:jc w:val="center"/>
        <w:rPr>
          <w:del w:id="14468" w:author="thuyhuynh" w:date="2022-03-30T16:42:00Z"/>
          <w:rFonts w:ascii="Poppins" w:hAnsi="Poppins"/>
          <w:i/>
          <w:sz w:val="20"/>
          <w:szCs w:val="20"/>
          <w:rPrChange w:id="14469" w:author="thuyhuynh" w:date="2023-05-08T11:25:00Z">
            <w:rPr>
              <w:del w:id="14470" w:author="thuyhuynh" w:date="2022-03-30T16:42:00Z"/>
              <w:i/>
            </w:rPr>
          </w:rPrChange>
        </w:rPr>
      </w:pPr>
      <w:del w:id="14471" w:author="thuyhuynh" w:date="2022-03-30T16:42:00Z">
        <w:r w:rsidRPr="00116AAA" w:rsidDel="00D36639">
          <w:rPr>
            <w:rFonts w:ascii="Poppins" w:hAnsi="Poppins"/>
            <w:i/>
            <w:noProof/>
            <w:sz w:val="20"/>
            <w:szCs w:val="20"/>
            <w:rPrChange w:id="14472">
              <w:rPr>
                <w:i/>
                <w:noProof/>
              </w:rPr>
            </w:rPrChange>
          </w:rPr>
          <w:drawing>
            <wp:inline distT="0" distB="0" distL="0" distR="0" wp14:anchorId="7CDA2D1D" wp14:editId="5901B0B0">
              <wp:extent cx="5943600" cy="2600659"/>
              <wp:effectExtent l="1905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6"/>
                      <a:srcRect/>
                      <a:stretch>
                        <a:fillRect/>
                      </a:stretch>
                    </pic:blipFill>
                    <pic:spPr bwMode="auto">
                      <a:xfrm>
                        <a:off x="0" y="0"/>
                        <a:ext cx="5943600" cy="2600659"/>
                      </a:xfrm>
                      <a:prstGeom prst="rect">
                        <a:avLst/>
                      </a:prstGeom>
                      <a:noFill/>
                      <a:ln w="9525">
                        <a:noFill/>
                        <a:miter lim="800000"/>
                        <a:headEnd/>
                        <a:tailEnd/>
                      </a:ln>
                    </pic:spPr>
                  </pic:pic>
                </a:graphicData>
              </a:graphic>
            </wp:inline>
          </w:drawing>
        </w:r>
      </w:del>
    </w:p>
    <w:p w:rsidR="00EB3B9E" w:rsidRPr="00116AAA" w:rsidDel="00D36639" w:rsidRDefault="00EB3B9E" w:rsidP="00EB3B9E">
      <w:pPr>
        <w:rPr>
          <w:del w:id="14473" w:author="thuyhuynh" w:date="2022-03-30T16:42:00Z"/>
          <w:rFonts w:ascii="Poppins" w:hAnsi="Poppins"/>
          <w:i/>
          <w:sz w:val="20"/>
          <w:szCs w:val="20"/>
          <w:rPrChange w:id="14474" w:author="thuyhuynh" w:date="2023-05-08T11:25:00Z">
            <w:rPr>
              <w:del w:id="14475" w:author="thuyhuynh" w:date="2022-03-30T16:42:00Z"/>
              <w:i/>
            </w:rPr>
          </w:rPrChange>
        </w:rPr>
      </w:pPr>
    </w:p>
    <w:p w:rsidR="00EB3B9E" w:rsidRPr="00116AAA" w:rsidDel="00D36639" w:rsidRDefault="00EB3B9E" w:rsidP="00EB3B9E">
      <w:pPr>
        <w:rPr>
          <w:del w:id="14476" w:author="thuyhuynh" w:date="2022-03-30T16:42:00Z"/>
          <w:rFonts w:ascii="Poppins" w:hAnsi="Poppins"/>
          <w:i/>
          <w:sz w:val="20"/>
          <w:szCs w:val="20"/>
          <w:rPrChange w:id="14477" w:author="thuyhuynh" w:date="2023-05-08T11:25:00Z">
            <w:rPr>
              <w:del w:id="14478" w:author="thuyhuynh" w:date="2022-03-30T16:42:00Z"/>
              <w:i/>
            </w:rPr>
          </w:rPrChange>
        </w:rPr>
      </w:pPr>
      <w:del w:id="14479" w:author="thuyhuynh" w:date="2022-03-30T16:42:00Z">
        <w:r w:rsidRPr="00116AAA" w:rsidDel="00D36639">
          <w:rPr>
            <w:rFonts w:ascii="Poppins" w:hAnsi="Poppins"/>
            <w:i/>
            <w:sz w:val="20"/>
            <w:szCs w:val="20"/>
            <w:rPrChange w:id="14480" w:author="thuyhuynh" w:date="2023-05-08T11:25:00Z">
              <w:rPr>
                <w:i/>
              </w:rPr>
            </w:rPrChange>
          </w:rPr>
          <w:delText xml:space="preserve">Note: </w:delText>
        </w:r>
      </w:del>
    </w:p>
    <w:p w:rsidR="00EB3B9E" w:rsidRPr="00116AAA" w:rsidDel="00D36639" w:rsidRDefault="00EB3B9E" w:rsidP="00CB68AF">
      <w:pPr>
        <w:pStyle w:val="ListParagraph"/>
        <w:numPr>
          <w:ilvl w:val="0"/>
          <w:numId w:val="7"/>
        </w:numPr>
        <w:rPr>
          <w:del w:id="14481" w:author="thuyhuynh" w:date="2022-03-30T16:42:00Z"/>
          <w:rFonts w:ascii="Poppins" w:hAnsi="Poppins"/>
          <w:i/>
          <w:sz w:val="20"/>
          <w:szCs w:val="20"/>
          <w:rPrChange w:id="14482" w:author="thuyhuynh" w:date="2023-05-08T11:25:00Z">
            <w:rPr>
              <w:del w:id="14483" w:author="thuyhuynh" w:date="2022-03-30T16:42:00Z"/>
              <w:i/>
            </w:rPr>
          </w:rPrChange>
        </w:rPr>
      </w:pPr>
      <w:del w:id="14484" w:author="thuyhuynh" w:date="2022-03-30T16:42:00Z">
        <w:r w:rsidRPr="00116AAA" w:rsidDel="00D36639">
          <w:rPr>
            <w:rFonts w:ascii="Poppins" w:hAnsi="Poppins"/>
            <w:i/>
            <w:sz w:val="20"/>
            <w:szCs w:val="20"/>
            <w:rPrChange w:id="14485" w:author="thuyhuynh" w:date="2023-05-08T11:25:00Z">
              <w:rPr>
                <w:i/>
              </w:rPr>
            </w:rPrChange>
          </w:rPr>
          <w:delText>The certificates generated by this tool are self-signed certificates.</w:delText>
        </w:r>
      </w:del>
    </w:p>
    <w:p w:rsidR="00EB3B9E" w:rsidRPr="00116AAA" w:rsidDel="00D36639" w:rsidRDefault="00EB3B9E" w:rsidP="00CB68AF">
      <w:pPr>
        <w:pStyle w:val="ListParagraph"/>
        <w:numPr>
          <w:ilvl w:val="0"/>
          <w:numId w:val="7"/>
        </w:numPr>
        <w:rPr>
          <w:del w:id="14486" w:author="thuyhuynh" w:date="2022-03-30T16:42:00Z"/>
          <w:rFonts w:ascii="Poppins" w:hAnsi="Poppins"/>
          <w:i/>
          <w:sz w:val="20"/>
          <w:szCs w:val="20"/>
          <w:rPrChange w:id="14487" w:author="thuyhuynh" w:date="2023-05-08T11:25:00Z">
            <w:rPr>
              <w:del w:id="14488" w:author="thuyhuynh" w:date="2022-03-30T16:42:00Z"/>
              <w:i/>
            </w:rPr>
          </w:rPrChange>
        </w:rPr>
      </w:pPr>
      <w:del w:id="14489" w:author="thuyhuynh" w:date="2022-03-30T16:42:00Z">
        <w:r w:rsidRPr="00116AAA" w:rsidDel="00D36639">
          <w:rPr>
            <w:rFonts w:ascii="Poppins" w:hAnsi="Poppins"/>
            <w:i/>
            <w:sz w:val="20"/>
            <w:szCs w:val="20"/>
            <w:rPrChange w:id="14490" w:author="thuyhuynh" w:date="2023-05-08T11:25:00Z">
              <w:rPr>
                <w:i/>
              </w:rPr>
            </w:rPrChange>
          </w:rPr>
          <w:delText xml:space="preserve">The certificates generated by this tool are only for sample. IriTech does not </w:delText>
        </w:r>
        <w:r w:rsidR="00001A95" w:rsidRPr="00116AAA" w:rsidDel="00D36639">
          <w:rPr>
            <w:rFonts w:ascii="Poppins" w:hAnsi="Poppins"/>
            <w:i/>
            <w:sz w:val="20"/>
            <w:szCs w:val="20"/>
            <w:lang w:eastAsia="ko-KR"/>
            <w:rPrChange w:id="14491" w:author="thuyhuynh" w:date="2023-05-08T11:25:00Z">
              <w:rPr>
                <w:i/>
                <w:lang w:eastAsia="ko-KR"/>
              </w:rPr>
            </w:rPrChange>
          </w:rPr>
          <w:delText>hold</w:delText>
        </w:r>
        <w:r w:rsidRPr="00116AAA" w:rsidDel="00D36639">
          <w:rPr>
            <w:rFonts w:ascii="Poppins" w:hAnsi="Poppins"/>
            <w:i/>
            <w:sz w:val="20"/>
            <w:szCs w:val="20"/>
            <w:rPrChange w:id="14492" w:author="thuyhuynh" w:date="2023-05-08T11:25:00Z">
              <w:rPr>
                <w:i/>
              </w:rPr>
            </w:rPrChange>
          </w:rPr>
          <w:delText xml:space="preserve"> any responsibilities related to security </w:delText>
        </w:r>
        <w:r w:rsidR="002A45BB" w:rsidRPr="00116AAA" w:rsidDel="00D36639">
          <w:rPr>
            <w:rFonts w:ascii="Poppins" w:hAnsi="Poppins"/>
            <w:i/>
            <w:sz w:val="20"/>
            <w:szCs w:val="20"/>
            <w:lang w:eastAsia="ko-KR"/>
            <w:rPrChange w:id="14493" w:author="thuyhuynh" w:date="2023-05-08T11:25:00Z">
              <w:rPr>
                <w:i/>
                <w:lang w:eastAsia="ko-KR"/>
              </w:rPr>
            </w:rPrChange>
          </w:rPr>
          <w:delText>issues</w:delText>
        </w:r>
        <w:r w:rsidRPr="00116AAA" w:rsidDel="00D36639">
          <w:rPr>
            <w:rFonts w:ascii="Poppins" w:hAnsi="Poppins"/>
            <w:i/>
            <w:sz w:val="20"/>
            <w:szCs w:val="20"/>
            <w:rPrChange w:id="14494" w:author="thuyhuynh" w:date="2023-05-08T11:25:00Z">
              <w:rPr>
                <w:i/>
              </w:rPr>
            </w:rPrChange>
          </w:rPr>
          <w:delText xml:space="preserve"> if users utilize these certificates for business.</w:delText>
        </w:r>
      </w:del>
    </w:p>
    <w:p w:rsidR="00EB3B9E" w:rsidRPr="00116AAA" w:rsidDel="00D36639" w:rsidRDefault="00EB3B9E" w:rsidP="00CB68AF">
      <w:pPr>
        <w:pStyle w:val="ListParagraph"/>
        <w:numPr>
          <w:ilvl w:val="0"/>
          <w:numId w:val="7"/>
        </w:numPr>
        <w:rPr>
          <w:del w:id="14495" w:author="thuyhuynh" w:date="2022-03-30T16:42:00Z"/>
          <w:rFonts w:ascii="Poppins" w:hAnsi="Poppins"/>
          <w:i/>
          <w:sz w:val="20"/>
          <w:szCs w:val="20"/>
          <w:rPrChange w:id="14496" w:author="thuyhuynh" w:date="2023-05-08T11:25:00Z">
            <w:rPr>
              <w:del w:id="14497" w:author="thuyhuynh" w:date="2022-03-30T16:42:00Z"/>
              <w:i/>
            </w:rPr>
          </w:rPrChange>
        </w:rPr>
      </w:pPr>
      <w:del w:id="14498" w:author="thuyhuynh" w:date="2022-03-30T16:42:00Z">
        <w:r w:rsidRPr="00116AAA" w:rsidDel="00D36639">
          <w:rPr>
            <w:rFonts w:ascii="Poppins" w:hAnsi="Poppins"/>
            <w:i/>
            <w:sz w:val="20"/>
            <w:szCs w:val="20"/>
            <w:rPrChange w:id="14499" w:author="thuyhuynh" w:date="2023-05-08T11:25:00Z">
              <w:rPr>
                <w:i/>
              </w:rPr>
            </w:rPrChange>
          </w:rPr>
          <w:delText>Currently, this utility is not supported on Linux platform.</w:delText>
        </w:r>
      </w:del>
    </w:p>
    <w:p w:rsidR="000E69CF" w:rsidRPr="00116AAA" w:rsidDel="00D36639" w:rsidRDefault="000E69CF" w:rsidP="002906CB">
      <w:pPr>
        <w:rPr>
          <w:del w:id="14500" w:author="thuyhuynh" w:date="2022-03-30T16:42:00Z"/>
          <w:rFonts w:ascii="Poppins" w:hAnsi="Poppins" w:cstheme="majorBidi"/>
          <w:color w:val="930F15"/>
          <w:sz w:val="20"/>
          <w:szCs w:val="20"/>
          <w:rPrChange w:id="14501" w:author="thuyhuynh" w:date="2023-05-08T11:25:00Z">
            <w:rPr>
              <w:del w:id="14502" w:author="thuyhuynh" w:date="2022-03-30T16:42:00Z"/>
              <w:rFonts w:cstheme="majorBidi"/>
              <w:color w:val="930F15"/>
              <w:sz w:val="36"/>
              <w:szCs w:val="28"/>
            </w:rPr>
          </w:rPrChange>
        </w:rPr>
      </w:pPr>
    </w:p>
    <w:p w:rsidR="009A65F7" w:rsidRPr="00116AAA" w:rsidRDefault="009A65F7">
      <w:pPr>
        <w:rPr>
          <w:rFonts w:ascii="Poppins" w:hAnsi="Poppins"/>
          <w:b/>
          <w:bCs/>
          <w:color w:val="930F15"/>
          <w:sz w:val="20"/>
          <w:szCs w:val="20"/>
          <w:rPrChange w:id="14503" w:author="thuyhuynh" w:date="2023-05-08T11:25:00Z">
            <w:rPr>
              <w:b/>
              <w:bCs/>
              <w:color w:val="930F15"/>
              <w:sz w:val="36"/>
              <w:szCs w:val="28"/>
            </w:rPr>
          </w:rPrChange>
        </w:rPr>
      </w:pPr>
      <w:bookmarkStart w:id="14504" w:name="_Toc263100562"/>
      <w:bookmarkStart w:id="14505" w:name="_Toc263673338"/>
      <w:bookmarkStart w:id="14506" w:name="_Toc274753265"/>
      <w:bookmarkStart w:id="14507" w:name="_Toc330934493"/>
      <w:del w:id="14508" w:author="thuyhuynh" w:date="2022-03-30T16:42:00Z">
        <w:r w:rsidRPr="00116AAA" w:rsidDel="00D36639">
          <w:rPr>
            <w:rFonts w:ascii="Poppins" w:hAnsi="Poppins"/>
            <w:sz w:val="20"/>
            <w:szCs w:val="20"/>
            <w:rPrChange w:id="14509" w:author="thuyhuynh" w:date="2023-05-08T11:25:00Z">
              <w:rPr/>
            </w:rPrChange>
          </w:rPr>
          <w:br w:type="page"/>
        </w:r>
      </w:del>
    </w:p>
    <w:p w:rsidR="000E69CF" w:rsidRPr="008B4674" w:rsidRDefault="000E69CF" w:rsidP="000E69CF">
      <w:pPr>
        <w:pStyle w:val="Heading1"/>
        <w:rPr>
          <w:rFonts w:ascii="Poppins" w:hAnsi="Poppins"/>
          <w:b w:val="0"/>
          <w:color w:val="auto"/>
          <w:szCs w:val="36"/>
          <w:rPrChange w:id="14510" w:author="thuyhuynh" w:date="2023-05-08T11:58:00Z">
            <w:rPr/>
          </w:rPrChange>
        </w:rPr>
      </w:pPr>
      <w:bookmarkStart w:id="14511" w:name="_Toc155348813"/>
      <w:r w:rsidRPr="008B4674">
        <w:rPr>
          <w:rFonts w:ascii="Poppins" w:hAnsi="Poppins"/>
          <w:b w:val="0"/>
          <w:color w:val="auto"/>
          <w:szCs w:val="36"/>
          <w:rPrChange w:id="14512" w:author="thuyhuynh" w:date="2023-05-08T11:58:00Z">
            <w:rPr/>
          </w:rPrChange>
        </w:rPr>
        <w:t>Software Warnings and Precautions</w:t>
      </w:r>
      <w:bookmarkEnd w:id="14504"/>
      <w:bookmarkEnd w:id="14505"/>
      <w:bookmarkEnd w:id="14506"/>
      <w:bookmarkEnd w:id="14507"/>
      <w:bookmarkEnd w:id="14511"/>
    </w:p>
    <w:p w:rsidR="000E69CF" w:rsidRPr="00116AAA" w:rsidRDefault="000E69CF" w:rsidP="000E69CF">
      <w:pPr>
        <w:rPr>
          <w:rFonts w:ascii="Poppins" w:hAnsi="Poppins"/>
          <w:sz w:val="20"/>
          <w:szCs w:val="20"/>
          <w:rPrChange w:id="14513" w:author="thuyhuynh" w:date="2023-05-08T11:25:00Z">
            <w:rPr/>
          </w:rPrChange>
        </w:rPr>
      </w:pPr>
    </w:p>
    <w:p w:rsidR="000E69CF" w:rsidRPr="00116AAA" w:rsidRDefault="00E43A37" w:rsidP="00161EFD">
      <w:pPr>
        <w:jc w:val="both"/>
        <w:rPr>
          <w:rFonts w:ascii="Poppins" w:hAnsi="Poppins"/>
          <w:sz w:val="20"/>
          <w:szCs w:val="20"/>
          <w:rPrChange w:id="14514" w:author="thuyhuynh" w:date="2023-05-08T11:25:00Z">
            <w:rPr/>
          </w:rPrChange>
        </w:rPr>
      </w:pPr>
      <w:del w:id="14515" w:author="thuyhuynh" w:date="2022-03-30T11:09:00Z">
        <w:r w:rsidRPr="00116AAA" w:rsidDel="00E37F22">
          <w:rPr>
            <w:rFonts w:ascii="Poppins" w:hAnsi="Poppins"/>
            <w:sz w:val="20"/>
            <w:szCs w:val="20"/>
            <w:rPrChange w:id="14516" w:author="thuyhuynh" w:date="2023-05-08T11:25:00Z">
              <w:rPr/>
            </w:rPrChange>
          </w:rPr>
          <w:delText>IriShield</w:delText>
        </w:r>
      </w:del>
      <w:proofErr w:type="spellStart"/>
      <w:ins w:id="14517"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Pr="00116AAA">
        <w:rPr>
          <w:rFonts w:ascii="Poppins" w:hAnsi="Poppins"/>
          <w:sz w:val="20"/>
          <w:szCs w:val="20"/>
          <w:rPrChange w:id="14518" w:author="thuyhuynh" w:date="2023-05-08T11:25:00Z">
            <w:rPr/>
          </w:rPrChange>
        </w:rPr>
        <w:t xml:space="preserve"> </w:t>
      </w:r>
      <w:r w:rsidR="000E69CF" w:rsidRPr="00116AAA">
        <w:rPr>
          <w:rFonts w:ascii="Poppins" w:hAnsi="Poppins"/>
          <w:sz w:val="20"/>
          <w:szCs w:val="20"/>
          <w:rPrChange w:id="14519" w:author="thuyhuynh" w:date="2023-05-08T11:25:00Z">
            <w:rPr/>
          </w:rPrChange>
        </w:rPr>
        <w:t xml:space="preserve">has been tested successfully with </w:t>
      </w:r>
      <w:del w:id="14520" w:author="thuyhuynh" w:date="2022-03-30T16:43:00Z">
        <w:r w:rsidR="000E69CF" w:rsidRPr="00116AAA" w:rsidDel="006078B1">
          <w:rPr>
            <w:rFonts w:ascii="Poppins" w:hAnsi="Poppins"/>
            <w:sz w:val="20"/>
            <w:szCs w:val="20"/>
            <w:rPrChange w:id="14521" w:author="thuyhuynh" w:date="2023-05-08T11:25:00Z">
              <w:rPr/>
            </w:rPrChange>
          </w:rPr>
          <w:delText>robu</w:delText>
        </w:r>
      </w:del>
      <w:del w:id="14522" w:author="thuyhuynh" w:date="2022-03-30T12:26:00Z">
        <w:r w:rsidR="000E69CF" w:rsidRPr="00116AAA" w:rsidDel="006B6C2E">
          <w:rPr>
            <w:rFonts w:ascii="Poppins" w:hAnsi="Poppins"/>
            <w:sz w:val="20"/>
            <w:szCs w:val="20"/>
            <w:rPrChange w:id="14523" w:author="thuyhuynh" w:date="2023-05-08T11:25:00Z">
              <w:rPr/>
            </w:rPrChange>
          </w:rPr>
          <w:delText>stn</w:delText>
        </w:r>
      </w:del>
      <w:del w:id="14524" w:author="thuyhuynh" w:date="2022-03-30T16:43:00Z">
        <w:r w:rsidR="000E69CF" w:rsidRPr="00116AAA" w:rsidDel="006078B1">
          <w:rPr>
            <w:rFonts w:ascii="Poppins" w:hAnsi="Poppins"/>
            <w:sz w:val="20"/>
            <w:szCs w:val="20"/>
            <w:rPrChange w:id="14525" w:author="thuyhuynh" w:date="2023-05-08T11:25:00Z">
              <w:rPr/>
            </w:rPrChange>
          </w:rPr>
          <w:delText>ess</w:delText>
        </w:r>
      </w:del>
      <w:ins w:id="14526" w:author="thuyhuynh" w:date="2022-03-30T16:43:00Z">
        <w:r w:rsidR="006078B1" w:rsidRPr="00116AAA">
          <w:rPr>
            <w:rFonts w:ascii="Poppins" w:hAnsi="Poppins"/>
            <w:sz w:val="20"/>
            <w:szCs w:val="20"/>
            <w:rPrChange w:id="14527" w:author="thuyhuynh" w:date="2023-05-08T11:25:00Z">
              <w:rPr/>
            </w:rPrChange>
          </w:rPr>
          <w:t>robustness</w:t>
        </w:r>
      </w:ins>
      <w:r w:rsidR="000E69CF" w:rsidRPr="00116AAA">
        <w:rPr>
          <w:rFonts w:ascii="Poppins" w:hAnsi="Poppins"/>
          <w:sz w:val="20"/>
          <w:szCs w:val="20"/>
          <w:rPrChange w:id="14528" w:author="thuyhuynh" w:date="2023-05-08T11:25:00Z">
            <w:rPr/>
          </w:rPrChange>
        </w:rPr>
        <w:t>, reliability, speed, and high accuracy. However, any intentional or unintentional wrong usages of the device and the SDK will lead t</w:t>
      </w:r>
      <w:r w:rsidR="00AA1FBD" w:rsidRPr="00116AAA">
        <w:rPr>
          <w:rFonts w:ascii="Poppins" w:hAnsi="Poppins"/>
          <w:sz w:val="20"/>
          <w:szCs w:val="20"/>
          <w:rPrChange w:id="14529" w:author="thuyhuynh" w:date="2023-05-08T11:25:00Z">
            <w:rPr/>
          </w:rPrChange>
        </w:rPr>
        <w:t>o unexpected results or even</w:t>
      </w:r>
      <w:r w:rsidR="000E69CF" w:rsidRPr="00116AAA">
        <w:rPr>
          <w:rFonts w:ascii="Poppins" w:hAnsi="Poppins"/>
          <w:sz w:val="20"/>
          <w:szCs w:val="20"/>
          <w:rPrChange w:id="14530" w:author="thuyhuynh" w:date="2023-05-08T11:25:00Z">
            <w:rPr/>
          </w:rPrChange>
        </w:rPr>
        <w:t xml:space="preserve"> mal</w:t>
      </w:r>
      <w:r w:rsidR="005079A9" w:rsidRPr="00116AAA">
        <w:rPr>
          <w:rFonts w:ascii="Poppins" w:hAnsi="Poppins"/>
          <w:sz w:val="20"/>
          <w:szCs w:val="20"/>
          <w:rPrChange w:id="14531" w:author="thuyhuynh" w:date="2023-05-08T11:25:00Z">
            <w:rPr/>
          </w:rPrChange>
        </w:rPr>
        <w:t>-</w:t>
      </w:r>
      <w:r w:rsidR="000E69CF" w:rsidRPr="00116AAA">
        <w:rPr>
          <w:rFonts w:ascii="Poppins" w:hAnsi="Poppins"/>
          <w:sz w:val="20"/>
          <w:szCs w:val="20"/>
          <w:rPrChange w:id="14532" w:author="thuyhuynh" w:date="2023-05-08T11:25:00Z">
            <w:rPr/>
          </w:rPrChange>
        </w:rPr>
        <w:t xml:space="preserve">function states. </w:t>
      </w:r>
      <w:r w:rsidR="00AA1FBD" w:rsidRPr="00116AAA">
        <w:rPr>
          <w:rFonts w:ascii="Poppins" w:hAnsi="Poppins"/>
          <w:sz w:val="20"/>
          <w:szCs w:val="20"/>
          <w:lang w:eastAsia="ko-KR"/>
          <w:rPrChange w:id="14533" w:author="thuyhuynh" w:date="2023-05-08T11:25:00Z">
            <w:rPr>
              <w:lang w:eastAsia="ko-KR"/>
            </w:rPr>
          </w:rPrChange>
        </w:rPr>
        <w:t>U</w:t>
      </w:r>
      <w:r w:rsidR="000E69CF" w:rsidRPr="00116AAA">
        <w:rPr>
          <w:rFonts w:ascii="Poppins" w:hAnsi="Poppins"/>
          <w:sz w:val="20"/>
          <w:szCs w:val="20"/>
          <w:rPrChange w:id="14534" w:author="thuyhuynh" w:date="2023-05-08T11:25:00Z">
            <w:rPr/>
          </w:rPrChange>
        </w:rPr>
        <w:t>sers need to be aware of the below phenomena and follow the suitable instructions to overcome the problems.</w:t>
      </w:r>
    </w:p>
    <w:p w:rsidR="00CF036C" w:rsidRPr="00116AAA" w:rsidRDefault="00CF036C" w:rsidP="00161EFD">
      <w:pPr>
        <w:jc w:val="both"/>
        <w:rPr>
          <w:rFonts w:ascii="Poppins" w:hAnsi="Poppins"/>
          <w:sz w:val="20"/>
          <w:szCs w:val="20"/>
          <w:rPrChange w:id="14535" w:author="thuyhuynh" w:date="2023-05-08T11:25:00Z">
            <w:rPr/>
          </w:rPrChange>
        </w:rPr>
      </w:pPr>
    </w:p>
    <w:p w:rsidR="001F5CB6" w:rsidRPr="008114DE" w:rsidRDefault="001F5CB6" w:rsidP="00161EFD">
      <w:pPr>
        <w:pStyle w:val="Heading2"/>
        <w:jc w:val="both"/>
        <w:rPr>
          <w:rFonts w:ascii="Poppins" w:hAnsi="Poppins"/>
          <w:b w:val="0"/>
          <w:i w:val="0"/>
          <w:sz w:val="24"/>
          <w:szCs w:val="24"/>
          <w:rPrChange w:id="14536" w:author="thuyhuynh" w:date="2023-05-08T12:06:00Z">
            <w:rPr/>
          </w:rPrChange>
        </w:rPr>
      </w:pPr>
      <w:bookmarkStart w:id="14537" w:name="_Toc340494505"/>
      <w:bookmarkStart w:id="14538" w:name="_Toc155348814"/>
      <w:bookmarkStart w:id="14539" w:name="_Toc297217419"/>
      <w:bookmarkStart w:id="14540" w:name="_Ref339804728"/>
      <w:bookmarkStart w:id="14541" w:name="_Toc339807862"/>
      <w:r w:rsidRPr="008114DE">
        <w:rPr>
          <w:rFonts w:ascii="Poppins" w:hAnsi="Poppins"/>
          <w:b w:val="0"/>
          <w:i w:val="0"/>
          <w:sz w:val="24"/>
          <w:szCs w:val="24"/>
          <w:rPrChange w:id="14542" w:author="thuyhuynh" w:date="2023-05-08T12:06:00Z">
            <w:rPr/>
          </w:rPrChange>
        </w:rPr>
        <w:t>Red-Eye Effect Cautions</w:t>
      </w:r>
      <w:bookmarkEnd w:id="14537"/>
      <w:bookmarkEnd w:id="14538"/>
    </w:p>
    <w:p w:rsidR="001F5CB6" w:rsidRPr="00116AAA" w:rsidRDefault="001F5CB6" w:rsidP="00161EFD">
      <w:pPr>
        <w:jc w:val="both"/>
        <w:rPr>
          <w:rFonts w:ascii="Poppins" w:hAnsi="Poppins"/>
          <w:sz w:val="20"/>
          <w:szCs w:val="20"/>
          <w:lang w:eastAsia="ko-KR"/>
          <w:rPrChange w:id="14543" w:author="thuyhuynh" w:date="2023-05-08T11:25:00Z">
            <w:rPr>
              <w:lang w:eastAsia="ko-KR"/>
            </w:rPr>
          </w:rPrChange>
        </w:rPr>
      </w:pPr>
    </w:p>
    <w:p w:rsidR="001F5CB6" w:rsidRPr="00116AAA" w:rsidRDefault="001F5CB6" w:rsidP="00161EFD">
      <w:pPr>
        <w:jc w:val="both"/>
        <w:rPr>
          <w:rFonts w:ascii="Poppins" w:eastAsia="Times New Roman" w:hAnsi="Poppins"/>
          <w:sz w:val="20"/>
          <w:szCs w:val="20"/>
          <w:rPrChange w:id="14544" w:author="thuyhuynh" w:date="2023-05-08T11:25:00Z">
            <w:rPr>
              <w:rFonts w:eastAsia="Times New Roman"/>
            </w:rPr>
          </w:rPrChange>
        </w:rPr>
      </w:pPr>
      <w:r w:rsidRPr="00116AAA">
        <w:rPr>
          <w:rFonts w:ascii="Poppins" w:eastAsia="Times New Roman" w:hAnsi="Poppins"/>
          <w:sz w:val="20"/>
          <w:szCs w:val="20"/>
          <w:rPrChange w:id="14545" w:author="thuyhuynh" w:date="2023-05-08T11:25:00Z">
            <w:rPr>
              <w:rFonts w:eastAsia="Times New Roman"/>
            </w:rPr>
          </w:rPrChange>
        </w:rPr>
        <w:t>Similar to flash color photography, capturing iris images in dark environment</w:t>
      </w:r>
      <w:r w:rsidR="00AA1FBD" w:rsidRPr="00116AAA">
        <w:rPr>
          <w:rFonts w:ascii="Poppins" w:eastAsia="Times New Roman" w:hAnsi="Poppins"/>
          <w:sz w:val="20"/>
          <w:szCs w:val="20"/>
          <w:rPrChange w:id="14546" w:author="thuyhuynh" w:date="2023-05-08T11:25:00Z">
            <w:rPr>
              <w:rFonts w:eastAsia="Times New Roman"/>
            </w:rPr>
          </w:rPrChange>
        </w:rPr>
        <w:t>s suffers from “red-eye effect”</w:t>
      </w:r>
      <w:r w:rsidRPr="00116AAA">
        <w:rPr>
          <w:rFonts w:ascii="Poppins" w:eastAsia="Times New Roman" w:hAnsi="Poppins"/>
          <w:sz w:val="20"/>
          <w:szCs w:val="20"/>
          <w:rPrChange w:id="14547" w:author="thuyhuynh" w:date="2023-05-08T11:25:00Z">
            <w:rPr>
              <w:rFonts w:eastAsia="Times New Roman"/>
            </w:rPr>
          </w:rPrChange>
        </w:rPr>
        <w:t xml:space="preserve"> which </w:t>
      </w:r>
      <w:r w:rsidR="00AA1FBD" w:rsidRPr="00116AAA">
        <w:rPr>
          <w:rFonts w:ascii="Poppins" w:hAnsi="Poppins"/>
          <w:sz w:val="20"/>
          <w:szCs w:val="20"/>
          <w:lang w:eastAsia="ko-KR"/>
          <w:rPrChange w:id="14548" w:author="thuyhuynh" w:date="2023-05-08T11:25:00Z">
            <w:rPr>
              <w:lang w:eastAsia="ko-KR"/>
            </w:rPr>
          </w:rPrChange>
        </w:rPr>
        <w:t>cause</w:t>
      </w:r>
      <w:r w:rsidRPr="00116AAA">
        <w:rPr>
          <w:rFonts w:ascii="Poppins" w:eastAsia="Times New Roman" w:hAnsi="Poppins"/>
          <w:sz w:val="20"/>
          <w:szCs w:val="20"/>
          <w:rPrChange w:id="14549" w:author="thuyhuynh" w:date="2023-05-08T11:25:00Z">
            <w:rPr>
              <w:rFonts w:eastAsia="Times New Roman"/>
            </w:rPr>
          </w:rPrChange>
        </w:rPr>
        <w:t>s the pupil</w:t>
      </w:r>
      <w:r w:rsidR="00AA1FBD" w:rsidRPr="00116AAA">
        <w:rPr>
          <w:rFonts w:ascii="Poppins" w:hAnsi="Poppins"/>
          <w:sz w:val="20"/>
          <w:szCs w:val="20"/>
          <w:lang w:eastAsia="ko-KR"/>
          <w:rPrChange w:id="14550" w:author="thuyhuynh" w:date="2023-05-08T11:25:00Z">
            <w:rPr>
              <w:lang w:eastAsia="ko-KR"/>
            </w:rPr>
          </w:rPrChange>
        </w:rPr>
        <w:t>’s</w:t>
      </w:r>
      <w:r w:rsidRPr="00116AAA">
        <w:rPr>
          <w:rFonts w:ascii="Poppins" w:eastAsia="Times New Roman" w:hAnsi="Poppins"/>
          <w:sz w:val="20"/>
          <w:szCs w:val="20"/>
          <w:rPrChange w:id="14551" w:author="thuyhuynh" w:date="2023-05-08T11:25:00Z">
            <w:rPr>
              <w:rFonts w:eastAsia="Times New Roman"/>
            </w:rPr>
          </w:rPrChange>
        </w:rPr>
        <w:t xml:space="preserve"> appearance </w:t>
      </w:r>
      <w:r w:rsidR="00AA1FBD" w:rsidRPr="00116AAA">
        <w:rPr>
          <w:rFonts w:ascii="Poppins" w:hAnsi="Poppins"/>
          <w:sz w:val="20"/>
          <w:szCs w:val="20"/>
          <w:lang w:eastAsia="ko-KR"/>
          <w:rPrChange w:id="14552" w:author="thuyhuynh" w:date="2023-05-08T11:25:00Z">
            <w:rPr>
              <w:lang w:eastAsia="ko-KR"/>
            </w:rPr>
          </w:rPrChange>
        </w:rPr>
        <w:t xml:space="preserve">to be </w:t>
      </w:r>
      <w:r w:rsidRPr="00116AAA">
        <w:rPr>
          <w:rFonts w:ascii="Poppins" w:eastAsia="Times New Roman" w:hAnsi="Poppins"/>
          <w:sz w:val="20"/>
          <w:szCs w:val="20"/>
          <w:rPrChange w:id="14553" w:author="thuyhuynh" w:date="2023-05-08T11:25:00Z">
            <w:rPr>
              <w:rFonts w:eastAsia="Times New Roman"/>
            </w:rPr>
          </w:rPrChange>
        </w:rPr>
        <w:t xml:space="preserve">too bright, leading to potential matching errors. To avoid such effect, we recommend </w:t>
      </w:r>
      <w:r w:rsidR="00AA1FBD" w:rsidRPr="00116AAA">
        <w:rPr>
          <w:rFonts w:ascii="Poppins" w:hAnsi="Poppins"/>
          <w:sz w:val="20"/>
          <w:szCs w:val="20"/>
          <w:lang w:eastAsia="ko-KR"/>
          <w:rPrChange w:id="14554" w:author="thuyhuynh" w:date="2023-05-08T11:25:00Z">
            <w:rPr>
              <w:lang w:eastAsia="ko-KR"/>
            </w:rPr>
          </w:rPrChange>
        </w:rPr>
        <w:t>for</w:t>
      </w:r>
      <w:r w:rsidRPr="00116AAA">
        <w:rPr>
          <w:rFonts w:ascii="Poppins" w:eastAsia="Times New Roman" w:hAnsi="Poppins"/>
          <w:sz w:val="20"/>
          <w:szCs w:val="20"/>
          <w:rPrChange w:id="14555" w:author="thuyhuynh" w:date="2023-05-08T11:25:00Z">
            <w:rPr>
              <w:rFonts w:eastAsia="Times New Roman"/>
            </w:rPr>
          </w:rPrChange>
        </w:rPr>
        <w:t xml:space="preserve"> users </w:t>
      </w:r>
      <w:r w:rsidR="00AA1FBD" w:rsidRPr="00116AAA">
        <w:rPr>
          <w:rFonts w:ascii="Poppins" w:hAnsi="Poppins"/>
          <w:sz w:val="20"/>
          <w:szCs w:val="20"/>
          <w:lang w:eastAsia="ko-KR"/>
          <w:rPrChange w:id="14556" w:author="thuyhuynh" w:date="2023-05-08T11:25:00Z">
            <w:rPr>
              <w:lang w:eastAsia="ko-KR"/>
            </w:rPr>
          </w:rPrChange>
        </w:rPr>
        <w:t>to</w:t>
      </w:r>
      <w:r w:rsidRPr="00116AAA">
        <w:rPr>
          <w:rFonts w:ascii="Poppins" w:eastAsia="Times New Roman" w:hAnsi="Poppins"/>
          <w:sz w:val="20"/>
          <w:szCs w:val="20"/>
          <w:rPrChange w:id="14557" w:author="thuyhuynh" w:date="2023-05-08T11:25:00Z">
            <w:rPr>
              <w:rFonts w:eastAsia="Times New Roman"/>
            </w:rPr>
          </w:rPrChange>
        </w:rPr>
        <w:t xml:space="preserve"> have their iris image</w:t>
      </w:r>
      <w:r w:rsidR="00AA1FBD" w:rsidRPr="00116AAA">
        <w:rPr>
          <w:rFonts w:ascii="Poppins" w:hAnsi="Poppins"/>
          <w:sz w:val="20"/>
          <w:szCs w:val="20"/>
          <w:lang w:eastAsia="ko-KR"/>
          <w:rPrChange w:id="14558" w:author="thuyhuynh" w:date="2023-05-08T11:25:00Z">
            <w:rPr>
              <w:lang w:eastAsia="ko-KR"/>
            </w:rPr>
          </w:rPrChange>
        </w:rPr>
        <w:t>s</w:t>
      </w:r>
      <w:r w:rsidRPr="00116AAA">
        <w:rPr>
          <w:rFonts w:ascii="Poppins" w:eastAsia="Times New Roman" w:hAnsi="Poppins"/>
          <w:sz w:val="20"/>
          <w:szCs w:val="20"/>
          <w:rPrChange w:id="14559" w:author="thuyhuynh" w:date="2023-05-08T11:25:00Z">
            <w:rPr>
              <w:rFonts w:eastAsia="Times New Roman"/>
            </w:rPr>
          </w:rPrChange>
        </w:rPr>
        <w:t xml:space="preserve"> captured in suffici</w:t>
      </w:r>
      <w:r w:rsidR="00AA1FBD" w:rsidRPr="00116AAA">
        <w:rPr>
          <w:rFonts w:ascii="Poppins" w:eastAsia="Times New Roman" w:hAnsi="Poppins"/>
          <w:sz w:val="20"/>
          <w:szCs w:val="20"/>
          <w:rPrChange w:id="14560" w:author="thuyhuynh" w:date="2023-05-08T11:25:00Z">
            <w:rPr>
              <w:rFonts w:eastAsia="Times New Roman"/>
            </w:rPr>
          </w:rPrChange>
        </w:rPr>
        <w:t>ent ambient light. Particularly</w:t>
      </w:r>
      <w:r w:rsidRPr="00116AAA">
        <w:rPr>
          <w:rFonts w:ascii="Poppins" w:eastAsia="Times New Roman" w:hAnsi="Poppins"/>
          <w:sz w:val="20"/>
          <w:szCs w:val="20"/>
          <w:rPrChange w:id="14561" w:author="thuyhuynh" w:date="2023-05-08T11:25:00Z">
            <w:rPr>
              <w:rFonts w:eastAsia="Times New Roman"/>
            </w:rPr>
          </w:rPrChange>
        </w:rPr>
        <w:t xml:space="preserve"> during enrollment, system operators are strongly recommended to reject red-eye (bright-pupil) images.</w:t>
      </w:r>
    </w:p>
    <w:p w:rsidR="001F5CB6" w:rsidRPr="00116AAA" w:rsidRDefault="001F5CB6" w:rsidP="00161EFD">
      <w:pPr>
        <w:jc w:val="both"/>
        <w:rPr>
          <w:rFonts w:ascii="Poppins" w:hAnsi="Poppins"/>
          <w:sz w:val="20"/>
          <w:szCs w:val="20"/>
          <w:rPrChange w:id="14562" w:author="thuyhuynh" w:date="2023-05-08T11:25:00Z">
            <w:rPr/>
          </w:rPrChange>
        </w:rPr>
      </w:pPr>
    </w:p>
    <w:p w:rsidR="00CF036C" w:rsidRPr="008114DE" w:rsidDel="006078B1" w:rsidRDefault="00CF036C" w:rsidP="00161EFD">
      <w:pPr>
        <w:pStyle w:val="Heading2"/>
        <w:jc w:val="both"/>
        <w:rPr>
          <w:del w:id="14563" w:author="thuyhuynh" w:date="2022-03-30T16:44:00Z"/>
          <w:rFonts w:ascii="Poppins" w:hAnsi="Poppins"/>
          <w:b w:val="0"/>
          <w:i w:val="0"/>
          <w:sz w:val="24"/>
          <w:szCs w:val="24"/>
          <w:rPrChange w:id="14564" w:author="thuyhuynh" w:date="2023-05-08T12:06:00Z">
            <w:rPr>
              <w:del w:id="14565" w:author="thuyhuynh" w:date="2022-03-30T16:44:00Z"/>
            </w:rPr>
          </w:rPrChange>
        </w:rPr>
      </w:pPr>
      <w:del w:id="14566" w:author="thuyhuynh" w:date="2022-03-30T16:44:00Z">
        <w:r w:rsidRPr="008114DE" w:rsidDel="006078B1">
          <w:rPr>
            <w:rFonts w:ascii="Poppins" w:hAnsi="Poppins"/>
            <w:b w:val="0"/>
            <w:bCs w:val="0"/>
            <w:i w:val="0"/>
            <w:sz w:val="24"/>
            <w:szCs w:val="24"/>
            <w:rPrChange w:id="14567" w:author="thuyhuynh" w:date="2023-05-08T12:06:00Z">
              <w:rPr>
                <w:b w:val="0"/>
                <w:bCs w:val="0"/>
                <w:i w:val="0"/>
              </w:rPr>
            </w:rPrChange>
          </w:rPr>
          <w:delText xml:space="preserve">Enhance Matching </w:delText>
        </w:r>
        <w:bookmarkEnd w:id="14539"/>
        <w:bookmarkEnd w:id="14540"/>
        <w:bookmarkEnd w:id="14541"/>
        <w:r w:rsidRPr="008114DE" w:rsidDel="006078B1">
          <w:rPr>
            <w:rFonts w:ascii="Poppins" w:hAnsi="Poppins"/>
            <w:b w:val="0"/>
            <w:bCs w:val="0"/>
            <w:i w:val="0"/>
            <w:sz w:val="24"/>
            <w:szCs w:val="24"/>
            <w:rPrChange w:id="14568" w:author="thuyhuynh" w:date="2023-05-08T12:06:00Z">
              <w:rPr>
                <w:b w:val="0"/>
                <w:bCs w:val="0"/>
                <w:i w:val="0"/>
              </w:rPr>
            </w:rPrChange>
          </w:rPr>
          <w:delText>Accuracy</w:delText>
        </w:r>
        <w:bookmarkStart w:id="14569" w:name="_Toc99552915"/>
        <w:bookmarkStart w:id="14570" w:name="_Toc99553251"/>
        <w:bookmarkStart w:id="14571" w:name="_Toc99553585"/>
        <w:bookmarkStart w:id="14572" w:name="_Toc99553918"/>
        <w:bookmarkStart w:id="14573" w:name="_Toc152261332"/>
        <w:bookmarkStart w:id="14574" w:name="_Toc153897439"/>
        <w:bookmarkStart w:id="14575" w:name="_Toc155348512"/>
        <w:bookmarkStart w:id="14576" w:name="_Toc155348815"/>
        <w:bookmarkEnd w:id="14569"/>
        <w:bookmarkEnd w:id="14570"/>
        <w:bookmarkEnd w:id="14571"/>
        <w:bookmarkEnd w:id="14572"/>
        <w:bookmarkEnd w:id="14573"/>
        <w:bookmarkEnd w:id="14574"/>
        <w:bookmarkEnd w:id="14575"/>
        <w:bookmarkEnd w:id="14576"/>
      </w:del>
    </w:p>
    <w:p w:rsidR="00CF036C" w:rsidRPr="008114DE" w:rsidDel="006078B1" w:rsidRDefault="00CF036C">
      <w:pPr>
        <w:jc w:val="both"/>
        <w:rPr>
          <w:del w:id="14577" w:author="thuyhuynh" w:date="2022-03-30T16:44:00Z"/>
          <w:rFonts w:ascii="Poppins" w:hAnsi="Poppins"/>
          <w:sz w:val="24"/>
          <w:szCs w:val="24"/>
          <w:rPrChange w:id="14578" w:author="thuyhuynh" w:date="2023-05-08T12:06:00Z">
            <w:rPr>
              <w:del w:id="14579" w:author="thuyhuynh" w:date="2022-03-30T16:44:00Z"/>
            </w:rPr>
          </w:rPrChange>
        </w:rPr>
      </w:pPr>
      <w:bookmarkStart w:id="14580" w:name="_Toc99552916"/>
      <w:bookmarkStart w:id="14581" w:name="_Toc99553252"/>
      <w:bookmarkStart w:id="14582" w:name="_Toc99553586"/>
      <w:bookmarkStart w:id="14583" w:name="_Toc99553919"/>
      <w:bookmarkStart w:id="14584" w:name="_Toc152261333"/>
      <w:bookmarkStart w:id="14585" w:name="_Toc153897440"/>
      <w:bookmarkStart w:id="14586" w:name="_Toc155348513"/>
      <w:bookmarkStart w:id="14587" w:name="_Toc155348816"/>
      <w:bookmarkEnd w:id="14580"/>
      <w:bookmarkEnd w:id="14581"/>
      <w:bookmarkEnd w:id="14582"/>
      <w:bookmarkEnd w:id="14583"/>
      <w:bookmarkEnd w:id="14584"/>
      <w:bookmarkEnd w:id="14585"/>
      <w:bookmarkEnd w:id="14586"/>
      <w:bookmarkEnd w:id="14587"/>
    </w:p>
    <w:p w:rsidR="00CF036C" w:rsidRPr="008114DE" w:rsidDel="006078B1" w:rsidRDefault="00CF036C">
      <w:pPr>
        <w:jc w:val="both"/>
        <w:rPr>
          <w:del w:id="14588" w:author="thuyhuynh" w:date="2022-03-30T16:44:00Z"/>
          <w:rFonts w:ascii="Poppins" w:hAnsi="Poppins"/>
          <w:sz w:val="24"/>
          <w:szCs w:val="24"/>
          <w:rPrChange w:id="14589" w:author="thuyhuynh" w:date="2023-05-08T12:06:00Z">
            <w:rPr>
              <w:del w:id="14590" w:author="thuyhuynh" w:date="2022-03-30T16:44:00Z"/>
            </w:rPr>
          </w:rPrChange>
        </w:rPr>
      </w:pPr>
      <w:del w:id="14591" w:author="thuyhuynh" w:date="2022-03-30T16:44:00Z">
        <w:r w:rsidRPr="008114DE" w:rsidDel="006078B1">
          <w:rPr>
            <w:rFonts w:ascii="Poppins" w:hAnsi="Poppins"/>
            <w:sz w:val="24"/>
            <w:szCs w:val="24"/>
            <w:rPrChange w:id="14592" w:author="thuyhuynh" w:date="2023-05-08T12:06:00Z">
              <w:rPr/>
            </w:rPrChange>
          </w:rPr>
          <w:delText xml:space="preserve">To prevent faulty matching, the following </w:delText>
        </w:r>
        <w:r w:rsidR="003E02B8" w:rsidRPr="008114DE" w:rsidDel="006078B1">
          <w:rPr>
            <w:rFonts w:ascii="Poppins" w:hAnsi="Poppins"/>
            <w:sz w:val="24"/>
            <w:szCs w:val="24"/>
            <w:lang w:eastAsia="ko-KR"/>
            <w:rPrChange w:id="14593" w:author="thuyhuynh" w:date="2023-05-08T12:06:00Z">
              <w:rPr>
                <w:lang w:eastAsia="ko-KR"/>
              </w:rPr>
            </w:rPrChange>
          </w:rPr>
          <w:delText>guideline</w:delText>
        </w:r>
        <w:r w:rsidRPr="008114DE" w:rsidDel="006078B1">
          <w:rPr>
            <w:rFonts w:ascii="Poppins" w:hAnsi="Poppins"/>
            <w:sz w:val="24"/>
            <w:szCs w:val="24"/>
            <w:rPrChange w:id="14594" w:author="thuyhuynh" w:date="2023-05-08T12:06:00Z">
              <w:rPr/>
            </w:rPrChange>
          </w:rPr>
          <w:delText xml:space="preserve">s should be </w:delText>
        </w:r>
        <w:r w:rsidR="003E02B8" w:rsidRPr="008114DE" w:rsidDel="006078B1">
          <w:rPr>
            <w:rFonts w:ascii="Poppins" w:hAnsi="Poppins"/>
            <w:sz w:val="24"/>
            <w:szCs w:val="24"/>
            <w:lang w:eastAsia="ko-KR"/>
            <w:rPrChange w:id="14595" w:author="thuyhuynh" w:date="2023-05-08T12:06:00Z">
              <w:rPr>
                <w:lang w:eastAsia="ko-KR"/>
              </w:rPr>
            </w:rPrChange>
          </w:rPr>
          <w:delText>follow</w:delText>
        </w:r>
        <w:r w:rsidRPr="008114DE" w:rsidDel="006078B1">
          <w:rPr>
            <w:rFonts w:ascii="Poppins" w:hAnsi="Poppins"/>
            <w:sz w:val="24"/>
            <w:szCs w:val="24"/>
            <w:rPrChange w:id="14596" w:author="thuyhuynh" w:date="2023-05-08T12:06:00Z">
              <w:rPr/>
            </w:rPrChange>
          </w:rPr>
          <w:delText xml:space="preserve">ed carefully by developers. Please be warned that the threshold numbers given in this </w:delText>
        </w:r>
        <w:r w:rsidR="003E02B8" w:rsidRPr="008114DE" w:rsidDel="006078B1">
          <w:rPr>
            <w:rFonts w:ascii="Poppins" w:hAnsi="Poppins"/>
            <w:sz w:val="24"/>
            <w:szCs w:val="24"/>
            <w:rPrChange w:id="14597" w:author="thuyhuynh" w:date="2023-05-08T12:06:00Z">
              <w:rPr/>
            </w:rPrChange>
          </w:rPr>
          <w:delText>section are only for reference</w:delText>
        </w:r>
        <w:r w:rsidR="003E02B8" w:rsidRPr="008114DE" w:rsidDel="006078B1">
          <w:rPr>
            <w:rFonts w:ascii="Poppins" w:hAnsi="Poppins"/>
            <w:sz w:val="24"/>
            <w:szCs w:val="24"/>
            <w:lang w:eastAsia="ko-KR"/>
            <w:rPrChange w:id="14598" w:author="thuyhuynh" w:date="2023-05-08T12:06:00Z">
              <w:rPr>
                <w:lang w:eastAsia="ko-KR"/>
              </w:rPr>
            </w:rPrChange>
          </w:rPr>
          <w:delText>. D</w:delText>
        </w:r>
        <w:r w:rsidRPr="008114DE" w:rsidDel="006078B1">
          <w:rPr>
            <w:rFonts w:ascii="Poppins" w:hAnsi="Poppins"/>
            <w:sz w:val="24"/>
            <w:szCs w:val="24"/>
            <w:rPrChange w:id="14599" w:author="thuyhuynh" w:date="2023-05-08T12:06:00Z">
              <w:rPr/>
            </w:rPrChange>
          </w:rPr>
          <w:delText>eveloper</w:delText>
        </w:r>
        <w:r w:rsidR="003E02B8" w:rsidRPr="008114DE" w:rsidDel="006078B1">
          <w:rPr>
            <w:rFonts w:ascii="Poppins" w:hAnsi="Poppins"/>
            <w:sz w:val="24"/>
            <w:szCs w:val="24"/>
            <w:lang w:eastAsia="ko-KR"/>
            <w:rPrChange w:id="14600" w:author="thuyhuynh" w:date="2023-05-08T12:06:00Z">
              <w:rPr>
                <w:lang w:eastAsia="ko-KR"/>
              </w:rPr>
            </w:rPrChange>
          </w:rPr>
          <w:delText>s</w:delText>
        </w:r>
        <w:r w:rsidRPr="008114DE" w:rsidDel="006078B1">
          <w:rPr>
            <w:rFonts w:ascii="Poppins" w:hAnsi="Poppins"/>
            <w:sz w:val="24"/>
            <w:szCs w:val="24"/>
            <w:rPrChange w:id="14601" w:author="thuyhuynh" w:date="2023-05-08T12:06:00Z">
              <w:rPr/>
            </w:rPrChange>
          </w:rPr>
          <w:delText xml:space="preserve"> should </w:delText>
        </w:r>
        <w:r w:rsidR="003E02B8" w:rsidRPr="008114DE" w:rsidDel="006078B1">
          <w:rPr>
            <w:rFonts w:ascii="Poppins" w:hAnsi="Poppins"/>
            <w:sz w:val="24"/>
            <w:szCs w:val="24"/>
            <w:lang w:eastAsia="ko-KR"/>
            <w:rPrChange w:id="14602" w:author="thuyhuynh" w:date="2023-05-08T12:06:00Z">
              <w:rPr>
                <w:lang w:eastAsia="ko-KR"/>
              </w:rPr>
            </w:rPrChange>
          </w:rPr>
          <w:delText>make</w:delText>
        </w:r>
        <w:r w:rsidRPr="008114DE" w:rsidDel="006078B1">
          <w:rPr>
            <w:rFonts w:ascii="Poppins" w:hAnsi="Poppins"/>
            <w:sz w:val="24"/>
            <w:szCs w:val="24"/>
            <w:rPrChange w:id="14603" w:author="thuyhuynh" w:date="2023-05-08T12:06:00Z">
              <w:rPr/>
            </w:rPrChange>
          </w:rPr>
          <w:delText xml:space="preserve"> their own decision</w:delText>
        </w:r>
        <w:r w:rsidR="003E02B8" w:rsidRPr="008114DE" w:rsidDel="006078B1">
          <w:rPr>
            <w:rFonts w:ascii="Poppins" w:hAnsi="Poppins"/>
            <w:sz w:val="24"/>
            <w:szCs w:val="24"/>
            <w:lang w:eastAsia="ko-KR"/>
            <w:rPrChange w:id="14604" w:author="thuyhuynh" w:date="2023-05-08T12:06:00Z">
              <w:rPr>
                <w:lang w:eastAsia="ko-KR"/>
              </w:rPr>
            </w:rPrChange>
          </w:rPr>
          <w:delText>s</w:delText>
        </w:r>
        <w:r w:rsidRPr="008114DE" w:rsidDel="006078B1">
          <w:rPr>
            <w:rFonts w:ascii="Poppins" w:hAnsi="Poppins"/>
            <w:sz w:val="24"/>
            <w:szCs w:val="24"/>
            <w:rPrChange w:id="14605" w:author="thuyhuynh" w:date="2023-05-08T12:06:00Z">
              <w:rPr/>
            </w:rPrChange>
          </w:rPr>
          <w:delText xml:space="preserve"> </w:delText>
        </w:r>
        <w:r w:rsidR="003E02B8" w:rsidRPr="008114DE" w:rsidDel="006078B1">
          <w:rPr>
            <w:rFonts w:ascii="Poppins" w:hAnsi="Poppins"/>
            <w:sz w:val="24"/>
            <w:szCs w:val="24"/>
            <w:lang w:eastAsia="ko-KR"/>
            <w:rPrChange w:id="14606" w:author="thuyhuynh" w:date="2023-05-08T12:06:00Z">
              <w:rPr>
                <w:lang w:eastAsia="ko-KR"/>
              </w:rPr>
            </w:rPrChange>
          </w:rPr>
          <w:delText xml:space="preserve">to allow a </w:delText>
        </w:r>
        <w:r w:rsidRPr="008114DE" w:rsidDel="006078B1">
          <w:rPr>
            <w:rFonts w:ascii="Poppins" w:hAnsi="Poppins"/>
            <w:sz w:val="24"/>
            <w:szCs w:val="24"/>
            <w:rPrChange w:id="14607" w:author="thuyhuynh" w:date="2023-05-08T12:06:00Z">
              <w:rPr/>
            </w:rPrChange>
          </w:rPr>
          <w:delText>balance between accuracy and usability based on their iris database.</w:delText>
        </w:r>
        <w:bookmarkStart w:id="14608" w:name="_Toc99552917"/>
        <w:bookmarkStart w:id="14609" w:name="_Toc99553253"/>
        <w:bookmarkStart w:id="14610" w:name="_Toc99553587"/>
        <w:bookmarkStart w:id="14611" w:name="_Toc99553920"/>
        <w:bookmarkStart w:id="14612" w:name="_Toc152261334"/>
        <w:bookmarkStart w:id="14613" w:name="_Toc153897441"/>
        <w:bookmarkStart w:id="14614" w:name="_Toc155348514"/>
        <w:bookmarkStart w:id="14615" w:name="_Toc155348817"/>
        <w:bookmarkEnd w:id="14608"/>
        <w:bookmarkEnd w:id="14609"/>
        <w:bookmarkEnd w:id="14610"/>
        <w:bookmarkEnd w:id="14611"/>
        <w:bookmarkEnd w:id="14612"/>
        <w:bookmarkEnd w:id="14613"/>
        <w:bookmarkEnd w:id="14614"/>
        <w:bookmarkEnd w:id="14615"/>
      </w:del>
    </w:p>
    <w:p w:rsidR="00CF036C" w:rsidRPr="008114DE" w:rsidDel="006078B1" w:rsidRDefault="00CF036C" w:rsidP="00CF036C">
      <w:pPr>
        <w:pStyle w:val="Heading3"/>
        <w:rPr>
          <w:del w:id="14616" w:author="thuyhuynh" w:date="2022-03-30T16:44:00Z"/>
          <w:lang w:eastAsia="ko-KR"/>
        </w:rPr>
      </w:pPr>
      <w:bookmarkStart w:id="14617" w:name="_Toc339807863"/>
      <w:del w:id="14618" w:author="thuyhuynh" w:date="2022-03-30T16:44:00Z">
        <w:r w:rsidRPr="008114DE" w:rsidDel="006078B1">
          <w:delText>Enrollment</w:delText>
        </w:r>
        <w:bookmarkStart w:id="14619" w:name="_Toc99552918"/>
        <w:bookmarkStart w:id="14620" w:name="_Toc99553254"/>
        <w:bookmarkStart w:id="14621" w:name="_Toc99553588"/>
        <w:bookmarkStart w:id="14622" w:name="_Toc99553921"/>
        <w:bookmarkStart w:id="14623" w:name="_Toc152261335"/>
        <w:bookmarkStart w:id="14624" w:name="_Toc153897442"/>
        <w:bookmarkStart w:id="14625" w:name="_Toc155348515"/>
        <w:bookmarkStart w:id="14626" w:name="_Toc155348818"/>
        <w:bookmarkEnd w:id="14617"/>
        <w:bookmarkEnd w:id="14619"/>
        <w:bookmarkEnd w:id="14620"/>
        <w:bookmarkEnd w:id="14621"/>
        <w:bookmarkEnd w:id="14622"/>
        <w:bookmarkEnd w:id="14623"/>
        <w:bookmarkEnd w:id="14624"/>
        <w:bookmarkEnd w:id="14625"/>
        <w:bookmarkEnd w:id="14626"/>
      </w:del>
    </w:p>
    <w:p w:rsidR="00CF036C" w:rsidRPr="008114DE" w:rsidDel="006078B1" w:rsidRDefault="00CF036C">
      <w:pPr>
        <w:pStyle w:val="ListParagraph"/>
        <w:numPr>
          <w:ilvl w:val="0"/>
          <w:numId w:val="7"/>
        </w:numPr>
        <w:jc w:val="both"/>
        <w:rPr>
          <w:del w:id="14627" w:author="thuyhuynh" w:date="2022-03-30T16:44:00Z"/>
          <w:rFonts w:ascii="Poppins" w:hAnsi="Poppins"/>
          <w:sz w:val="24"/>
          <w:szCs w:val="24"/>
          <w:rPrChange w:id="14628" w:author="thuyhuynh" w:date="2023-05-08T12:06:00Z">
            <w:rPr>
              <w:del w:id="14629" w:author="thuyhuynh" w:date="2022-03-30T16:44:00Z"/>
            </w:rPr>
          </w:rPrChange>
        </w:rPr>
      </w:pPr>
      <w:del w:id="14630" w:author="thuyhuynh" w:date="2022-03-30T16:44:00Z">
        <w:r w:rsidRPr="008114DE" w:rsidDel="006078B1">
          <w:rPr>
            <w:rFonts w:ascii="Poppins" w:hAnsi="Poppins"/>
            <w:sz w:val="24"/>
            <w:szCs w:val="24"/>
            <w:lang w:eastAsia="ko-KR"/>
            <w:rPrChange w:id="14631" w:author="thuyhuynh" w:date="2023-05-08T12:06:00Z">
              <w:rPr>
                <w:b/>
                <w:i/>
                <w:lang w:eastAsia="ko-KR"/>
              </w:rPr>
            </w:rPrChange>
          </w:rPr>
          <w:delText xml:space="preserve">Image quality: </w:delText>
        </w:r>
        <w:r w:rsidRPr="008114DE" w:rsidDel="006078B1">
          <w:rPr>
            <w:rFonts w:ascii="Poppins" w:hAnsi="Poppins"/>
            <w:sz w:val="24"/>
            <w:szCs w:val="24"/>
            <w:rPrChange w:id="14632" w:author="thuyhuynh" w:date="2023-05-08T12:06:00Z">
              <w:rPr/>
            </w:rPrChange>
          </w:rPr>
          <w:delText>The template used for enrollment is very important for the successive</w:delText>
        </w:r>
        <w:r w:rsidR="003E02B8" w:rsidRPr="008114DE" w:rsidDel="006078B1">
          <w:rPr>
            <w:rFonts w:ascii="Poppins" w:hAnsi="Poppins"/>
            <w:sz w:val="24"/>
            <w:szCs w:val="24"/>
            <w:rPrChange w:id="14633" w:author="thuyhuynh" w:date="2023-05-08T12:06:00Z">
              <w:rPr/>
            </w:rPrChange>
          </w:rPr>
          <w:delText xml:space="preserve"> operations such as identifying</w:delText>
        </w:r>
        <w:r w:rsidRPr="008114DE" w:rsidDel="006078B1">
          <w:rPr>
            <w:rFonts w:ascii="Poppins" w:hAnsi="Poppins"/>
            <w:sz w:val="24"/>
            <w:szCs w:val="24"/>
            <w:rPrChange w:id="14634" w:author="thuyhuynh" w:date="2023-05-08T12:06:00Z">
              <w:rPr/>
            </w:rPrChange>
          </w:rPr>
          <w:delText xml:space="preserve"> </w:delText>
        </w:r>
        <w:r w:rsidR="00DB65E3" w:rsidRPr="008114DE" w:rsidDel="006078B1">
          <w:rPr>
            <w:rFonts w:ascii="Poppins" w:hAnsi="Poppins"/>
            <w:sz w:val="24"/>
            <w:szCs w:val="24"/>
            <w:rPrChange w:id="14635" w:author="thuyhuynh" w:date="2023-05-08T12:06:00Z">
              <w:rPr/>
            </w:rPrChange>
          </w:rPr>
          <w:delText xml:space="preserve">and </w:delText>
        </w:r>
        <w:r w:rsidRPr="008114DE" w:rsidDel="006078B1">
          <w:rPr>
            <w:rFonts w:ascii="Poppins" w:hAnsi="Poppins"/>
            <w:sz w:val="24"/>
            <w:szCs w:val="24"/>
            <w:rPrChange w:id="14636" w:author="thuyhuynh" w:date="2023-05-08T12:06:00Z">
              <w:rPr/>
            </w:rPrChange>
          </w:rPr>
          <w:delText>verifying. Therefore, enrolled templates must be generated from highly-qualified images in which iris texture is clearly emerged with high sharpness a</w:delText>
        </w:r>
        <w:r w:rsidR="003E02B8" w:rsidRPr="008114DE" w:rsidDel="006078B1">
          <w:rPr>
            <w:rFonts w:ascii="Poppins" w:hAnsi="Poppins"/>
            <w:sz w:val="24"/>
            <w:szCs w:val="24"/>
            <w:rPrChange w:id="14637" w:author="thuyhuynh" w:date="2023-05-08T12:06:00Z">
              <w:rPr/>
            </w:rPrChange>
          </w:rPr>
          <w:delText xml:space="preserve">nd </w:delText>
        </w:r>
        <w:r w:rsidRPr="008114DE" w:rsidDel="006078B1">
          <w:rPr>
            <w:rFonts w:ascii="Poppins" w:hAnsi="Poppins"/>
            <w:sz w:val="24"/>
            <w:szCs w:val="24"/>
            <w:rPrChange w:id="14638" w:author="thuyhuynh" w:date="2023-05-08T12:06:00Z">
              <w:rPr/>
            </w:rPrChange>
          </w:rPr>
          <w:delText xml:space="preserve">wide-open </w:delText>
        </w:r>
        <w:r w:rsidR="003E02B8" w:rsidRPr="008114DE" w:rsidDel="006078B1">
          <w:rPr>
            <w:rFonts w:ascii="Poppins" w:hAnsi="Poppins"/>
            <w:sz w:val="24"/>
            <w:szCs w:val="24"/>
            <w:lang w:eastAsia="ko-KR"/>
            <w:rPrChange w:id="14639" w:author="thuyhuynh" w:date="2023-05-08T12:06:00Z">
              <w:rPr>
                <w:lang w:eastAsia="ko-KR"/>
              </w:rPr>
            </w:rPrChange>
          </w:rPr>
          <w:delText>eyes without much occlusion</w:delText>
        </w:r>
        <w:r w:rsidRPr="008114DE" w:rsidDel="006078B1">
          <w:rPr>
            <w:rFonts w:ascii="Poppins" w:hAnsi="Poppins"/>
            <w:sz w:val="24"/>
            <w:szCs w:val="24"/>
            <w:rPrChange w:id="14640" w:author="thuyhuynh" w:date="2023-05-08T12:06:00Z">
              <w:rPr/>
            </w:rPrChange>
          </w:rPr>
          <w:delText>. Before enrollm</w:delText>
        </w:r>
        <w:r w:rsidR="003E02B8" w:rsidRPr="008114DE" w:rsidDel="006078B1">
          <w:rPr>
            <w:rFonts w:ascii="Poppins" w:hAnsi="Poppins"/>
            <w:sz w:val="24"/>
            <w:szCs w:val="24"/>
            <w:rPrChange w:id="14641" w:author="thuyhuynh" w:date="2023-05-08T12:06:00Z">
              <w:rPr/>
            </w:rPrChange>
          </w:rPr>
          <w:delText>ent, developers should exa</w:delText>
        </w:r>
        <w:r w:rsidR="003E02B8" w:rsidRPr="008114DE" w:rsidDel="006078B1">
          <w:rPr>
            <w:rFonts w:ascii="Poppins" w:hAnsi="Poppins"/>
            <w:sz w:val="24"/>
            <w:szCs w:val="24"/>
            <w:lang w:eastAsia="ko-KR"/>
            <w:rPrChange w:id="14642" w:author="thuyhuynh" w:date="2023-05-08T12:06:00Z">
              <w:rPr>
                <w:lang w:eastAsia="ko-KR"/>
              </w:rPr>
            </w:rPrChange>
          </w:rPr>
          <w:delText>mine</w:delText>
        </w:r>
        <w:r w:rsidRPr="008114DE" w:rsidDel="006078B1">
          <w:rPr>
            <w:rFonts w:ascii="Poppins" w:hAnsi="Poppins"/>
            <w:sz w:val="24"/>
            <w:szCs w:val="24"/>
            <w:rPrChange w:id="14643" w:author="thuyhuynh" w:date="2023-05-08T12:06:00Z">
              <w:rPr/>
            </w:rPrChange>
          </w:rPr>
          <w:delText xml:space="preserve"> the quality scores of the captured image</w:delText>
        </w:r>
        <w:r w:rsidR="003E02B8" w:rsidRPr="008114DE" w:rsidDel="006078B1">
          <w:rPr>
            <w:rFonts w:ascii="Poppins" w:hAnsi="Poppins"/>
            <w:sz w:val="24"/>
            <w:szCs w:val="24"/>
            <w:lang w:eastAsia="ko-KR"/>
            <w:rPrChange w:id="14644" w:author="thuyhuynh" w:date="2023-05-08T12:06:00Z">
              <w:rPr>
                <w:lang w:eastAsia="ko-KR"/>
              </w:rPr>
            </w:rPrChange>
          </w:rPr>
          <w:delText>s</w:delText>
        </w:r>
        <w:r w:rsidRPr="008114DE" w:rsidDel="006078B1">
          <w:rPr>
            <w:rFonts w:ascii="Poppins" w:hAnsi="Poppins"/>
            <w:sz w:val="24"/>
            <w:szCs w:val="24"/>
            <w:rPrChange w:id="14645" w:author="thuyhuynh" w:date="2023-05-08T12:06:00Z">
              <w:rPr/>
            </w:rPrChange>
          </w:rPr>
          <w:delText xml:space="preserve">. If </w:delText>
        </w:r>
        <w:r w:rsidR="00DB65E3" w:rsidRPr="008114DE" w:rsidDel="006078B1">
          <w:rPr>
            <w:rFonts w:ascii="Poppins" w:hAnsi="Poppins"/>
            <w:sz w:val="24"/>
            <w:szCs w:val="24"/>
            <w:rPrChange w:id="14646" w:author="thuyhuynh" w:date="2023-05-08T12:06:00Z">
              <w:rPr/>
            </w:rPrChange>
          </w:rPr>
          <w:delText xml:space="preserve">both </w:delText>
        </w:r>
        <w:r w:rsidRPr="008114DE" w:rsidDel="006078B1">
          <w:rPr>
            <w:rFonts w:ascii="Poppins" w:hAnsi="Poppins"/>
            <w:sz w:val="24"/>
            <w:szCs w:val="24"/>
            <w:rPrChange w:id="14647" w:author="thuyhuynh" w:date="2023-05-08T12:06:00Z">
              <w:rPr/>
            </w:rPrChange>
          </w:rPr>
          <w:delText>total score and usable area</w:delText>
        </w:r>
        <w:r w:rsidR="00DB65E3" w:rsidRPr="008114DE" w:rsidDel="006078B1">
          <w:rPr>
            <w:rFonts w:ascii="Poppins" w:hAnsi="Poppins"/>
            <w:sz w:val="24"/>
            <w:szCs w:val="24"/>
            <w:rPrChange w:id="14648" w:author="thuyhuynh" w:date="2023-05-08T12:06:00Z">
              <w:rPr/>
            </w:rPrChange>
          </w:rPr>
          <w:delText xml:space="preserve"> are</w:delText>
        </w:r>
        <w:r w:rsidRPr="008114DE" w:rsidDel="006078B1">
          <w:rPr>
            <w:rFonts w:ascii="Poppins" w:hAnsi="Poppins"/>
            <w:sz w:val="24"/>
            <w:szCs w:val="24"/>
            <w:rPrChange w:id="14649" w:author="thuyhuynh" w:date="2023-05-08T12:06:00Z">
              <w:rPr/>
            </w:rPrChange>
          </w:rPr>
          <w:delText xml:space="preserve"> greater than 70 (&gt;70), the captured image is </w:delText>
        </w:r>
        <w:r w:rsidR="00DB65E3" w:rsidRPr="008114DE" w:rsidDel="006078B1">
          <w:rPr>
            <w:rFonts w:ascii="Poppins" w:hAnsi="Poppins"/>
            <w:sz w:val="24"/>
            <w:szCs w:val="24"/>
            <w:rPrChange w:id="14650" w:author="thuyhuynh" w:date="2023-05-08T12:06:00Z">
              <w:rPr/>
            </w:rPrChange>
          </w:rPr>
          <w:delText xml:space="preserve">good </w:delText>
        </w:r>
        <w:r w:rsidRPr="008114DE" w:rsidDel="006078B1">
          <w:rPr>
            <w:rFonts w:ascii="Poppins" w:hAnsi="Poppins"/>
            <w:sz w:val="24"/>
            <w:szCs w:val="24"/>
            <w:rPrChange w:id="14651" w:author="thuyhuynh" w:date="2023-05-08T12:06:00Z">
              <w:rPr/>
            </w:rPrChange>
          </w:rPr>
          <w:delText xml:space="preserve">for enrollment. If either total score or usable area is less than </w:delText>
        </w:r>
        <w:r w:rsidR="00CD5832" w:rsidRPr="008114DE" w:rsidDel="006078B1">
          <w:rPr>
            <w:rFonts w:ascii="Poppins" w:hAnsi="Poppins"/>
            <w:sz w:val="24"/>
            <w:szCs w:val="24"/>
            <w:rPrChange w:id="14652" w:author="thuyhuynh" w:date="2023-05-08T12:06:00Z">
              <w:rPr/>
            </w:rPrChange>
          </w:rPr>
          <w:delText xml:space="preserve">or equal to </w:delText>
        </w:r>
        <w:r w:rsidRPr="008114DE" w:rsidDel="006078B1">
          <w:rPr>
            <w:rFonts w:ascii="Poppins" w:hAnsi="Poppins"/>
            <w:sz w:val="24"/>
            <w:szCs w:val="24"/>
            <w:rPrChange w:id="14653" w:author="thuyhuynh" w:date="2023-05-08T12:06:00Z">
              <w:rPr/>
            </w:rPrChange>
          </w:rPr>
          <w:delText>50 (&lt;</w:delText>
        </w:r>
        <w:r w:rsidR="00CD5832" w:rsidRPr="008114DE" w:rsidDel="006078B1">
          <w:rPr>
            <w:rFonts w:ascii="Poppins" w:hAnsi="Poppins"/>
            <w:sz w:val="24"/>
            <w:szCs w:val="24"/>
            <w:rPrChange w:id="14654" w:author="thuyhuynh" w:date="2023-05-08T12:06:00Z">
              <w:rPr/>
            </w:rPrChange>
          </w:rPr>
          <w:delText>=</w:delText>
        </w:r>
        <w:r w:rsidRPr="008114DE" w:rsidDel="006078B1">
          <w:rPr>
            <w:rFonts w:ascii="Poppins" w:hAnsi="Poppins"/>
            <w:sz w:val="24"/>
            <w:szCs w:val="24"/>
            <w:rPrChange w:id="14655" w:author="thuyhuynh" w:date="2023-05-08T12:06:00Z">
              <w:rPr/>
            </w:rPrChange>
          </w:rPr>
          <w:delText xml:space="preserve">50), the image should be rejected. </w:delText>
        </w:r>
        <w:bookmarkStart w:id="14656" w:name="_Toc99552919"/>
        <w:bookmarkStart w:id="14657" w:name="_Toc99553255"/>
        <w:bookmarkStart w:id="14658" w:name="_Toc99553589"/>
        <w:bookmarkStart w:id="14659" w:name="_Toc99553922"/>
        <w:bookmarkStart w:id="14660" w:name="_Toc152261336"/>
        <w:bookmarkStart w:id="14661" w:name="_Toc153897443"/>
        <w:bookmarkStart w:id="14662" w:name="_Toc155348516"/>
        <w:bookmarkStart w:id="14663" w:name="_Toc155348819"/>
        <w:bookmarkEnd w:id="14656"/>
        <w:bookmarkEnd w:id="14657"/>
        <w:bookmarkEnd w:id="14658"/>
        <w:bookmarkEnd w:id="14659"/>
        <w:bookmarkEnd w:id="14660"/>
        <w:bookmarkEnd w:id="14661"/>
        <w:bookmarkEnd w:id="14662"/>
        <w:bookmarkEnd w:id="14663"/>
      </w:del>
    </w:p>
    <w:p w:rsidR="00CF036C" w:rsidRPr="008114DE" w:rsidDel="006078B1" w:rsidRDefault="00CF036C" w:rsidP="00161EFD">
      <w:pPr>
        <w:pStyle w:val="ListParagraph"/>
        <w:jc w:val="both"/>
        <w:rPr>
          <w:del w:id="14664" w:author="thuyhuynh" w:date="2022-03-30T16:44:00Z"/>
          <w:rFonts w:ascii="Poppins" w:hAnsi="Poppins"/>
          <w:sz w:val="24"/>
          <w:szCs w:val="24"/>
          <w:rPrChange w:id="14665" w:author="thuyhuynh" w:date="2023-05-08T12:06:00Z">
            <w:rPr>
              <w:del w:id="14666" w:author="thuyhuynh" w:date="2022-03-30T16:44:00Z"/>
            </w:rPr>
          </w:rPrChange>
        </w:rPr>
      </w:pPr>
      <w:bookmarkStart w:id="14667" w:name="_Toc99552920"/>
      <w:bookmarkStart w:id="14668" w:name="_Toc99553256"/>
      <w:bookmarkStart w:id="14669" w:name="_Toc99553590"/>
      <w:bookmarkStart w:id="14670" w:name="_Toc99553923"/>
      <w:bookmarkStart w:id="14671" w:name="_Toc152261337"/>
      <w:bookmarkStart w:id="14672" w:name="_Toc153897444"/>
      <w:bookmarkStart w:id="14673" w:name="_Toc155348517"/>
      <w:bookmarkStart w:id="14674" w:name="_Toc155348820"/>
      <w:bookmarkEnd w:id="14667"/>
      <w:bookmarkEnd w:id="14668"/>
      <w:bookmarkEnd w:id="14669"/>
      <w:bookmarkEnd w:id="14670"/>
      <w:bookmarkEnd w:id="14671"/>
      <w:bookmarkEnd w:id="14672"/>
      <w:bookmarkEnd w:id="14673"/>
      <w:bookmarkEnd w:id="14674"/>
    </w:p>
    <w:p w:rsidR="00CF036C" w:rsidRPr="008114DE" w:rsidDel="006078B1" w:rsidRDefault="00CF036C" w:rsidP="00161EFD">
      <w:pPr>
        <w:pStyle w:val="ListParagraph"/>
        <w:numPr>
          <w:ilvl w:val="0"/>
          <w:numId w:val="7"/>
        </w:numPr>
        <w:jc w:val="both"/>
        <w:rPr>
          <w:del w:id="14675" w:author="thuyhuynh" w:date="2022-03-30T16:44:00Z"/>
          <w:rFonts w:ascii="Poppins" w:hAnsi="Poppins"/>
          <w:sz w:val="24"/>
          <w:szCs w:val="24"/>
          <w:rPrChange w:id="14676" w:author="thuyhuynh" w:date="2023-05-08T12:06:00Z">
            <w:rPr>
              <w:del w:id="14677" w:author="thuyhuynh" w:date="2022-03-30T16:44:00Z"/>
            </w:rPr>
          </w:rPrChange>
        </w:rPr>
      </w:pPr>
      <w:del w:id="14678" w:author="thuyhuynh" w:date="2022-03-30T16:44:00Z">
        <w:r w:rsidRPr="008114DE" w:rsidDel="006078B1">
          <w:rPr>
            <w:rFonts w:ascii="Poppins" w:hAnsi="Poppins"/>
            <w:sz w:val="24"/>
            <w:szCs w:val="24"/>
            <w:rPrChange w:id="14679" w:author="thuyhuynh" w:date="2023-05-08T12:06:00Z">
              <w:rPr>
                <w:b/>
                <w:i/>
              </w:rPr>
            </w:rPrChange>
          </w:rPr>
          <w:delText xml:space="preserve">Pupil dilation: </w:delText>
        </w:r>
        <w:r w:rsidR="00CD5832" w:rsidRPr="008114DE" w:rsidDel="006078B1">
          <w:rPr>
            <w:rFonts w:ascii="Poppins" w:hAnsi="Poppins"/>
            <w:sz w:val="24"/>
            <w:szCs w:val="24"/>
            <w:rPrChange w:id="14680" w:author="thuyhuynh" w:date="2023-05-08T12:06:00Z">
              <w:rPr/>
            </w:rPrChange>
          </w:rPr>
          <w:delText>Since iris muscles control the size of the pupil, iris pattern shown in a captured iris image deforms significantly during pupil dilation/constriction due to too bright or too dark environment. Comparison of an iris image with highly constricted pupil and that of the same eye with dilated pupil may produce a v</w:delText>
        </w:r>
        <w:r w:rsidR="003E02B8" w:rsidRPr="008114DE" w:rsidDel="006078B1">
          <w:rPr>
            <w:rFonts w:ascii="Poppins" w:hAnsi="Poppins"/>
            <w:sz w:val="24"/>
            <w:szCs w:val="24"/>
            <w:rPrChange w:id="14681" w:author="thuyhuynh" w:date="2023-05-08T12:06:00Z">
              <w:rPr/>
            </w:rPrChange>
          </w:rPr>
          <w:delText xml:space="preserve">ery big distance as if they </w:delText>
        </w:r>
        <w:r w:rsidR="003E02B8" w:rsidRPr="008114DE" w:rsidDel="006078B1">
          <w:rPr>
            <w:rFonts w:ascii="Poppins" w:hAnsi="Poppins"/>
            <w:sz w:val="24"/>
            <w:szCs w:val="24"/>
            <w:lang w:eastAsia="ko-KR"/>
            <w:rPrChange w:id="14682" w:author="thuyhuynh" w:date="2023-05-08T12:06:00Z">
              <w:rPr>
                <w:lang w:eastAsia="ko-KR"/>
              </w:rPr>
            </w:rPrChange>
          </w:rPr>
          <w:delText>are</w:delText>
        </w:r>
        <w:r w:rsidR="00CD5832" w:rsidRPr="008114DE" w:rsidDel="006078B1">
          <w:rPr>
            <w:rFonts w:ascii="Poppins" w:hAnsi="Poppins"/>
            <w:sz w:val="24"/>
            <w:szCs w:val="24"/>
            <w:rPrChange w:id="14683" w:author="thuyhuynh" w:date="2023-05-08T12:06:00Z">
              <w:rPr/>
            </w:rPrChange>
          </w:rPr>
          <w:delText xml:space="preserve"> from two different eyes. Therefore, each subject is recommended to enroll multiple iris templates captured in different lighting conditions: bright, normal, and dark to prevent false negative result</w:delText>
        </w:r>
        <w:r w:rsidR="003E02B8" w:rsidRPr="008114DE" w:rsidDel="006078B1">
          <w:rPr>
            <w:rFonts w:ascii="Poppins" w:hAnsi="Poppins"/>
            <w:sz w:val="24"/>
            <w:szCs w:val="24"/>
            <w:lang w:eastAsia="ko-KR"/>
            <w:rPrChange w:id="14684" w:author="thuyhuynh" w:date="2023-05-08T12:06:00Z">
              <w:rPr>
                <w:lang w:eastAsia="ko-KR"/>
              </w:rPr>
            </w:rPrChange>
          </w:rPr>
          <w:delText>s</w:delText>
        </w:r>
        <w:r w:rsidR="00CD5832" w:rsidRPr="008114DE" w:rsidDel="006078B1">
          <w:rPr>
            <w:rFonts w:ascii="Poppins" w:hAnsi="Poppins"/>
            <w:sz w:val="24"/>
            <w:szCs w:val="24"/>
            <w:rPrChange w:id="14685" w:author="thuyhuynh" w:date="2023-05-08T12:06:00Z">
              <w:rPr/>
            </w:rPrChange>
          </w:rPr>
          <w:delText>.</w:delText>
        </w:r>
        <w:bookmarkStart w:id="14686" w:name="_Toc99552921"/>
        <w:bookmarkStart w:id="14687" w:name="_Toc99553257"/>
        <w:bookmarkStart w:id="14688" w:name="_Toc99553591"/>
        <w:bookmarkStart w:id="14689" w:name="_Toc99553924"/>
        <w:bookmarkStart w:id="14690" w:name="_Toc152261338"/>
        <w:bookmarkStart w:id="14691" w:name="_Toc153897445"/>
        <w:bookmarkStart w:id="14692" w:name="_Toc155348518"/>
        <w:bookmarkStart w:id="14693" w:name="_Toc155348821"/>
        <w:bookmarkEnd w:id="14686"/>
        <w:bookmarkEnd w:id="14687"/>
        <w:bookmarkEnd w:id="14688"/>
        <w:bookmarkEnd w:id="14689"/>
        <w:bookmarkEnd w:id="14690"/>
        <w:bookmarkEnd w:id="14691"/>
        <w:bookmarkEnd w:id="14692"/>
        <w:bookmarkEnd w:id="14693"/>
      </w:del>
    </w:p>
    <w:p w:rsidR="00CF036C" w:rsidRPr="008114DE" w:rsidDel="006078B1" w:rsidRDefault="00CF036C" w:rsidP="00161EFD">
      <w:pPr>
        <w:pStyle w:val="ListParagraph"/>
        <w:jc w:val="both"/>
        <w:rPr>
          <w:del w:id="14694" w:author="thuyhuynh" w:date="2022-03-30T16:44:00Z"/>
          <w:rFonts w:ascii="Poppins" w:hAnsi="Poppins"/>
          <w:sz w:val="24"/>
          <w:szCs w:val="24"/>
          <w:rPrChange w:id="14695" w:author="thuyhuynh" w:date="2023-05-08T12:06:00Z">
            <w:rPr>
              <w:del w:id="14696" w:author="thuyhuynh" w:date="2022-03-30T16:44:00Z"/>
            </w:rPr>
          </w:rPrChange>
        </w:rPr>
      </w:pPr>
      <w:bookmarkStart w:id="14697" w:name="_Toc99552922"/>
      <w:bookmarkStart w:id="14698" w:name="_Toc99553258"/>
      <w:bookmarkStart w:id="14699" w:name="_Toc99553592"/>
      <w:bookmarkStart w:id="14700" w:name="_Toc99553925"/>
      <w:bookmarkStart w:id="14701" w:name="_Toc152261339"/>
      <w:bookmarkStart w:id="14702" w:name="_Toc153897446"/>
      <w:bookmarkStart w:id="14703" w:name="_Toc155348519"/>
      <w:bookmarkStart w:id="14704" w:name="_Toc155348822"/>
      <w:bookmarkEnd w:id="14697"/>
      <w:bookmarkEnd w:id="14698"/>
      <w:bookmarkEnd w:id="14699"/>
      <w:bookmarkEnd w:id="14700"/>
      <w:bookmarkEnd w:id="14701"/>
      <w:bookmarkEnd w:id="14702"/>
      <w:bookmarkEnd w:id="14703"/>
      <w:bookmarkEnd w:id="14704"/>
    </w:p>
    <w:p w:rsidR="00CF036C" w:rsidRPr="008114DE" w:rsidDel="006078B1" w:rsidRDefault="00CF036C" w:rsidP="00161EFD">
      <w:pPr>
        <w:pStyle w:val="ListParagraph"/>
        <w:numPr>
          <w:ilvl w:val="0"/>
          <w:numId w:val="7"/>
        </w:numPr>
        <w:jc w:val="both"/>
        <w:rPr>
          <w:del w:id="14705" w:author="thuyhuynh" w:date="2022-03-30T16:44:00Z"/>
          <w:rFonts w:ascii="Poppins" w:hAnsi="Poppins"/>
          <w:sz w:val="24"/>
          <w:szCs w:val="24"/>
          <w:rPrChange w:id="14706" w:author="thuyhuynh" w:date="2023-05-08T12:06:00Z">
            <w:rPr>
              <w:del w:id="14707" w:author="thuyhuynh" w:date="2022-03-30T16:44:00Z"/>
            </w:rPr>
          </w:rPrChange>
        </w:rPr>
      </w:pPr>
      <w:del w:id="14708" w:author="thuyhuynh" w:date="2022-03-30T16:44:00Z">
        <w:r w:rsidRPr="008114DE" w:rsidDel="006078B1">
          <w:rPr>
            <w:rFonts w:ascii="Poppins" w:hAnsi="Poppins"/>
            <w:noProof/>
            <w:sz w:val="24"/>
            <w:szCs w:val="24"/>
            <w:rPrChange w:id="14709" w:author="thuyhuynh" w:date="2023-05-08T12:06:00Z">
              <w:rPr>
                <w:b/>
                <w:i/>
                <w:noProof/>
              </w:rPr>
            </w:rPrChange>
          </w:rPr>
          <w:delText>Horizontal rotation</w:delText>
        </w:r>
        <w:r w:rsidR="00DB65E3" w:rsidRPr="008114DE" w:rsidDel="006078B1">
          <w:rPr>
            <w:rFonts w:ascii="Poppins" w:hAnsi="Poppins"/>
            <w:noProof/>
            <w:sz w:val="24"/>
            <w:szCs w:val="24"/>
            <w:rPrChange w:id="14710" w:author="thuyhuynh" w:date="2023-05-08T12:06:00Z">
              <w:rPr>
                <w:b/>
                <w:i/>
                <w:noProof/>
              </w:rPr>
            </w:rPrChange>
          </w:rPr>
          <w:delText xml:space="preserve"> (head roll)</w:delText>
        </w:r>
        <w:r w:rsidRPr="008114DE" w:rsidDel="006078B1">
          <w:rPr>
            <w:rFonts w:ascii="Poppins" w:hAnsi="Poppins"/>
            <w:noProof/>
            <w:sz w:val="24"/>
            <w:szCs w:val="24"/>
            <w:rPrChange w:id="14711" w:author="thuyhuynh" w:date="2023-05-08T12:06:00Z">
              <w:rPr>
                <w:noProof/>
              </w:rPr>
            </w:rPrChange>
          </w:rPr>
          <w:delText xml:space="preserve">: IriTech device supports a specific horizontal rotation range. </w:delText>
        </w:r>
        <w:r w:rsidR="003E02B8" w:rsidRPr="008114DE" w:rsidDel="006078B1">
          <w:rPr>
            <w:rFonts w:ascii="Poppins" w:hAnsi="Poppins"/>
            <w:noProof/>
            <w:sz w:val="24"/>
            <w:szCs w:val="24"/>
            <w:lang w:eastAsia="ko-KR"/>
            <w:rPrChange w:id="14712" w:author="thuyhuynh" w:date="2023-05-08T12:06:00Z">
              <w:rPr>
                <w:noProof/>
                <w:lang w:eastAsia="ko-KR"/>
              </w:rPr>
            </w:rPrChange>
          </w:rPr>
          <w:delText>D</w:delText>
        </w:r>
        <w:r w:rsidRPr="008114DE" w:rsidDel="006078B1">
          <w:rPr>
            <w:rFonts w:ascii="Poppins" w:hAnsi="Poppins"/>
            <w:noProof/>
            <w:sz w:val="24"/>
            <w:szCs w:val="24"/>
            <w:rPrChange w:id="14713" w:author="thuyhuynh" w:date="2023-05-08T12:06:00Z">
              <w:rPr>
                <w:noProof/>
              </w:rPr>
            </w:rPrChange>
          </w:rPr>
          <w:delText>uring capturing process, users should make efforts to provide eye images as horizontal as possible.For enrollment, horizontal rotation angle of eye postures should not exceed ±10 degrees.</w:delText>
        </w:r>
        <w:bookmarkStart w:id="14714" w:name="_Toc99552923"/>
        <w:bookmarkStart w:id="14715" w:name="_Toc99553259"/>
        <w:bookmarkStart w:id="14716" w:name="_Toc99553593"/>
        <w:bookmarkStart w:id="14717" w:name="_Toc99553926"/>
        <w:bookmarkStart w:id="14718" w:name="_Toc152261340"/>
        <w:bookmarkStart w:id="14719" w:name="_Toc153897447"/>
        <w:bookmarkStart w:id="14720" w:name="_Toc155348520"/>
        <w:bookmarkStart w:id="14721" w:name="_Toc155348823"/>
        <w:bookmarkEnd w:id="14714"/>
        <w:bookmarkEnd w:id="14715"/>
        <w:bookmarkEnd w:id="14716"/>
        <w:bookmarkEnd w:id="14717"/>
        <w:bookmarkEnd w:id="14718"/>
        <w:bookmarkEnd w:id="14719"/>
        <w:bookmarkEnd w:id="14720"/>
        <w:bookmarkEnd w:id="14721"/>
      </w:del>
    </w:p>
    <w:p w:rsidR="00CF036C" w:rsidRPr="008114DE" w:rsidDel="006078B1" w:rsidRDefault="00C04588" w:rsidP="00CF036C">
      <w:pPr>
        <w:pStyle w:val="ListParagraph"/>
        <w:rPr>
          <w:del w:id="14722" w:author="thuyhuynh" w:date="2022-03-30T16:44:00Z"/>
          <w:rFonts w:ascii="Poppins" w:hAnsi="Poppins"/>
          <w:sz w:val="24"/>
          <w:szCs w:val="24"/>
          <w:rPrChange w:id="14723" w:author="thuyhuynh" w:date="2023-05-08T12:06:00Z">
            <w:rPr>
              <w:del w:id="14724" w:author="thuyhuynh" w:date="2022-03-30T16:44:00Z"/>
            </w:rPr>
          </w:rPrChange>
        </w:rPr>
      </w:pPr>
      <w:del w:id="14725" w:author="thuyhuynh" w:date="2022-03-30T16:44:00Z">
        <w:r w:rsidRPr="008114DE" w:rsidDel="006078B1">
          <w:rPr>
            <w:rFonts w:ascii="Poppins" w:hAnsi="Poppins"/>
            <w:noProof/>
            <w:sz w:val="24"/>
            <w:szCs w:val="24"/>
            <w:rPrChange w:id="14726">
              <w:rPr>
                <w:noProof/>
              </w:rPr>
            </w:rPrChange>
          </w:rPr>
          <mc:AlternateContent>
            <mc:Choice Requires="wpc">
              <w:drawing>
                <wp:inline distT="0" distB="0" distL="0" distR="0" wp14:anchorId="35552858" wp14:editId="1EF995DB">
                  <wp:extent cx="5292725" cy="2103120"/>
                  <wp:effectExtent l="19050" t="19050" r="12700" b="11430"/>
                  <wp:docPr id="72" name="Canvas 9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chemeClr val="bg1">
                                <a:lumMod val="100000"/>
                                <a:lumOff val="0"/>
                              </a:schemeClr>
                            </a:solidFill>
                            <a:prstDash val="dash"/>
                            <a:miter lim="800000"/>
                            <a:headEnd type="none" w="med" len="med"/>
                            <a:tailEnd type="none" w="med" len="med"/>
                          </a:ln>
                        </wpc:whole>
                        <wpg:wgp>
                          <wpg:cNvPr id="244" name="Group 101"/>
                          <wpg:cNvGrpSpPr>
                            <a:grpSpLocks/>
                          </wpg:cNvGrpSpPr>
                          <wpg:grpSpPr bwMode="auto">
                            <a:xfrm>
                              <a:off x="34900" y="0"/>
                              <a:ext cx="5226025" cy="2103120"/>
                              <a:chOff x="1777" y="2417"/>
                              <a:chExt cx="8230" cy="3312"/>
                            </a:xfrm>
                          </wpg:grpSpPr>
                          <wpg:grpSp>
                            <wpg:cNvPr id="245" name="Group 102"/>
                            <wpg:cNvGrpSpPr>
                              <a:grpSpLocks/>
                            </wpg:cNvGrpSpPr>
                            <wpg:grpSpPr bwMode="auto">
                              <a:xfrm>
                                <a:off x="1777" y="2417"/>
                                <a:ext cx="8230" cy="3312"/>
                                <a:chOff x="1777" y="2417"/>
                                <a:chExt cx="8230" cy="3312"/>
                              </a:xfrm>
                            </wpg:grpSpPr>
                            <pic:pic xmlns:pic="http://schemas.openxmlformats.org/drawingml/2006/picture">
                              <pic:nvPicPr>
                                <pic:cNvPr id="246" name="Picture 10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6695" y="2417"/>
                                  <a:ext cx="3052" cy="33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7" name="Picture 10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1777" y="2417"/>
                                  <a:ext cx="3313" cy="3312"/>
                                </a:xfrm>
                                <a:prstGeom prst="rect">
                                  <a:avLst/>
                                </a:prstGeom>
                                <a:noFill/>
                                <a:extLst>
                                  <a:ext uri="{909E8E84-426E-40DD-AFC4-6F175D3DCCD1}">
                                    <a14:hiddenFill xmlns:a14="http://schemas.microsoft.com/office/drawing/2010/main">
                                      <a:solidFill>
                                        <a:srgbClr val="FFFFFF"/>
                                      </a:solidFill>
                                    </a14:hiddenFill>
                                  </a:ext>
                                </a:extLst>
                              </pic:spPr>
                            </pic:pic>
                            <wps:wsp>
                              <wps:cNvPr id="248" name="Text Box 105"/>
                              <wps:cNvSpPr txBox="1">
                                <a:spLocks noChangeArrowheads="1"/>
                              </wps:cNvSpPr>
                              <wps:spPr bwMode="auto">
                                <a:xfrm>
                                  <a:off x="4973" y="2795"/>
                                  <a:ext cx="1832" cy="68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E7815" w:rsidRPr="00456BE4" w:rsidRDefault="003E7815" w:rsidP="00D51F0C">
                                    <w:pPr>
                                      <w:jc w:val="center"/>
                                      <w:rPr>
                                        <w:rFonts w:ascii="Arial" w:hAnsi="Arial" w:cs="Arial"/>
                                        <w:b/>
                                        <w:color w:val="FF0000"/>
                                      </w:rPr>
                                    </w:pPr>
                                    <w:r>
                                      <w:rPr>
                                        <w:b/>
                                        <w:color w:val="FF0000"/>
                                      </w:rPr>
                                      <w:t>Horizontal</w:t>
                                    </w:r>
                                  </w:p>
                                  <w:p w:rsidR="003E7815" w:rsidRPr="00456BE4" w:rsidRDefault="003E7815" w:rsidP="00D51F0C">
                                    <w:pPr>
                                      <w:jc w:val="center"/>
                                      <w:rPr>
                                        <w:b/>
                                        <w:color w:val="FF0000"/>
                                      </w:rPr>
                                    </w:pPr>
                                    <w:r w:rsidRPr="00456BE4">
                                      <w:rPr>
                                        <w:b/>
                                        <w:color w:val="FF0000"/>
                                      </w:rPr>
                                      <w:t>Rotation Angle</w:t>
                                    </w:r>
                                  </w:p>
                                </w:txbxContent>
                              </wps:txbx>
                              <wps:bodyPr rot="0" vert="horz" wrap="square" lIns="91440" tIns="45720" rIns="91440" bIns="45720" anchor="t" anchorCtr="0" upright="1">
                                <a:spAutoFit/>
                              </wps:bodyPr>
                            </wps:wsp>
                            <wps:wsp>
                              <wps:cNvPr id="250" name="AutoShape 106"/>
                              <wps:cNvCnPr>
                                <a:cxnSpLocks noChangeShapeType="1"/>
                              </wps:cNvCnPr>
                              <wps:spPr bwMode="auto">
                                <a:xfrm flipH="1">
                                  <a:off x="4079" y="3439"/>
                                  <a:ext cx="1494" cy="323"/>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52" name="AutoShape 107"/>
                              <wps:cNvCnPr>
                                <a:cxnSpLocks noChangeShapeType="1"/>
                              </wps:cNvCnPr>
                              <wps:spPr bwMode="auto">
                                <a:xfrm>
                                  <a:off x="5962" y="3426"/>
                                  <a:ext cx="1738" cy="402"/>
                                </a:xfrm>
                                <a:prstGeom prst="straightConnector1">
                                  <a:avLst/>
                                </a:prstGeom>
                                <a:noFill/>
                                <a:ln w="19050">
                                  <a:solidFill>
                                    <a:srgbClr val="FF0000"/>
                                  </a:solidFill>
                                  <a:round/>
                                  <a:headEnd/>
                                  <a:tailEnd type="triangle" w="med" len="med"/>
                                </a:ln>
                                <a:extLst>
                                  <a:ext uri="{909E8E84-426E-40DD-AFC4-6F175D3DCCD1}">
                                    <a14:hiddenFill xmlns:a14="http://schemas.microsoft.com/office/drawing/2010/main">
                                      <a:noFill/>
                                    </a14:hiddenFill>
                                  </a:ext>
                                </a:extLst>
                              </wps:spPr>
                              <wps:bodyPr/>
                            </wps:wsp>
                            <wps:wsp>
                              <wps:cNvPr id="253" name="AutoShape 108"/>
                              <wps:cNvCnPr>
                                <a:cxnSpLocks noChangeShapeType="1"/>
                              </wps:cNvCnPr>
                              <wps:spPr bwMode="auto">
                                <a:xfrm>
                                  <a:off x="1777" y="3878"/>
                                  <a:ext cx="8230" cy="1"/>
                                </a:xfrm>
                                <a:prstGeom prst="straightConnector1">
                                  <a:avLst/>
                                </a:prstGeom>
                                <a:noFill/>
                                <a:ln w="9525">
                                  <a:solidFill>
                                    <a:srgbClr val="FF0000"/>
                                  </a:solidFill>
                                  <a:prstDash val="dash"/>
                                  <a:round/>
                                  <a:headEnd/>
                                  <a:tailEnd/>
                                </a:ln>
                                <a:extLst>
                                  <a:ext uri="{909E8E84-426E-40DD-AFC4-6F175D3DCCD1}">
                                    <a14:hiddenFill xmlns:a14="http://schemas.microsoft.com/office/drawing/2010/main">
                                      <a:noFill/>
                                    </a14:hiddenFill>
                                  </a:ext>
                                </a:extLst>
                              </wps:spPr>
                              <wps:bodyPr/>
                            </wps:wsp>
                          </wpg:grpSp>
                          <wps:wsp>
                            <wps:cNvPr id="254" name="Arc 109"/>
                            <wps:cNvSpPr>
                              <a:spLocks/>
                            </wps:cNvSpPr>
                            <wps:spPr bwMode="auto">
                              <a:xfrm rot="20278861" flipH="1">
                                <a:off x="7722" y="3633"/>
                                <a:ext cx="362" cy="320"/>
                              </a:xfrm>
                              <a:custGeom>
                                <a:avLst/>
                                <a:gdLst>
                                  <a:gd name="T0" fmla="*/ 0 w 20403"/>
                                  <a:gd name="T1" fmla="*/ 0 h 16677"/>
                                  <a:gd name="T2" fmla="*/ 0 w 20403"/>
                                  <a:gd name="T3" fmla="*/ 0 h 16677"/>
                                  <a:gd name="T4" fmla="*/ 0 w 20403"/>
                                  <a:gd name="T5" fmla="*/ 0 h 16677"/>
                                  <a:gd name="T6" fmla="*/ 0 60000 65536"/>
                                  <a:gd name="T7" fmla="*/ 0 60000 65536"/>
                                  <a:gd name="T8" fmla="*/ 0 60000 65536"/>
                                </a:gdLst>
                                <a:ahLst/>
                                <a:cxnLst>
                                  <a:cxn ang="T6">
                                    <a:pos x="T0" y="T1"/>
                                  </a:cxn>
                                  <a:cxn ang="T7">
                                    <a:pos x="T2" y="T3"/>
                                  </a:cxn>
                                  <a:cxn ang="T8">
                                    <a:pos x="T4" y="T5"/>
                                  </a:cxn>
                                </a:cxnLst>
                                <a:rect l="0" t="0" r="r" b="b"/>
                                <a:pathLst>
                                  <a:path w="20403" h="16677" fill="none" extrusionOk="0">
                                    <a:moveTo>
                                      <a:pt x="13727" y="0"/>
                                    </a:moveTo>
                                    <a:cubicBezTo>
                                      <a:pt x="16791" y="2522"/>
                                      <a:pt x="19100" y="5838"/>
                                      <a:pt x="20403" y="9586"/>
                                    </a:cubicBezTo>
                                  </a:path>
                                  <a:path w="20403" h="16677" stroke="0" extrusionOk="0">
                                    <a:moveTo>
                                      <a:pt x="13727" y="0"/>
                                    </a:moveTo>
                                    <a:cubicBezTo>
                                      <a:pt x="16791" y="2522"/>
                                      <a:pt x="19100" y="5838"/>
                                      <a:pt x="20403" y="9586"/>
                                    </a:cubicBezTo>
                                    <a:lnTo>
                                      <a:pt x="0" y="16677"/>
                                    </a:lnTo>
                                    <a:lnTo>
                                      <a:pt x="13727" y="0"/>
                                    </a:lnTo>
                                    <a:close/>
                                  </a:path>
                                </a:pathLst>
                              </a:custGeom>
                              <a:solidFill>
                                <a:srgbClr val="FF0000"/>
                              </a:solidFill>
                              <a:ln w="9525">
                                <a:solidFill>
                                  <a:srgbClr val="000000"/>
                                </a:solidFill>
                                <a:round/>
                                <a:headEnd/>
                                <a:tailEnd/>
                              </a:ln>
                            </wps:spPr>
                            <wps:bodyPr rot="0" vert="horz" wrap="square" lIns="91440" tIns="45720" rIns="91440" bIns="45720" anchor="ctr" anchorCtr="0" upright="1">
                              <a:noAutofit/>
                            </wps:bodyPr>
                          </wps:wsp>
                          <wps:wsp>
                            <wps:cNvPr id="257" name="Arc 110"/>
                            <wps:cNvSpPr>
                              <a:spLocks/>
                            </wps:cNvSpPr>
                            <wps:spPr bwMode="auto">
                              <a:xfrm rot="20278861" flipV="1">
                                <a:off x="8201" y="3807"/>
                                <a:ext cx="362" cy="320"/>
                              </a:xfrm>
                              <a:custGeom>
                                <a:avLst/>
                                <a:gdLst>
                                  <a:gd name="T0" fmla="*/ 0 w 20403"/>
                                  <a:gd name="T1" fmla="*/ 0 h 16677"/>
                                  <a:gd name="T2" fmla="*/ 0 w 20403"/>
                                  <a:gd name="T3" fmla="*/ 0 h 16677"/>
                                  <a:gd name="T4" fmla="*/ 0 w 20403"/>
                                  <a:gd name="T5" fmla="*/ 0 h 16677"/>
                                  <a:gd name="T6" fmla="*/ 0 60000 65536"/>
                                  <a:gd name="T7" fmla="*/ 0 60000 65536"/>
                                  <a:gd name="T8" fmla="*/ 0 60000 65536"/>
                                </a:gdLst>
                                <a:ahLst/>
                                <a:cxnLst>
                                  <a:cxn ang="T6">
                                    <a:pos x="T0" y="T1"/>
                                  </a:cxn>
                                  <a:cxn ang="T7">
                                    <a:pos x="T2" y="T3"/>
                                  </a:cxn>
                                  <a:cxn ang="T8">
                                    <a:pos x="T4" y="T5"/>
                                  </a:cxn>
                                </a:cxnLst>
                                <a:rect l="0" t="0" r="r" b="b"/>
                                <a:pathLst>
                                  <a:path w="20403" h="16677" fill="none" extrusionOk="0">
                                    <a:moveTo>
                                      <a:pt x="13727" y="0"/>
                                    </a:moveTo>
                                    <a:cubicBezTo>
                                      <a:pt x="16791" y="2522"/>
                                      <a:pt x="19100" y="5838"/>
                                      <a:pt x="20403" y="9586"/>
                                    </a:cubicBezTo>
                                  </a:path>
                                  <a:path w="20403" h="16677" stroke="0" extrusionOk="0">
                                    <a:moveTo>
                                      <a:pt x="13727" y="0"/>
                                    </a:moveTo>
                                    <a:cubicBezTo>
                                      <a:pt x="16791" y="2522"/>
                                      <a:pt x="19100" y="5838"/>
                                      <a:pt x="20403" y="9586"/>
                                    </a:cubicBezTo>
                                    <a:lnTo>
                                      <a:pt x="0" y="16677"/>
                                    </a:lnTo>
                                    <a:lnTo>
                                      <a:pt x="13727" y="0"/>
                                    </a:lnTo>
                                    <a:close/>
                                  </a:path>
                                </a:pathLst>
                              </a:custGeom>
                              <a:solidFill>
                                <a:srgbClr val="FF0000"/>
                              </a:solidFill>
                              <a:ln w="9525">
                                <a:solidFill>
                                  <a:srgbClr val="000000"/>
                                </a:solidFill>
                                <a:round/>
                                <a:headEnd/>
                                <a:tailEnd/>
                              </a:ln>
                            </wps:spPr>
                            <wps:bodyPr rot="0" vert="horz" wrap="square" lIns="91440" tIns="45720" rIns="91440" bIns="45720" anchor="ctr" anchorCtr="0" upright="1">
                              <a:noAutofit/>
                            </wps:bodyPr>
                          </wps:wsp>
                          <wps:wsp>
                            <wps:cNvPr id="258" name="Arc 111"/>
                            <wps:cNvSpPr>
                              <a:spLocks/>
                            </wps:cNvSpPr>
                            <wps:spPr bwMode="auto">
                              <a:xfrm rot="1321139">
                                <a:off x="3674" y="3633"/>
                                <a:ext cx="362" cy="320"/>
                              </a:xfrm>
                              <a:custGeom>
                                <a:avLst/>
                                <a:gdLst>
                                  <a:gd name="T0" fmla="*/ 0 w 20403"/>
                                  <a:gd name="T1" fmla="*/ 0 h 16677"/>
                                  <a:gd name="T2" fmla="*/ 0 w 20403"/>
                                  <a:gd name="T3" fmla="*/ 0 h 16677"/>
                                  <a:gd name="T4" fmla="*/ 0 w 20403"/>
                                  <a:gd name="T5" fmla="*/ 0 h 16677"/>
                                  <a:gd name="T6" fmla="*/ 0 60000 65536"/>
                                  <a:gd name="T7" fmla="*/ 0 60000 65536"/>
                                  <a:gd name="T8" fmla="*/ 0 60000 65536"/>
                                </a:gdLst>
                                <a:ahLst/>
                                <a:cxnLst>
                                  <a:cxn ang="T6">
                                    <a:pos x="T0" y="T1"/>
                                  </a:cxn>
                                  <a:cxn ang="T7">
                                    <a:pos x="T2" y="T3"/>
                                  </a:cxn>
                                  <a:cxn ang="T8">
                                    <a:pos x="T4" y="T5"/>
                                  </a:cxn>
                                </a:cxnLst>
                                <a:rect l="0" t="0" r="r" b="b"/>
                                <a:pathLst>
                                  <a:path w="20403" h="16677" fill="none" extrusionOk="0">
                                    <a:moveTo>
                                      <a:pt x="13727" y="0"/>
                                    </a:moveTo>
                                    <a:cubicBezTo>
                                      <a:pt x="16791" y="2522"/>
                                      <a:pt x="19100" y="5838"/>
                                      <a:pt x="20403" y="9586"/>
                                    </a:cubicBezTo>
                                  </a:path>
                                  <a:path w="20403" h="16677" stroke="0" extrusionOk="0">
                                    <a:moveTo>
                                      <a:pt x="13727" y="0"/>
                                    </a:moveTo>
                                    <a:cubicBezTo>
                                      <a:pt x="16791" y="2522"/>
                                      <a:pt x="19100" y="5838"/>
                                      <a:pt x="20403" y="9586"/>
                                    </a:cubicBezTo>
                                    <a:lnTo>
                                      <a:pt x="0" y="16677"/>
                                    </a:lnTo>
                                    <a:lnTo>
                                      <a:pt x="13727" y="0"/>
                                    </a:lnTo>
                                    <a:close/>
                                  </a:path>
                                </a:pathLst>
                              </a:custGeom>
                              <a:solidFill>
                                <a:srgbClr val="FF0000"/>
                              </a:solidFill>
                              <a:ln w="9525">
                                <a:solidFill>
                                  <a:srgbClr val="000000"/>
                                </a:solidFill>
                                <a:round/>
                                <a:headEnd/>
                                <a:tailEnd/>
                              </a:ln>
                            </wps:spPr>
                            <wps:bodyPr rot="0" vert="horz" wrap="square" lIns="91440" tIns="45720" rIns="91440" bIns="45720" anchor="ctr" anchorCtr="0" upright="1">
                              <a:noAutofit/>
                            </wps:bodyPr>
                          </wps:wsp>
                          <wps:wsp>
                            <wps:cNvPr id="260" name="Arc 112"/>
                            <wps:cNvSpPr>
                              <a:spLocks/>
                            </wps:cNvSpPr>
                            <wps:spPr bwMode="auto">
                              <a:xfrm rot="1321139" flipH="1" flipV="1">
                                <a:off x="3180" y="3802"/>
                                <a:ext cx="362" cy="320"/>
                              </a:xfrm>
                              <a:custGeom>
                                <a:avLst/>
                                <a:gdLst>
                                  <a:gd name="T0" fmla="*/ 0 w 20403"/>
                                  <a:gd name="T1" fmla="*/ 0 h 16677"/>
                                  <a:gd name="T2" fmla="*/ 0 w 20403"/>
                                  <a:gd name="T3" fmla="*/ 0 h 16677"/>
                                  <a:gd name="T4" fmla="*/ 0 w 20403"/>
                                  <a:gd name="T5" fmla="*/ 0 h 16677"/>
                                  <a:gd name="T6" fmla="*/ 0 60000 65536"/>
                                  <a:gd name="T7" fmla="*/ 0 60000 65536"/>
                                  <a:gd name="T8" fmla="*/ 0 60000 65536"/>
                                </a:gdLst>
                                <a:ahLst/>
                                <a:cxnLst>
                                  <a:cxn ang="T6">
                                    <a:pos x="T0" y="T1"/>
                                  </a:cxn>
                                  <a:cxn ang="T7">
                                    <a:pos x="T2" y="T3"/>
                                  </a:cxn>
                                  <a:cxn ang="T8">
                                    <a:pos x="T4" y="T5"/>
                                  </a:cxn>
                                </a:cxnLst>
                                <a:rect l="0" t="0" r="r" b="b"/>
                                <a:pathLst>
                                  <a:path w="20403" h="16677" fill="none" extrusionOk="0">
                                    <a:moveTo>
                                      <a:pt x="13727" y="0"/>
                                    </a:moveTo>
                                    <a:cubicBezTo>
                                      <a:pt x="16791" y="2522"/>
                                      <a:pt x="19100" y="5838"/>
                                      <a:pt x="20403" y="9586"/>
                                    </a:cubicBezTo>
                                  </a:path>
                                  <a:path w="20403" h="16677" stroke="0" extrusionOk="0">
                                    <a:moveTo>
                                      <a:pt x="13727" y="0"/>
                                    </a:moveTo>
                                    <a:cubicBezTo>
                                      <a:pt x="16791" y="2522"/>
                                      <a:pt x="19100" y="5838"/>
                                      <a:pt x="20403" y="9586"/>
                                    </a:cubicBezTo>
                                    <a:lnTo>
                                      <a:pt x="0" y="16677"/>
                                    </a:lnTo>
                                    <a:lnTo>
                                      <a:pt x="13727" y="0"/>
                                    </a:lnTo>
                                    <a:close/>
                                  </a:path>
                                </a:pathLst>
                              </a:custGeom>
                              <a:solidFill>
                                <a:srgbClr val="FF0000"/>
                              </a:solidFill>
                              <a:ln w="9525">
                                <a:solidFill>
                                  <a:srgbClr val="000000"/>
                                </a:solidFill>
                                <a:round/>
                                <a:headEnd/>
                                <a:tailEnd/>
                              </a:ln>
                            </wps:spPr>
                            <wps:bodyPr rot="0" vert="horz" wrap="square" lIns="91440" tIns="45720" rIns="91440" bIns="45720" anchor="ctr" anchorCtr="0" upright="1">
                              <a:noAutofit/>
                            </wps:bodyPr>
                          </wps:wsp>
                        </wpg:wgp>
                      </wpc:wpc>
                    </a:graphicData>
                  </a:graphic>
                </wp:inline>
              </w:drawing>
            </mc:Choice>
            <mc:Fallback>
              <w:pict>
                <v:group id="Canvas 99" o:spid="_x0000_s1099" editas="canvas" style="width:416.75pt;height:165.6pt;mso-position-horizontal-relative:char;mso-position-vertical-relative:line" coordsize="52927,210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">
                  <v:shape id="_x0000_s1100" type="#_x0000_t75" style="position:absolute;width:52927;height:21031;visibility:visible;mso-wrap-style:square" stroked="t" strokecolor="white [3212]">
                    <v:fill o:detectmouseclick="t"/>
                    <v:stroke dashstyle="dash"/>
                    <v:path o:connecttype="none"/>
                  </v:shape>
                  <v:group id="Group 101" o:spid="_x0000_s1101" style="position:absolute;left:349;width:52260;height:21031" coordorigin="1777,2417" coordsize="8230,3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BE48UAAADcAAAADwAAAGRycy9kb3ducmV2LnhtbESPQYvCMBSE78L+h/CE&#10;vWlaV2WpRhFZlz2IoC6It0fzbIvNS2liW/+9EQSPw8x8w8yXnSlFQ7UrLCuIhxEI4tTqgjMF/8fN&#10;4BuE88gaS8uk4E4OlouP3hwTbVveU3PwmQgQdgkqyL2vEildmpNBN7QVcfAutjbog6wzqWtsA9yU&#10;chRFU2mw4LCQY0XrnNLr4WYU/LbYrr7in2Z7vazv5+Nkd9rGpNRnv1vNQHjq/Dv8av9pBaPx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wROPFAAAA3AAA&#10;AA8AAAAAAAAAAAAAAAAAqgIAAGRycy9kb3ducmV2LnhtbFBLBQYAAAAABAAEAPoAAACcAwAAAAA=&#10;">
                    <v:group id="Group 102" o:spid="_x0000_s1102" style="position:absolute;left:1777;top:2417;width:8230;height:3312" coordorigin="1777,2417" coordsize="8230,3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vzheMYAAADcAAAADwAAAGRycy9kb3ducmV2LnhtbESPQWvCQBSE7wX/w/KE&#10;3ppNbFMkZhURKx5CoSqU3h7ZZxLMvg3ZbRL/fbdQ6HGYmW+YfDOZVgzUu8aygiSKQRCXVjdcKbic&#10;356WIJxH1thaJgV3crBZzx5yzLQd+YOGk69EgLDLUEHtfZdJ6cqaDLrIdsTBu9reoA+yr6TucQxw&#10;08pFHL9Kgw2HhRo72tVU3k7fRsFhxHH7nOyH4nbd3b/O6ftnkZBSj/NpuwLhafL/4b/2UStYvKT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OF4xgAAANwA&#10;AAAPAAAAAAAAAAAAAAAAAKoCAABkcnMvZG93bnJldi54bWxQSwUGAAAAAAQABAD6AAAAnQMAAAAA&#10;">
                      <v:shape id="Picture 103" o:spid="_x0000_s1103" type="#_x0000_t75" style="position:absolute;left:6695;top:2417;width:3052;height:3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6LyTFAAAA3AAAAA8AAABkcnMvZG93bnJldi54bWxEj0FrwkAUhO+F/oflCb01G6WENmYVCRSl&#10;UKw23h/ZZxLMvg3Z1aT99a4geBxm5hsmW46mFRfqXWNZwTSKQRCXVjdcKSh+P1/fQTiPrLG1TAr+&#10;yMFy8fyUYartwDu67H0lAoRdigpq77tUSlfWZNBFtiMO3tH2Bn2QfSV1j0OAm1bO4jiRBhsOCzV2&#10;lNdUnvZno+C7K9f/P9Ndflhtiy9JePrIz4VSL5NxNQfhafSP8L290QpmbwnczoQjIB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i8kxQAAANwAAAAPAAAAAAAAAAAAAAAA&#10;AJ8CAABkcnMvZG93bnJldi54bWxQSwUGAAAAAAQABAD3AAAAkQMAAAAA&#10;">
                        <v:imagedata r:id="rId129" o:title=""/>
                      </v:shape>
                      <v:shape id="Picture 104" o:spid="_x0000_s1104" type="#_x0000_t75" style="position:absolute;left:1777;top:2417;width:3313;height:33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l5UfFAAAA3AAAAA8AAABkcnMvZG93bnJldi54bWxEj81qwzAQhO+BvoPYQm+JHLekxY1sQiCQ&#10;Qy75gdLbIm1tU2ulWkrs5OmjQqHHYWa+YZbVaDtxoT60jhXMZxkIYu1My7WC03EzfQMRIrLBzjEp&#10;uFKAqnyYLLEwbuA9XQ6xFgnCoUAFTYy+kDLohiyGmfPEyftyvcWYZF9L0+OQ4LaTeZYtpMWW00KD&#10;ntYN6e/D2Sqwzztjt7od/Of8I/+53Txq6ZV6ehxX7yAijfE//NfeGgX5yyv8nklHQJZ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peVHxQAAANwAAAAPAAAAAAAAAAAAAAAA&#10;AJ8CAABkcnMvZG93bnJldi54bWxQSwUGAAAAAAQABAD3AAAAkQMAAAAA&#10;">
                        <v:imagedata r:id="rId130" o:title=""/>
                      </v:shape>
                      <v:shape id="Text Box 105" o:spid="_x0000_s1105" type="#_x0000_t202" style="position:absolute;left:4973;top:2795;width:1832;height:6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D98EA&#10;AADcAAAADwAAAGRycy9kb3ducmV2LnhtbERPS2vCQBC+F/wPywi91Y3SiqSuIoIg4qE+Dj0O2Wk2&#10;TXY2ZldN/33nIHj8+N7zZe8bdaMuVoENjEcZKOIi2IpLA+fT5m0GKiZki01gMvBHEZaLwcsccxvu&#10;fKDbMZVKQjjmaMCl1OZax8KRxzgKLbFwP6HzmAR2pbYd3iXcN3qSZVPtsWJpcNjS2lFRH69eSvax&#10;uB7C5Xe8r/W3q6f48eV2xrwO+9UnqER9eoof7q01MHmXtXJGjoB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HTg/fBAAAA3AAAAA8AAAAAAAAAAAAAAAAAmAIAAGRycy9kb3du&#10;cmV2LnhtbFBLBQYAAAAABAAEAPUAAACGAwAAAAA=&#10;" stroked="f">
                        <v:textbox style="mso-fit-shape-to-text:t">
                          <w:txbxContent>
                            <w:p w:rsidR="003E7815" w:rsidRPr="00456BE4" w:rsidRDefault="003E7815" w:rsidP="00D51F0C">
                              <w:pPr>
                                <w:jc w:val="center"/>
                                <w:rPr>
                                  <w:rFonts w:ascii="Arial" w:hAnsi="Arial" w:cs="Arial"/>
                                  <w:b/>
                                  <w:color w:val="FF0000"/>
                                </w:rPr>
                              </w:pPr>
                              <w:r>
                                <w:rPr>
                                  <w:b/>
                                  <w:color w:val="FF0000"/>
                                </w:rPr>
                                <w:t>Horizontal</w:t>
                              </w:r>
                            </w:p>
                            <w:p w:rsidR="003E7815" w:rsidRPr="00456BE4" w:rsidRDefault="003E7815" w:rsidP="00D51F0C">
                              <w:pPr>
                                <w:jc w:val="center"/>
                                <w:rPr>
                                  <w:b/>
                                  <w:color w:val="FF0000"/>
                                </w:rPr>
                              </w:pPr>
                              <w:r w:rsidRPr="00456BE4">
                                <w:rPr>
                                  <w:b/>
                                  <w:color w:val="FF0000"/>
                                </w:rPr>
                                <w:t>Rotation Angle</w:t>
                              </w:r>
                            </w:p>
                          </w:txbxContent>
                        </v:textbox>
                      </v:shape>
                      <v:shape id="AutoShape 106" o:spid="_x0000_s1106" type="#_x0000_t32" style="position:absolute;left:4079;top:3439;width:1494;height:3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7wvPsEAAADcAAAADwAAAGRycy9kb3ducmV2LnhtbERPTYvCMBC9C/6HMIIX0VRBK12jLAuK&#10;IC7o7mVvQzM2xWZSkqj135uDsMfH+15tOtuIO/lQO1YwnWQgiEuna64U/P5sx0sQISJrbByTgicF&#10;2Kz7vRUW2j34RPdzrEQK4VCgAhNjW0gZSkMWw8S1xIm7OG8xJugrqT0+Urht5CzLFtJizanBYEtf&#10;hsrr+WYV7J7HvT+02d/0MqKrqUf5ofrOlRoOus8PEJG6+C9+u/dawWye5qcz6QjI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XvC8+wQAAANwAAAAPAAAAAAAAAAAAAAAA&#10;AKECAABkcnMvZG93bnJldi54bWxQSwUGAAAAAAQABAD5AAAAjwMAAAAA&#10;" strokecolor="red" strokeweight="1.5pt">
                        <v:stroke endarrow="block"/>
                      </v:shape>
                      <v:shape id="AutoShape 107" o:spid="_x0000_s1107" type="#_x0000_t32" style="position:absolute;left:5962;top:3426;width:1738;height:40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rQ/MQAAADcAAAADwAAAGRycy9kb3ducmV2LnhtbESPQYvCMBSE78L+h/AWvGm6Rd2lGmVV&#10;xF51ZfH4aJ5ttXkpTdTqrzeC4HGYmW+Yyaw1lbhQ40rLCr76EQjizOqScwW7v1XvB4TzyBory6Tg&#10;Rg5m04/OBBNtr7yhy9bnIkDYJaig8L5OpHRZQQZd39bEwTvYxqAPssmlbvAa4KaScRSNpMGSw0KB&#10;NS0Kyk7bs1EwaM/z3N6/9//r/fLoT7s0zY4Dpbqf7e8YhKfWv8OvdqoVxMMYnmfCEZD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iCtD8xAAAANwAAAAPAAAAAAAAAAAA&#10;AAAAAKECAABkcnMvZG93bnJldi54bWxQSwUGAAAAAAQABAD5AAAAkgMAAAAA&#10;" strokecolor="red" strokeweight="1.5pt">
                        <v:stroke endarrow="block"/>
                      </v:shape>
                      <v:shape id="AutoShape 108" o:spid="_x0000_s1108" type="#_x0000_t32" style="position:absolute;left:1777;top:3878;width:823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ieyH8YAAADcAAAADwAAAGRycy9kb3ducmV2LnhtbESPQWvCQBSE74X+h+UVvIhuokQkdRUV&#10;FHsRtO2ht0f2dROSfRuyq8Z/3xWEHoeZ+YZZrHrbiCt1vnKsIB0nIIgLpys2Cr4+d6M5CB+QNTaO&#10;ScGdPKyWry8LzLW78Ymu52BEhLDPUUEZQptL6YuSLPqxa4mj9+s6iyHKzkjd4S3CbSMnSTKTFiuO&#10;CyW2tC2pqM8Xq+D4kSWH4Y/Zp5tpnaWmHmL1fVRq8Nav30EE6sN/+Nk+aAWTbAqPM/EIyOU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nsh/GAAAA3AAAAA8AAAAAAAAA&#10;AAAAAAAAoQIAAGRycy9kb3ducmV2LnhtbFBLBQYAAAAABAAEAPkAAACUAwAAAAA=&#10;" strokecolor="red">
                        <v:stroke dashstyle="dash"/>
                      </v:shape>
                    </v:group>
                    <v:shape id="Arc 109" o:spid="_x0000_s1109" style="position:absolute;left:7722;top:3633;width:362;height:320;rotation:1443036fd;flip:x;visibility:visible;mso-wrap-style:square;v-text-anchor:middle" coordsize="20403,16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VjhsUA&#10;AADcAAAADwAAAGRycy9kb3ducmV2LnhtbESPQWvCQBSE70L/w/IKvelGsUGiq0hBaBGKTQN6fGaf&#10;m2j2bciumv77rlDocZiZb5jFqreNuFHna8cKxqMEBHHpdM1GQfG9Gc5A+ICssXFMCn7Iw2r5NFhg&#10;pt2dv+iWByMihH2GCqoQ2kxKX1Zk0Y9cSxy9k+sshig7I3WH9wi3jZwkSSot1hwXKmzpraLykl+t&#10;grPNi80uTc31Yxum+6LZHj7NUamX5349BxGoD//hv/a7VjB5ncLjTDw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WOGxQAAANwAAAAPAAAAAAAAAAAAAAAAAJgCAABkcnMv&#10;ZG93bnJldi54bWxQSwUGAAAAAAQABAD1AAAAigMAAAAA&#10;" path="m13727,nfc16791,2522,19100,5838,20403,9586em13727,nsc16791,2522,19100,5838,20403,9586l,16677,13727,xe" fillcolor="red">
                      <v:path arrowok="t" o:extrusionok="f" o:connecttype="custom" o:connectlocs="0,0;0,0;0,0" o:connectangles="0,0,0"/>
                    </v:shape>
                    <v:shape id="Arc 110" o:spid="_x0000_s1110" style="position:absolute;left:8201;top:3807;width:362;height:320;rotation:1443036fd;flip:y;visibility:visible;mso-wrap-style:square;v-text-anchor:middle" coordsize="20403,16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f98cYA&#10;AADcAAAADwAAAGRycy9kb3ducmV2LnhtbESPQWvCQBSE7wX/w/IEb3VTsWlJXUUKQosgNQ3U4zP7&#10;uknNvg3ZVeO/d4WCx2FmvmFmi9424kSdrx0reBonIIhLp2s2Corv1eMrCB+QNTaOScGFPCzmg4cZ&#10;ZtqdeUunPBgRIewzVFCF0GZS+rIii37sWuLo/brOYoiyM1J3eI5w28hJkqTSYs1xocKW3isqD/nR&#10;KvizebH6SlNz/FyH6U/RrHcbs1dqNOyXbyAC9eEe/m9/aAWT5xe4nYlHQM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f98cYAAADcAAAADwAAAAAAAAAAAAAAAACYAgAAZHJz&#10;L2Rvd25yZXYueG1sUEsFBgAAAAAEAAQA9QAAAIsDAAAAAA==&#10;" path="m13727,nfc16791,2522,19100,5838,20403,9586em13727,nsc16791,2522,19100,5838,20403,9586l,16677,13727,xe" fillcolor="red">
                      <v:path arrowok="t" o:extrusionok="f" o:connecttype="custom" o:connectlocs="0,0;0,0;0,0" o:connectangles="0,0,0"/>
                    </v:shape>
                    <v:shape id="Arc 111" o:spid="_x0000_s1111" style="position:absolute;left:3674;top:3633;width:362;height:320;rotation:1443036fd;visibility:visible;mso-wrap-style:square;v-text-anchor:middle" coordsize="20403,16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iOQcIA&#10;AADcAAAADwAAAGRycy9kb3ducmV2LnhtbERPXWvCMBR9H/gfwh3sbU1XmM5qFHEUBgNBHejjpblr&#10;Opub2mRt9++XB8HHw/lerkfbiJ46XztW8JKkIIhLp2uuFHwdi+c3ED4ga2wck4I/8rBeTR6WmGs3&#10;8J76Q6hEDGGfowITQptL6UtDFn3iWuLIfbvOYoiwq6TucIjhtpFZmk6lxZpjg8GWtobKy+HXKsC5&#10;GdKTfS9+LtdZc971PX1OpVJPj+NmASLQGO7im/tDK8he49p4Jh4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KI5BwgAAANwAAAAPAAAAAAAAAAAAAAAAAJgCAABkcnMvZG93&#10;bnJldi54bWxQSwUGAAAAAAQABAD1AAAAhwMAAAAA&#10;" path="m13727,nfc16791,2522,19100,5838,20403,9586em13727,nsc16791,2522,19100,5838,20403,9586l,16677,13727,xe" fillcolor="red">
                      <v:path arrowok="t" o:extrusionok="f" o:connecttype="custom" o:connectlocs="0,0;0,0;0,0" o:connectangles="0,0,0"/>
                    </v:shape>
                    <v:shape id="Arc 112" o:spid="_x0000_s1112" style="position:absolute;left:3180;top:3802;width:362;height:320;rotation:1443036fd;flip:x y;visibility:visible;mso-wrap-style:square;v-text-anchor:middle" coordsize="20403,166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xRsAA&#10;AADcAAAADwAAAGRycy9kb3ducmV2LnhtbERPTUsDMRC9C/0PYYTebNYeiqxNSxWKLZ6sIh6Hzbi7&#10;mMwsSdxu/fXOQfD4eN/r7RSDGSnlXtjB7aICQ9yI77l18Pa6v7kDkwuyxyBMDi6UYbuZXa2x9nLm&#10;FxpPpTUawrlGB10pQ21tbjqKmBcyECv3KSliUZha6xOeNTwGu6yqlY3YszZ0ONBjR83X6Ts6WIaS&#10;nuUpjB8/h+O7SNjhw6V1bn497e7BFJrKv/jPffDqW+l8PaNHwG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1xRsAAAADcAAAADwAAAAAAAAAAAAAAAACYAgAAZHJzL2Rvd25y&#10;ZXYueG1sUEsFBgAAAAAEAAQA9QAAAIUDAAAAAA==&#10;" path="m13727,nfc16791,2522,19100,5838,20403,9586em13727,nsc16791,2522,19100,5838,20403,9586l,16677,13727,xe" fillcolor="red">
                      <v:path arrowok="t" o:extrusionok="f" o:connecttype="custom" o:connectlocs="0,0;0,0;0,0" o:connectangles="0,0,0"/>
                    </v:shape>
                  </v:group>
                  <w10:anchorlock/>
                </v:group>
              </w:pict>
            </mc:Fallback>
          </mc:AlternateContent>
        </w:r>
        <w:bookmarkStart w:id="14727" w:name="_Toc99552924"/>
        <w:bookmarkStart w:id="14728" w:name="_Toc99553260"/>
        <w:bookmarkStart w:id="14729" w:name="_Toc99553594"/>
        <w:bookmarkStart w:id="14730" w:name="_Toc99553927"/>
        <w:bookmarkStart w:id="14731" w:name="_Toc152261341"/>
        <w:bookmarkStart w:id="14732" w:name="_Toc153897448"/>
        <w:bookmarkStart w:id="14733" w:name="_Toc155348521"/>
        <w:bookmarkStart w:id="14734" w:name="_Toc155348824"/>
        <w:bookmarkEnd w:id="14727"/>
        <w:bookmarkEnd w:id="14728"/>
        <w:bookmarkEnd w:id="14729"/>
        <w:bookmarkEnd w:id="14730"/>
        <w:bookmarkEnd w:id="14731"/>
        <w:bookmarkEnd w:id="14732"/>
        <w:bookmarkEnd w:id="14733"/>
        <w:bookmarkEnd w:id="14734"/>
      </w:del>
    </w:p>
    <w:p w:rsidR="00CF036C" w:rsidRPr="008114DE" w:rsidDel="006078B1" w:rsidRDefault="00CF036C" w:rsidP="00161EFD">
      <w:pPr>
        <w:pStyle w:val="ListParagraph"/>
        <w:numPr>
          <w:ilvl w:val="0"/>
          <w:numId w:val="7"/>
        </w:numPr>
        <w:jc w:val="both"/>
        <w:rPr>
          <w:del w:id="14735" w:author="thuyhuynh" w:date="2022-03-30T16:44:00Z"/>
          <w:rFonts w:ascii="Poppins" w:hAnsi="Poppins"/>
          <w:sz w:val="24"/>
          <w:szCs w:val="24"/>
          <w:rPrChange w:id="14736" w:author="thuyhuynh" w:date="2023-05-08T12:06:00Z">
            <w:rPr>
              <w:del w:id="14737" w:author="thuyhuynh" w:date="2022-03-30T16:44:00Z"/>
            </w:rPr>
          </w:rPrChange>
        </w:rPr>
      </w:pPr>
      <w:del w:id="14738" w:author="thuyhuynh" w:date="2022-03-30T16:44:00Z">
        <w:r w:rsidRPr="008114DE" w:rsidDel="006078B1">
          <w:rPr>
            <w:rFonts w:ascii="Poppins" w:hAnsi="Poppins"/>
            <w:noProof/>
            <w:sz w:val="24"/>
            <w:szCs w:val="24"/>
            <w:rPrChange w:id="14739" w:author="thuyhuynh" w:date="2023-05-08T12:06:00Z">
              <w:rPr>
                <w:b/>
                <w:i/>
                <w:noProof/>
              </w:rPr>
            </w:rPrChange>
          </w:rPr>
          <w:delText>Deduplication</w:delText>
        </w:r>
        <w:r w:rsidRPr="008114DE" w:rsidDel="006078B1">
          <w:rPr>
            <w:rFonts w:ascii="Poppins" w:hAnsi="Poppins"/>
            <w:sz w:val="24"/>
            <w:szCs w:val="24"/>
            <w:rPrChange w:id="14740" w:author="thuyhuynh" w:date="2023-05-08T12:06:00Z">
              <w:rPr/>
            </w:rPrChange>
          </w:rPr>
          <w:delText>: Before enrolling a template, ple</w:delText>
        </w:r>
        <w:r w:rsidR="003E02B8" w:rsidRPr="008114DE" w:rsidDel="006078B1">
          <w:rPr>
            <w:rFonts w:ascii="Poppins" w:hAnsi="Poppins"/>
            <w:sz w:val="24"/>
            <w:szCs w:val="24"/>
            <w:rPrChange w:id="14741" w:author="thuyhuynh" w:date="2023-05-08T12:06:00Z">
              <w:rPr/>
            </w:rPrChange>
          </w:rPr>
          <w:delText>ase make sure that</w:delText>
        </w:r>
        <w:r w:rsidRPr="008114DE" w:rsidDel="006078B1">
          <w:rPr>
            <w:rFonts w:ascii="Poppins" w:hAnsi="Poppins"/>
            <w:sz w:val="24"/>
            <w:szCs w:val="24"/>
            <w:rPrChange w:id="14742" w:author="thuyhuynh" w:date="2023-05-08T12:06:00Z">
              <w:rPr/>
            </w:rPrChange>
          </w:rPr>
          <w:delText xml:space="preserve"> </w:delText>
        </w:r>
        <w:r w:rsidR="003E02B8" w:rsidRPr="008114DE" w:rsidDel="006078B1">
          <w:rPr>
            <w:rFonts w:ascii="Poppins" w:hAnsi="Poppins"/>
            <w:sz w:val="24"/>
            <w:szCs w:val="24"/>
            <w:lang w:eastAsia="ko-KR"/>
            <w:rPrChange w:id="14743" w:author="thuyhuynh" w:date="2023-05-08T12:06:00Z">
              <w:rPr>
                <w:lang w:eastAsia="ko-KR"/>
              </w:rPr>
            </w:rPrChange>
          </w:rPr>
          <w:delText xml:space="preserve">very </w:delText>
        </w:r>
        <w:r w:rsidRPr="008114DE" w:rsidDel="006078B1">
          <w:rPr>
            <w:rFonts w:ascii="Poppins" w:hAnsi="Poppins"/>
            <w:sz w:val="24"/>
            <w:szCs w:val="24"/>
            <w:rPrChange w:id="14744" w:author="thuyhuynh" w:date="2023-05-08T12:06:00Z">
              <w:rPr/>
            </w:rPrChange>
          </w:rPr>
          <w:delText xml:space="preserve">template does not match with other enrollees’. Deduplication can be </w:delText>
        </w:r>
        <w:r w:rsidR="003E02B8" w:rsidRPr="008114DE" w:rsidDel="006078B1">
          <w:rPr>
            <w:rFonts w:ascii="Poppins" w:hAnsi="Poppins"/>
            <w:sz w:val="24"/>
            <w:szCs w:val="24"/>
            <w:lang w:eastAsia="ko-KR"/>
            <w:rPrChange w:id="14745" w:author="thuyhuynh" w:date="2023-05-08T12:06:00Z">
              <w:rPr>
                <w:lang w:eastAsia="ko-KR"/>
              </w:rPr>
            </w:rPrChange>
          </w:rPr>
          <w:delText>performed</w:delText>
        </w:r>
        <w:r w:rsidRPr="008114DE" w:rsidDel="006078B1">
          <w:rPr>
            <w:rFonts w:ascii="Poppins" w:hAnsi="Poppins"/>
            <w:sz w:val="24"/>
            <w:szCs w:val="24"/>
            <w:rPrChange w:id="14746" w:author="thuyhuynh" w:date="2023-05-08T12:06:00Z">
              <w:rPr/>
            </w:rPrChange>
          </w:rPr>
          <w:delText xml:space="preserve"> automatically by device or manually by developers. Deduplication</w:delText>
        </w:r>
        <w:r w:rsidR="0054039B" w:rsidRPr="008114DE" w:rsidDel="006078B1">
          <w:rPr>
            <w:rFonts w:ascii="Poppins" w:hAnsi="Poppins"/>
            <w:sz w:val="24"/>
            <w:szCs w:val="24"/>
            <w:rPrChange w:id="14747" w:author="thuyhuynh" w:date="2023-05-08T12:06:00Z">
              <w:rPr/>
            </w:rPrChange>
          </w:rPr>
          <w:delText xml:space="preserve"> </w:delText>
        </w:r>
        <w:r w:rsidRPr="008114DE" w:rsidDel="006078B1">
          <w:rPr>
            <w:rFonts w:ascii="Poppins" w:hAnsi="Poppins"/>
            <w:sz w:val="24"/>
            <w:szCs w:val="24"/>
            <w:rPrChange w:id="14748" w:author="thuyhuynh" w:date="2023-05-08T12:06:00Z">
              <w:rPr/>
            </w:rPrChange>
          </w:rPr>
          <w:delText>threshold shou</w:delText>
        </w:r>
        <w:r w:rsidR="00FD7526" w:rsidRPr="008114DE" w:rsidDel="006078B1">
          <w:rPr>
            <w:rFonts w:ascii="Poppins" w:hAnsi="Poppins"/>
            <w:sz w:val="24"/>
            <w:szCs w:val="24"/>
            <w:rPrChange w:id="14749" w:author="thuyhuynh" w:date="2023-05-08T12:06:00Z">
              <w:rPr/>
            </w:rPrChange>
          </w:rPr>
          <w:delText>ld be carefully adjusted in</w:delText>
        </w:r>
        <w:r w:rsidRPr="008114DE" w:rsidDel="006078B1">
          <w:rPr>
            <w:rFonts w:ascii="Poppins" w:hAnsi="Poppins"/>
            <w:sz w:val="24"/>
            <w:szCs w:val="24"/>
            <w:rPrChange w:id="14750" w:author="thuyhuynh" w:date="2023-05-08T12:06:00Z">
              <w:rPr/>
            </w:rPrChange>
          </w:rPr>
          <w:delText xml:space="preserve"> a way that it is high enough to prevent all duplications (</w:delText>
        </w:r>
        <w:r w:rsidR="00057AFF" w:rsidRPr="008114DE" w:rsidDel="006078B1">
          <w:rPr>
            <w:rFonts w:ascii="Poppins" w:hAnsi="Poppins"/>
            <w:sz w:val="24"/>
            <w:szCs w:val="24"/>
            <w:rPrChange w:id="14751" w:author="thuyhuynh" w:date="2023-05-08T12:06:00Z">
              <w:rPr/>
            </w:rPrChange>
          </w:rPr>
          <w:delText>minimizing false negative rate</w:delText>
        </w:r>
        <w:r w:rsidRPr="008114DE" w:rsidDel="006078B1">
          <w:rPr>
            <w:rFonts w:ascii="Poppins" w:hAnsi="Poppins"/>
            <w:sz w:val="24"/>
            <w:szCs w:val="24"/>
            <w:rPrChange w:id="14752" w:author="thuyhuynh" w:date="2023-05-08T12:06:00Z">
              <w:rPr/>
            </w:rPrChange>
          </w:rPr>
          <w:delText>)</w:delText>
        </w:r>
        <w:r w:rsidR="00FD7526" w:rsidRPr="008114DE" w:rsidDel="006078B1">
          <w:rPr>
            <w:rFonts w:ascii="Poppins" w:hAnsi="Poppins"/>
            <w:sz w:val="24"/>
            <w:szCs w:val="24"/>
            <w:lang w:eastAsia="ko-KR"/>
            <w:rPrChange w:id="14753" w:author="thuyhuynh" w:date="2023-05-08T12:06:00Z">
              <w:rPr>
                <w:lang w:eastAsia="ko-KR"/>
              </w:rPr>
            </w:rPrChange>
          </w:rPr>
          <w:delText>,</w:delText>
        </w:r>
        <w:r w:rsidRPr="008114DE" w:rsidDel="006078B1">
          <w:rPr>
            <w:rFonts w:ascii="Poppins" w:hAnsi="Poppins"/>
            <w:sz w:val="24"/>
            <w:szCs w:val="24"/>
            <w:rPrChange w:id="14754" w:author="thuyhuynh" w:date="2023-05-08T12:06:00Z">
              <w:rPr/>
            </w:rPrChange>
          </w:rPr>
          <w:delText xml:space="preserve"> but no</w:delText>
        </w:r>
        <w:r w:rsidR="00FD7526" w:rsidRPr="008114DE" w:rsidDel="006078B1">
          <w:rPr>
            <w:rFonts w:ascii="Poppins" w:hAnsi="Poppins"/>
            <w:sz w:val="24"/>
            <w:szCs w:val="24"/>
            <w:rPrChange w:id="14755" w:author="thuyhuynh" w:date="2023-05-08T12:06:00Z">
              <w:rPr/>
            </w:rPrChange>
          </w:rPr>
          <w:delText xml:space="preserve">t too high to make </w:delText>
        </w:r>
        <w:r w:rsidR="00FD7526" w:rsidRPr="008114DE" w:rsidDel="006078B1">
          <w:rPr>
            <w:rFonts w:ascii="Poppins" w:hAnsi="Poppins"/>
            <w:sz w:val="24"/>
            <w:szCs w:val="24"/>
            <w:lang w:eastAsia="ko-KR"/>
            <w:rPrChange w:id="14756" w:author="thuyhuynh" w:date="2023-05-08T12:06:00Z">
              <w:rPr>
                <w:lang w:eastAsia="ko-KR"/>
              </w:rPr>
            </w:rPrChange>
          </w:rPr>
          <w:delText xml:space="preserve">the </w:delText>
        </w:r>
        <w:r w:rsidR="00FD7526" w:rsidRPr="008114DE" w:rsidDel="006078B1">
          <w:rPr>
            <w:rFonts w:ascii="Poppins" w:hAnsi="Poppins"/>
            <w:sz w:val="24"/>
            <w:szCs w:val="24"/>
            <w:rPrChange w:id="14757" w:author="thuyhuynh" w:date="2023-05-08T12:06:00Z">
              <w:rPr/>
            </w:rPrChange>
          </w:rPr>
          <w:delText>enrollment</w:delText>
        </w:r>
        <w:r w:rsidRPr="008114DE" w:rsidDel="006078B1">
          <w:rPr>
            <w:rFonts w:ascii="Poppins" w:hAnsi="Poppins"/>
            <w:sz w:val="24"/>
            <w:szCs w:val="24"/>
            <w:rPrChange w:id="14758" w:author="thuyhuynh" w:date="2023-05-08T12:06:00Z">
              <w:rPr/>
            </w:rPrChange>
          </w:rPr>
          <w:delText xml:space="preserve"> frustrating. </w:delText>
        </w:r>
        <w:r w:rsidR="00FD7526" w:rsidRPr="008114DE" w:rsidDel="006078B1">
          <w:rPr>
            <w:rFonts w:ascii="Poppins" w:hAnsi="Poppins"/>
            <w:sz w:val="24"/>
            <w:szCs w:val="24"/>
            <w:lang w:eastAsia="ko-KR"/>
            <w:rPrChange w:id="14759" w:author="thuyhuynh" w:date="2023-05-08T12:06:00Z">
              <w:rPr>
                <w:lang w:eastAsia="ko-KR"/>
              </w:rPr>
            </w:rPrChange>
          </w:rPr>
          <w:delText>T</w:delText>
        </w:r>
        <w:r w:rsidR="00D51F0C" w:rsidRPr="008114DE" w:rsidDel="006078B1">
          <w:rPr>
            <w:rFonts w:ascii="Poppins" w:hAnsi="Poppins"/>
            <w:sz w:val="24"/>
            <w:szCs w:val="24"/>
            <w:rPrChange w:id="14760" w:author="thuyhuynh" w:date="2023-05-08T12:06:00Z">
              <w:rPr/>
            </w:rPrChange>
          </w:rPr>
          <w:delText>he choice of deduplication threshold is a tradeoff between accuracy and usability. With a good quality enrollment database, the recommended deduplication threshold value is 1.10.</w:delText>
        </w:r>
        <w:bookmarkStart w:id="14761" w:name="_Toc99552925"/>
        <w:bookmarkStart w:id="14762" w:name="_Toc99553261"/>
        <w:bookmarkStart w:id="14763" w:name="_Toc99553595"/>
        <w:bookmarkStart w:id="14764" w:name="_Toc99553928"/>
        <w:bookmarkStart w:id="14765" w:name="_Toc152261342"/>
        <w:bookmarkStart w:id="14766" w:name="_Toc153897449"/>
        <w:bookmarkStart w:id="14767" w:name="_Toc155348522"/>
        <w:bookmarkStart w:id="14768" w:name="_Toc155348825"/>
        <w:bookmarkEnd w:id="14761"/>
        <w:bookmarkEnd w:id="14762"/>
        <w:bookmarkEnd w:id="14763"/>
        <w:bookmarkEnd w:id="14764"/>
        <w:bookmarkEnd w:id="14765"/>
        <w:bookmarkEnd w:id="14766"/>
        <w:bookmarkEnd w:id="14767"/>
        <w:bookmarkEnd w:id="14768"/>
      </w:del>
    </w:p>
    <w:p w:rsidR="00CF036C" w:rsidRPr="008114DE" w:rsidDel="006078B1" w:rsidRDefault="00CF036C" w:rsidP="00CF036C">
      <w:pPr>
        <w:pStyle w:val="Heading3"/>
        <w:rPr>
          <w:del w:id="14769" w:author="thuyhuynh" w:date="2022-03-30T16:44:00Z"/>
        </w:rPr>
      </w:pPr>
      <w:bookmarkStart w:id="14770" w:name="_Toc339807864"/>
      <w:del w:id="14771" w:author="thuyhuynh" w:date="2022-03-30T16:44:00Z">
        <w:r w:rsidRPr="008114DE" w:rsidDel="006078B1">
          <w:delText>Matching</w:delText>
        </w:r>
        <w:bookmarkStart w:id="14772" w:name="_Toc99552926"/>
        <w:bookmarkStart w:id="14773" w:name="_Toc99553262"/>
        <w:bookmarkStart w:id="14774" w:name="_Toc99553596"/>
        <w:bookmarkStart w:id="14775" w:name="_Toc99553929"/>
        <w:bookmarkStart w:id="14776" w:name="_Toc152261343"/>
        <w:bookmarkStart w:id="14777" w:name="_Toc153897450"/>
        <w:bookmarkStart w:id="14778" w:name="_Toc155348523"/>
        <w:bookmarkStart w:id="14779" w:name="_Toc155348826"/>
        <w:bookmarkEnd w:id="14770"/>
        <w:bookmarkEnd w:id="14772"/>
        <w:bookmarkEnd w:id="14773"/>
        <w:bookmarkEnd w:id="14774"/>
        <w:bookmarkEnd w:id="14775"/>
        <w:bookmarkEnd w:id="14776"/>
        <w:bookmarkEnd w:id="14777"/>
        <w:bookmarkEnd w:id="14778"/>
        <w:bookmarkEnd w:id="14779"/>
      </w:del>
    </w:p>
    <w:p w:rsidR="00CF036C" w:rsidRPr="008114DE" w:rsidDel="006078B1" w:rsidRDefault="00CF036C">
      <w:pPr>
        <w:pStyle w:val="ListParagraph"/>
        <w:numPr>
          <w:ilvl w:val="0"/>
          <w:numId w:val="7"/>
        </w:numPr>
        <w:jc w:val="both"/>
        <w:rPr>
          <w:del w:id="14780" w:author="thuyhuynh" w:date="2022-03-30T16:44:00Z"/>
          <w:rFonts w:ascii="Poppins" w:hAnsi="Poppins"/>
          <w:sz w:val="24"/>
          <w:szCs w:val="24"/>
          <w:rPrChange w:id="14781" w:author="thuyhuynh" w:date="2023-05-08T12:06:00Z">
            <w:rPr>
              <w:del w:id="14782" w:author="thuyhuynh" w:date="2022-03-30T16:44:00Z"/>
            </w:rPr>
          </w:rPrChange>
        </w:rPr>
      </w:pPr>
      <w:del w:id="14783" w:author="thuyhuynh" w:date="2022-03-30T16:44:00Z">
        <w:r w:rsidRPr="008114DE" w:rsidDel="006078B1">
          <w:rPr>
            <w:rFonts w:ascii="Poppins" w:hAnsi="Poppins"/>
            <w:sz w:val="24"/>
            <w:szCs w:val="24"/>
            <w:lang w:eastAsia="ko-KR"/>
            <w:rPrChange w:id="14784" w:author="thuyhuynh" w:date="2023-05-08T12:06:00Z">
              <w:rPr>
                <w:b/>
                <w:i/>
                <w:lang w:eastAsia="ko-KR"/>
              </w:rPr>
            </w:rPrChange>
          </w:rPr>
          <w:delText xml:space="preserve">Image quality: </w:delText>
        </w:r>
        <w:r w:rsidR="00CD5832" w:rsidRPr="008114DE" w:rsidDel="006078B1">
          <w:rPr>
            <w:rFonts w:ascii="Poppins" w:hAnsi="Poppins"/>
            <w:sz w:val="24"/>
            <w:szCs w:val="24"/>
            <w:rPrChange w:id="14785" w:author="thuyhuynh" w:date="2023-05-08T12:06:00Z">
              <w:rPr/>
            </w:rPrChange>
          </w:rPr>
          <w:delText xml:space="preserve">Images captured </w:delText>
        </w:r>
        <w:r w:rsidR="00FD7526" w:rsidRPr="008114DE" w:rsidDel="006078B1">
          <w:rPr>
            <w:rFonts w:ascii="Poppins" w:hAnsi="Poppins"/>
            <w:sz w:val="24"/>
            <w:szCs w:val="24"/>
            <w:lang w:eastAsia="ko-KR"/>
            <w:rPrChange w:id="14786" w:author="thuyhuynh" w:date="2023-05-08T12:06:00Z">
              <w:rPr>
                <w:lang w:eastAsia="ko-KR"/>
              </w:rPr>
            </w:rPrChange>
          </w:rPr>
          <w:delText>during</w:delText>
        </w:r>
        <w:r w:rsidR="00CD5832" w:rsidRPr="008114DE" w:rsidDel="006078B1">
          <w:rPr>
            <w:rFonts w:ascii="Poppins" w:hAnsi="Poppins"/>
            <w:sz w:val="24"/>
            <w:szCs w:val="24"/>
            <w:rPrChange w:id="14787" w:author="thuyhuynh" w:date="2023-05-08T12:06:00Z">
              <w:rPr/>
            </w:rPrChange>
          </w:rPr>
          <w:delText xml:space="preserve"> identification </w:delText>
        </w:r>
        <w:r w:rsidR="00FD7526" w:rsidRPr="008114DE" w:rsidDel="006078B1">
          <w:rPr>
            <w:rFonts w:ascii="Poppins" w:hAnsi="Poppins"/>
            <w:sz w:val="24"/>
            <w:szCs w:val="24"/>
            <w:lang w:eastAsia="ko-KR"/>
            <w:rPrChange w:id="14788" w:author="thuyhuynh" w:date="2023-05-08T12:06:00Z">
              <w:rPr>
                <w:lang w:eastAsia="ko-KR"/>
              </w:rPr>
            </w:rPrChange>
          </w:rPr>
          <w:delText xml:space="preserve">stage </w:delText>
        </w:r>
        <w:r w:rsidR="00CD5832" w:rsidRPr="008114DE" w:rsidDel="006078B1">
          <w:rPr>
            <w:rFonts w:ascii="Poppins" w:hAnsi="Poppins"/>
            <w:sz w:val="24"/>
            <w:szCs w:val="24"/>
            <w:rPrChange w:id="14789" w:author="thuyhuynh" w:date="2023-05-08T12:06:00Z">
              <w:rPr/>
            </w:rPrChange>
          </w:rPr>
          <w:delText xml:space="preserve">are not required to be of high quality as </w:delText>
        </w:r>
        <w:r w:rsidR="00FD7526" w:rsidRPr="008114DE" w:rsidDel="006078B1">
          <w:rPr>
            <w:rFonts w:ascii="Poppins" w:hAnsi="Poppins"/>
            <w:sz w:val="24"/>
            <w:szCs w:val="24"/>
            <w:lang w:eastAsia="ko-KR"/>
            <w:rPrChange w:id="14790" w:author="thuyhuynh" w:date="2023-05-08T12:06:00Z">
              <w:rPr>
                <w:lang w:eastAsia="ko-KR"/>
              </w:rPr>
            </w:rPrChange>
          </w:rPr>
          <w:delText>in</w:delText>
        </w:r>
        <w:r w:rsidR="00CD5832" w:rsidRPr="008114DE" w:rsidDel="006078B1">
          <w:rPr>
            <w:rFonts w:ascii="Poppins" w:hAnsi="Poppins"/>
            <w:sz w:val="24"/>
            <w:szCs w:val="24"/>
            <w:rPrChange w:id="14791" w:author="thuyhuynh" w:date="2023-05-08T12:06:00Z">
              <w:rPr/>
            </w:rPrChange>
          </w:rPr>
          <w:delText xml:space="preserve"> enrollment </w:delText>
        </w:r>
        <w:r w:rsidR="00FD7526" w:rsidRPr="008114DE" w:rsidDel="006078B1">
          <w:rPr>
            <w:rFonts w:ascii="Poppins" w:hAnsi="Poppins"/>
            <w:sz w:val="24"/>
            <w:szCs w:val="24"/>
            <w:lang w:eastAsia="ko-KR"/>
            <w:rPrChange w:id="14792" w:author="thuyhuynh" w:date="2023-05-08T12:06:00Z">
              <w:rPr>
                <w:lang w:eastAsia="ko-KR"/>
              </w:rPr>
            </w:rPrChange>
          </w:rPr>
          <w:delText>stage,</w:delText>
        </w:r>
        <w:r w:rsidR="00CD5832" w:rsidRPr="008114DE" w:rsidDel="006078B1">
          <w:rPr>
            <w:rFonts w:ascii="Poppins" w:hAnsi="Poppins"/>
            <w:sz w:val="24"/>
            <w:szCs w:val="24"/>
            <w:rPrChange w:id="14793" w:author="thuyhuynh" w:date="2023-05-08T12:06:00Z">
              <w:rPr/>
            </w:rPrChange>
          </w:rPr>
          <w:delText xml:space="preserve"> but they should </w:delText>
        </w:r>
        <w:r w:rsidR="00FD7526" w:rsidRPr="008114DE" w:rsidDel="006078B1">
          <w:rPr>
            <w:rFonts w:ascii="Poppins" w:hAnsi="Poppins"/>
            <w:sz w:val="24"/>
            <w:szCs w:val="24"/>
            <w:lang w:eastAsia="ko-KR"/>
            <w:rPrChange w:id="14794" w:author="thuyhuynh" w:date="2023-05-08T12:06:00Z">
              <w:rPr>
                <w:lang w:eastAsia="ko-KR"/>
              </w:rPr>
            </w:rPrChange>
          </w:rPr>
          <w:delText>be still decent</w:delText>
        </w:r>
        <w:r w:rsidR="00CD5832" w:rsidRPr="008114DE" w:rsidDel="006078B1">
          <w:rPr>
            <w:rFonts w:ascii="Poppins" w:hAnsi="Poppins"/>
            <w:sz w:val="24"/>
            <w:szCs w:val="24"/>
            <w:rPrChange w:id="14795" w:author="thuyhuynh" w:date="2023-05-08T12:06:00Z">
              <w:rPr/>
            </w:rPrChange>
          </w:rPr>
          <w:delText xml:space="preserve">. If either </w:delText>
        </w:r>
        <w:r w:rsidR="00CD5832" w:rsidRPr="008114DE" w:rsidDel="006078B1">
          <w:rPr>
            <w:rFonts w:ascii="Poppins" w:hAnsi="Poppins" w:cs="Courier New"/>
            <w:sz w:val="24"/>
            <w:szCs w:val="24"/>
            <w:rPrChange w:id="14796" w:author="thuyhuynh" w:date="2023-05-08T12:06:00Z">
              <w:rPr>
                <w:rFonts w:ascii="Courier New" w:hAnsi="Courier New" w:cs="Courier New"/>
              </w:rPr>
            </w:rPrChange>
          </w:rPr>
          <w:delText>totalScore</w:delText>
        </w:r>
        <w:r w:rsidR="00CD5832" w:rsidRPr="008114DE" w:rsidDel="006078B1">
          <w:rPr>
            <w:rFonts w:ascii="Poppins" w:hAnsi="Poppins"/>
            <w:sz w:val="24"/>
            <w:szCs w:val="24"/>
            <w:rPrChange w:id="14797" w:author="thuyhuynh" w:date="2023-05-08T12:06:00Z">
              <w:rPr/>
            </w:rPrChange>
          </w:rPr>
          <w:delText xml:space="preserve"> or </w:delText>
        </w:r>
        <w:r w:rsidR="00CD5832" w:rsidRPr="008114DE" w:rsidDel="006078B1">
          <w:rPr>
            <w:rFonts w:ascii="Poppins" w:hAnsi="Poppins" w:cs="Courier New"/>
            <w:sz w:val="24"/>
            <w:szCs w:val="24"/>
            <w:rPrChange w:id="14798" w:author="thuyhuynh" w:date="2023-05-08T12:06:00Z">
              <w:rPr>
                <w:rFonts w:ascii="Courier New" w:hAnsi="Courier New" w:cs="Courier New"/>
              </w:rPr>
            </w:rPrChange>
          </w:rPr>
          <w:delText>usableArea</w:delText>
        </w:r>
        <w:r w:rsidR="00CD5832" w:rsidRPr="008114DE" w:rsidDel="006078B1">
          <w:rPr>
            <w:rFonts w:ascii="Poppins" w:hAnsi="Poppins"/>
            <w:sz w:val="24"/>
            <w:szCs w:val="24"/>
            <w:rPrChange w:id="14799" w:author="thuyhuynh" w:date="2023-05-08T12:06:00Z">
              <w:rPr/>
            </w:rPrChange>
          </w:rPr>
          <w:delText xml:space="preserve"> is less than or equal to 30 (&lt;=30), the image should be rejected.</w:delText>
        </w:r>
        <w:bookmarkStart w:id="14800" w:name="_Toc99552927"/>
        <w:bookmarkStart w:id="14801" w:name="_Toc99553263"/>
        <w:bookmarkStart w:id="14802" w:name="_Toc99553597"/>
        <w:bookmarkStart w:id="14803" w:name="_Toc99553930"/>
        <w:bookmarkStart w:id="14804" w:name="_Toc152261344"/>
        <w:bookmarkStart w:id="14805" w:name="_Toc153897451"/>
        <w:bookmarkStart w:id="14806" w:name="_Toc155348524"/>
        <w:bookmarkStart w:id="14807" w:name="_Toc155348827"/>
        <w:bookmarkEnd w:id="14800"/>
        <w:bookmarkEnd w:id="14801"/>
        <w:bookmarkEnd w:id="14802"/>
        <w:bookmarkEnd w:id="14803"/>
        <w:bookmarkEnd w:id="14804"/>
        <w:bookmarkEnd w:id="14805"/>
        <w:bookmarkEnd w:id="14806"/>
        <w:bookmarkEnd w:id="14807"/>
      </w:del>
    </w:p>
    <w:p w:rsidR="00CF036C" w:rsidRPr="008114DE" w:rsidDel="006078B1" w:rsidRDefault="00CF036C">
      <w:pPr>
        <w:pStyle w:val="ListParagraph"/>
        <w:jc w:val="both"/>
        <w:rPr>
          <w:del w:id="14808" w:author="thuyhuynh" w:date="2022-03-30T16:44:00Z"/>
          <w:rFonts w:ascii="Poppins" w:hAnsi="Poppins"/>
          <w:sz w:val="24"/>
          <w:szCs w:val="24"/>
          <w:rPrChange w:id="14809" w:author="thuyhuynh" w:date="2023-05-08T12:06:00Z">
            <w:rPr>
              <w:del w:id="14810" w:author="thuyhuynh" w:date="2022-03-30T16:44:00Z"/>
            </w:rPr>
          </w:rPrChange>
        </w:rPr>
      </w:pPr>
      <w:bookmarkStart w:id="14811" w:name="_Toc99552928"/>
      <w:bookmarkStart w:id="14812" w:name="_Toc99553264"/>
      <w:bookmarkStart w:id="14813" w:name="_Toc99553598"/>
      <w:bookmarkStart w:id="14814" w:name="_Toc99553931"/>
      <w:bookmarkStart w:id="14815" w:name="_Toc152261345"/>
      <w:bookmarkStart w:id="14816" w:name="_Toc153897452"/>
      <w:bookmarkStart w:id="14817" w:name="_Toc155348525"/>
      <w:bookmarkStart w:id="14818" w:name="_Toc155348828"/>
      <w:bookmarkEnd w:id="14811"/>
      <w:bookmarkEnd w:id="14812"/>
      <w:bookmarkEnd w:id="14813"/>
      <w:bookmarkEnd w:id="14814"/>
      <w:bookmarkEnd w:id="14815"/>
      <w:bookmarkEnd w:id="14816"/>
      <w:bookmarkEnd w:id="14817"/>
      <w:bookmarkEnd w:id="14818"/>
    </w:p>
    <w:p w:rsidR="00CF036C" w:rsidRPr="008114DE" w:rsidDel="006078B1" w:rsidRDefault="00CF036C">
      <w:pPr>
        <w:pStyle w:val="ListParagraph"/>
        <w:numPr>
          <w:ilvl w:val="0"/>
          <w:numId w:val="7"/>
        </w:numPr>
        <w:jc w:val="both"/>
        <w:rPr>
          <w:del w:id="14819" w:author="thuyhuynh" w:date="2022-03-30T16:44:00Z"/>
          <w:rFonts w:ascii="Poppins" w:hAnsi="Poppins"/>
          <w:sz w:val="24"/>
          <w:szCs w:val="24"/>
          <w:rPrChange w:id="14820" w:author="thuyhuynh" w:date="2023-05-08T12:06:00Z">
            <w:rPr>
              <w:del w:id="14821" w:author="thuyhuynh" w:date="2022-03-30T16:44:00Z"/>
            </w:rPr>
          </w:rPrChange>
        </w:rPr>
      </w:pPr>
      <w:del w:id="14822" w:author="thuyhuynh" w:date="2022-03-30T16:44:00Z">
        <w:r w:rsidRPr="008114DE" w:rsidDel="006078B1">
          <w:rPr>
            <w:rFonts w:ascii="Poppins" w:hAnsi="Poppins"/>
            <w:noProof/>
            <w:sz w:val="24"/>
            <w:szCs w:val="24"/>
            <w:rPrChange w:id="14823" w:author="thuyhuynh" w:date="2023-05-08T12:06:00Z">
              <w:rPr>
                <w:b/>
                <w:i/>
                <w:noProof/>
              </w:rPr>
            </w:rPrChange>
          </w:rPr>
          <w:delText>Horizontal rotation</w:delText>
        </w:r>
        <w:r w:rsidRPr="008114DE" w:rsidDel="006078B1">
          <w:rPr>
            <w:rFonts w:ascii="Poppins" w:hAnsi="Poppins"/>
            <w:sz w:val="24"/>
            <w:szCs w:val="24"/>
            <w:rPrChange w:id="14824" w:author="thuyhuynh" w:date="2023-05-08T12:06:00Z">
              <w:rPr/>
            </w:rPrChange>
          </w:rPr>
          <w:delText>: D</w:delText>
        </w:r>
        <w:r w:rsidRPr="008114DE" w:rsidDel="006078B1">
          <w:rPr>
            <w:rFonts w:ascii="Poppins" w:hAnsi="Poppins"/>
            <w:noProof/>
            <w:sz w:val="24"/>
            <w:szCs w:val="24"/>
            <w:rPrChange w:id="14825" w:author="thuyhuynh" w:date="2023-05-08T12:06:00Z">
              <w:rPr>
                <w:noProof/>
              </w:rPr>
            </w:rPrChange>
          </w:rPr>
          <w:delText>uring capturing process, users should make efforts to provide eye images as horizontal as possible. For comparison, horizontal rotation angle of eye postures should not exceed ±20 degrees.</w:delText>
        </w:r>
        <w:bookmarkStart w:id="14826" w:name="_Toc99552929"/>
        <w:bookmarkStart w:id="14827" w:name="_Toc99553265"/>
        <w:bookmarkStart w:id="14828" w:name="_Toc99553599"/>
        <w:bookmarkStart w:id="14829" w:name="_Toc99553932"/>
        <w:bookmarkStart w:id="14830" w:name="_Toc152261346"/>
        <w:bookmarkStart w:id="14831" w:name="_Toc153897453"/>
        <w:bookmarkStart w:id="14832" w:name="_Toc155348526"/>
        <w:bookmarkStart w:id="14833" w:name="_Toc155348829"/>
        <w:bookmarkEnd w:id="14826"/>
        <w:bookmarkEnd w:id="14827"/>
        <w:bookmarkEnd w:id="14828"/>
        <w:bookmarkEnd w:id="14829"/>
        <w:bookmarkEnd w:id="14830"/>
        <w:bookmarkEnd w:id="14831"/>
        <w:bookmarkEnd w:id="14832"/>
        <w:bookmarkEnd w:id="14833"/>
      </w:del>
    </w:p>
    <w:p w:rsidR="00CF036C" w:rsidRPr="008114DE" w:rsidDel="006078B1" w:rsidRDefault="00CF036C" w:rsidP="00161EFD">
      <w:pPr>
        <w:jc w:val="both"/>
        <w:rPr>
          <w:del w:id="14834" w:author="thuyhuynh" w:date="2022-03-30T16:44:00Z"/>
          <w:rFonts w:ascii="Poppins" w:hAnsi="Poppins"/>
          <w:noProof/>
          <w:sz w:val="24"/>
          <w:szCs w:val="24"/>
          <w:lang w:eastAsia="ko-KR"/>
          <w:rPrChange w:id="14835" w:author="thuyhuynh" w:date="2023-05-08T12:06:00Z">
            <w:rPr>
              <w:del w:id="14836" w:author="thuyhuynh" w:date="2022-03-30T16:44:00Z"/>
              <w:noProof/>
              <w:lang w:eastAsia="ko-KR"/>
            </w:rPr>
          </w:rPrChange>
        </w:rPr>
      </w:pPr>
      <w:bookmarkStart w:id="14837" w:name="_Toc99552930"/>
      <w:bookmarkStart w:id="14838" w:name="_Toc99553266"/>
      <w:bookmarkStart w:id="14839" w:name="_Toc99553600"/>
      <w:bookmarkStart w:id="14840" w:name="_Toc99553933"/>
      <w:bookmarkStart w:id="14841" w:name="_Toc152261347"/>
      <w:bookmarkStart w:id="14842" w:name="_Toc153897454"/>
      <w:bookmarkStart w:id="14843" w:name="_Toc155348527"/>
      <w:bookmarkStart w:id="14844" w:name="_Toc155348830"/>
      <w:bookmarkEnd w:id="14837"/>
      <w:bookmarkEnd w:id="14838"/>
      <w:bookmarkEnd w:id="14839"/>
      <w:bookmarkEnd w:id="14840"/>
      <w:bookmarkEnd w:id="14841"/>
      <w:bookmarkEnd w:id="14842"/>
      <w:bookmarkEnd w:id="14843"/>
      <w:bookmarkEnd w:id="14844"/>
    </w:p>
    <w:p w:rsidR="00CF036C" w:rsidRPr="008114DE" w:rsidDel="006078B1" w:rsidRDefault="00CF036C" w:rsidP="00161EFD">
      <w:pPr>
        <w:pStyle w:val="ListParagraph"/>
        <w:numPr>
          <w:ilvl w:val="0"/>
          <w:numId w:val="22"/>
        </w:numPr>
        <w:jc w:val="both"/>
        <w:rPr>
          <w:del w:id="14845" w:author="thuyhuynh" w:date="2022-03-30T16:44:00Z"/>
          <w:rFonts w:ascii="Poppins" w:hAnsi="Poppins"/>
          <w:sz w:val="24"/>
          <w:szCs w:val="24"/>
          <w:rPrChange w:id="14846" w:author="thuyhuynh" w:date="2023-05-08T12:06:00Z">
            <w:rPr>
              <w:del w:id="14847" w:author="thuyhuynh" w:date="2022-03-30T16:44:00Z"/>
            </w:rPr>
          </w:rPrChange>
        </w:rPr>
      </w:pPr>
      <w:del w:id="14848" w:author="thuyhuynh" w:date="2022-03-30T16:44:00Z">
        <w:r w:rsidRPr="008114DE" w:rsidDel="006078B1">
          <w:rPr>
            <w:rFonts w:ascii="Poppins" w:hAnsi="Poppins"/>
            <w:noProof/>
            <w:sz w:val="24"/>
            <w:szCs w:val="24"/>
            <w:rPrChange w:id="14849" w:author="thuyhuynh" w:date="2023-05-08T12:06:00Z">
              <w:rPr>
                <w:b/>
                <w:i/>
                <w:noProof/>
              </w:rPr>
            </w:rPrChange>
          </w:rPr>
          <w:delText>Matching decision</w:delText>
        </w:r>
        <w:r w:rsidRPr="008114DE" w:rsidDel="006078B1">
          <w:rPr>
            <w:rFonts w:ascii="Poppins" w:hAnsi="Poppins"/>
            <w:sz w:val="24"/>
            <w:szCs w:val="24"/>
            <w:rPrChange w:id="14850" w:author="thuyhuynh" w:date="2023-05-08T12:06:00Z">
              <w:rPr/>
            </w:rPrChange>
          </w:rPr>
          <w:delText xml:space="preserve">: </w:delText>
        </w:r>
        <w:r w:rsidR="00CD5832" w:rsidRPr="008114DE" w:rsidDel="006078B1">
          <w:rPr>
            <w:rFonts w:ascii="Poppins" w:hAnsi="Poppins"/>
            <w:sz w:val="24"/>
            <w:szCs w:val="24"/>
            <w:rPrChange w:id="14851" w:author="thuyhuynh" w:date="2023-05-08T12:06:00Z">
              <w:rPr/>
            </w:rPrChange>
          </w:rPr>
          <w:delText xml:space="preserve">The device </w:delText>
        </w:r>
        <w:r w:rsidRPr="008114DE" w:rsidDel="006078B1">
          <w:rPr>
            <w:rFonts w:ascii="Poppins" w:hAnsi="Poppins"/>
            <w:sz w:val="24"/>
            <w:szCs w:val="24"/>
            <w:rPrChange w:id="14852" w:author="thuyhuynh" w:date="2023-05-08T12:06:00Z">
              <w:rPr/>
            </w:rPrChange>
          </w:rPr>
          <w:delText>does not make any matching decision. Instead, it returns the comparison distances for 1:1 and 1:N comparison</w:delText>
        </w:r>
        <w:r w:rsidR="00FD7526" w:rsidRPr="008114DE" w:rsidDel="006078B1">
          <w:rPr>
            <w:rFonts w:ascii="Poppins" w:hAnsi="Poppins"/>
            <w:sz w:val="24"/>
            <w:szCs w:val="24"/>
            <w:rPrChange w:id="14853" w:author="thuyhuynh" w:date="2023-05-08T12:06:00Z">
              <w:rPr/>
            </w:rPrChange>
          </w:rPr>
          <w:delText xml:space="preserve">s and </w:delText>
        </w:r>
        <w:r w:rsidR="00FD7526" w:rsidRPr="008114DE" w:rsidDel="006078B1">
          <w:rPr>
            <w:rFonts w:ascii="Poppins" w:hAnsi="Poppins"/>
            <w:sz w:val="24"/>
            <w:szCs w:val="24"/>
            <w:lang w:eastAsia="ko-KR"/>
            <w:rPrChange w:id="14854" w:author="thuyhuynh" w:date="2023-05-08T12:06:00Z">
              <w:rPr>
                <w:lang w:eastAsia="ko-KR"/>
              </w:rPr>
            </w:rPrChange>
          </w:rPr>
          <w:delText>lets the</w:delText>
        </w:r>
        <w:r w:rsidRPr="008114DE" w:rsidDel="006078B1">
          <w:rPr>
            <w:rFonts w:ascii="Poppins" w:hAnsi="Poppins"/>
            <w:sz w:val="24"/>
            <w:szCs w:val="24"/>
            <w:rPrChange w:id="14855" w:author="thuyhuynh" w:date="2023-05-08T12:06:00Z">
              <w:rPr/>
            </w:rPrChange>
          </w:rPr>
          <w:delText xml:space="preserve"> applications</w:delText>
        </w:r>
        <w:r w:rsidR="00FD7526" w:rsidRPr="008114DE" w:rsidDel="006078B1">
          <w:rPr>
            <w:rFonts w:ascii="Poppins" w:hAnsi="Poppins"/>
            <w:sz w:val="24"/>
            <w:szCs w:val="24"/>
            <w:lang w:eastAsia="ko-KR"/>
            <w:rPrChange w:id="14856" w:author="thuyhuynh" w:date="2023-05-08T12:06:00Z">
              <w:rPr>
                <w:lang w:eastAsia="ko-KR"/>
              </w:rPr>
            </w:rPrChange>
          </w:rPr>
          <w:delText xml:space="preserve"> make decision</w:delText>
        </w:r>
        <w:r w:rsidRPr="008114DE" w:rsidDel="006078B1">
          <w:rPr>
            <w:rFonts w:ascii="Poppins" w:hAnsi="Poppins"/>
            <w:sz w:val="24"/>
            <w:szCs w:val="24"/>
            <w:rPrChange w:id="14857" w:author="thuyhuynh" w:date="2023-05-08T12:06:00Z">
              <w:rPr/>
            </w:rPrChange>
          </w:rPr>
          <w:delText>. Different from deduplication, matching concerns</w:delText>
        </w:r>
        <w:r w:rsidR="00FD7526" w:rsidRPr="008114DE" w:rsidDel="006078B1">
          <w:rPr>
            <w:rFonts w:ascii="Poppins" w:hAnsi="Poppins"/>
            <w:sz w:val="24"/>
            <w:szCs w:val="24"/>
            <w:lang w:eastAsia="ko-KR"/>
            <w:rPrChange w:id="14858" w:author="thuyhuynh" w:date="2023-05-08T12:06:00Z">
              <w:rPr>
                <w:lang w:eastAsia="ko-KR"/>
              </w:rPr>
            </w:rPrChange>
          </w:rPr>
          <w:delText xml:space="preserve"> more</w:delText>
        </w:r>
        <w:r w:rsidRPr="008114DE" w:rsidDel="006078B1">
          <w:rPr>
            <w:rFonts w:ascii="Poppins" w:hAnsi="Poppins"/>
            <w:sz w:val="24"/>
            <w:szCs w:val="24"/>
            <w:rPrChange w:id="14859" w:author="thuyhuynh" w:date="2023-05-08T12:06:00Z">
              <w:rPr/>
            </w:rPrChange>
          </w:rPr>
          <w:delText xml:space="preserve"> about </w:delText>
        </w:r>
        <w:r w:rsidR="00FA2B13" w:rsidRPr="008114DE" w:rsidDel="006078B1">
          <w:rPr>
            <w:rFonts w:ascii="Poppins" w:hAnsi="Poppins"/>
            <w:sz w:val="24"/>
            <w:szCs w:val="24"/>
            <w:rPrChange w:id="14860" w:author="thuyhuynh" w:date="2023-05-08T12:06:00Z">
              <w:rPr/>
            </w:rPrChange>
          </w:rPr>
          <w:delText>false positives</w:delText>
        </w:r>
        <w:r w:rsidRPr="008114DE" w:rsidDel="006078B1">
          <w:rPr>
            <w:rFonts w:ascii="Poppins" w:hAnsi="Poppins"/>
            <w:sz w:val="24"/>
            <w:szCs w:val="24"/>
            <w:rPrChange w:id="14861" w:author="thuyhuynh" w:date="2023-05-08T12:06:00Z">
              <w:rPr/>
            </w:rPrChange>
          </w:rPr>
          <w:delText xml:space="preserve"> to reject unauthorized accesses. Matching threshold needs to be carefully chosen. It should be low enough to accept only true matches (</w:delText>
        </w:r>
        <w:r w:rsidR="00FA2B13" w:rsidRPr="008114DE" w:rsidDel="006078B1">
          <w:rPr>
            <w:rFonts w:ascii="Poppins" w:hAnsi="Poppins"/>
            <w:sz w:val="24"/>
            <w:szCs w:val="24"/>
            <w:rPrChange w:id="14862" w:author="thuyhuynh" w:date="2023-05-08T12:06:00Z">
              <w:rPr/>
            </w:rPrChange>
          </w:rPr>
          <w:delText>avoiding false positives</w:delText>
        </w:r>
        <w:r w:rsidRPr="008114DE" w:rsidDel="006078B1">
          <w:rPr>
            <w:rFonts w:ascii="Poppins" w:hAnsi="Poppins"/>
            <w:sz w:val="24"/>
            <w:szCs w:val="24"/>
            <w:rPrChange w:id="14863" w:author="thuyhuynh" w:date="2023-05-08T12:06:00Z">
              <w:rPr/>
            </w:rPrChange>
          </w:rPr>
          <w:delText>)</w:delText>
        </w:r>
        <w:r w:rsidR="00FD7526" w:rsidRPr="008114DE" w:rsidDel="006078B1">
          <w:rPr>
            <w:rFonts w:ascii="Poppins" w:hAnsi="Poppins"/>
            <w:sz w:val="24"/>
            <w:szCs w:val="24"/>
            <w:lang w:eastAsia="ko-KR"/>
            <w:rPrChange w:id="14864" w:author="thuyhuynh" w:date="2023-05-08T12:06:00Z">
              <w:rPr>
                <w:lang w:eastAsia="ko-KR"/>
              </w:rPr>
            </w:rPrChange>
          </w:rPr>
          <w:delText>,</w:delText>
        </w:r>
        <w:r w:rsidRPr="008114DE" w:rsidDel="006078B1">
          <w:rPr>
            <w:rFonts w:ascii="Poppins" w:hAnsi="Poppins"/>
            <w:sz w:val="24"/>
            <w:szCs w:val="24"/>
            <w:rPrChange w:id="14865" w:author="thuyhuynh" w:date="2023-05-08T12:06:00Z">
              <w:rPr/>
            </w:rPrChange>
          </w:rPr>
          <w:delText xml:space="preserve"> but not too low </w:delText>
        </w:r>
        <w:r w:rsidR="00297223" w:rsidRPr="008114DE" w:rsidDel="006078B1">
          <w:rPr>
            <w:rFonts w:ascii="Poppins" w:hAnsi="Poppins"/>
            <w:sz w:val="24"/>
            <w:szCs w:val="24"/>
            <w:rPrChange w:id="14866" w:author="thuyhuynh" w:date="2023-05-08T12:06:00Z">
              <w:rPr/>
            </w:rPrChange>
          </w:rPr>
          <w:delText xml:space="preserve">to </w:delText>
        </w:r>
        <w:r w:rsidR="00FD7526" w:rsidRPr="008114DE" w:rsidDel="006078B1">
          <w:rPr>
            <w:rFonts w:ascii="Poppins" w:hAnsi="Poppins"/>
            <w:sz w:val="24"/>
            <w:szCs w:val="24"/>
            <w:lang w:eastAsia="ko-KR"/>
            <w:rPrChange w:id="14867" w:author="thuyhuynh" w:date="2023-05-08T12:06:00Z">
              <w:rPr>
                <w:lang w:eastAsia="ko-KR"/>
              </w:rPr>
            </w:rPrChange>
          </w:rPr>
          <w:delText>cause</w:delText>
        </w:r>
        <w:r w:rsidR="00297223" w:rsidRPr="008114DE" w:rsidDel="006078B1">
          <w:rPr>
            <w:rFonts w:ascii="Poppins" w:hAnsi="Poppins"/>
            <w:sz w:val="24"/>
            <w:szCs w:val="24"/>
            <w:rPrChange w:id="14868" w:author="thuyhuynh" w:date="2023-05-08T12:06:00Z">
              <w:rPr/>
            </w:rPrChange>
          </w:rPr>
          <w:delText xml:space="preserve"> the user inconvenience</w:delText>
        </w:r>
        <w:r w:rsidR="00FD7526" w:rsidRPr="008114DE" w:rsidDel="006078B1">
          <w:rPr>
            <w:rFonts w:ascii="Poppins" w:hAnsi="Poppins"/>
            <w:sz w:val="24"/>
            <w:szCs w:val="24"/>
            <w:rPrChange w:id="14869" w:author="thuyhuynh" w:date="2023-05-08T12:06:00Z">
              <w:rPr/>
            </w:rPrChange>
          </w:rPr>
          <w:delText xml:space="preserve">. We recommend developers </w:delText>
        </w:r>
        <w:r w:rsidRPr="008114DE" w:rsidDel="006078B1">
          <w:rPr>
            <w:rFonts w:ascii="Poppins" w:hAnsi="Poppins"/>
            <w:sz w:val="24"/>
            <w:szCs w:val="24"/>
            <w:rPrChange w:id="14870" w:author="thuyhuynh" w:date="2023-05-08T12:06:00Z">
              <w:rPr/>
            </w:rPrChange>
          </w:rPr>
          <w:delText>to</w:delText>
        </w:r>
        <w:r w:rsidR="00FD7526" w:rsidRPr="008114DE" w:rsidDel="006078B1">
          <w:rPr>
            <w:rFonts w:ascii="Poppins" w:hAnsi="Poppins"/>
            <w:sz w:val="24"/>
            <w:szCs w:val="24"/>
            <w:lang w:eastAsia="ko-KR"/>
            <w:rPrChange w:id="14871" w:author="thuyhuynh" w:date="2023-05-08T12:06:00Z">
              <w:rPr>
                <w:lang w:eastAsia="ko-KR"/>
              </w:rPr>
            </w:rPrChange>
          </w:rPr>
          <w:delText>:</w:delText>
        </w:r>
        <w:bookmarkStart w:id="14872" w:name="_Toc99552931"/>
        <w:bookmarkStart w:id="14873" w:name="_Toc99553267"/>
        <w:bookmarkStart w:id="14874" w:name="_Toc99553601"/>
        <w:bookmarkStart w:id="14875" w:name="_Toc99553934"/>
        <w:bookmarkStart w:id="14876" w:name="_Toc152261348"/>
        <w:bookmarkStart w:id="14877" w:name="_Toc153897455"/>
        <w:bookmarkStart w:id="14878" w:name="_Toc155348528"/>
        <w:bookmarkStart w:id="14879" w:name="_Toc155348831"/>
        <w:bookmarkEnd w:id="14872"/>
        <w:bookmarkEnd w:id="14873"/>
        <w:bookmarkEnd w:id="14874"/>
        <w:bookmarkEnd w:id="14875"/>
        <w:bookmarkEnd w:id="14876"/>
        <w:bookmarkEnd w:id="14877"/>
        <w:bookmarkEnd w:id="14878"/>
        <w:bookmarkEnd w:id="14879"/>
      </w:del>
    </w:p>
    <w:p w:rsidR="00CF036C" w:rsidRPr="008114DE" w:rsidDel="006078B1" w:rsidRDefault="00CF036C" w:rsidP="00161EFD">
      <w:pPr>
        <w:pStyle w:val="ListParagraph"/>
        <w:numPr>
          <w:ilvl w:val="1"/>
          <w:numId w:val="22"/>
        </w:numPr>
        <w:jc w:val="both"/>
        <w:rPr>
          <w:del w:id="14880" w:author="thuyhuynh" w:date="2022-03-30T16:44:00Z"/>
          <w:rFonts w:ascii="Poppins" w:hAnsi="Poppins"/>
          <w:sz w:val="24"/>
          <w:szCs w:val="24"/>
          <w:rPrChange w:id="14881" w:author="thuyhuynh" w:date="2023-05-08T12:06:00Z">
            <w:rPr>
              <w:del w:id="14882" w:author="thuyhuynh" w:date="2022-03-30T16:44:00Z"/>
            </w:rPr>
          </w:rPrChange>
        </w:rPr>
      </w:pPr>
      <w:del w:id="14883" w:author="thuyhuynh" w:date="2022-03-30T16:44:00Z">
        <w:r w:rsidRPr="008114DE" w:rsidDel="006078B1">
          <w:rPr>
            <w:rFonts w:ascii="Poppins" w:hAnsi="Poppins"/>
            <w:noProof/>
            <w:sz w:val="24"/>
            <w:szCs w:val="24"/>
            <w:rPrChange w:id="14884" w:author="thuyhuynh" w:date="2023-05-08T12:06:00Z">
              <w:rPr>
                <w:noProof/>
              </w:rPr>
            </w:rPrChange>
          </w:rPr>
          <w:delText xml:space="preserve">Investigate the distributions of </w:delText>
        </w:r>
        <w:r w:rsidR="00287952" w:rsidRPr="008114DE" w:rsidDel="006078B1">
          <w:rPr>
            <w:rFonts w:ascii="Poppins" w:hAnsi="Poppins"/>
            <w:noProof/>
            <w:sz w:val="24"/>
            <w:szCs w:val="24"/>
            <w:rPrChange w:id="14885" w:author="thuyhuynh" w:date="2023-05-08T12:06:00Z">
              <w:rPr>
                <w:noProof/>
              </w:rPr>
            </w:rPrChange>
          </w:rPr>
          <w:delText>genuine and imposter distances</w:delText>
        </w:r>
        <w:r w:rsidRPr="008114DE" w:rsidDel="006078B1">
          <w:rPr>
            <w:rFonts w:ascii="Poppins" w:hAnsi="Poppins"/>
            <w:noProof/>
            <w:sz w:val="24"/>
            <w:szCs w:val="24"/>
            <w:rPrChange w:id="14886" w:author="thuyhuynh" w:date="2023-05-08T12:06:00Z">
              <w:rPr>
                <w:noProof/>
              </w:rPr>
            </w:rPrChange>
          </w:rPr>
          <w:delText xml:space="preserve"> on their sa</w:delText>
        </w:r>
        <w:r w:rsidR="00FD7526" w:rsidRPr="008114DE" w:rsidDel="006078B1">
          <w:rPr>
            <w:rFonts w:ascii="Poppins" w:hAnsi="Poppins"/>
            <w:noProof/>
            <w:sz w:val="24"/>
            <w:szCs w:val="24"/>
            <w:rPrChange w:id="14887" w:author="thuyhuynh" w:date="2023-05-08T12:06:00Z">
              <w:rPr>
                <w:noProof/>
              </w:rPr>
            </w:rPrChange>
          </w:rPr>
          <w:delText>mple iris database. There is us</w:delText>
        </w:r>
        <w:r w:rsidRPr="008114DE" w:rsidDel="006078B1">
          <w:rPr>
            <w:rFonts w:ascii="Poppins" w:hAnsi="Poppins"/>
            <w:noProof/>
            <w:sz w:val="24"/>
            <w:szCs w:val="24"/>
            <w:rPrChange w:id="14888" w:author="thuyhuynh" w:date="2023-05-08T12:06:00Z">
              <w:rPr>
                <w:noProof/>
              </w:rPr>
            </w:rPrChange>
          </w:rPr>
          <w:delText>ually an overlap between the two distributions.</w:delText>
        </w:r>
        <w:bookmarkStart w:id="14889" w:name="_Toc99552932"/>
        <w:bookmarkStart w:id="14890" w:name="_Toc99553268"/>
        <w:bookmarkStart w:id="14891" w:name="_Toc99553602"/>
        <w:bookmarkStart w:id="14892" w:name="_Toc99553935"/>
        <w:bookmarkStart w:id="14893" w:name="_Toc152261349"/>
        <w:bookmarkStart w:id="14894" w:name="_Toc153897456"/>
        <w:bookmarkStart w:id="14895" w:name="_Toc155348529"/>
        <w:bookmarkStart w:id="14896" w:name="_Toc155348832"/>
        <w:bookmarkEnd w:id="14889"/>
        <w:bookmarkEnd w:id="14890"/>
        <w:bookmarkEnd w:id="14891"/>
        <w:bookmarkEnd w:id="14892"/>
        <w:bookmarkEnd w:id="14893"/>
        <w:bookmarkEnd w:id="14894"/>
        <w:bookmarkEnd w:id="14895"/>
        <w:bookmarkEnd w:id="14896"/>
      </w:del>
    </w:p>
    <w:p w:rsidR="00CF036C" w:rsidRPr="008114DE" w:rsidDel="006078B1" w:rsidRDefault="00FD7526" w:rsidP="00161EFD">
      <w:pPr>
        <w:pStyle w:val="ListParagraph"/>
        <w:numPr>
          <w:ilvl w:val="1"/>
          <w:numId w:val="22"/>
        </w:numPr>
        <w:jc w:val="both"/>
        <w:rPr>
          <w:del w:id="14897" w:author="thuyhuynh" w:date="2022-03-30T16:44:00Z"/>
          <w:rFonts w:ascii="Poppins" w:hAnsi="Poppins"/>
          <w:sz w:val="24"/>
          <w:szCs w:val="24"/>
          <w:rPrChange w:id="14898" w:author="thuyhuynh" w:date="2023-05-08T12:06:00Z">
            <w:rPr>
              <w:del w:id="14899" w:author="thuyhuynh" w:date="2022-03-30T16:44:00Z"/>
            </w:rPr>
          </w:rPrChange>
        </w:rPr>
      </w:pPr>
      <w:del w:id="14900" w:author="thuyhuynh" w:date="2022-03-30T16:44:00Z">
        <w:r w:rsidRPr="008114DE" w:rsidDel="006078B1">
          <w:rPr>
            <w:rFonts w:ascii="Poppins" w:hAnsi="Poppins"/>
            <w:sz w:val="24"/>
            <w:szCs w:val="24"/>
            <w:rPrChange w:id="14901" w:author="thuyhuynh" w:date="2023-05-08T12:06:00Z">
              <w:rPr/>
            </w:rPrChange>
          </w:rPr>
          <w:delText xml:space="preserve">Select two thresholds: </w:delText>
        </w:r>
        <w:r w:rsidRPr="008114DE" w:rsidDel="006078B1">
          <w:rPr>
            <w:rFonts w:ascii="Poppins" w:hAnsi="Poppins"/>
            <w:sz w:val="24"/>
            <w:szCs w:val="24"/>
            <w:lang w:eastAsia="ko-KR"/>
            <w:rPrChange w:id="14902" w:author="thuyhuynh" w:date="2023-05-08T12:06:00Z">
              <w:rPr>
                <w:lang w:eastAsia="ko-KR"/>
              </w:rPr>
            </w:rPrChange>
          </w:rPr>
          <w:delText>G</w:delText>
        </w:r>
        <w:r w:rsidR="00CF036C" w:rsidRPr="008114DE" w:rsidDel="006078B1">
          <w:rPr>
            <w:rFonts w:ascii="Poppins" w:hAnsi="Poppins"/>
            <w:sz w:val="24"/>
            <w:szCs w:val="24"/>
            <w:rPrChange w:id="14903" w:author="thuyhuynh" w:date="2023-05-08T12:06:00Z">
              <w:rPr/>
            </w:rPrChange>
          </w:rPr>
          <w:delText>enuine threshold and impost</w:delText>
        </w:r>
        <w:r w:rsidR="00435F35" w:rsidRPr="008114DE" w:rsidDel="006078B1">
          <w:rPr>
            <w:rFonts w:ascii="Poppins" w:hAnsi="Poppins"/>
            <w:sz w:val="24"/>
            <w:szCs w:val="24"/>
            <w:rPrChange w:id="14904" w:author="thuyhuynh" w:date="2023-05-08T12:06:00Z">
              <w:rPr/>
            </w:rPrChange>
          </w:rPr>
          <w:delText>e</w:delText>
        </w:r>
        <w:r w:rsidR="00CF036C" w:rsidRPr="008114DE" w:rsidDel="006078B1">
          <w:rPr>
            <w:rFonts w:ascii="Poppins" w:hAnsi="Poppins"/>
            <w:sz w:val="24"/>
            <w:szCs w:val="24"/>
            <w:rPrChange w:id="14905" w:author="thuyhuynh" w:date="2023-05-08T12:06:00Z">
              <w:rPr/>
            </w:rPrChange>
          </w:rPr>
          <w:delText>r threshold. Ideally, genu</w:delText>
        </w:r>
        <w:r w:rsidRPr="008114DE" w:rsidDel="006078B1">
          <w:rPr>
            <w:rFonts w:ascii="Poppins" w:hAnsi="Poppins"/>
            <w:sz w:val="24"/>
            <w:szCs w:val="24"/>
            <w:rPrChange w:id="14906" w:author="thuyhuynh" w:date="2023-05-08T12:06:00Z">
              <w:rPr/>
            </w:rPrChange>
          </w:rPr>
          <w:delText>ine threshold is selected in</w:delText>
        </w:r>
        <w:r w:rsidR="00CF036C" w:rsidRPr="008114DE" w:rsidDel="006078B1">
          <w:rPr>
            <w:rFonts w:ascii="Poppins" w:hAnsi="Poppins"/>
            <w:sz w:val="24"/>
            <w:szCs w:val="24"/>
            <w:rPrChange w:id="14907" w:author="thuyhuynh" w:date="2023-05-08T12:06:00Z">
              <w:rPr/>
            </w:rPrChange>
          </w:rPr>
          <w:delText xml:space="preserve"> a way </w:delText>
        </w:r>
        <w:r w:rsidRPr="008114DE" w:rsidDel="006078B1">
          <w:rPr>
            <w:rFonts w:ascii="Poppins" w:hAnsi="Poppins"/>
            <w:sz w:val="24"/>
            <w:szCs w:val="24"/>
            <w:lang w:eastAsia="ko-KR"/>
            <w:rPrChange w:id="14908" w:author="thuyhuynh" w:date="2023-05-08T12:06:00Z">
              <w:rPr>
                <w:lang w:eastAsia="ko-KR"/>
              </w:rPr>
            </w:rPrChange>
          </w:rPr>
          <w:delText>for</w:delText>
        </w:r>
        <w:r w:rsidR="00CF036C" w:rsidRPr="008114DE" w:rsidDel="006078B1">
          <w:rPr>
            <w:rFonts w:ascii="Poppins" w:hAnsi="Poppins"/>
            <w:sz w:val="24"/>
            <w:szCs w:val="24"/>
            <w:rPrChange w:id="14909" w:author="thuyhuynh" w:date="2023-05-08T12:06:00Z">
              <w:rPr/>
            </w:rPrChange>
          </w:rPr>
          <w:delText xml:space="preserve"> all the genuine matches </w:delText>
        </w:r>
        <w:r w:rsidRPr="008114DE" w:rsidDel="006078B1">
          <w:rPr>
            <w:rFonts w:ascii="Poppins" w:hAnsi="Poppins"/>
            <w:sz w:val="24"/>
            <w:szCs w:val="24"/>
            <w:lang w:eastAsia="ko-KR"/>
            <w:rPrChange w:id="14910" w:author="thuyhuynh" w:date="2023-05-08T12:06:00Z">
              <w:rPr>
                <w:lang w:eastAsia="ko-KR"/>
              </w:rPr>
            </w:rPrChange>
          </w:rPr>
          <w:delText xml:space="preserve">to </w:delText>
        </w:r>
        <w:r w:rsidR="00CF036C" w:rsidRPr="008114DE" w:rsidDel="006078B1">
          <w:rPr>
            <w:rFonts w:ascii="Poppins" w:hAnsi="Poppins"/>
            <w:sz w:val="24"/>
            <w:szCs w:val="24"/>
            <w:rPrChange w:id="14911" w:author="thuyhuynh" w:date="2023-05-08T12:06:00Z">
              <w:rPr/>
            </w:rPrChange>
          </w:rPr>
          <w:delText xml:space="preserve">have distances lower than or equal to it. Imposter threshold is selected in a way </w:delText>
        </w:r>
        <w:r w:rsidRPr="008114DE" w:rsidDel="006078B1">
          <w:rPr>
            <w:rFonts w:ascii="Poppins" w:hAnsi="Poppins"/>
            <w:sz w:val="24"/>
            <w:szCs w:val="24"/>
            <w:lang w:eastAsia="ko-KR"/>
            <w:rPrChange w:id="14912" w:author="thuyhuynh" w:date="2023-05-08T12:06:00Z">
              <w:rPr>
                <w:lang w:eastAsia="ko-KR"/>
              </w:rPr>
            </w:rPrChange>
          </w:rPr>
          <w:delText>for</w:delText>
        </w:r>
        <w:r w:rsidR="00CF036C" w:rsidRPr="008114DE" w:rsidDel="006078B1">
          <w:rPr>
            <w:rFonts w:ascii="Poppins" w:hAnsi="Poppins"/>
            <w:sz w:val="24"/>
            <w:szCs w:val="24"/>
            <w:rPrChange w:id="14913" w:author="thuyhuynh" w:date="2023-05-08T12:06:00Z">
              <w:rPr/>
            </w:rPrChange>
          </w:rPr>
          <w:delText xml:space="preserve"> all the imposter matches </w:delText>
        </w:r>
        <w:r w:rsidRPr="008114DE" w:rsidDel="006078B1">
          <w:rPr>
            <w:rFonts w:ascii="Poppins" w:hAnsi="Poppins"/>
            <w:sz w:val="24"/>
            <w:szCs w:val="24"/>
            <w:lang w:eastAsia="ko-KR"/>
            <w:rPrChange w:id="14914" w:author="thuyhuynh" w:date="2023-05-08T12:06:00Z">
              <w:rPr>
                <w:lang w:eastAsia="ko-KR"/>
              </w:rPr>
            </w:rPrChange>
          </w:rPr>
          <w:delText xml:space="preserve">to </w:delText>
        </w:r>
        <w:r w:rsidRPr="008114DE" w:rsidDel="006078B1">
          <w:rPr>
            <w:rFonts w:ascii="Poppins" w:hAnsi="Poppins"/>
            <w:sz w:val="24"/>
            <w:szCs w:val="24"/>
            <w:rPrChange w:id="14915" w:author="thuyhuynh" w:date="2023-05-08T12:06:00Z">
              <w:rPr/>
            </w:rPrChange>
          </w:rPr>
          <w:delText>ha</w:delText>
        </w:r>
        <w:r w:rsidRPr="008114DE" w:rsidDel="006078B1">
          <w:rPr>
            <w:rFonts w:ascii="Poppins" w:hAnsi="Poppins"/>
            <w:sz w:val="24"/>
            <w:szCs w:val="24"/>
            <w:lang w:eastAsia="ko-KR"/>
            <w:rPrChange w:id="14916" w:author="thuyhuynh" w:date="2023-05-08T12:06:00Z">
              <w:rPr>
                <w:lang w:eastAsia="ko-KR"/>
              </w:rPr>
            </w:rPrChange>
          </w:rPr>
          <w:delText>ve</w:delText>
        </w:r>
        <w:r w:rsidR="00CF036C" w:rsidRPr="008114DE" w:rsidDel="006078B1">
          <w:rPr>
            <w:rFonts w:ascii="Poppins" w:hAnsi="Poppins"/>
            <w:sz w:val="24"/>
            <w:szCs w:val="24"/>
            <w:rPrChange w:id="14917" w:author="thuyhuynh" w:date="2023-05-08T12:06:00Z">
              <w:rPr/>
            </w:rPrChange>
          </w:rPr>
          <w:delText xml:space="preserve"> distances greater than it. However, depending on the accuracy of each biometric application, the thresholds can be relaxed to the level that </w:delText>
        </w:r>
        <w:r w:rsidR="00CD5832" w:rsidRPr="008114DE" w:rsidDel="006078B1">
          <w:rPr>
            <w:rFonts w:ascii="Poppins" w:hAnsi="Poppins"/>
            <w:sz w:val="24"/>
            <w:szCs w:val="24"/>
            <w:rPrChange w:id="14918" w:author="thuyhuynh" w:date="2023-05-08T12:06:00Z">
              <w:rPr/>
            </w:rPrChange>
          </w:rPr>
          <w:delText>reduce</w:delText>
        </w:r>
        <w:r w:rsidR="006D5141" w:rsidRPr="008114DE" w:rsidDel="006078B1">
          <w:rPr>
            <w:rFonts w:ascii="Poppins" w:hAnsi="Poppins"/>
            <w:sz w:val="24"/>
            <w:szCs w:val="24"/>
            <w:lang w:eastAsia="ko-KR"/>
            <w:rPrChange w:id="14919" w:author="thuyhuynh" w:date="2023-05-08T12:06:00Z">
              <w:rPr>
                <w:lang w:eastAsia="ko-KR"/>
              </w:rPr>
            </w:rPrChange>
          </w:rPr>
          <w:delText>s</w:delText>
        </w:r>
        <w:r w:rsidR="00CD5832" w:rsidRPr="008114DE" w:rsidDel="006078B1">
          <w:rPr>
            <w:rFonts w:ascii="Poppins" w:hAnsi="Poppins"/>
            <w:sz w:val="24"/>
            <w:szCs w:val="24"/>
            <w:rPrChange w:id="14920" w:author="thuyhuynh" w:date="2023-05-08T12:06:00Z">
              <w:rPr/>
            </w:rPrChange>
          </w:rPr>
          <w:delText xml:space="preserve"> false acceptance rate</w:delText>
        </w:r>
        <w:r w:rsidR="00CF036C" w:rsidRPr="008114DE" w:rsidDel="006078B1">
          <w:rPr>
            <w:rFonts w:ascii="Poppins" w:hAnsi="Poppins"/>
            <w:sz w:val="24"/>
            <w:szCs w:val="24"/>
            <w:rPrChange w:id="14921" w:author="thuyhuynh" w:date="2023-05-08T12:06:00Z">
              <w:rPr/>
            </w:rPrChange>
          </w:rPr>
          <w:delText xml:space="preserve"> as much as possible. Distances that are greater than genuine threshold and less than imposter threshold are in the grey zone.</w:delText>
        </w:r>
        <w:r w:rsidR="00435F35" w:rsidRPr="008114DE" w:rsidDel="006078B1">
          <w:rPr>
            <w:rFonts w:ascii="Poppins" w:hAnsi="Poppins"/>
            <w:sz w:val="24"/>
            <w:szCs w:val="24"/>
            <w:rPrChange w:id="14922" w:author="thuyhuynh" w:date="2023-05-08T12:06:00Z">
              <w:rPr/>
            </w:rPrChange>
          </w:rPr>
          <w:delText xml:space="preserve"> With a good quality enrollment database, the two recommended threshold</w:delText>
        </w:r>
        <w:r w:rsidR="00B57DDE" w:rsidRPr="008114DE" w:rsidDel="006078B1">
          <w:rPr>
            <w:rFonts w:ascii="Poppins" w:hAnsi="Poppins"/>
            <w:sz w:val="24"/>
            <w:szCs w:val="24"/>
            <w:rPrChange w:id="14923" w:author="thuyhuynh" w:date="2023-05-08T12:06:00Z">
              <w:rPr/>
            </w:rPrChange>
          </w:rPr>
          <w:delText>s are 1.00 and 1.10</w:delText>
        </w:r>
        <w:r w:rsidR="00CD5832" w:rsidRPr="008114DE" w:rsidDel="006078B1">
          <w:rPr>
            <w:rFonts w:ascii="Poppins" w:hAnsi="Poppins"/>
            <w:sz w:val="24"/>
            <w:szCs w:val="24"/>
            <w:rPrChange w:id="14924" w:author="thuyhuynh" w:date="2023-05-08T12:06:00Z">
              <w:rPr/>
            </w:rPrChange>
          </w:rPr>
          <w:delText xml:space="preserve">, </w:delText>
        </w:r>
        <w:r w:rsidR="00435F35" w:rsidRPr="008114DE" w:rsidDel="006078B1">
          <w:rPr>
            <w:rFonts w:ascii="Poppins" w:hAnsi="Poppins"/>
            <w:sz w:val="24"/>
            <w:szCs w:val="24"/>
            <w:rPrChange w:id="14925" w:author="thuyhuynh" w:date="2023-05-08T12:06:00Z">
              <w:rPr/>
            </w:rPrChange>
          </w:rPr>
          <w:delText>respectively.</w:delText>
        </w:r>
        <w:bookmarkStart w:id="14926" w:name="_Toc99552933"/>
        <w:bookmarkStart w:id="14927" w:name="_Toc99553269"/>
        <w:bookmarkStart w:id="14928" w:name="_Toc99553603"/>
        <w:bookmarkStart w:id="14929" w:name="_Toc99553936"/>
        <w:bookmarkStart w:id="14930" w:name="_Toc152261350"/>
        <w:bookmarkStart w:id="14931" w:name="_Toc153897457"/>
        <w:bookmarkStart w:id="14932" w:name="_Toc155348530"/>
        <w:bookmarkStart w:id="14933" w:name="_Toc155348833"/>
        <w:bookmarkEnd w:id="14926"/>
        <w:bookmarkEnd w:id="14927"/>
        <w:bookmarkEnd w:id="14928"/>
        <w:bookmarkEnd w:id="14929"/>
        <w:bookmarkEnd w:id="14930"/>
        <w:bookmarkEnd w:id="14931"/>
        <w:bookmarkEnd w:id="14932"/>
        <w:bookmarkEnd w:id="14933"/>
      </w:del>
    </w:p>
    <w:p w:rsidR="00CF036C" w:rsidRPr="008114DE" w:rsidDel="006078B1" w:rsidRDefault="00435F35" w:rsidP="00161EFD">
      <w:pPr>
        <w:pStyle w:val="ListParagraph"/>
        <w:numPr>
          <w:ilvl w:val="1"/>
          <w:numId w:val="22"/>
        </w:numPr>
        <w:jc w:val="both"/>
        <w:rPr>
          <w:del w:id="14934" w:author="thuyhuynh" w:date="2022-03-30T16:44:00Z"/>
          <w:rFonts w:ascii="Poppins" w:hAnsi="Poppins"/>
          <w:sz w:val="24"/>
          <w:szCs w:val="24"/>
          <w:rPrChange w:id="14935" w:author="thuyhuynh" w:date="2023-05-08T12:06:00Z">
            <w:rPr>
              <w:del w:id="14936" w:author="thuyhuynh" w:date="2022-03-30T16:44:00Z"/>
            </w:rPr>
          </w:rPrChange>
        </w:rPr>
      </w:pPr>
      <w:del w:id="14937" w:author="thuyhuynh" w:date="2022-03-30T16:44:00Z">
        <w:r w:rsidRPr="008114DE" w:rsidDel="006078B1">
          <w:rPr>
            <w:rFonts w:ascii="Poppins" w:hAnsi="Poppins"/>
            <w:sz w:val="24"/>
            <w:szCs w:val="24"/>
            <w:rPrChange w:id="14938" w:author="thuyhuynh" w:date="2023-05-08T12:06:00Z">
              <w:rPr/>
            </w:rPrChange>
          </w:rPr>
          <w:delText>Get</w:delText>
        </w:r>
        <w:r w:rsidR="00CF036C" w:rsidRPr="008114DE" w:rsidDel="006078B1">
          <w:rPr>
            <w:rFonts w:ascii="Poppins" w:hAnsi="Poppins"/>
            <w:sz w:val="24"/>
            <w:szCs w:val="24"/>
            <w:rPrChange w:id="14939" w:author="thuyhuynh" w:date="2023-05-08T12:06:00Z">
              <w:rPr/>
            </w:rPrChange>
          </w:rPr>
          <w:delText xml:space="preserve"> the smallest distance among those returned from 1:1 and 1:N comparisons. If the distance is less than or equal to genuine threshold, </w:delText>
        </w:r>
        <w:r w:rsidRPr="008114DE" w:rsidDel="006078B1">
          <w:rPr>
            <w:rFonts w:ascii="Poppins" w:hAnsi="Poppins"/>
            <w:sz w:val="24"/>
            <w:szCs w:val="24"/>
            <w:rPrChange w:id="14940" w:author="thuyhuynh" w:date="2023-05-08T12:06:00Z">
              <w:rPr/>
            </w:rPrChange>
          </w:rPr>
          <w:delText>a positive match is claimed</w:delText>
        </w:r>
        <w:r w:rsidR="00CF036C" w:rsidRPr="008114DE" w:rsidDel="006078B1">
          <w:rPr>
            <w:rFonts w:ascii="Poppins" w:hAnsi="Poppins"/>
            <w:sz w:val="24"/>
            <w:szCs w:val="24"/>
            <w:rPrChange w:id="14941" w:author="thuyhuynh" w:date="2023-05-08T12:06:00Z">
              <w:rPr/>
            </w:rPrChange>
          </w:rPr>
          <w:delText xml:space="preserve">. If the distance is greater than imposter threshold, </w:delText>
        </w:r>
        <w:r w:rsidR="00D00EE2" w:rsidRPr="008114DE" w:rsidDel="006078B1">
          <w:rPr>
            <w:rFonts w:ascii="Poppins" w:hAnsi="Poppins"/>
            <w:sz w:val="24"/>
            <w:szCs w:val="24"/>
            <w:rPrChange w:id="14942" w:author="thuyhuynh" w:date="2023-05-08T12:06:00Z">
              <w:rPr/>
            </w:rPrChange>
          </w:rPr>
          <w:delText>the query image is from an imposter</w:delText>
        </w:r>
        <w:r w:rsidR="00CF036C" w:rsidRPr="008114DE" w:rsidDel="006078B1">
          <w:rPr>
            <w:rFonts w:ascii="Poppins" w:hAnsi="Poppins"/>
            <w:sz w:val="24"/>
            <w:szCs w:val="24"/>
            <w:rPrChange w:id="14943" w:author="thuyhuynh" w:date="2023-05-08T12:06:00Z">
              <w:rPr/>
            </w:rPrChange>
          </w:rPr>
          <w:delText xml:space="preserve">. If the distance is in </w:delText>
        </w:r>
        <w:r w:rsidR="00800E71" w:rsidRPr="008114DE" w:rsidDel="006078B1">
          <w:rPr>
            <w:rFonts w:ascii="Poppins" w:hAnsi="Poppins"/>
            <w:sz w:val="24"/>
            <w:szCs w:val="24"/>
            <w:rPrChange w:id="14944" w:author="thuyhuynh" w:date="2023-05-08T12:06:00Z">
              <w:rPr/>
            </w:rPrChange>
          </w:rPr>
          <w:delText xml:space="preserve">the </w:delText>
        </w:r>
        <w:r w:rsidR="00CF036C" w:rsidRPr="008114DE" w:rsidDel="006078B1">
          <w:rPr>
            <w:rFonts w:ascii="Poppins" w:hAnsi="Poppins"/>
            <w:sz w:val="24"/>
            <w:szCs w:val="24"/>
            <w:rPrChange w:id="14945" w:author="thuyhuynh" w:date="2023-05-08T12:06:00Z">
              <w:rPr/>
            </w:rPrChange>
          </w:rPr>
          <w:delText xml:space="preserve">grey zone, there is some uncertainty due to, </w:delText>
        </w:r>
        <w:r w:rsidR="006D5141" w:rsidRPr="008114DE" w:rsidDel="006078B1">
          <w:rPr>
            <w:rFonts w:ascii="Poppins" w:hAnsi="Poppins"/>
            <w:sz w:val="24"/>
            <w:szCs w:val="24"/>
            <w:rPrChange w:id="14946" w:author="thuyhuynh" w:date="2023-05-08T12:06:00Z">
              <w:rPr/>
            </w:rPrChange>
          </w:rPr>
          <w:delText>e.g.</w:delText>
        </w:r>
        <w:r w:rsidR="00CF036C" w:rsidRPr="008114DE" w:rsidDel="006078B1">
          <w:rPr>
            <w:rFonts w:ascii="Poppins" w:hAnsi="Poppins"/>
            <w:sz w:val="24"/>
            <w:szCs w:val="24"/>
            <w:rPrChange w:id="14947" w:author="thuyhuynh" w:date="2023-05-08T12:06:00Z">
              <w:rPr/>
            </w:rPrChange>
          </w:rPr>
          <w:delText>, low image qualit</w:delText>
        </w:r>
        <w:r w:rsidR="006D5141" w:rsidRPr="008114DE" w:rsidDel="006078B1">
          <w:rPr>
            <w:rFonts w:ascii="Poppins" w:hAnsi="Poppins"/>
            <w:sz w:val="24"/>
            <w:szCs w:val="24"/>
            <w:rPrChange w:id="14948" w:author="thuyhuynh" w:date="2023-05-08T12:06:00Z">
              <w:rPr/>
            </w:rPrChange>
          </w:rPr>
          <w:delText>y, occlusion, or pupil dilation</w:delText>
        </w:r>
        <w:r w:rsidR="006D5141" w:rsidRPr="008114DE" w:rsidDel="006078B1">
          <w:rPr>
            <w:rFonts w:ascii="Poppins" w:hAnsi="Poppins"/>
            <w:sz w:val="24"/>
            <w:szCs w:val="24"/>
            <w:lang w:eastAsia="ko-KR"/>
            <w:rPrChange w:id="14949" w:author="thuyhuynh" w:date="2023-05-08T12:06:00Z">
              <w:rPr>
                <w:lang w:eastAsia="ko-KR"/>
              </w:rPr>
            </w:rPrChange>
          </w:rPr>
          <w:delText>. U</w:delText>
        </w:r>
        <w:r w:rsidR="00CF036C" w:rsidRPr="008114DE" w:rsidDel="006078B1">
          <w:rPr>
            <w:rFonts w:ascii="Poppins" w:hAnsi="Poppins"/>
            <w:sz w:val="24"/>
            <w:szCs w:val="24"/>
            <w:rPrChange w:id="14950" w:author="thuyhuynh" w:date="2023-05-08T12:06:00Z">
              <w:rPr/>
            </w:rPrChange>
          </w:rPr>
          <w:delText>ser should be asked to re</w:delText>
        </w:r>
        <w:r w:rsidR="006D5141" w:rsidRPr="008114DE" w:rsidDel="006078B1">
          <w:rPr>
            <w:rFonts w:ascii="Poppins" w:hAnsi="Poppins"/>
            <w:sz w:val="24"/>
            <w:szCs w:val="24"/>
            <w:lang w:eastAsia="ko-KR"/>
            <w:rPrChange w:id="14951" w:author="thuyhuynh" w:date="2023-05-08T12:06:00Z">
              <w:rPr>
                <w:lang w:eastAsia="ko-KR"/>
              </w:rPr>
            </w:rPrChange>
          </w:rPr>
          <w:delText>capture</w:delText>
        </w:r>
        <w:r w:rsidR="00CF036C" w:rsidRPr="008114DE" w:rsidDel="006078B1">
          <w:rPr>
            <w:rFonts w:ascii="Poppins" w:hAnsi="Poppins"/>
            <w:sz w:val="24"/>
            <w:szCs w:val="24"/>
            <w:rPrChange w:id="14952" w:author="thuyhuynh" w:date="2023-05-08T12:06:00Z">
              <w:rPr/>
            </w:rPrChange>
          </w:rPr>
          <w:delText xml:space="preserve"> his/her iris image with the eye</w:delText>
        </w:r>
        <w:r w:rsidR="006D5141" w:rsidRPr="008114DE" w:rsidDel="006078B1">
          <w:rPr>
            <w:rFonts w:ascii="Poppins" w:hAnsi="Poppins"/>
            <w:sz w:val="24"/>
            <w:szCs w:val="24"/>
            <w:lang w:eastAsia="ko-KR"/>
            <w:rPrChange w:id="14953" w:author="thuyhuynh" w:date="2023-05-08T12:06:00Z">
              <w:rPr>
                <w:lang w:eastAsia="ko-KR"/>
              </w:rPr>
            </w:rPrChange>
          </w:rPr>
          <w:delText>s</w:delText>
        </w:r>
        <w:r w:rsidR="00CF036C" w:rsidRPr="008114DE" w:rsidDel="006078B1">
          <w:rPr>
            <w:rFonts w:ascii="Poppins" w:hAnsi="Poppins"/>
            <w:sz w:val="24"/>
            <w:szCs w:val="24"/>
            <w:rPrChange w:id="14954" w:author="thuyhuynh" w:date="2023-05-08T12:06:00Z">
              <w:rPr/>
            </w:rPrChange>
          </w:rPr>
          <w:delText xml:space="preserve"> wide </w:delText>
        </w:r>
        <w:r w:rsidR="006D5141" w:rsidRPr="008114DE" w:rsidDel="006078B1">
          <w:rPr>
            <w:rFonts w:ascii="Poppins" w:hAnsi="Poppins"/>
            <w:sz w:val="24"/>
            <w:szCs w:val="24"/>
            <w:lang w:eastAsia="ko-KR"/>
            <w:rPrChange w:id="14955" w:author="thuyhuynh" w:date="2023-05-08T12:06:00Z">
              <w:rPr>
                <w:lang w:eastAsia="ko-KR"/>
              </w:rPr>
            </w:rPrChange>
          </w:rPr>
          <w:delText xml:space="preserve">open </w:delText>
        </w:r>
        <w:r w:rsidR="00CF036C" w:rsidRPr="008114DE" w:rsidDel="006078B1">
          <w:rPr>
            <w:rFonts w:ascii="Poppins" w:hAnsi="Poppins"/>
            <w:sz w:val="24"/>
            <w:szCs w:val="24"/>
            <w:rPrChange w:id="14956" w:author="thuyhuynh" w:date="2023-05-08T12:06:00Z">
              <w:rPr/>
            </w:rPrChange>
          </w:rPr>
          <w:delText xml:space="preserve">and do the matching again. </w:delText>
        </w:r>
        <w:bookmarkStart w:id="14957" w:name="_Toc99552934"/>
        <w:bookmarkStart w:id="14958" w:name="_Toc99553270"/>
        <w:bookmarkStart w:id="14959" w:name="_Toc99553604"/>
        <w:bookmarkStart w:id="14960" w:name="_Toc99553937"/>
        <w:bookmarkStart w:id="14961" w:name="_Toc152261351"/>
        <w:bookmarkStart w:id="14962" w:name="_Toc153897458"/>
        <w:bookmarkStart w:id="14963" w:name="_Toc155348531"/>
        <w:bookmarkStart w:id="14964" w:name="_Toc155348834"/>
        <w:bookmarkEnd w:id="14957"/>
        <w:bookmarkEnd w:id="14958"/>
        <w:bookmarkEnd w:id="14959"/>
        <w:bookmarkEnd w:id="14960"/>
        <w:bookmarkEnd w:id="14961"/>
        <w:bookmarkEnd w:id="14962"/>
        <w:bookmarkEnd w:id="14963"/>
        <w:bookmarkEnd w:id="14964"/>
      </w:del>
    </w:p>
    <w:p w:rsidR="00CF036C" w:rsidRPr="008114DE" w:rsidDel="006078B1" w:rsidRDefault="00CF036C" w:rsidP="00CF036C">
      <w:pPr>
        <w:jc w:val="both"/>
        <w:rPr>
          <w:del w:id="14965" w:author="thuyhuynh" w:date="2022-03-30T16:44:00Z"/>
          <w:rFonts w:ascii="Poppins" w:hAnsi="Poppins"/>
          <w:sz w:val="24"/>
          <w:szCs w:val="24"/>
          <w:lang w:eastAsia="ko-KR"/>
          <w:rPrChange w:id="14966" w:author="thuyhuynh" w:date="2023-05-08T12:06:00Z">
            <w:rPr>
              <w:del w:id="14967" w:author="thuyhuynh" w:date="2022-03-30T16:44:00Z"/>
              <w:lang w:eastAsia="ko-KR"/>
            </w:rPr>
          </w:rPrChange>
        </w:rPr>
      </w:pPr>
      <w:bookmarkStart w:id="14968" w:name="_Toc99552935"/>
      <w:bookmarkStart w:id="14969" w:name="_Toc99553271"/>
      <w:bookmarkStart w:id="14970" w:name="_Toc99553605"/>
      <w:bookmarkStart w:id="14971" w:name="_Toc99553938"/>
      <w:bookmarkStart w:id="14972" w:name="_Toc152261352"/>
      <w:bookmarkStart w:id="14973" w:name="_Toc153897459"/>
      <w:bookmarkStart w:id="14974" w:name="_Toc155348532"/>
      <w:bookmarkStart w:id="14975" w:name="_Toc155348835"/>
      <w:bookmarkEnd w:id="14968"/>
      <w:bookmarkEnd w:id="14969"/>
      <w:bookmarkEnd w:id="14970"/>
      <w:bookmarkEnd w:id="14971"/>
      <w:bookmarkEnd w:id="14972"/>
      <w:bookmarkEnd w:id="14973"/>
      <w:bookmarkEnd w:id="14974"/>
      <w:bookmarkEnd w:id="14975"/>
    </w:p>
    <w:p w:rsidR="00CF036C" w:rsidRPr="008114DE" w:rsidDel="006078B1" w:rsidRDefault="00C04588" w:rsidP="00CF036C">
      <w:pPr>
        <w:jc w:val="both"/>
        <w:rPr>
          <w:del w:id="14976" w:author="thuyhuynh" w:date="2022-03-30T16:44:00Z"/>
          <w:rFonts w:ascii="Poppins" w:hAnsi="Poppins"/>
          <w:sz w:val="24"/>
          <w:szCs w:val="24"/>
          <w:lang w:eastAsia="ko-KR"/>
          <w:rPrChange w:id="14977" w:author="thuyhuynh" w:date="2023-05-08T12:06:00Z">
            <w:rPr>
              <w:del w:id="14978" w:author="thuyhuynh" w:date="2022-03-30T16:44:00Z"/>
              <w:lang w:eastAsia="ko-KR"/>
            </w:rPr>
          </w:rPrChange>
        </w:rPr>
      </w:pPr>
      <w:del w:id="14979" w:author="thuyhuynh" w:date="2022-03-30T16:44:00Z">
        <w:r w:rsidRPr="008114DE" w:rsidDel="006078B1">
          <w:rPr>
            <w:rFonts w:ascii="Poppins" w:hAnsi="Poppins"/>
            <w:noProof/>
            <w:sz w:val="24"/>
            <w:szCs w:val="24"/>
            <w:rPrChange w:id="14980">
              <w:rPr>
                <w:noProof/>
              </w:rPr>
            </w:rPrChange>
          </w:rPr>
          <mc:AlternateContent>
            <mc:Choice Requires="wps">
              <w:drawing>
                <wp:anchor distT="0" distB="0" distL="114300" distR="114300" simplePos="0" relativeHeight="251677696" behindDoc="0" locked="0" layoutInCell="1" allowOverlap="1" wp14:anchorId="67F6BCE3" wp14:editId="7FB9317E">
                  <wp:simplePos x="0" y="0"/>
                  <wp:positionH relativeFrom="column">
                    <wp:posOffset>4178300</wp:posOffset>
                  </wp:positionH>
                  <wp:positionV relativeFrom="paragraph">
                    <wp:posOffset>2640330</wp:posOffset>
                  </wp:positionV>
                  <wp:extent cx="1411605" cy="250825"/>
                  <wp:effectExtent l="0" t="0" r="0" b="0"/>
                  <wp:wrapNone/>
                  <wp:docPr id="243"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160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E7815" w:rsidRDefault="003E7815" w:rsidP="00CF036C">
                              <w:r>
                                <w:t>Matching distance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2" o:spid="_x0000_s1113" type="#_x0000_t202" style="position:absolute;left:0;text-align:left;margin-left:329pt;margin-top:207.9pt;width:111.15pt;height:19.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" filled="f" stroked="f" strokecolor="white [3212]">
                  <v:textbox>
                    <w:txbxContent>
                      <w:p w:rsidR="003E7815" w:rsidRDefault="003E7815" w:rsidP="00CF036C">
                        <w:r>
                          <w:t>Matching distance</w:t>
                        </w:r>
                      </w:p>
                    </w:txbxContent>
                  </v:textbox>
                </v:shape>
              </w:pict>
            </mc:Fallback>
          </mc:AlternateContent>
        </w:r>
        <w:r w:rsidRPr="008114DE" w:rsidDel="006078B1">
          <w:rPr>
            <w:rFonts w:ascii="Poppins" w:hAnsi="Poppins"/>
            <w:noProof/>
            <w:sz w:val="24"/>
            <w:szCs w:val="24"/>
            <w:rPrChange w:id="14981">
              <w:rPr>
                <w:noProof/>
              </w:rPr>
            </w:rPrChange>
          </w:rPr>
          <mc:AlternateContent>
            <mc:Choice Requires="wpc">
              <w:drawing>
                <wp:inline distT="0" distB="0" distL="0" distR="0" wp14:anchorId="7EACB797" wp14:editId="430C0FC5">
                  <wp:extent cx="5307330" cy="3009900"/>
                  <wp:effectExtent l="0" t="0" r="45720" b="0"/>
                  <wp:docPr id="242" name="Canvas 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 name="AutoShape 101"/>
                          <wps:cNvCnPr>
                            <a:cxnSpLocks noChangeShapeType="1"/>
                          </wps:cNvCnPr>
                          <wps:spPr bwMode="auto">
                            <a:xfrm flipH="1">
                              <a:off x="248920" y="243840"/>
                              <a:ext cx="17145" cy="2434590"/>
                            </a:xfrm>
                            <a:prstGeom prst="straightConnector1">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1" name="AutoShape 102"/>
                          <wps:cNvCnPr>
                            <a:cxnSpLocks noChangeShapeType="1"/>
                          </wps:cNvCnPr>
                          <wps:spPr bwMode="auto">
                            <a:xfrm flipV="1">
                              <a:off x="254635" y="2667000"/>
                              <a:ext cx="5041265" cy="114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Freeform 103"/>
                          <wps:cNvSpPr>
                            <a:spLocks/>
                          </wps:cNvSpPr>
                          <wps:spPr bwMode="auto">
                            <a:xfrm>
                              <a:off x="266065" y="882650"/>
                              <a:ext cx="2749550" cy="1765300"/>
                            </a:xfrm>
                            <a:custGeom>
                              <a:avLst/>
                              <a:gdLst>
                                <a:gd name="T0" fmla="*/ 0 w 4330"/>
                                <a:gd name="T1" fmla="*/ 2201 h 2779"/>
                                <a:gd name="T2" fmla="*/ 617 w 4330"/>
                                <a:gd name="T3" fmla="*/ 1874 h 2779"/>
                                <a:gd name="T4" fmla="*/ 1852 w 4330"/>
                                <a:gd name="T5" fmla="*/ 78 h 2779"/>
                                <a:gd name="T6" fmla="*/ 3264 w 4330"/>
                                <a:gd name="T7" fmla="*/ 2340 h 2779"/>
                                <a:gd name="T8" fmla="*/ 4330 w 4330"/>
                                <a:gd name="T9" fmla="*/ 2714 h 2779"/>
                              </a:gdLst>
                              <a:ahLst/>
                              <a:cxnLst>
                                <a:cxn ang="0">
                                  <a:pos x="T0" y="T1"/>
                                </a:cxn>
                                <a:cxn ang="0">
                                  <a:pos x="T2" y="T3"/>
                                </a:cxn>
                                <a:cxn ang="0">
                                  <a:pos x="T4" y="T5"/>
                                </a:cxn>
                                <a:cxn ang="0">
                                  <a:pos x="T6" y="T7"/>
                                </a:cxn>
                                <a:cxn ang="0">
                                  <a:pos x="T8" y="T9"/>
                                </a:cxn>
                              </a:cxnLst>
                              <a:rect l="0" t="0" r="r" b="b"/>
                              <a:pathLst>
                                <a:path w="4330" h="2779">
                                  <a:moveTo>
                                    <a:pt x="0" y="2201"/>
                                  </a:moveTo>
                                  <a:cubicBezTo>
                                    <a:pt x="154" y="2214"/>
                                    <a:pt x="308" y="2228"/>
                                    <a:pt x="617" y="1874"/>
                                  </a:cubicBezTo>
                                  <a:cubicBezTo>
                                    <a:pt x="926" y="1520"/>
                                    <a:pt x="1411" y="0"/>
                                    <a:pt x="1852" y="78"/>
                                  </a:cubicBezTo>
                                  <a:cubicBezTo>
                                    <a:pt x="2293" y="156"/>
                                    <a:pt x="2851" y="1901"/>
                                    <a:pt x="3264" y="2340"/>
                                  </a:cubicBezTo>
                                  <a:cubicBezTo>
                                    <a:pt x="3677" y="2779"/>
                                    <a:pt x="4108" y="2636"/>
                                    <a:pt x="4330" y="2714"/>
                                  </a:cubicBezTo>
                                </a:path>
                              </a:pathLst>
                            </a:custGeom>
                            <a:noFill/>
                            <a:ln w="9525">
                              <a:solidFill>
                                <a:srgbClr val="37441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Freeform 104"/>
                          <wps:cNvSpPr>
                            <a:spLocks/>
                          </wps:cNvSpPr>
                          <wps:spPr bwMode="auto">
                            <a:xfrm>
                              <a:off x="2397760" y="875665"/>
                              <a:ext cx="2298065" cy="1712595"/>
                            </a:xfrm>
                            <a:custGeom>
                              <a:avLst/>
                              <a:gdLst>
                                <a:gd name="T0" fmla="*/ 0 w 3619"/>
                                <a:gd name="T1" fmla="*/ 2697 h 2697"/>
                                <a:gd name="T2" fmla="*/ 851 w 3619"/>
                                <a:gd name="T3" fmla="*/ 2183 h 2697"/>
                                <a:gd name="T4" fmla="*/ 1749 w 3619"/>
                                <a:gd name="T5" fmla="*/ 11 h 2697"/>
                                <a:gd name="T6" fmla="*/ 2646 w 3619"/>
                                <a:gd name="T7" fmla="*/ 2119 h 2697"/>
                                <a:gd name="T8" fmla="*/ 3619 w 3619"/>
                                <a:gd name="T9" fmla="*/ 2567 h 2697"/>
                              </a:gdLst>
                              <a:ahLst/>
                              <a:cxnLst>
                                <a:cxn ang="0">
                                  <a:pos x="T0" y="T1"/>
                                </a:cxn>
                                <a:cxn ang="0">
                                  <a:pos x="T2" y="T3"/>
                                </a:cxn>
                                <a:cxn ang="0">
                                  <a:pos x="T4" y="T5"/>
                                </a:cxn>
                                <a:cxn ang="0">
                                  <a:pos x="T6" y="T7"/>
                                </a:cxn>
                                <a:cxn ang="0">
                                  <a:pos x="T8" y="T9"/>
                                </a:cxn>
                              </a:cxnLst>
                              <a:rect l="0" t="0" r="r" b="b"/>
                              <a:pathLst>
                                <a:path w="3619" h="2697">
                                  <a:moveTo>
                                    <a:pt x="0" y="2697"/>
                                  </a:moveTo>
                                  <a:cubicBezTo>
                                    <a:pt x="280" y="2664"/>
                                    <a:pt x="560" y="2631"/>
                                    <a:pt x="851" y="2183"/>
                                  </a:cubicBezTo>
                                  <a:cubicBezTo>
                                    <a:pt x="1142" y="1735"/>
                                    <a:pt x="1450" y="22"/>
                                    <a:pt x="1749" y="11"/>
                                  </a:cubicBezTo>
                                  <a:cubicBezTo>
                                    <a:pt x="2048" y="0"/>
                                    <a:pt x="2334" y="1693"/>
                                    <a:pt x="2646" y="2119"/>
                                  </a:cubicBezTo>
                                  <a:cubicBezTo>
                                    <a:pt x="2958" y="2545"/>
                                    <a:pt x="3417" y="2474"/>
                                    <a:pt x="3619" y="2567"/>
                                  </a:cubicBezTo>
                                </a:path>
                              </a:pathLst>
                            </a:custGeom>
                            <a:noFill/>
                            <a:ln w="9525">
                              <a:solidFill>
                                <a:srgbClr val="C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AutoShape 105"/>
                          <wps:cNvCnPr>
                            <a:cxnSpLocks noChangeShapeType="1"/>
                          </wps:cNvCnPr>
                          <wps:spPr bwMode="auto">
                            <a:xfrm>
                              <a:off x="2394585" y="1914525"/>
                              <a:ext cx="635" cy="10147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4" name="AutoShape 106"/>
                          <wps:cNvCnPr>
                            <a:cxnSpLocks noChangeShapeType="1"/>
                          </wps:cNvCnPr>
                          <wps:spPr bwMode="auto">
                            <a:xfrm>
                              <a:off x="3015615" y="1899920"/>
                              <a:ext cx="635" cy="1014730"/>
                            </a:xfrm>
                            <a:prstGeom prst="straightConnector1">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5" name="Text Box 107"/>
                          <wps:cNvSpPr txBox="1">
                            <a:spLocks noChangeArrowheads="1"/>
                          </wps:cNvSpPr>
                          <wps:spPr bwMode="auto">
                            <a:xfrm>
                              <a:off x="353695" y="422910"/>
                              <a:ext cx="208470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E7815" w:rsidRDefault="003E7815" w:rsidP="00CF036C">
                                <w:r>
                                  <w:t>Distribution of genuine distances</w:t>
                                </w:r>
                              </w:p>
                            </w:txbxContent>
                          </wps:txbx>
                          <wps:bodyPr rot="0" vert="horz" wrap="square" lIns="91440" tIns="45720" rIns="91440" bIns="45720" anchor="t" anchorCtr="0" upright="1">
                            <a:noAutofit/>
                          </wps:bodyPr>
                        </wps:wsp>
                        <wps:wsp>
                          <wps:cNvPr id="26" name="Text Box 108"/>
                          <wps:cNvSpPr txBox="1">
                            <a:spLocks noChangeArrowheads="1"/>
                          </wps:cNvSpPr>
                          <wps:spPr bwMode="auto">
                            <a:xfrm>
                              <a:off x="3062605" y="175260"/>
                              <a:ext cx="2157095"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E7815" w:rsidRDefault="003E7815" w:rsidP="00CF036C">
                                <w:r>
                                  <w:t>Distribution of imposter distances</w:t>
                                </w:r>
                              </w:p>
                            </w:txbxContent>
                          </wps:txbx>
                          <wps:bodyPr rot="0" vert="horz" wrap="square" lIns="91440" tIns="45720" rIns="91440" bIns="45720" anchor="t" anchorCtr="0" upright="1">
                            <a:noAutofit/>
                          </wps:bodyPr>
                        </wps:wsp>
                        <wps:wsp>
                          <wps:cNvPr id="28" name="AutoShape 109"/>
                          <wps:cNvCnPr>
                            <a:cxnSpLocks noChangeShapeType="1"/>
                            <a:stCxn id="24" idx="2"/>
                          </wps:cNvCnPr>
                          <wps:spPr bwMode="auto">
                            <a:xfrm>
                              <a:off x="1396365" y="673735"/>
                              <a:ext cx="45720" cy="25844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7" name="AutoShape 110"/>
                          <wps:cNvCnPr>
                            <a:cxnSpLocks noChangeShapeType="1"/>
                            <a:stCxn id="25" idx="2"/>
                          </wps:cNvCnPr>
                          <wps:spPr bwMode="auto">
                            <a:xfrm flipH="1">
                              <a:off x="3508375" y="426085"/>
                              <a:ext cx="633095" cy="4565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8" name="Text Box 111"/>
                          <wps:cNvSpPr txBox="1">
                            <a:spLocks noChangeArrowheads="1"/>
                          </wps:cNvSpPr>
                          <wps:spPr bwMode="auto">
                            <a:xfrm>
                              <a:off x="0" y="4445"/>
                              <a:ext cx="82169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E7815" w:rsidRDefault="003E7815" w:rsidP="00CF036C">
                                <w:r>
                                  <w:t>Probability</w:t>
                                </w:r>
                              </w:p>
                            </w:txbxContent>
                          </wps:txbx>
                          <wps:bodyPr rot="0" vert="horz" wrap="square" lIns="91440" tIns="45720" rIns="91440" bIns="45720" anchor="t" anchorCtr="0" upright="1">
                            <a:noAutofit/>
                          </wps:bodyPr>
                        </wps:wsp>
                        <wps:wsp>
                          <wps:cNvPr id="230" name="AutoShape 112"/>
                          <wps:cNvCnPr>
                            <a:cxnSpLocks noChangeShapeType="1"/>
                          </wps:cNvCnPr>
                          <wps:spPr bwMode="auto">
                            <a:xfrm>
                              <a:off x="2397760" y="1985645"/>
                              <a:ext cx="588010" cy="635"/>
                            </a:xfrm>
                            <a:prstGeom prst="straightConnector1">
                              <a:avLst/>
                            </a:prstGeom>
                            <a:noFill/>
                            <a:ln w="9525">
                              <a:solidFill>
                                <a:srgbClr val="000000"/>
                              </a:solidFill>
                              <a:prstDash val="sysDot"/>
                              <a:round/>
                              <a:headEnd type="triangle" w="med" len="med"/>
                              <a:tailEnd type="triangle" w="med" len="med"/>
                            </a:ln>
                            <a:extLst>
                              <a:ext uri="{909E8E84-426E-40DD-AFC4-6F175D3DCCD1}">
                                <a14:hiddenFill xmlns:a14="http://schemas.microsoft.com/office/drawing/2010/main">
                                  <a:noFill/>
                                </a14:hiddenFill>
                              </a:ext>
                            </a:extLst>
                          </wps:spPr>
                          <wps:bodyPr/>
                        </wps:wsp>
                        <wps:wsp>
                          <wps:cNvPr id="29" name="Text Box 113"/>
                          <wps:cNvSpPr txBox="1">
                            <a:spLocks noChangeArrowheads="1"/>
                          </wps:cNvSpPr>
                          <wps:spPr bwMode="auto">
                            <a:xfrm>
                              <a:off x="2347595" y="1663700"/>
                              <a:ext cx="79248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E7815" w:rsidRDefault="003E7815" w:rsidP="00CF036C">
                                <w:pPr>
                                  <w:rPr>
                                    <w:i/>
                                  </w:rPr>
                                </w:pPr>
                                <w:r w:rsidRPr="0035715F">
                                  <w:rPr>
                                    <w:i/>
                                  </w:rPr>
                                  <w:t>Gre</w:t>
                                </w:r>
                                <w:r>
                                  <w:rPr>
                                    <w:i/>
                                  </w:rPr>
                                  <w:t xml:space="preserve">y </w:t>
                                </w:r>
                                <w:r w:rsidRPr="0035715F">
                                  <w:rPr>
                                    <w:i/>
                                  </w:rPr>
                                  <w:t>zone</w:t>
                                </w:r>
                              </w:p>
                            </w:txbxContent>
                          </wps:txbx>
                          <wps:bodyPr rot="0" vert="horz" wrap="square" lIns="91440" tIns="45720" rIns="91440" bIns="45720" anchor="t" anchorCtr="0" upright="1">
                            <a:noAutofit/>
                          </wps:bodyPr>
                        </wps:wsp>
                        <wps:wsp>
                          <wps:cNvPr id="30" name="Text Box 114"/>
                          <wps:cNvSpPr txBox="1">
                            <a:spLocks noChangeArrowheads="1"/>
                          </wps:cNvSpPr>
                          <wps:spPr bwMode="auto">
                            <a:xfrm>
                              <a:off x="913130" y="2651760"/>
                              <a:ext cx="126492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E7815" w:rsidRDefault="003E7815" w:rsidP="00CF036C">
                                <w:pPr>
                                  <w:rPr>
                                    <w:i/>
                                  </w:rPr>
                                </w:pPr>
                                <w:r>
                                  <w:rPr>
                                    <w:i/>
                                  </w:rPr>
                                  <w:t>Genuine threshold</w:t>
                                </w:r>
                              </w:p>
                            </w:txbxContent>
                          </wps:txbx>
                          <wps:bodyPr rot="0" vert="horz" wrap="square" lIns="91440" tIns="45720" rIns="91440" bIns="45720" anchor="t" anchorCtr="0" upright="1">
                            <a:noAutofit/>
                          </wps:bodyPr>
                        </wps:wsp>
                        <wps:wsp>
                          <wps:cNvPr id="233" name="AutoShape 115"/>
                          <wps:cNvCnPr>
                            <a:cxnSpLocks noChangeShapeType="1"/>
                          </wps:cNvCnPr>
                          <wps:spPr bwMode="auto">
                            <a:xfrm>
                              <a:off x="2178050" y="2777490"/>
                              <a:ext cx="21653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9" name="Text Box 116"/>
                          <wps:cNvSpPr txBox="1">
                            <a:spLocks noChangeArrowheads="1"/>
                          </wps:cNvSpPr>
                          <wps:spPr bwMode="auto">
                            <a:xfrm>
                              <a:off x="3260090" y="2318385"/>
                              <a:ext cx="1264920" cy="250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rsidR="003E7815" w:rsidRDefault="003E7815" w:rsidP="00CF036C">
                                <w:pPr>
                                  <w:rPr>
                                    <w:i/>
                                  </w:rPr>
                                </w:pPr>
                                <w:r>
                                  <w:rPr>
                                    <w:i/>
                                  </w:rPr>
                                  <w:t>Imposter threshold</w:t>
                                </w:r>
                              </w:p>
                            </w:txbxContent>
                          </wps:txbx>
                          <wps:bodyPr rot="0" vert="horz" wrap="square" lIns="91440" tIns="45720" rIns="91440" bIns="45720" anchor="t" anchorCtr="0" upright="1">
                            <a:noAutofit/>
                          </wps:bodyPr>
                        </wps:wsp>
                        <wps:wsp>
                          <wps:cNvPr id="234" name="AutoShape 117"/>
                          <wps:cNvCnPr>
                            <a:cxnSpLocks noChangeShapeType="1"/>
                            <a:stCxn id="233" idx="1"/>
                          </wps:cNvCnPr>
                          <wps:spPr bwMode="auto">
                            <a:xfrm flipH="1">
                              <a:off x="3015615" y="2444115"/>
                              <a:ext cx="244475" cy="2082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87" o:spid="_x0000_s1114" editas="canvas" style="width:417.9pt;height:237pt;mso-position-horizontal-relative:char;mso-position-vertical-relative:line" coordsize="53073,30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">
                  <v:shape id="_x0000_s1115" type="#_x0000_t75" style="position:absolute;width:53073;height:30099;visibility:visible;mso-wrap-style:square">
                    <v:fill o:detectmouseclick="t"/>
                    <v:path o:connecttype="none"/>
                  </v:shape>
                  <v:shape id="AutoShape 101" o:spid="_x0000_s1116" type="#_x0000_t32" style="position:absolute;left:2489;top:2438;width:171;height:2434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lpxcMAAADaAAAADwAAAGRycy9kb3ducmV2LnhtbESPT2sCMRTE7wW/Q3iCt5q1aJXVKFKU&#10;LgUP9R94e2ye2dXNy7JJdf32jVDocZiZ3zCzRWsrcaPGl44VDPoJCOLc6ZKNgv1u/ToB4QOyxsox&#10;KXiQh8W88zLDVLs7f9NtG4yIEPYpKihCqFMpfV6QRd93NXH0zq6xGKJsjNQN3iPcVvItSd6lxZLj&#10;QoE1fRSUX7c/VgEeeXn80p+nQ3Ye+5Uxw428ZEr1uu1yCiJQG/7Df+1MKxjB80q8AXL+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UpacXDAAAA2gAAAA8AAAAAAAAAAAAA&#10;AAAAoQIAAGRycy9kb3ducmV2LnhtbFBLBQYAAAAABAAEAPkAAACRAwAAAAA=&#10;">
                    <v:stroke startarrow="block"/>
                  </v:shape>
                  <v:shape id="AutoShape 102" o:spid="_x0000_s1117" type="#_x0000_t32" style="position:absolute;left:2546;top:26670;width:50413;height:11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di4/b8AAADaAAAADwAAAGRycy9kb3ducmV2LnhtbERPTWvDMAy9D/ofjAq7Lc4KGyOLW7pC&#10;oexS1hXao4i1xDSWQ+zFyb+vA4OdxON9qtyMthUD9d44VvCc5SCIK6cN1wrO3/unNxA+IGtsHZOC&#10;iTxs1ouHEgvtIn/RcAq1SCHsC1TQhNAVUvqqIYs+cx1x4n5cbzEk2NdS9xhTuG3lKs9fpUXDqaHB&#10;jnYNVbfTr1Vg4tEM3WEXPz4vV68jmenFGaUel+P2HUSgMfyL/9wHnebD/Mp85foO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di4/b8AAADaAAAADwAAAAAAAAAAAAAAAACh&#10;AgAAZHJzL2Rvd25yZXYueG1sUEsFBgAAAAAEAAQA+QAAAI0DAAAAAA==&#10;">
                    <v:stroke endarrow="block"/>
                  </v:shape>
                  <v:shape id="Freeform 103" o:spid="_x0000_s1118" style="position:absolute;left:2660;top:8826;width:27496;height:17653;visibility:visible;mso-wrap-style:square;v-text-anchor:top" coordsize="4330,2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BP+8QA&#10;AADbAAAADwAAAGRycy9kb3ducmV2LnhtbERPS2vCQBC+C/0PyxR6kbqxVqnRVUIlIFIPWil4G7Jj&#10;EpqdDdnNo/++KxR6m4/vOevtYCrRUeNKywqmkwgEcWZ1ybmCy2f6/AbCeWSNlWVS8EMOtpuH0Rpj&#10;bXs+UXf2uQgh7GJUUHhfx1K6rCCDbmJr4sDdbGPQB9jkUjfYh3BTyZcoWkiDJYeGAmt6Lyj7PrdG&#10;wSI1x/QjuUzHZjebf+nD6/La7pV6ehySFQhPg/8X/7n3Osyfw/2XcID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5gT/vEAAAA2wAAAA8AAAAAAAAAAAAAAAAAmAIAAGRycy9k&#10;b3ducmV2LnhtbFBLBQYAAAAABAAEAPUAAACJAwAAAAA=&#10;" path="m,2201v154,13,308,27,617,-327c926,1520,1411,,1852,78v441,78,999,1823,1412,2262c3677,2779,4108,2636,4330,2714e" filled="f" strokecolor="#37441c">
                    <v:path arrowok="t" o:connecttype="custom" o:connectlocs="0,1398138;391795,1190418;1176020,49548;2072640,1486435;2749550,1724010" o:connectangles="0,0,0,0,0"/>
                  </v:shape>
                  <v:shape id="Freeform 104" o:spid="_x0000_s1119" style="position:absolute;left:23977;top:8756;width:22981;height:17126;visibility:visible;mso-wrap-style:square;v-text-anchor:top" coordsize="3619,26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ce48IA&#10;AADbAAAADwAAAGRycy9kb3ducmV2LnhtbESPTWvCQBCG7wX/wzJCL6VuqrSVmI2UgkW8Vdv7NDsm&#10;wexs2N1q9Nc7B8HbDPN+PFMsB9epI4XYejbwMslAEVfetlwb+NmtnuegYkK22HkmA2eKsCxHDwXm&#10;1p/4m47bVCsJ4ZijgSalPtc6Vg05jBPfE8tt74PDJGuotQ14knDX6WmWvWmHLUtDgz19NlQdtv9O&#10;Ss6vNf/5p9UmXGbhPYTpBX+/jHkcDx8LUImGdBff3Gsr+AIrv8gAur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1x7jwgAAANsAAAAPAAAAAAAAAAAAAAAAAJgCAABkcnMvZG93&#10;bnJldi54bWxQSwUGAAAAAAQABAD1AAAAhwMAAAAA&#10;" path="m,2697v280,-33,560,-66,851,-514c1142,1735,1450,22,1749,11,2048,,2334,1693,2646,2119v312,426,771,355,973,448e" filled="f" strokecolor="#c00000">
                    <v:path arrowok="t" o:connecttype="custom" o:connectlocs="0,1712595;540385,1386205;1110615,6985;1680210,1345565;2298065,1630045" o:connectangles="0,0,0,0,0"/>
                  </v:shape>
                  <v:shape id="AutoShape 105" o:spid="_x0000_s1120" type="#_x0000_t32" style="position:absolute;left:23945;top:19145;width:7;height:101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1lOsUAAADbAAAADwAAAGRycy9kb3ducmV2LnhtbESPUUvDMBSF34X9h3CFvYhLrTikNh1D&#10;EBwirlPw9dJcm9LmJjRZV/31RhD2eDjnfIdTbmY7iInG0DlWcLPKQBA3TnfcKvh4f7q+BxEissbB&#10;MSn4pgCbanFRYqHdiWuaDrEVCcKhQAUmRl9IGRpDFsPKeeLkfbnRYkxybKUe8ZTgdpB5lq2lxY7T&#10;gkFPj4aa/nC0Cvqpf6v3d8FfHX9o/eLN6+72Uyu1vJy3DyAizfEc/m8/awV5Dn9f0g+Q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1lOsUAAADbAAAADwAAAAAAAAAA&#10;AAAAAAChAgAAZHJzL2Rvd25yZXYueG1sUEsFBgAAAAAEAAQA+QAAAJMDAAAAAA==&#10;">
                    <v:stroke dashstyle="dash"/>
                  </v:shape>
                  <v:shape id="AutoShape 106" o:spid="_x0000_s1121" type="#_x0000_t32" style="position:absolute;left:30156;top:18999;width:6;height:1014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hY1cYAAADbAAAADwAAAGRycy9kb3ducmV2LnhtbESPUUvDMBSF34X9h3AFX8Sl29yQumyM&#10;gaDI2DoFXy/NtSltbkKTdZ2/fhEEHw/nnO9wluvBtqKnLtSOFUzGGQji0umaKwWfHy8PTyBCRNbY&#10;OiYFFwqwXo1ulphrd+aC+mOsRIJwyFGBidHnUobSkMUwdp44ed+usxiT7CqpOzwnuG3lNMsW0mLN&#10;acGgp62hsjmerIKmb/bFYR78/emHFu/e7N5mX1qpu9th8wwi0hD/w3/tV61g+gi/X9IPkK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xIWNXGAAAA2wAAAA8AAAAAAAAA&#10;AAAAAAAAoQIAAGRycy9kb3ducmV2LnhtbFBLBQYAAAAABAAEAPkAAACUAwAAAAA=&#10;">
                    <v:stroke dashstyle="dash"/>
                  </v:shape>
                  <v:shape id="Text Box 107" o:spid="_x0000_s1122" type="#_x0000_t202" style="position:absolute;left:3536;top:4229;width:20848;height:2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x8QA&#10;AADbAAAADwAAAGRycy9kb3ducmV2LnhtbESPzWrDMBCE74W8g9hAbrUcQ0pxogQTkpJLD3UL9XFj&#10;bfwTa2UkNXHfvioUehxm5htms5vMIG7kfGdZwTJJQRDXVnfcKPh4Pz4+g/ABWeNgmRR8k4fddvaw&#10;wVzbO7/RrQyNiBD2OSpoQxhzKX3dkkGf2JE4ehfrDIYoXSO1w3uEm0FmafokDXYcF1ocad9SfS2/&#10;jAL36s7y01yKsgp06I9ZpfuXk1KL+VSsQQSawn/4r33SCrIV/H6JP0B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r/sfEAAAA2wAAAA8AAAAAAAAAAAAAAAAAmAIAAGRycy9k&#10;b3ducmV2LnhtbFBLBQYAAAAABAAEAPUAAACJAwAAAAA=&#10;" filled="f" stroked="f" strokecolor="white [3212]">
                    <v:textbox>
                      <w:txbxContent>
                        <w:p w:rsidR="003E7815" w:rsidRDefault="003E7815" w:rsidP="00CF036C">
                          <w:r>
                            <w:t>Distribution of genuine distances</w:t>
                          </w:r>
                        </w:p>
                      </w:txbxContent>
                    </v:textbox>
                  </v:shape>
                  <v:shape id="Text Box 108" o:spid="_x0000_s1123" type="#_x0000_t202" style="position:absolute;left:30626;top:1752;width:21571;height:2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lgsMEA&#10;AADbAAAADwAAAGRycy9kb3ducmV2LnhtbESPQYvCMBSE7wv+h/AEb2tqD7JUo4ioePFgXdDjs3m2&#10;1ealJFHrvzcLwh6HmfmGmc4704gHOV9bVjAaJiCIC6trLhX8HtbfPyB8QNbYWCYFL/Iwn/W+pphp&#10;++Q9PfJQighhn6GCKoQ2k9IXFRn0Q9sSR+9incEQpSuldviMcNPINEnG0mDNcaHClpYVFbf8bhS4&#10;nTvLo7ks8lOg1XWdnvR1s1Vq0O8WExCBuvAf/rS3WkE6hr8v8QfI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c5YLDBAAAA2wAAAA8AAAAAAAAAAAAAAAAAmAIAAGRycy9kb3du&#10;cmV2LnhtbFBLBQYAAAAABAAEAPUAAACGAwAAAAA=&#10;" filled="f" stroked="f" strokecolor="white [3212]">
                    <v:textbox>
                      <w:txbxContent>
                        <w:p w:rsidR="003E7815" w:rsidRDefault="003E7815" w:rsidP="00CF036C">
                          <w:r>
                            <w:t>Distribution of imposter distances</w:t>
                          </w:r>
                        </w:p>
                      </w:txbxContent>
                    </v:textbox>
                  </v:shape>
                  <v:shape id="AutoShape 109" o:spid="_x0000_s1124" type="#_x0000_t32" style="position:absolute;left:13963;top:6737;width:457;height:258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xsuwsIAAADbAAAADwAAAGRycy9kb3ducmV2LnhtbERPz2vCMBS+D/wfwhN2m6kexuyMIoJj&#10;VHawStluj+atLTYvJYm29a83h8GOH9/v1WYwrbiR841lBfNZAoK4tLrhSsH5tH95A+EDssbWMikY&#10;ycNmPXlaYaptz0e65aESMYR9igrqELpUSl/WZNDPbEccuV/rDIYIXSW1wz6Gm1YukuRVGmw4NtTY&#10;0a6m8pJfjYLvw/JajMUXZcV8mf2gM/5++lDqeTps30EEGsK/+M/9qRUs4tj4Jf4AuX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xsuwsIAAADbAAAADwAAAAAAAAAAAAAA&#10;AAChAgAAZHJzL2Rvd25yZXYueG1sUEsFBgAAAAAEAAQA+QAAAJADAAAAAA==&#10;">
                    <v:stroke endarrow="block"/>
                  </v:shape>
                  <v:shape id="AutoShape 110" o:spid="_x0000_s1125" type="#_x0000_t32" style="position:absolute;left:35083;top:4260;width:6331;height:456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9CksMAAADbAAAADwAAAGRycy9kb3ducmV2LnhtbESPT2sCMRTE7wW/Q3hCb91shVpZjVKF&#10;gvRS/AN6fGyeu8HNy7KJm/XbN4LQ4zAzv2EWq8E2oqfOG8cK3rMcBHHptOFKwfHw/TYD4QOyxsYx&#10;KbiTh9Vy9LLAQrvIO+r3oRIJwr5ABXUIbSGlL2uy6DPXEifv4jqLIcmukrrDmOC2kZM8n0qLhtNC&#10;jS1taiqv+5tVYOKv6dvtJq5/TmevI5n7hzNKvY6HrzmIQEP4Dz/bW61g8gm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QpLDAAAA2wAAAA8AAAAAAAAAAAAA&#10;AAAAoQIAAGRycy9kb3ducmV2LnhtbFBLBQYAAAAABAAEAPkAAACRAwAAAAA=&#10;">
                    <v:stroke endarrow="block"/>
                  </v:shape>
                  <v:shape id="Text Box 111" o:spid="_x0000_s1126" type="#_x0000_t202" style="position:absolute;top:44;width:8216;height:2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a2r8A&#10;AADcAAAADwAAAGRycy9kb3ducmV2LnhtbERPTYvCMBC9L/gfwgje1tQeZKlGEVHx4sEq6HFsxrba&#10;TEoStf77zUHw+Hjf03lnGvEk52vLCkbDBARxYXXNpYLjYf37B8IHZI2NZVLwJg/zWe9nipm2L97T&#10;Mw+liCHsM1RQhdBmUvqiIoN+aFviyF2tMxgidKXUDl8x3DQyTZKxNFhzbKiwpWVFxT1/GAVu5y7y&#10;ZK6L/BxodVunZ33bbJUa9LvFBESgLnzFH/dWK0jTuDaeiUdAz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cVravwAAANwAAAAPAAAAAAAAAAAAAAAAAJgCAABkcnMvZG93bnJl&#10;di54bWxQSwUGAAAAAAQABAD1AAAAhAMAAAAA&#10;" filled="f" stroked="f" strokecolor="white [3212]">
                    <v:textbox>
                      <w:txbxContent>
                        <w:p w:rsidR="003E7815" w:rsidRDefault="003E7815" w:rsidP="00CF036C">
                          <w:r>
                            <w:t>Probability</w:t>
                          </w:r>
                        </w:p>
                      </w:txbxContent>
                    </v:textbox>
                  </v:shape>
                  <v:shape id="AutoShape 112" o:spid="_x0000_s1127" type="#_x0000_t32" style="position:absolute;left:23977;top:19856;width:5880;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kjvm8MAAADcAAAADwAAAGRycy9kb3ducmV2LnhtbERPy2rCQBTdF/yH4QrdFDMxLW1JHUUF&#10;bRZutAGzvGRuHpi5EzLTmP59Z1Ho8nDeq81kOjHS4FrLCpZRDIK4tLrlWkH+dVi8g3AeWWNnmRT8&#10;kIPNevawwlTbO59pvPhahBB2KSpovO9TKV3ZkEEX2Z44cJUdDPoAh1rqAe8h3HQyieNXabDl0NBg&#10;T/uGytvl2yh4y17y6/LpmBWn6lSw7XeMn2elHufT9gOEp8n/i//cmVaQPIf54Uw4AnL9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I75vDAAAA3AAAAA8AAAAAAAAAAAAA&#10;AAAAoQIAAGRycy9kb3ducmV2LnhtbFBLBQYAAAAABAAEAPkAAACRAwAAAAA=&#10;">
                    <v:stroke dashstyle="1 1" startarrow="block" endarrow="block"/>
                  </v:shape>
                  <v:shape id="Text Box 113" o:spid="_x0000_s1128" type="#_x0000_t202" style="position:absolute;left:23475;top:16637;width:7925;height:2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b0wsQA&#10;AADbAAAADwAAAGRycy9kb3ducmV2LnhtbESPzWrDMBCE74W8g9hAbrUcH0LrRAkmJCWXHuoW6uPG&#10;2vgn1spIauK+fVUo9DjMzDfMZjeZQdzI+c6ygmWSgiCure64UfDxfnx8AuEDssbBMin4Jg+77exh&#10;g7m2d36jWxkaESHsc1TQhjDmUvq6JYM+sSNx9C7WGQxRukZqh/cIN4PM0nQlDXYcF1ocad9SfS2/&#10;jAL36s7y01yKsgp06I9ZpfuXk1KL+VSsQQSawn/4r33SCrJn+P0Sf4D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m9MLEAAAA2wAAAA8AAAAAAAAAAAAAAAAAmAIAAGRycy9k&#10;b3ducmV2LnhtbFBLBQYAAAAABAAEAPUAAACJAwAAAAA=&#10;" filled="f" stroked="f" strokecolor="white [3212]">
                    <v:textbox>
                      <w:txbxContent>
                        <w:p w:rsidR="003E7815" w:rsidRDefault="003E7815" w:rsidP="00CF036C">
                          <w:pPr>
                            <w:rPr>
                              <w:i/>
                            </w:rPr>
                          </w:pPr>
                          <w:r w:rsidRPr="0035715F">
                            <w:rPr>
                              <w:i/>
                            </w:rPr>
                            <w:t>Gre</w:t>
                          </w:r>
                          <w:r>
                            <w:rPr>
                              <w:i/>
                            </w:rPr>
                            <w:t xml:space="preserve">y </w:t>
                          </w:r>
                          <w:r w:rsidRPr="0035715F">
                            <w:rPr>
                              <w:i/>
                            </w:rPr>
                            <w:t>zone</w:t>
                          </w:r>
                        </w:p>
                      </w:txbxContent>
                    </v:textbox>
                  </v:shape>
                  <v:shape id="Text Box 114" o:spid="_x0000_s1129" type="#_x0000_t202" style="position:absolute;left:9131;top:26517;width:12649;height:25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LgsAA&#10;AADbAAAADwAAAGRycy9kb3ducmV2LnhtbERPz2vCMBS+D/Y/hDfwtqY6kNEZRUSlFw92wnp8Ns+2&#10;2ryUJKvdf78cBI8f3+/FajSdGMj51rKCaZKCIK6sbrlWcPrevX+C8AFZY2eZFPyRh9Xy9WWBmbZ3&#10;PtJQhFrEEPYZKmhC6DMpfdWQQZ/YnjhyF+sMhghdLbXDeww3nZyl6VwabDk2NNjTpqHqVvwaBe7g&#10;zvLHXNZFGWh73c1Kfd3nSk3exvUXiEBjeIof7lwr+Ijr45f4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kXLgsAAAADbAAAADwAAAAAAAAAAAAAAAACYAgAAZHJzL2Rvd25y&#10;ZXYueG1sUEsFBgAAAAAEAAQA9QAAAIUDAAAAAA==&#10;" filled="f" stroked="f" strokecolor="white [3212]">
                    <v:textbox>
                      <w:txbxContent>
                        <w:p w:rsidR="003E7815" w:rsidRDefault="003E7815" w:rsidP="00CF036C">
                          <w:pPr>
                            <w:rPr>
                              <w:i/>
                            </w:rPr>
                          </w:pPr>
                          <w:r>
                            <w:rPr>
                              <w:i/>
                            </w:rPr>
                            <w:t>Genuine threshold</w:t>
                          </w:r>
                        </w:p>
                      </w:txbxContent>
                    </v:textbox>
                  </v:shape>
                  <v:shape id="AutoShape 115" o:spid="_x0000_s1130" type="#_x0000_t32" style="position:absolute;left:21780;top:27774;width:216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QbIsYAAADcAAAADwAAAGRycy9kb3ducmV2LnhtbESPT2vCQBTE7wW/w/KE3upGhaIxGxGh&#10;pVh68A9Bb4/sMwlm34bdVWM/fbdQ6HGYmd8w2bI3rbiR841lBeNRAoK4tLrhSsFh//YyA+EDssbW&#10;Mil4kIdlPnjKMNX2zlu67UIlIoR9igrqELpUSl/WZNCPbEccvbN1BkOUrpLa4T3CTSsnSfIqDTYc&#10;F2rsaF1TedldjYLj5/xaPIov2hTj+eaEzvjv/btSz8N+tQARqA//4b/2h1YwmU7h90w8AjL/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IkGyLGAAAA3AAAAA8AAAAAAAAA&#10;AAAAAAAAoQIAAGRycy9kb3ducmV2LnhtbFBLBQYAAAAABAAEAPkAAACUAwAAAAA=&#10;">
                    <v:stroke endarrow="block"/>
                  </v:shape>
                  <v:shape id="Text Box 116" o:spid="_x0000_s1131" type="#_x0000_t202" style="position:absolute;left:32600;top:23183;width:12650;height:25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3/QcUA&#10;AADcAAAADwAAAGRycy9kb3ducmV2LnhtbESPzWrDMBCE74W8g9hAbrUcH0LrRAkmJCWXHuoW6uPG&#10;2vgn1spIauK+fVUo9DjMzDfMZjeZQdzI+c6ygmWSgiCure64UfDxfnx8AuEDssbBMin4Jg+77exh&#10;g7m2d36jWxkaESHsc1TQhjDmUvq6JYM+sSNx9C7WGQxRukZqh/cIN4PM0nQlDXYcF1ocad9SfS2/&#10;jAL36s7y01yKsgp06I9ZpfuXk1KL+VSsQQSawn/4r33SCrLsGX7Px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Pf9BxQAAANwAAAAPAAAAAAAAAAAAAAAAAJgCAABkcnMv&#10;ZG93bnJldi54bWxQSwUGAAAAAAQABAD1AAAAigMAAAAA&#10;" filled="f" stroked="f" strokecolor="white [3212]">
                    <v:textbox>
                      <w:txbxContent>
                        <w:p w:rsidR="003E7815" w:rsidRDefault="003E7815" w:rsidP="00CF036C">
                          <w:pPr>
                            <w:rPr>
                              <w:i/>
                            </w:rPr>
                          </w:pPr>
                          <w:r>
                            <w:rPr>
                              <w:i/>
                            </w:rPr>
                            <w:t>Imposter threshold</w:t>
                          </w:r>
                        </w:p>
                      </w:txbxContent>
                    </v:textbox>
                  </v:shape>
                  <v:shape id="AutoShape 117" o:spid="_x0000_s1132" type="#_x0000_t32" style="position:absolute;left:30156;top:24441;width:2444;height:208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NzIFcMAAADcAAAADwAAAGRycy9kb3ducmV2LnhtbESPQWsCMRSE7wX/Q3iCt5pVW5HVKFYQ&#10;pJdSFfT42Dx3g5uXZZNu1n9vCoUeh5n5hllteluLjlpvHCuYjDMQxIXThksF59P+dQHCB2SNtWNS&#10;8CAPm/XgZYW5dpG/qTuGUiQI+xwVVCE0uZS+qMiiH7uGOHk311oMSbal1C3GBLe1nGbZXFo0nBYq&#10;bGhXUXE//lgFJn6Zrjns4sfn5ep1JPN4d0ap0bDfLkEE6sN/+K990Aqmszf4PZOOgFw/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cyBXDAAAA3AAAAA8AAAAAAAAAAAAA&#10;AAAAoQIAAGRycy9kb3ducmV2LnhtbFBLBQYAAAAABAAEAPkAAACRAwAAAAA=&#10;">
                    <v:stroke endarrow="block"/>
                  </v:shape>
                  <w10:anchorlock/>
                </v:group>
              </w:pict>
            </mc:Fallback>
          </mc:AlternateContent>
        </w:r>
        <w:bookmarkStart w:id="14982" w:name="_Toc99552936"/>
        <w:bookmarkStart w:id="14983" w:name="_Toc99553272"/>
        <w:bookmarkStart w:id="14984" w:name="_Toc99553606"/>
        <w:bookmarkStart w:id="14985" w:name="_Toc99553939"/>
        <w:bookmarkStart w:id="14986" w:name="_Toc152261353"/>
        <w:bookmarkStart w:id="14987" w:name="_Toc153897460"/>
        <w:bookmarkStart w:id="14988" w:name="_Toc155348533"/>
        <w:bookmarkStart w:id="14989" w:name="_Toc155348836"/>
        <w:bookmarkEnd w:id="14982"/>
        <w:bookmarkEnd w:id="14983"/>
        <w:bookmarkEnd w:id="14984"/>
        <w:bookmarkEnd w:id="14985"/>
        <w:bookmarkEnd w:id="14986"/>
        <w:bookmarkEnd w:id="14987"/>
        <w:bookmarkEnd w:id="14988"/>
        <w:bookmarkEnd w:id="14989"/>
      </w:del>
    </w:p>
    <w:p w:rsidR="00CF036C" w:rsidRPr="008114DE" w:rsidDel="006078B1" w:rsidRDefault="00CF036C" w:rsidP="00CF036C">
      <w:pPr>
        <w:rPr>
          <w:del w:id="14990" w:author="thuyhuynh" w:date="2022-03-30T16:44:00Z"/>
          <w:rFonts w:ascii="Poppins" w:hAnsi="Poppins"/>
          <w:sz w:val="24"/>
          <w:szCs w:val="24"/>
          <w:rPrChange w:id="14991" w:author="thuyhuynh" w:date="2023-05-08T12:06:00Z">
            <w:rPr>
              <w:del w:id="14992" w:author="thuyhuynh" w:date="2022-03-30T16:44:00Z"/>
            </w:rPr>
          </w:rPrChange>
        </w:rPr>
      </w:pPr>
      <w:bookmarkStart w:id="14993" w:name="_Toc99552937"/>
      <w:bookmarkStart w:id="14994" w:name="_Toc99553273"/>
      <w:bookmarkStart w:id="14995" w:name="_Toc99553607"/>
      <w:bookmarkStart w:id="14996" w:name="_Toc99553940"/>
      <w:bookmarkStart w:id="14997" w:name="_Toc152261354"/>
      <w:bookmarkStart w:id="14998" w:name="_Toc153897461"/>
      <w:bookmarkStart w:id="14999" w:name="_Toc155348534"/>
      <w:bookmarkStart w:id="15000" w:name="_Toc155348837"/>
      <w:bookmarkStart w:id="15001" w:name="_Toc297217420"/>
      <w:bookmarkEnd w:id="14993"/>
      <w:bookmarkEnd w:id="14994"/>
      <w:bookmarkEnd w:id="14995"/>
      <w:bookmarkEnd w:id="14996"/>
      <w:bookmarkEnd w:id="14997"/>
      <w:bookmarkEnd w:id="14998"/>
      <w:bookmarkEnd w:id="14999"/>
      <w:bookmarkEnd w:id="15000"/>
    </w:p>
    <w:p w:rsidR="00CF036C" w:rsidRPr="008114DE" w:rsidRDefault="00CF036C" w:rsidP="00CF036C">
      <w:pPr>
        <w:pStyle w:val="Heading2"/>
        <w:rPr>
          <w:rFonts w:ascii="Poppins" w:hAnsi="Poppins"/>
          <w:b w:val="0"/>
          <w:i w:val="0"/>
          <w:sz w:val="24"/>
          <w:szCs w:val="24"/>
          <w:rPrChange w:id="15002" w:author="thuyhuynh" w:date="2023-05-08T12:06:00Z">
            <w:rPr/>
          </w:rPrChange>
        </w:rPr>
      </w:pPr>
      <w:bookmarkStart w:id="15003" w:name="_Toc297217422"/>
      <w:bookmarkStart w:id="15004" w:name="_Ref339806157"/>
      <w:bookmarkStart w:id="15005" w:name="_Toc339807866"/>
      <w:bookmarkStart w:id="15006" w:name="_Toc155348838"/>
      <w:bookmarkEnd w:id="15001"/>
      <w:r w:rsidRPr="008114DE">
        <w:rPr>
          <w:rFonts w:ascii="Poppins" w:hAnsi="Poppins"/>
          <w:b w:val="0"/>
          <w:i w:val="0"/>
          <w:sz w:val="24"/>
          <w:szCs w:val="24"/>
          <w:rPrChange w:id="15007" w:author="thuyhuynh" w:date="2023-05-08T12:06:00Z">
            <w:rPr/>
          </w:rPrChange>
        </w:rPr>
        <w:t>Device IO Failure Cautions</w:t>
      </w:r>
      <w:bookmarkEnd w:id="15003"/>
      <w:bookmarkEnd w:id="15004"/>
      <w:bookmarkEnd w:id="15005"/>
      <w:bookmarkEnd w:id="15006"/>
    </w:p>
    <w:p w:rsidR="00CF036C" w:rsidRPr="00116AAA" w:rsidRDefault="00CF036C" w:rsidP="00CF036C">
      <w:pPr>
        <w:jc w:val="both"/>
        <w:rPr>
          <w:rFonts w:ascii="Poppins" w:hAnsi="Poppins"/>
          <w:sz w:val="20"/>
          <w:szCs w:val="20"/>
          <w:rPrChange w:id="15008" w:author="thuyhuynh" w:date="2023-05-08T11:25:00Z">
            <w:rPr/>
          </w:rPrChange>
        </w:rPr>
      </w:pPr>
    </w:p>
    <w:p w:rsidR="0055322E" w:rsidRPr="00116AAA" w:rsidRDefault="0055322E" w:rsidP="0055322E">
      <w:pPr>
        <w:jc w:val="both"/>
        <w:rPr>
          <w:rFonts w:ascii="Poppins" w:hAnsi="Poppins"/>
          <w:sz w:val="20"/>
          <w:szCs w:val="20"/>
          <w:rPrChange w:id="15009" w:author="thuyhuynh" w:date="2023-05-08T11:25:00Z">
            <w:rPr/>
          </w:rPrChange>
        </w:rPr>
      </w:pPr>
      <w:r w:rsidRPr="00116AAA">
        <w:rPr>
          <w:rFonts w:ascii="Poppins" w:hAnsi="Poppins"/>
          <w:sz w:val="20"/>
          <w:szCs w:val="20"/>
          <w:rPrChange w:id="15010" w:author="thuyhuynh" w:date="2023-05-08T11:25:00Z">
            <w:rPr/>
          </w:rPrChange>
        </w:rPr>
        <w:t xml:space="preserve">Due to mistakes </w:t>
      </w:r>
      <w:r w:rsidR="00B82864" w:rsidRPr="00116AAA">
        <w:rPr>
          <w:rFonts w:ascii="Poppins" w:hAnsi="Poppins"/>
          <w:sz w:val="20"/>
          <w:szCs w:val="20"/>
          <w:lang w:eastAsia="ko-KR"/>
          <w:rPrChange w:id="15011" w:author="thuyhuynh" w:date="2023-05-08T11:25:00Z">
            <w:rPr>
              <w:lang w:eastAsia="ko-KR"/>
            </w:rPr>
          </w:rPrChange>
        </w:rPr>
        <w:t xml:space="preserve">made with </w:t>
      </w:r>
      <w:r w:rsidRPr="00116AAA">
        <w:rPr>
          <w:rFonts w:ascii="Poppins" w:hAnsi="Poppins"/>
          <w:sz w:val="20"/>
          <w:szCs w:val="20"/>
          <w:rPrChange w:id="15012" w:author="thuyhuynh" w:date="2023-05-08T11:25:00Z">
            <w:rPr/>
          </w:rPrChange>
        </w:rPr>
        <w:t>using the device or unexpected problems from the system</w:t>
      </w:r>
      <w:r w:rsidR="00B82864" w:rsidRPr="00116AAA">
        <w:rPr>
          <w:rFonts w:ascii="Poppins" w:hAnsi="Poppins"/>
          <w:sz w:val="20"/>
          <w:szCs w:val="20"/>
          <w:lang w:eastAsia="ko-KR"/>
          <w:rPrChange w:id="15013" w:author="thuyhuynh" w:date="2023-05-08T11:25:00Z">
            <w:rPr>
              <w:lang w:eastAsia="ko-KR"/>
            </w:rPr>
          </w:rPrChange>
        </w:rPr>
        <w:t xml:space="preserve"> itself</w:t>
      </w:r>
      <w:r w:rsidRPr="00116AAA">
        <w:rPr>
          <w:rFonts w:ascii="Poppins" w:hAnsi="Poppins"/>
          <w:sz w:val="20"/>
          <w:szCs w:val="20"/>
          <w:rPrChange w:id="15014" w:author="thuyhuynh" w:date="2023-05-08T11:25:00Z">
            <w:rPr/>
          </w:rPrChange>
        </w:rPr>
        <w:t>, the device may be</w:t>
      </w:r>
      <w:r w:rsidR="00B82864" w:rsidRPr="00116AAA">
        <w:rPr>
          <w:rFonts w:ascii="Poppins" w:hAnsi="Poppins"/>
          <w:sz w:val="20"/>
          <w:szCs w:val="20"/>
          <w:lang w:eastAsia="ko-KR"/>
          <w:rPrChange w:id="15015" w:author="thuyhuynh" w:date="2023-05-08T11:25:00Z">
            <w:rPr>
              <w:lang w:eastAsia="ko-KR"/>
            </w:rPr>
          </w:rPrChange>
        </w:rPr>
        <w:t>come</w:t>
      </w:r>
      <w:r w:rsidRPr="00116AAA">
        <w:rPr>
          <w:rFonts w:ascii="Poppins" w:hAnsi="Poppins"/>
          <w:sz w:val="20"/>
          <w:szCs w:val="20"/>
          <w:rPrChange w:id="15016" w:author="thuyhuynh" w:date="2023-05-08T11:25:00Z">
            <w:rPr/>
          </w:rPrChange>
        </w:rPr>
        <w:t xml:space="preserve"> out of order or be broug</w:t>
      </w:r>
      <w:r w:rsidR="00B82864" w:rsidRPr="00116AAA">
        <w:rPr>
          <w:rFonts w:ascii="Poppins" w:hAnsi="Poppins"/>
          <w:sz w:val="20"/>
          <w:szCs w:val="20"/>
          <w:rPrChange w:id="15017" w:author="thuyhuynh" w:date="2023-05-08T11:25:00Z">
            <w:rPr/>
          </w:rPrChange>
        </w:rPr>
        <w:t>ht into the malfunction states</w:t>
      </w:r>
      <w:r w:rsidR="00B82864" w:rsidRPr="00116AAA">
        <w:rPr>
          <w:rFonts w:ascii="Poppins" w:hAnsi="Poppins"/>
          <w:sz w:val="20"/>
          <w:szCs w:val="20"/>
          <w:lang w:eastAsia="ko-KR"/>
          <w:rPrChange w:id="15018" w:author="thuyhuynh" w:date="2023-05-08T11:25:00Z">
            <w:rPr>
              <w:lang w:eastAsia="ko-KR"/>
            </w:rPr>
          </w:rPrChange>
        </w:rPr>
        <w:t xml:space="preserve">. Such issues </w:t>
      </w:r>
      <w:r w:rsidR="00B82864" w:rsidRPr="00116AAA">
        <w:rPr>
          <w:rFonts w:ascii="Poppins" w:hAnsi="Poppins"/>
          <w:sz w:val="20"/>
          <w:szCs w:val="20"/>
          <w:rPrChange w:id="15019" w:author="thuyhuynh" w:date="2023-05-08T11:25:00Z">
            <w:rPr/>
          </w:rPrChange>
        </w:rPr>
        <w:t>cause</w:t>
      </w:r>
      <w:r w:rsidRPr="00116AAA">
        <w:rPr>
          <w:rFonts w:ascii="Poppins" w:hAnsi="Poppins"/>
          <w:sz w:val="20"/>
          <w:szCs w:val="20"/>
          <w:rPrChange w:id="15020" w:author="thuyhuynh" w:date="2023-05-08T11:25:00Z">
            <w:rPr/>
          </w:rPrChange>
        </w:rPr>
        <w:t xml:space="preserve"> device I/O failure on successive operation. There </w:t>
      </w:r>
      <w:r w:rsidR="00B82864" w:rsidRPr="00116AAA">
        <w:rPr>
          <w:rFonts w:ascii="Poppins" w:hAnsi="Poppins"/>
          <w:sz w:val="20"/>
          <w:szCs w:val="20"/>
          <w:lang w:eastAsia="ko-KR"/>
          <w:rPrChange w:id="15021" w:author="thuyhuynh" w:date="2023-05-08T11:25:00Z">
            <w:rPr>
              <w:lang w:eastAsia="ko-KR"/>
            </w:rPr>
          </w:rPrChange>
        </w:rPr>
        <w:t>may be</w:t>
      </w:r>
      <w:r w:rsidRPr="00116AAA">
        <w:rPr>
          <w:rFonts w:ascii="Poppins" w:hAnsi="Poppins"/>
          <w:sz w:val="20"/>
          <w:szCs w:val="20"/>
          <w:rPrChange w:id="15022" w:author="thuyhuynh" w:date="2023-05-08T11:25:00Z">
            <w:rPr/>
          </w:rPrChange>
        </w:rPr>
        <w:t xml:space="preserve"> several reasons </w:t>
      </w:r>
      <w:r w:rsidR="00B82864" w:rsidRPr="00116AAA">
        <w:rPr>
          <w:rFonts w:ascii="Poppins" w:hAnsi="Poppins"/>
          <w:sz w:val="20"/>
          <w:szCs w:val="20"/>
          <w:lang w:eastAsia="ko-KR"/>
          <w:rPrChange w:id="15023" w:author="thuyhuynh" w:date="2023-05-08T11:25:00Z">
            <w:rPr>
              <w:lang w:eastAsia="ko-KR"/>
            </w:rPr>
          </w:rPrChange>
        </w:rPr>
        <w:t>as to why the device</w:t>
      </w:r>
      <w:r w:rsidR="00B82864" w:rsidRPr="00116AAA">
        <w:rPr>
          <w:rFonts w:ascii="Poppins" w:hAnsi="Poppins"/>
          <w:sz w:val="20"/>
          <w:szCs w:val="20"/>
          <w:rPrChange w:id="15024" w:author="thuyhuynh" w:date="2023-05-08T11:25:00Z">
            <w:rPr/>
          </w:rPrChange>
        </w:rPr>
        <w:t xml:space="preserve"> fail</w:t>
      </w:r>
      <w:r w:rsidR="00B82864" w:rsidRPr="00116AAA">
        <w:rPr>
          <w:rFonts w:ascii="Poppins" w:hAnsi="Poppins"/>
          <w:sz w:val="20"/>
          <w:szCs w:val="20"/>
          <w:lang w:eastAsia="ko-KR"/>
          <w:rPrChange w:id="15025" w:author="thuyhuynh" w:date="2023-05-08T11:25:00Z">
            <w:rPr>
              <w:lang w:eastAsia="ko-KR"/>
            </w:rPr>
          </w:rPrChange>
        </w:rPr>
        <w:t>s</w:t>
      </w:r>
      <w:r w:rsidRPr="00116AAA">
        <w:rPr>
          <w:rFonts w:ascii="Poppins" w:hAnsi="Poppins"/>
          <w:sz w:val="20"/>
          <w:szCs w:val="20"/>
          <w:rPrChange w:id="15026" w:author="thuyhuynh" w:date="2023-05-08T11:25:00Z">
            <w:rPr/>
          </w:rPrChange>
        </w:rPr>
        <w:t xml:space="preserve"> such as version incompatibility, unstable USB links, and user’s mistaken operation. </w:t>
      </w:r>
    </w:p>
    <w:p w:rsidR="0055322E" w:rsidRPr="00116AAA" w:rsidRDefault="0055322E">
      <w:pPr>
        <w:pStyle w:val="Heading3"/>
      </w:pPr>
      <w:bookmarkStart w:id="15027" w:name="_Toc155348839"/>
      <w:r w:rsidRPr="00116AAA">
        <w:t>Hardware</w:t>
      </w:r>
      <w:bookmarkEnd w:id="15027"/>
    </w:p>
    <w:p w:rsidR="0055322E" w:rsidRPr="00116AAA" w:rsidRDefault="0055322E" w:rsidP="0055322E">
      <w:pPr>
        <w:jc w:val="both"/>
        <w:rPr>
          <w:rFonts w:ascii="Poppins" w:hAnsi="Poppins"/>
          <w:sz w:val="20"/>
          <w:szCs w:val="20"/>
          <w:rPrChange w:id="15028" w:author="thuyhuynh" w:date="2023-05-08T11:25:00Z">
            <w:rPr/>
          </w:rPrChange>
        </w:rPr>
      </w:pPr>
      <w:r w:rsidRPr="00116AAA">
        <w:rPr>
          <w:rFonts w:ascii="Poppins" w:hAnsi="Poppins"/>
          <w:sz w:val="20"/>
          <w:szCs w:val="20"/>
          <w:rPrChange w:id="15029" w:author="thuyhuynh" w:date="2023-05-08T11:25:00Z">
            <w:rPr/>
          </w:rPrChange>
        </w:rPr>
        <w:t xml:space="preserve">The major </w:t>
      </w:r>
      <w:r w:rsidR="003052BF" w:rsidRPr="00116AAA">
        <w:rPr>
          <w:rFonts w:ascii="Poppins" w:hAnsi="Poppins"/>
          <w:sz w:val="20"/>
          <w:szCs w:val="20"/>
          <w:lang w:eastAsia="ko-KR"/>
          <w:rPrChange w:id="15030" w:author="thuyhuynh" w:date="2023-05-08T11:25:00Z">
            <w:rPr>
              <w:lang w:eastAsia="ko-KR"/>
            </w:rPr>
          </w:rPrChange>
        </w:rPr>
        <w:t>issue</w:t>
      </w:r>
      <w:r w:rsidRPr="00116AAA">
        <w:rPr>
          <w:rFonts w:ascii="Poppins" w:hAnsi="Poppins"/>
          <w:sz w:val="20"/>
          <w:szCs w:val="20"/>
          <w:rPrChange w:id="15031" w:author="thuyhuynh" w:date="2023-05-08T11:25:00Z">
            <w:rPr/>
          </w:rPrChange>
        </w:rPr>
        <w:t xml:space="preserve"> having been </w:t>
      </w:r>
      <w:r w:rsidR="003052BF" w:rsidRPr="00116AAA">
        <w:rPr>
          <w:rFonts w:ascii="Poppins" w:hAnsi="Poppins"/>
          <w:sz w:val="20"/>
          <w:szCs w:val="20"/>
          <w:lang w:eastAsia="ko-KR"/>
          <w:rPrChange w:id="15032" w:author="thuyhuynh" w:date="2023-05-08T11:25:00Z">
            <w:rPr>
              <w:lang w:eastAsia="ko-KR"/>
            </w:rPr>
          </w:rPrChange>
        </w:rPr>
        <w:t>reported</w:t>
      </w:r>
      <w:r w:rsidRPr="00116AAA">
        <w:rPr>
          <w:rFonts w:ascii="Poppins" w:hAnsi="Poppins"/>
          <w:sz w:val="20"/>
          <w:szCs w:val="20"/>
          <w:rPrChange w:id="15033" w:author="thuyhuynh" w:date="2023-05-08T11:25:00Z">
            <w:rPr/>
          </w:rPrChange>
        </w:rPr>
        <w:t xml:space="preserve"> </w:t>
      </w:r>
      <w:r w:rsidR="003052BF" w:rsidRPr="00116AAA">
        <w:rPr>
          <w:rFonts w:ascii="Poppins" w:hAnsi="Poppins"/>
          <w:sz w:val="20"/>
          <w:szCs w:val="20"/>
          <w:lang w:eastAsia="ko-KR"/>
          <w:rPrChange w:id="15034" w:author="thuyhuynh" w:date="2023-05-08T11:25:00Z">
            <w:rPr>
              <w:lang w:eastAsia="ko-KR"/>
            </w:rPr>
          </w:rPrChange>
        </w:rPr>
        <w:t>up to date</w:t>
      </w:r>
      <w:r w:rsidRPr="00116AAA">
        <w:rPr>
          <w:rFonts w:ascii="Poppins" w:hAnsi="Poppins"/>
          <w:sz w:val="20"/>
          <w:szCs w:val="20"/>
          <w:rPrChange w:id="15035" w:author="thuyhuynh" w:date="2023-05-08T11:25:00Z">
            <w:rPr/>
          </w:rPrChange>
        </w:rPr>
        <w:t xml:space="preserve"> is power insufficiency or power glitch which can happen without customer’s </w:t>
      </w:r>
      <w:r w:rsidR="003052BF" w:rsidRPr="00116AAA">
        <w:rPr>
          <w:rFonts w:ascii="Poppins" w:hAnsi="Poppins"/>
          <w:sz w:val="20"/>
          <w:szCs w:val="20"/>
          <w:lang w:eastAsia="ko-KR"/>
          <w:rPrChange w:id="15036" w:author="thuyhuynh" w:date="2023-05-08T11:25:00Z">
            <w:rPr>
              <w:lang w:eastAsia="ko-KR"/>
            </w:rPr>
          </w:rPrChange>
        </w:rPr>
        <w:t>notice</w:t>
      </w:r>
      <w:r w:rsidRPr="00116AAA">
        <w:rPr>
          <w:rFonts w:ascii="Poppins" w:hAnsi="Poppins"/>
          <w:sz w:val="20"/>
          <w:szCs w:val="20"/>
          <w:rPrChange w:id="15037" w:author="thuyhuynh" w:date="2023-05-08T11:25:00Z">
            <w:rPr/>
          </w:rPrChange>
        </w:rPr>
        <w:t xml:space="preserve"> during </w:t>
      </w:r>
      <w:r w:rsidR="008F6A56" w:rsidRPr="00116AAA">
        <w:rPr>
          <w:rFonts w:ascii="Poppins" w:hAnsi="Poppins"/>
          <w:sz w:val="20"/>
          <w:szCs w:val="20"/>
          <w:lang w:eastAsia="ko-KR"/>
          <w:rPrChange w:id="15038" w:author="thuyhuynh" w:date="2023-05-08T11:25:00Z">
            <w:rPr>
              <w:lang w:eastAsia="ko-KR"/>
            </w:rPr>
          </w:rPrChange>
        </w:rPr>
        <w:t xml:space="preserve">its </w:t>
      </w:r>
      <w:r w:rsidRPr="00116AAA">
        <w:rPr>
          <w:rFonts w:ascii="Poppins" w:hAnsi="Poppins"/>
          <w:sz w:val="20"/>
          <w:szCs w:val="20"/>
          <w:rPrChange w:id="15039" w:author="thuyhuynh" w:date="2023-05-08T11:25:00Z">
            <w:rPr/>
          </w:rPrChange>
        </w:rPr>
        <w:t xml:space="preserve">long </w:t>
      </w:r>
      <w:r w:rsidR="008F6A56" w:rsidRPr="00116AAA">
        <w:rPr>
          <w:rFonts w:ascii="Poppins" w:hAnsi="Poppins"/>
          <w:sz w:val="20"/>
          <w:szCs w:val="20"/>
          <w:lang w:eastAsia="ko-KR"/>
          <w:rPrChange w:id="15040" w:author="thuyhuynh" w:date="2023-05-08T11:25:00Z">
            <w:rPr>
              <w:lang w:eastAsia="ko-KR"/>
            </w:rPr>
          </w:rPrChange>
        </w:rPr>
        <w:t>duration of</w:t>
      </w:r>
      <w:r w:rsidRPr="00116AAA">
        <w:rPr>
          <w:rFonts w:ascii="Poppins" w:hAnsi="Poppins"/>
          <w:sz w:val="20"/>
          <w:szCs w:val="20"/>
          <w:rPrChange w:id="15041" w:author="thuyhuynh" w:date="2023-05-08T11:25:00Z">
            <w:rPr/>
          </w:rPrChange>
        </w:rPr>
        <w:t xml:space="preserve"> operation. Power insufficiency not only causes device </w:t>
      </w:r>
      <w:r w:rsidR="00CD5832" w:rsidRPr="00116AAA">
        <w:rPr>
          <w:rFonts w:ascii="Poppins" w:hAnsi="Poppins"/>
          <w:sz w:val="20"/>
          <w:szCs w:val="20"/>
          <w:rPrChange w:id="15042" w:author="thuyhuynh" w:date="2023-05-08T11:25:00Z">
            <w:rPr/>
          </w:rPrChange>
        </w:rPr>
        <w:t xml:space="preserve">to </w:t>
      </w:r>
      <w:r w:rsidRPr="00116AAA">
        <w:rPr>
          <w:rFonts w:ascii="Poppins" w:hAnsi="Poppins"/>
          <w:sz w:val="20"/>
          <w:szCs w:val="20"/>
          <w:rPrChange w:id="15043" w:author="thuyhuynh" w:date="2023-05-08T11:25:00Z">
            <w:rPr/>
          </w:rPrChange>
        </w:rPr>
        <w:t>behave unexpectedly</w:t>
      </w:r>
      <w:r w:rsidR="008F6A56" w:rsidRPr="00116AAA">
        <w:rPr>
          <w:rFonts w:ascii="Poppins" w:hAnsi="Poppins"/>
          <w:sz w:val="20"/>
          <w:szCs w:val="20"/>
          <w:lang w:eastAsia="ko-KR"/>
          <w:rPrChange w:id="15044" w:author="thuyhuynh" w:date="2023-05-08T11:25:00Z">
            <w:rPr>
              <w:lang w:eastAsia="ko-KR"/>
            </w:rPr>
          </w:rPrChange>
        </w:rPr>
        <w:t>,</w:t>
      </w:r>
      <w:r w:rsidRPr="00116AAA">
        <w:rPr>
          <w:rFonts w:ascii="Poppins" w:hAnsi="Poppins"/>
          <w:sz w:val="20"/>
          <w:szCs w:val="20"/>
          <w:rPrChange w:id="15045" w:author="thuyhuynh" w:date="2023-05-08T11:25:00Z">
            <w:rPr/>
          </w:rPrChange>
        </w:rPr>
        <w:t xml:space="preserve"> but also harms USB ha</w:t>
      </w:r>
      <w:r w:rsidR="008F6A56" w:rsidRPr="00116AAA">
        <w:rPr>
          <w:rFonts w:ascii="Poppins" w:hAnsi="Poppins"/>
          <w:sz w:val="20"/>
          <w:szCs w:val="20"/>
          <w:rPrChange w:id="15046" w:author="thuyhuynh" w:date="2023-05-08T11:25:00Z">
            <w:rPr/>
          </w:rPrChange>
        </w:rPr>
        <w:t>rdware component of the device</w:t>
      </w:r>
      <w:r w:rsidR="008F6A56" w:rsidRPr="00116AAA">
        <w:rPr>
          <w:rFonts w:ascii="Poppins" w:hAnsi="Poppins"/>
          <w:sz w:val="20"/>
          <w:szCs w:val="20"/>
          <w:lang w:eastAsia="ko-KR"/>
          <w:rPrChange w:id="15047" w:author="thuyhuynh" w:date="2023-05-08T11:25:00Z">
            <w:rPr>
              <w:lang w:eastAsia="ko-KR"/>
            </w:rPr>
          </w:rPrChange>
        </w:rPr>
        <w:t xml:space="preserve"> in which it </w:t>
      </w:r>
      <w:r w:rsidRPr="00116AAA">
        <w:rPr>
          <w:rFonts w:ascii="Poppins" w:hAnsi="Poppins"/>
          <w:sz w:val="20"/>
          <w:szCs w:val="20"/>
          <w:rPrChange w:id="15048" w:author="thuyhuynh" w:date="2023-05-08T11:25:00Z">
            <w:rPr/>
          </w:rPrChange>
        </w:rPr>
        <w:t>halt</w:t>
      </w:r>
      <w:r w:rsidR="008F6A56" w:rsidRPr="00116AAA">
        <w:rPr>
          <w:rFonts w:ascii="Poppins" w:hAnsi="Poppins"/>
          <w:sz w:val="20"/>
          <w:szCs w:val="20"/>
          <w:lang w:eastAsia="ko-KR"/>
          <w:rPrChange w:id="15049" w:author="thuyhuynh" w:date="2023-05-08T11:25:00Z">
            <w:rPr>
              <w:lang w:eastAsia="ko-KR"/>
            </w:rPr>
          </w:rPrChange>
        </w:rPr>
        <w:t>s</w:t>
      </w:r>
      <w:r w:rsidRPr="00116AAA">
        <w:rPr>
          <w:rFonts w:ascii="Poppins" w:hAnsi="Poppins"/>
          <w:sz w:val="20"/>
          <w:szCs w:val="20"/>
          <w:rPrChange w:id="15050" w:author="thuyhuynh" w:date="2023-05-08T11:25:00Z">
            <w:rPr/>
          </w:rPrChange>
        </w:rPr>
        <w:t xml:space="preserve"> the communication between </w:t>
      </w:r>
      <w:r w:rsidR="008F6A56" w:rsidRPr="00116AAA">
        <w:rPr>
          <w:rFonts w:ascii="Poppins" w:hAnsi="Poppins"/>
          <w:sz w:val="20"/>
          <w:szCs w:val="20"/>
          <w:lang w:eastAsia="ko-KR"/>
          <w:rPrChange w:id="15051" w:author="thuyhuynh" w:date="2023-05-08T11:25:00Z">
            <w:rPr>
              <w:lang w:eastAsia="ko-KR"/>
            </w:rPr>
          </w:rPrChange>
        </w:rPr>
        <w:t xml:space="preserve">the </w:t>
      </w:r>
      <w:r w:rsidRPr="00116AAA">
        <w:rPr>
          <w:rFonts w:ascii="Poppins" w:hAnsi="Poppins"/>
          <w:sz w:val="20"/>
          <w:szCs w:val="20"/>
          <w:rPrChange w:id="15052" w:author="thuyhuynh" w:date="2023-05-08T11:25:00Z">
            <w:rPr/>
          </w:rPrChange>
        </w:rPr>
        <w:t xml:space="preserve">host and device. </w:t>
      </w:r>
    </w:p>
    <w:p w:rsidR="0055322E" w:rsidRPr="00116AAA" w:rsidRDefault="0055322E" w:rsidP="0055322E">
      <w:pPr>
        <w:jc w:val="both"/>
        <w:rPr>
          <w:rFonts w:ascii="Poppins" w:hAnsi="Poppins"/>
          <w:sz w:val="20"/>
          <w:szCs w:val="20"/>
          <w:rPrChange w:id="15053" w:author="thuyhuynh" w:date="2023-05-08T11:25:00Z">
            <w:rPr/>
          </w:rPrChange>
        </w:rPr>
      </w:pPr>
    </w:p>
    <w:p w:rsidR="0055322E" w:rsidRPr="00116AAA" w:rsidRDefault="0055322E" w:rsidP="0055322E">
      <w:pPr>
        <w:jc w:val="both"/>
        <w:rPr>
          <w:rFonts w:ascii="Poppins" w:hAnsi="Poppins"/>
          <w:sz w:val="20"/>
          <w:szCs w:val="20"/>
          <w:lang w:eastAsia="ko-KR"/>
          <w:rPrChange w:id="15054" w:author="thuyhuynh" w:date="2023-05-08T11:25:00Z">
            <w:rPr>
              <w:lang w:eastAsia="ko-KR"/>
            </w:rPr>
          </w:rPrChange>
        </w:rPr>
      </w:pPr>
      <w:r w:rsidRPr="00116AAA">
        <w:rPr>
          <w:rFonts w:ascii="Poppins" w:hAnsi="Poppins"/>
          <w:sz w:val="20"/>
          <w:szCs w:val="20"/>
          <w:rPrChange w:id="15055" w:author="thuyhuynh" w:date="2023-05-08T11:25:00Z">
            <w:rPr/>
          </w:rPrChange>
        </w:rPr>
        <w:t>To prevent such failure, user</w:t>
      </w:r>
      <w:r w:rsidR="00CD5832" w:rsidRPr="00116AAA">
        <w:rPr>
          <w:rFonts w:ascii="Poppins" w:hAnsi="Poppins"/>
          <w:sz w:val="20"/>
          <w:szCs w:val="20"/>
          <w:rPrChange w:id="15056" w:author="thuyhuynh" w:date="2023-05-08T11:25:00Z">
            <w:rPr/>
          </w:rPrChange>
        </w:rPr>
        <w:t>s</w:t>
      </w:r>
      <w:r w:rsidRPr="00116AAA">
        <w:rPr>
          <w:rFonts w:ascii="Poppins" w:hAnsi="Poppins"/>
          <w:sz w:val="20"/>
          <w:szCs w:val="20"/>
          <w:rPrChange w:id="15057" w:author="thuyhuynh" w:date="2023-05-08T11:25:00Z">
            <w:rPr/>
          </w:rPrChange>
        </w:rPr>
        <w:t xml:space="preserve"> should carefully </w:t>
      </w:r>
      <w:r w:rsidR="008F6A56" w:rsidRPr="00116AAA">
        <w:rPr>
          <w:rFonts w:ascii="Poppins" w:hAnsi="Poppins"/>
          <w:sz w:val="20"/>
          <w:szCs w:val="20"/>
          <w:rPrChange w:id="15058" w:author="thuyhuynh" w:date="2023-05-08T11:25:00Z">
            <w:rPr/>
          </w:rPrChange>
        </w:rPr>
        <w:t xml:space="preserve">refer </w:t>
      </w:r>
      <w:r w:rsidRPr="00116AAA">
        <w:rPr>
          <w:rFonts w:ascii="Poppins" w:hAnsi="Poppins"/>
          <w:sz w:val="20"/>
          <w:szCs w:val="20"/>
          <w:rPrChange w:id="15059" w:author="thuyhuynh" w:date="2023-05-08T11:25:00Z">
            <w:rPr/>
          </w:rPrChange>
        </w:rPr>
        <w:t>to the hardware specification</w:t>
      </w:r>
      <w:r w:rsidR="008F6A56" w:rsidRPr="00116AAA">
        <w:rPr>
          <w:rFonts w:ascii="Poppins" w:hAnsi="Poppins"/>
          <w:sz w:val="20"/>
          <w:szCs w:val="20"/>
          <w:lang w:eastAsia="ko-KR"/>
          <w:rPrChange w:id="15060" w:author="thuyhuynh" w:date="2023-05-08T11:25:00Z">
            <w:rPr>
              <w:lang w:eastAsia="ko-KR"/>
            </w:rPr>
          </w:rPrChange>
        </w:rPr>
        <w:t>s</w:t>
      </w:r>
      <w:r w:rsidRPr="00116AAA">
        <w:rPr>
          <w:rFonts w:ascii="Poppins" w:hAnsi="Poppins"/>
          <w:sz w:val="20"/>
          <w:szCs w:val="20"/>
          <w:rPrChange w:id="15061" w:author="thuyhuynh" w:date="2023-05-08T11:25:00Z">
            <w:rPr/>
          </w:rPrChange>
        </w:rPr>
        <w:t xml:space="preserve"> for electronic de</w:t>
      </w:r>
      <w:r w:rsidR="008F6A56" w:rsidRPr="00116AAA">
        <w:rPr>
          <w:rFonts w:ascii="Poppins" w:hAnsi="Poppins"/>
          <w:sz w:val="20"/>
          <w:szCs w:val="20"/>
          <w:rPrChange w:id="15062" w:author="thuyhuynh" w:date="2023-05-08T11:25:00Z">
            <w:rPr/>
          </w:rPrChange>
        </w:rPr>
        <w:t>tail</w:t>
      </w:r>
      <w:r w:rsidR="008F6A56" w:rsidRPr="00116AAA">
        <w:rPr>
          <w:rFonts w:ascii="Poppins" w:hAnsi="Poppins"/>
          <w:sz w:val="20"/>
          <w:szCs w:val="20"/>
          <w:lang w:eastAsia="ko-KR"/>
          <w:rPrChange w:id="15063" w:author="thuyhuynh" w:date="2023-05-08T11:25:00Z">
            <w:rPr>
              <w:lang w:eastAsia="ko-KR"/>
            </w:rPr>
          </w:rPrChange>
        </w:rPr>
        <w:t>s</w:t>
      </w:r>
      <w:r w:rsidR="008F6A56" w:rsidRPr="00116AAA">
        <w:rPr>
          <w:rFonts w:ascii="Poppins" w:hAnsi="Poppins"/>
          <w:sz w:val="20"/>
          <w:szCs w:val="20"/>
          <w:rPrChange w:id="15064" w:author="thuyhuynh" w:date="2023-05-08T11:25:00Z">
            <w:rPr/>
          </w:rPrChange>
        </w:rPr>
        <w:t>. In general, the following</w:t>
      </w:r>
      <w:r w:rsidR="008F6A56" w:rsidRPr="00116AAA">
        <w:rPr>
          <w:rFonts w:ascii="Poppins" w:hAnsi="Poppins"/>
          <w:sz w:val="20"/>
          <w:szCs w:val="20"/>
          <w:lang w:eastAsia="ko-KR"/>
          <w:rPrChange w:id="15065" w:author="thuyhuynh" w:date="2023-05-08T11:25:00Z">
            <w:rPr>
              <w:lang w:eastAsia="ko-KR"/>
            </w:rPr>
          </w:rPrChange>
        </w:rPr>
        <w:t xml:space="preserve"> tips</w:t>
      </w:r>
      <w:r w:rsidRPr="00116AAA">
        <w:rPr>
          <w:rFonts w:ascii="Poppins" w:hAnsi="Poppins"/>
          <w:sz w:val="20"/>
          <w:szCs w:val="20"/>
          <w:rPrChange w:id="15066" w:author="thuyhuynh" w:date="2023-05-08T11:25:00Z">
            <w:rPr/>
          </w:rPrChange>
        </w:rPr>
        <w:t xml:space="preserve"> </w:t>
      </w:r>
      <w:r w:rsidR="008F6A56" w:rsidRPr="00116AAA">
        <w:rPr>
          <w:rFonts w:ascii="Poppins" w:hAnsi="Poppins"/>
          <w:sz w:val="20"/>
          <w:szCs w:val="20"/>
          <w:lang w:eastAsia="ko-KR"/>
          <w:rPrChange w:id="15067" w:author="thuyhuynh" w:date="2023-05-08T11:25:00Z">
            <w:rPr>
              <w:lang w:eastAsia="ko-KR"/>
            </w:rPr>
          </w:rPrChange>
        </w:rPr>
        <w:t>should</w:t>
      </w:r>
      <w:r w:rsidRPr="00116AAA">
        <w:rPr>
          <w:rFonts w:ascii="Poppins" w:hAnsi="Poppins"/>
          <w:sz w:val="20"/>
          <w:szCs w:val="20"/>
          <w:rPrChange w:id="15068" w:author="thuyhuynh" w:date="2023-05-08T11:25:00Z">
            <w:rPr/>
          </w:rPrChange>
        </w:rPr>
        <w:t xml:space="preserve"> be considered with care:</w:t>
      </w:r>
    </w:p>
    <w:p w:rsidR="0055322E" w:rsidRPr="00116AAA" w:rsidRDefault="0055322E" w:rsidP="0055322E">
      <w:pPr>
        <w:jc w:val="both"/>
        <w:rPr>
          <w:rFonts w:ascii="Poppins" w:hAnsi="Poppins"/>
          <w:sz w:val="20"/>
          <w:szCs w:val="20"/>
          <w:lang w:eastAsia="ko-KR"/>
          <w:rPrChange w:id="15069" w:author="thuyhuynh" w:date="2023-05-08T11:25:00Z">
            <w:rPr>
              <w:lang w:eastAsia="ko-KR"/>
            </w:rPr>
          </w:rPrChange>
        </w:rPr>
      </w:pPr>
    </w:p>
    <w:p w:rsidR="0055322E" w:rsidRPr="00116AAA" w:rsidRDefault="0055322E" w:rsidP="00CB68AF">
      <w:pPr>
        <w:pStyle w:val="ListParagraph"/>
        <w:numPr>
          <w:ilvl w:val="0"/>
          <w:numId w:val="7"/>
        </w:numPr>
        <w:jc w:val="both"/>
        <w:rPr>
          <w:rFonts w:ascii="Poppins" w:hAnsi="Poppins"/>
          <w:sz w:val="20"/>
          <w:szCs w:val="20"/>
          <w:rPrChange w:id="15070" w:author="thuyhuynh" w:date="2023-05-08T11:25:00Z">
            <w:rPr/>
          </w:rPrChange>
        </w:rPr>
      </w:pPr>
      <w:r w:rsidRPr="00116AAA">
        <w:rPr>
          <w:rFonts w:ascii="Poppins" w:hAnsi="Poppins"/>
          <w:sz w:val="20"/>
          <w:szCs w:val="20"/>
          <w:rPrChange w:id="15071" w:author="thuyhuynh" w:date="2023-05-08T11:25:00Z">
            <w:rPr/>
          </w:rPrChange>
        </w:rPr>
        <w:t>The USB cables should not be plugged into the computer via the USB hub, but plugged directly into the computer.</w:t>
      </w:r>
    </w:p>
    <w:p w:rsidR="0055322E" w:rsidRPr="00116AAA" w:rsidRDefault="0055322E" w:rsidP="00CB68AF">
      <w:pPr>
        <w:pStyle w:val="ListParagraph"/>
        <w:numPr>
          <w:ilvl w:val="0"/>
          <w:numId w:val="7"/>
        </w:numPr>
        <w:jc w:val="both"/>
        <w:rPr>
          <w:rFonts w:ascii="Poppins" w:hAnsi="Poppins"/>
          <w:sz w:val="20"/>
          <w:szCs w:val="20"/>
          <w:rPrChange w:id="15072" w:author="thuyhuynh" w:date="2023-05-08T11:25:00Z">
            <w:rPr/>
          </w:rPrChange>
        </w:rPr>
      </w:pPr>
      <w:r w:rsidRPr="00116AAA">
        <w:rPr>
          <w:rFonts w:ascii="Poppins" w:hAnsi="Poppins"/>
          <w:sz w:val="20"/>
          <w:szCs w:val="20"/>
          <w:rPrChange w:id="15073" w:author="thuyhuynh" w:date="2023-05-08T11:25:00Z">
            <w:rPr/>
          </w:rPrChange>
        </w:rPr>
        <w:t>The USB cable</w:t>
      </w:r>
      <w:r w:rsidR="008F6A56" w:rsidRPr="00116AAA">
        <w:rPr>
          <w:rFonts w:ascii="Poppins" w:hAnsi="Poppins"/>
          <w:sz w:val="20"/>
          <w:szCs w:val="20"/>
          <w:lang w:eastAsia="ko-KR"/>
          <w:rPrChange w:id="15074" w:author="thuyhuynh" w:date="2023-05-08T11:25:00Z">
            <w:rPr>
              <w:lang w:eastAsia="ko-KR"/>
            </w:rPr>
          </w:rPrChange>
        </w:rPr>
        <w:t>’s</w:t>
      </w:r>
      <w:r w:rsidRPr="00116AAA">
        <w:rPr>
          <w:rFonts w:ascii="Poppins" w:hAnsi="Poppins"/>
          <w:sz w:val="20"/>
          <w:szCs w:val="20"/>
          <w:rPrChange w:id="15075" w:author="thuyhuynh" w:date="2023-05-08T11:25:00Z">
            <w:rPr/>
          </w:rPrChange>
        </w:rPr>
        <w:t xml:space="preserve"> length must not be too long. User</w:t>
      </w:r>
      <w:r w:rsidR="00CD5832" w:rsidRPr="00116AAA">
        <w:rPr>
          <w:rFonts w:ascii="Poppins" w:hAnsi="Poppins"/>
          <w:sz w:val="20"/>
          <w:szCs w:val="20"/>
          <w:rPrChange w:id="15076" w:author="thuyhuynh" w:date="2023-05-08T11:25:00Z">
            <w:rPr/>
          </w:rPrChange>
        </w:rPr>
        <w:t>s</w:t>
      </w:r>
      <w:r w:rsidRPr="00116AAA">
        <w:rPr>
          <w:rFonts w:ascii="Poppins" w:hAnsi="Poppins"/>
          <w:sz w:val="20"/>
          <w:szCs w:val="20"/>
          <w:rPrChange w:id="15077" w:author="thuyhuynh" w:date="2023-05-08T11:25:00Z">
            <w:rPr/>
          </w:rPrChange>
        </w:rPr>
        <w:t xml:space="preserve"> </w:t>
      </w:r>
      <w:r w:rsidR="008F6A56" w:rsidRPr="00116AAA">
        <w:rPr>
          <w:rFonts w:ascii="Poppins" w:hAnsi="Poppins"/>
          <w:sz w:val="20"/>
          <w:szCs w:val="20"/>
          <w:lang w:eastAsia="ko-KR"/>
          <w:rPrChange w:id="15078" w:author="thuyhuynh" w:date="2023-05-08T11:25:00Z">
            <w:rPr>
              <w:lang w:eastAsia="ko-KR"/>
            </w:rPr>
          </w:rPrChange>
        </w:rPr>
        <w:t>are encouraged to use</w:t>
      </w:r>
      <w:r w:rsidRPr="00116AAA">
        <w:rPr>
          <w:rFonts w:ascii="Poppins" w:hAnsi="Poppins"/>
          <w:sz w:val="20"/>
          <w:szCs w:val="20"/>
          <w:rPrChange w:id="15079" w:author="thuyhuynh" w:date="2023-05-08T11:25:00Z">
            <w:rPr/>
          </w:rPrChange>
        </w:rPr>
        <w:t xml:space="preserve"> the cables provided by </w:t>
      </w:r>
      <w:proofErr w:type="spellStart"/>
      <w:r w:rsidRPr="00116AAA">
        <w:rPr>
          <w:rFonts w:ascii="Poppins" w:hAnsi="Poppins"/>
          <w:sz w:val="20"/>
          <w:szCs w:val="20"/>
          <w:rPrChange w:id="15080" w:author="thuyhuynh" w:date="2023-05-08T11:25:00Z">
            <w:rPr/>
          </w:rPrChange>
        </w:rPr>
        <w:t>IriTech</w:t>
      </w:r>
      <w:proofErr w:type="spellEnd"/>
      <w:r w:rsidRPr="00116AAA">
        <w:rPr>
          <w:rFonts w:ascii="Poppins" w:hAnsi="Poppins"/>
          <w:sz w:val="20"/>
          <w:szCs w:val="20"/>
          <w:rPrChange w:id="15081" w:author="thuyhuynh" w:date="2023-05-08T11:25:00Z">
            <w:rPr/>
          </w:rPrChange>
        </w:rPr>
        <w:t>.</w:t>
      </w:r>
    </w:p>
    <w:p w:rsidR="0055322E" w:rsidRPr="00116AAA" w:rsidRDefault="0055322E" w:rsidP="00CB68AF">
      <w:pPr>
        <w:pStyle w:val="ListParagraph"/>
        <w:numPr>
          <w:ilvl w:val="0"/>
          <w:numId w:val="7"/>
        </w:numPr>
        <w:jc w:val="both"/>
        <w:rPr>
          <w:rFonts w:ascii="Poppins" w:hAnsi="Poppins"/>
          <w:sz w:val="20"/>
          <w:szCs w:val="20"/>
          <w:rPrChange w:id="15082" w:author="thuyhuynh" w:date="2023-05-08T11:25:00Z">
            <w:rPr/>
          </w:rPrChange>
        </w:rPr>
      </w:pPr>
      <w:r w:rsidRPr="00116AAA">
        <w:rPr>
          <w:rFonts w:ascii="Poppins" w:hAnsi="Poppins"/>
          <w:sz w:val="20"/>
          <w:szCs w:val="20"/>
          <w:rPrChange w:id="15083" w:author="thuyhuynh" w:date="2023-05-08T11:25:00Z">
            <w:rPr/>
          </w:rPrChange>
        </w:rPr>
        <w:t xml:space="preserve">The system must not be in </w:t>
      </w:r>
      <w:r w:rsidR="008F6A56" w:rsidRPr="00116AAA">
        <w:rPr>
          <w:rFonts w:ascii="Poppins" w:hAnsi="Poppins"/>
          <w:sz w:val="20"/>
          <w:szCs w:val="20"/>
          <w:lang w:eastAsia="ko-KR"/>
          <w:rPrChange w:id="15084" w:author="thuyhuynh" w:date="2023-05-08T11:25:00Z">
            <w:rPr>
              <w:lang w:eastAsia="ko-KR"/>
            </w:rPr>
          </w:rPrChange>
        </w:rPr>
        <w:t xml:space="preserve">a </w:t>
      </w:r>
      <w:r w:rsidRPr="00116AAA">
        <w:rPr>
          <w:rFonts w:ascii="Poppins" w:hAnsi="Poppins"/>
          <w:sz w:val="20"/>
          <w:szCs w:val="20"/>
          <w:rPrChange w:id="15085" w:author="thuyhuynh" w:date="2023-05-08T11:25:00Z">
            <w:rPr/>
          </w:rPrChange>
        </w:rPr>
        <w:t xml:space="preserve">power save or standby mode </w:t>
      </w:r>
      <w:r w:rsidR="008F6A56" w:rsidRPr="00116AAA">
        <w:rPr>
          <w:rFonts w:ascii="Poppins" w:hAnsi="Poppins"/>
          <w:sz w:val="20"/>
          <w:szCs w:val="20"/>
          <w:lang w:eastAsia="ko-KR"/>
          <w:rPrChange w:id="15086" w:author="thuyhuynh" w:date="2023-05-08T11:25:00Z">
            <w:rPr>
              <w:lang w:eastAsia="ko-KR"/>
            </w:rPr>
          </w:rPrChange>
        </w:rPr>
        <w:t>that</w:t>
      </w:r>
      <w:r w:rsidRPr="00116AAA">
        <w:rPr>
          <w:rFonts w:ascii="Poppins" w:hAnsi="Poppins"/>
          <w:sz w:val="20"/>
          <w:szCs w:val="20"/>
          <w:rPrChange w:id="15087" w:author="thuyhuynh" w:date="2023-05-08T11:25:00Z">
            <w:rPr/>
          </w:rPrChange>
        </w:rPr>
        <w:t xml:space="preserve"> </w:t>
      </w:r>
      <w:r w:rsidR="008F6A56" w:rsidRPr="00116AAA">
        <w:rPr>
          <w:rFonts w:ascii="Poppins" w:hAnsi="Poppins"/>
          <w:sz w:val="20"/>
          <w:szCs w:val="20"/>
          <w:lang w:eastAsia="ko-KR"/>
          <w:rPrChange w:id="15088" w:author="thuyhuynh" w:date="2023-05-08T11:25:00Z">
            <w:rPr>
              <w:lang w:eastAsia="ko-KR"/>
            </w:rPr>
          </w:rPrChange>
        </w:rPr>
        <w:t xml:space="preserve">causes the </w:t>
      </w:r>
      <w:r w:rsidRPr="00116AAA">
        <w:rPr>
          <w:rFonts w:ascii="Poppins" w:hAnsi="Poppins"/>
          <w:sz w:val="20"/>
          <w:szCs w:val="20"/>
          <w:rPrChange w:id="15089" w:author="thuyhuynh" w:date="2023-05-08T11:25:00Z">
            <w:rPr/>
          </w:rPrChange>
        </w:rPr>
        <w:t>reduc</w:t>
      </w:r>
      <w:r w:rsidR="008F6A56" w:rsidRPr="00116AAA">
        <w:rPr>
          <w:rFonts w:ascii="Poppins" w:hAnsi="Poppins"/>
          <w:sz w:val="20"/>
          <w:szCs w:val="20"/>
          <w:lang w:eastAsia="ko-KR"/>
          <w:rPrChange w:id="15090" w:author="thuyhuynh" w:date="2023-05-08T11:25:00Z">
            <w:rPr>
              <w:lang w:eastAsia="ko-KR"/>
            </w:rPr>
          </w:rPrChange>
        </w:rPr>
        <w:t>tion</w:t>
      </w:r>
      <w:r w:rsidRPr="00116AAA">
        <w:rPr>
          <w:rFonts w:ascii="Poppins" w:hAnsi="Poppins"/>
          <w:sz w:val="20"/>
          <w:szCs w:val="20"/>
          <w:rPrChange w:id="15091" w:author="thuyhuynh" w:date="2023-05-08T11:25:00Z">
            <w:rPr/>
          </w:rPrChange>
        </w:rPr>
        <w:t xml:space="preserve"> </w:t>
      </w:r>
      <w:r w:rsidR="008F6A56" w:rsidRPr="00116AAA">
        <w:rPr>
          <w:rFonts w:ascii="Poppins" w:hAnsi="Poppins"/>
          <w:sz w:val="20"/>
          <w:szCs w:val="20"/>
          <w:lang w:eastAsia="ko-KR"/>
          <w:rPrChange w:id="15092" w:author="thuyhuynh" w:date="2023-05-08T11:25:00Z">
            <w:rPr>
              <w:lang w:eastAsia="ko-KR"/>
            </w:rPr>
          </w:rPrChange>
        </w:rPr>
        <w:t>of</w:t>
      </w:r>
      <w:r w:rsidRPr="00116AAA">
        <w:rPr>
          <w:rFonts w:ascii="Poppins" w:hAnsi="Poppins"/>
          <w:sz w:val="20"/>
          <w:szCs w:val="20"/>
          <w:rPrChange w:id="15093" w:author="thuyhuynh" w:date="2023-05-08T11:25:00Z">
            <w:rPr/>
          </w:rPrChange>
        </w:rPr>
        <w:t xml:space="preserve"> power supply to the device.</w:t>
      </w:r>
    </w:p>
    <w:p w:rsidR="0055322E" w:rsidRPr="00116AAA" w:rsidRDefault="0055322E" w:rsidP="00CB68AF">
      <w:pPr>
        <w:pStyle w:val="ListParagraph"/>
        <w:numPr>
          <w:ilvl w:val="0"/>
          <w:numId w:val="7"/>
        </w:numPr>
        <w:jc w:val="both"/>
        <w:rPr>
          <w:rFonts w:ascii="Poppins" w:hAnsi="Poppins"/>
          <w:sz w:val="20"/>
          <w:szCs w:val="20"/>
          <w:rPrChange w:id="15094" w:author="thuyhuynh" w:date="2023-05-08T11:25:00Z">
            <w:rPr/>
          </w:rPrChange>
        </w:rPr>
      </w:pPr>
      <w:r w:rsidRPr="00116AAA">
        <w:rPr>
          <w:rFonts w:ascii="Poppins" w:hAnsi="Poppins"/>
          <w:sz w:val="20"/>
          <w:szCs w:val="20"/>
          <w:rPrChange w:id="15095" w:author="thuyhuynh" w:date="2023-05-08T11:25:00Z">
            <w:rPr/>
          </w:rPrChange>
        </w:rPr>
        <w:t xml:space="preserve">Users must </w:t>
      </w:r>
      <w:r w:rsidR="008F6A56" w:rsidRPr="00116AAA">
        <w:rPr>
          <w:rFonts w:ascii="Poppins" w:hAnsi="Poppins"/>
          <w:sz w:val="20"/>
          <w:szCs w:val="20"/>
          <w:rPrChange w:id="15096" w:author="thuyhuynh" w:date="2023-05-08T11:25:00Z">
            <w:rPr/>
          </w:rPrChange>
        </w:rPr>
        <w:t xml:space="preserve">carefully </w:t>
      </w:r>
      <w:r w:rsidRPr="00116AAA">
        <w:rPr>
          <w:rFonts w:ascii="Poppins" w:hAnsi="Poppins"/>
          <w:sz w:val="20"/>
          <w:szCs w:val="20"/>
          <w:rPrChange w:id="15097" w:author="thuyhuynh" w:date="2023-05-08T11:25:00Z">
            <w:rPr/>
          </w:rPrChange>
        </w:rPr>
        <w:t xml:space="preserve">check the power supply to device to make sure it is sufficient to </w:t>
      </w:r>
      <w:r w:rsidR="008F6A56" w:rsidRPr="00116AAA">
        <w:rPr>
          <w:rFonts w:ascii="Poppins" w:hAnsi="Poppins"/>
          <w:sz w:val="20"/>
          <w:szCs w:val="20"/>
          <w:lang w:eastAsia="ko-KR"/>
          <w:rPrChange w:id="15098" w:author="thuyhuynh" w:date="2023-05-08T11:25:00Z">
            <w:rPr>
              <w:lang w:eastAsia="ko-KR"/>
            </w:rPr>
          </w:rPrChange>
        </w:rPr>
        <w:t xml:space="preserve">do the </w:t>
      </w:r>
      <w:r w:rsidRPr="00116AAA">
        <w:rPr>
          <w:rFonts w:ascii="Poppins" w:hAnsi="Poppins"/>
          <w:sz w:val="20"/>
          <w:szCs w:val="20"/>
          <w:rPrChange w:id="15099" w:author="thuyhuynh" w:date="2023-05-08T11:25:00Z">
            <w:rPr/>
          </w:rPrChange>
        </w:rPr>
        <w:t>work properly.</w:t>
      </w:r>
    </w:p>
    <w:p w:rsidR="0055322E" w:rsidRPr="00116AAA" w:rsidRDefault="0055322E">
      <w:pPr>
        <w:pStyle w:val="Heading3"/>
      </w:pPr>
      <w:bookmarkStart w:id="15100" w:name="_Toc155348840"/>
      <w:r w:rsidRPr="00116AAA">
        <w:t>Software</w:t>
      </w:r>
      <w:bookmarkEnd w:id="15100"/>
    </w:p>
    <w:p w:rsidR="00CF036C" w:rsidRPr="00116AAA" w:rsidRDefault="0055322E" w:rsidP="00CF036C">
      <w:pPr>
        <w:jc w:val="both"/>
        <w:rPr>
          <w:rFonts w:ascii="Poppins" w:eastAsia="Times New Roman" w:hAnsi="Poppins"/>
          <w:sz w:val="20"/>
          <w:szCs w:val="20"/>
          <w:rPrChange w:id="15101" w:author="thuyhuynh" w:date="2023-05-08T11:25:00Z">
            <w:rPr>
              <w:rFonts w:asciiTheme="minorHAnsi" w:eastAsia="Times New Roman" w:hAnsiTheme="minorHAnsi"/>
            </w:rPr>
          </w:rPrChange>
        </w:rPr>
      </w:pPr>
      <w:r w:rsidRPr="00116AAA">
        <w:rPr>
          <w:rFonts w:ascii="Poppins" w:hAnsi="Poppins" w:cs="Courier New"/>
          <w:sz w:val="20"/>
          <w:szCs w:val="20"/>
          <w:lang w:eastAsia="ko-KR"/>
          <w:rPrChange w:id="15102" w:author="thuyhuynh" w:date="2023-05-08T11:25:00Z">
            <w:rPr>
              <w:rFonts w:asciiTheme="minorHAnsi" w:hAnsiTheme="minorHAnsi" w:cs="Courier New"/>
              <w:lang w:eastAsia="ko-KR"/>
            </w:rPr>
          </w:rPrChange>
        </w:rPr>
        <w:t xml:space="preserve">IO failures occur </w:t>
      </w:r>
      <w:r w:rsidR="00CF036C" w:rsidRPr="00116AAA">
        <w:rPr>
          <w:rFonts w:ascii="Poppins" w:hAnsi="Poppins" w:cs="Courier New"/>
          <w:sz w:val="20"/>
          <w:szCs w:val="20"/>
          <w:lang w:eastAsia="ko-KR"/>
          <w:rPrChange w:id="15103" w:author="thuyhuynh" w:date="2023-05-08T11:25:00Z">
            <w:rPr>
              <w:rFonts w:asciiTheme="minorHAnsi" w:hAnsiTheme="minorHAnsi" w:cs="Courier New"/>
              <w:lang w:eastAsia="ko-KR"/>
            </w:rPr>
          </w:rPrChange>
        </w:rPr>
        <w:t>when application tries to access an invalid device handle</w:t>
      </w:r>
      <w:r w:rsidR="00CD5832" w:rsidRPr="00116AAA">
        <w:rPr>
          <w:rFonts w:ascii="Poppins" w:hAnsi="Poppins" w:cs="Courier New"/>
          <w:sz w:val="20"/>
          <w:szCs w:val="20"/>
          <w:lang w:eastAsia="ko-KR"/>
          <w:rPrChange w:id="15104" w:author="thuyhuynh" w:date="2023-05-08T11:25:00Z">
            <w:rPr>
              <w:rFonts w:asciiTheme="minorHAnsi" w:hAnsiTheme="minorHAnsi" w:cs="Courier New"/>
              <w:lang w:eastAsia="ko-KR"/>
            </w:rPr>
          </w:rPrChange>
        </w:rPr>
        <w:t xml:space="preserve"> </w:t>
      </w:r>
      <w:r w:rsidR="00922B96" w:rsidRPr="00116AAA">
        <w:rPr>
          <w:rFonts w:ascii="Poppins" w:hAnsi="Poppins" w:cs="Courier New"/>
          <w:sz w:val="20"/>
          <w:szCs w:val="20"/>
          <w:lang w:eastAsia="ko-KR"/>
          <w:rPrChange w:id="15105" w:author="thuyhuynh" w:date="2023-05-08T11:25:00Z">
            <w:rPr>
              <w:rFonts w:asciiTheme="minorHAnsi" w:hAnsiTheme="minorHAnsi" w:cs="Courier New"/>
              <w:lang w:eastAsia="ko-KR"/>
            </w:rPr>
          </w:rPrChange>
        </w:rPr>
        <w:t xml:space="preserve">of </w:t>
      </w:r>
      <w:r w:rsidR="00CD5832" w:rsidRPr="00116AAA">
        <w:rPr>
          <w:rFonts w:ascii="Poppins" w:hAnsi="Poppins" w:cs="Courier New"/>
          <w:sz w:val="20"/>
          <w:szCs w:val="20"/>
          <w:lang w:eastAsia="ko-KR"/>
          <w:rPrChange w:id="15106" w:author="thuyhuynh" w:date="2023-05-08T11:25:00Z">
            <w:rPr>
              <w:rFonts w:asciiTheme="minorHAnsi" w:hAnsiTheme="minorHAnsi" w:cs="Courier New"/>
              <w:lang w:eastAsia="ko-KR"/>
            </w:rPr>
          </w:rPrChange>
        </w:rPr>
        <w:t>which may occur when the device</w:t>
      </w:r>
      <w:r w:rsidR="00CF036C" w:rsidRPr="00116AAA">
        <w:rPr>
          <w:rFonts w:ascii="Poppins" w:hAnsi="Poppins" w:cs="Courier New"/>
          <w:sz w:val="20"/>
          <w:szCs w:val="20"/>
          <w:lang w:eastAsia="ko-KR"/>
          <w:rPrChange w:id="15107" w:author="thuyhuynh" w:date="2023-05-08T11:25:00Z">
            <w:rPr>
              <w:rFonts w:asciiTheme="minorHAnsi" w:hAnsiTheme="minorHAnsi" w:cs="Courier New"/>
              <w:lang w:eastAsia="ko-KR"/>
            </w:rPr>
          </w:rPrChange>
        </w:rPr>
        <w:t xml:space="preserve"> is hard reset (</w:t>
      </w:r>
      <w:r w:rsidR="00922B96" w:rsidRPr="00116AAA">
        <w:rPr>
          <w:rFonts w:ascii="Poppins" w:hAnsi="Poppins" w:cs="Courier New"/>
          <w:sz w:val="20"/>
          <w:szCs w:val="20"/>
          <w:lang w:eastAsia="ko-KR"/>
          <w:rPrChange w:id="15108" w:author="thuyhuynh" w:date="2023-05-08T11:25:00Z">
            <w:rPr>
              <w:rFonts w:asciiTheme="minorHAnsi" w:hAnsiTheme="minorHAnsi" w:cs="Courier New"/>
              <w:lang w:eastAsia="ko-KR"/>
            </w:rPr>
          </w:rPrChange>
        </w:rPr>
        <w:t>i.e</w:t>
      </w:r>
      <w:r w:rsidR="00CD5832" w:rsidRPr="00116AAA">
        <w:rPr>
          <w:rFonts w:ascii="Poppins" w:hAnsi="Poppins" w:cs="Courier New"/>
          <w:sz w:val="20"/>
          <w:szCs w:val="20"/>
          <w:lang w:eastAsia="ko-KR"/>
          <w:rPrChange w:id="15109" w:author="thuyhuynh" w:date="2023-05-08T11:25:00Z">
            <w:rPr>
              <w:rFonts w:asciiTheme="minorHAnsi" w:hAnsiTheme="minorHAnsi" w:cs="Courier New"/>
              <w:lang w:eastAsia="ko-KR"/>
            </w:rPr>
          </w:rPrChange>
        </w:rPr>
        <w:t>., due to</w:t>
      </w:r>
      <w:r w:rsidR="00CF036C" w:rsidRPr="00116AAA">
        <w:rPr>
          <w:rFonts w:ascii="Poppins" w:hAnsi="Poppins" w:cs="Courier New"/>
          <w:sz w:val="20"/>
          <w:szCs w:val="20"/>
          <w:lang w:eastAsia="ko-KR"/>
          <w:rPrChange w:id="15110" w:author="thuyhuynh" w:date="2023-05-08T11:25:00Z">
            <w:rPr>
              <w:rFonts w:asciiTheme="minorHAnsi" w:hAnsiTheme="minorHAnsi" w:cs="Courier New"/>
              <w:lang w:eastAsia="ko-KR"/>
            </w:rPr>
          </w:rPrChange>
        </w:rPr>
        <w:t xml:space="preserve"> power glitch or </w:t>
      </w:r>
      <w:r w:rsidR="00CD5832" w:rsidRPr="00116AAA">
        <w:rPr>
          <w:rFonts w:ascii="Poppins" w:hAnsi="Poppins" w:cs="Courier New"/>
          <w:sz w:val="20"/>
          <w:szCs w:val="20"/>
          <w:lang w:eastAsia="ko-KR"/>
          <w:rPrChange w:id="15111" w:author="thuyhuynh" w:date="2023-05-08T11:25:00Z">
            <w:rPr>
              <w:rFonts w:asciiTheme="minorHAnsi" w:hAnsiTheme="minorHAnsi" w:cs="Courier New"/>
              <w:lang w:eastAsia="ko-KR"/>
            </w:rPr>
          </w:rPrChange>
        </w:rPr>
        <w:t>in</w:t>
      </w:r>
      <w:r w:rsidR="00FB795E" w:rsidRPr="00116AAA">
        <w:rPr>
          <w:rFonts w:ascii="Poppins" w:hAnsi="Poppins" w:cs="Courier New"/>
          <w:sz w:val="20"/>
          <w:szCs w:val="20"/>
          <w:lang w:eastAsia="ko-KR"/>
          <w:rPrChange w:id="15112" w:author="thuyhuynh" w:date="2023-05-08T11:25:00Z">
            <w:rPr>
              <w:rFonts w:asciiTheme="minorHAnsi" w:hAnsiTheme="minorHAnsi" w:cs="Courier New"/>
              <w:lang w:eastAsia="ko-KR"/>
            </w:rPr>
          </w:rPrChange>
        </w:rPr>
        <w:t>sufficiency). Especially</w:t>
      </w:r>
      <w:r w:rsidR="00CF036C" w:rsidRPr="00116AAA">
        <w:rPr>
          <w:rFonts w:ascii="Poppins" w:hAnsi="Poppins" w:cs="Courier New"/>
          <w:sz w:val="20"/>
          <w:szCs w:val="20"/>
          <w:lang w:eastAsia="ko-KR"/>
          <w:rPrChange w:id="15113" w:author="thuyhuynh" w:date="2023-05-08T11:25:00Z">
            <w:rPr>
              <w:rFonts w:asciiTheme="minorHAnsi" w:hAnsiTheme="minorHAnsi" w:cs="Courier New"/>
              <w:lang w:eastAsia="ko-KR"/>
            </w:rPr>
          </w:rPrChange>
        </w:rPr>
        <w:t xml:space="preserve"> after </w:t>
      </w:r>
      <w:r w:rsidR="00D15E0E" w:rsidRPr="00116AAA">
        <w:rPr>
          <w:rFonts w:ascii="Poppins" w:hAnsi="Poppins" w:cs="Courier New"/>
          <w:sz w:val="20"/>
          <w:szCs w:val="20"/>
          <w:lang w:eastAsia="ko-KR"/>
          <w:rPrChange w:id="15114" w:author="thuyhuynh" w:date="2023-05-08T11:25:00Z">
            <w:rPr>
              <w:rFonts w:asciiTheme="minorHAnsi" w:hAnsiTheme="minorHAnsi" w:cs="Courier New"/>
              <w:lang w:eastAsia="ko-KR"/>
            </w:rPr>
          </w:rPrChange>
        </w:rPr>
        <w:t xml:space="preserve">the </w:t>
      </w:r>
      <w:r w:rsidR="00CF036C" w:rsidRPr="00116AAA">
        <w:rPr>
          <w:rFonts w:ascii="Poppins" w:hAnsi="Poppins" w:cs="Courier New"/>
          <w:sz w:val="20"/>
          <w:szCs w:val="20"/>
          <w:lang w:eastAsia="ko-KR"/>
          <w:rPrChange w:id="15115" w:author="thuyhuynh" w:date="2023-05-08T11:25:00Z">
            <w:rPr>
              <w:rFonts w:asciiTheme="minorHAnsi" w:hAnsiTheme="minorHAnsi" w:cs="Courier New"/>
              <w:lang w:eastAsia="ko-KR"/>
            </w:rPr>
          </w:rPrChange>
        </w:rPr>
        <w:t xml:space="preserve">device has slept, </w:t>
      </w:r>
      <w:r w:rsidR="00D15E0E" w:rsidRPr="00116AAA">
        <w:rPr>
          <w:rFonts w:ascii="Poppins" w:hAnsi="Poppins" w:cs="Courier New"/>
          <w:sz w:val="20"/>
          <w:szCs w:val="20"/>
          <w:lang w:eastAsia="ko-KR"/>
          <w:rPrChange w:id="15116" w:author="thuyhuynh" w:date="2023-05-08T11:25:00Z">
            <w:rPr>
              <w:rFonts w:asciiTheme="minorHAnsi" w:hAnsiTheme="minorHAnsi" w:cs="Courier New"/>
              <w:lang w:eastAsia="ko-KR"/>
            </w:rPr>
          </w:rPrChange>
        </w:rPr>
        <w:t>since it</w:t>
      </w:r>
      <w:r w:rsidR="00CF036C" w:rsidRPr="00116AAA">
        <w:rPr>
          <w:rFonts w:ascii="Poppins" w:hAnsi="Poppins" w:cs="Courier New"/>
          <w:sz w:val="20"/>
          <w:szCs w:val="20"/>
          <w:lang w:eastAsia="ko-KR"/>
          <w:rPrChange w:id="15117" w:author="thuyhuynh" w:date="2023-05-08T11:25:00Z">
            <w:rPr>
              <w:rFonts w:asciiTheme="minorHAnsi" w:hAnsiTheme="minorHAnsi" w:cs="Courier New"/>
              <w:lang w:eastAsia="ko-KR"/>
            </w:rPr>
          </w:rPrChange>
        </w:rPr>
        <w:t xml:space="preserve"> is clock-lowered, any access to it before </w:t>
      </w:r>
      <w:r w:rsidR="00922B96" w:rsidRPr="00116AAA">
        <w:rPr>
          <w:rFonts w:ascii="Poppins" w:hAnsi="Poppins" w:cs="Courier New"/>
          <w:sz w:val="20"/>
          <w:szCs w:val="20"/>
          <w:lang w:eastAsia="ko-KR"/>
          <w:rPrChange w:id="15118" w:author="thuyhuynh" w:date="2023-05-08T11:25:00Z">
            <w:rPr>
              <w:rFonts w:asciiTheme="minorHAnsi" w:hAnsiTheme="minorHAnsi" w:cs="Courier New"/>
              <w:lang w:eastAsia="ko-KR"/>
            </w:rPr>
          </w:rPrChange>
        </w:rPr>
        <w:t>it awakes</w:t>
      </w:r>
      <w:r w:rsidR="00CF036C" w:rsidRPr="00116AAA">
        <w:rPr>
          <w:rFonts w:ascii="Poppins" w:hAnsi="Poppins" w:cs="Courier New"/>
          <w:sz w:val="20"/>
          <w:szCs w:val="20"/>
          <w:lang w:eastAsia="ko-KR"/>
          <w:rPrChange w:id="15119" w:author="thuyhuynh" w:date="2023-05-08T11:25:00Z">
            <w:rPr>
              <w:rFonts w:asciiTheme="minorHAnsi" w:hAnsiTheme="minorHAnsi" w:cs="Courier New"/>
              <w:lang w:eastAsia="ko-KR"/>
            </w:rPr>
          </w:rPrChange>
        </w:rPr>
        <w:t xml:space="preserve"> will result in</w:t>
      </w:r>
      <w:r w:rsidRPr="00116AAA">
        <w:rPr>
          <w:rFonts w:ascii="Poppins" w:hAnsi="Poppins" w:cs="Courier New"/>
          <w:sz w:val="20"/>
          <w:szCs w:val="20"/>
          <w:lang w:eastAsia="ko-KR"/>
          <w:rPrChange w:id="15120" w:author="thuyhuynh" w:date="2023-05-08T11:25:00Z">
            <w:rPr>
              <w:rFonts w:asciiTheme="minorHAnsi" w:hAnsiTheme="minorHAnsi" w:cs="Courier New"/>
              <w:lang w:eastAsia="ko-KR"/>
            </w:rPr>
          </w:rPrChange>
        </w:rPr>
        <w:t xml:space="preserve"> IO failures</w:t>
      </w:r>
      <w:r w:rsidR="00CF036C" w:rsidRPr="00116AAA">
        <w:rPr>
          <w:rFonts w:ascii="Poppins" w:hAnsi="Poppins" w:cs="Courier New"/>
          <w:sz w:val="20"/>
          <w:szCs w:val="20"/>
          <w:lang w:eastAsia="ko-KR"/>
          <w:rPrChange w:id="15121" w:author="thuyhuynh" w:date="2023-05-08T11:25:00Z">
            <w:rPr>
              <w:rFonts w:asciiTheme="minorHAnsi" w:hAnsiTheme="minorHAnsi" w:cs="Courier New"/>
              <w:lang w:eastAsia="ko-KR"/>
            </w:rPr>
          </w:rPrChange>
        </w:rPr>
        <w:t xml:space="preserve">. </w:t>
      </w:r>
      <w:r w:rsidRPr="00116AAA">
        <w:rPr>
          <w:rFonts w:ascii="Poppins" w:hAnsi="Poppins" w:cs="Courier New"/>
          <w:sz w:val="20"/>
          <w:szCs w:val="20"/>
          <w:lang w:eastAsia="ko-KR"/>
          <w:rPrChange w:id="15122" w:author="thuyhuynh" w:date="2023-05-08T11:25:00Z">
            <w:rPr>
              <w:rFonts w:asciiTheme="minorHAnsi" w:hAnsiTheme="minorHAnsi" w:cs="Courier New"/>
              <w:lang w:eastAsia="ko-KR"/>
            </w:rPr>
          </w:rPrChange>
        </w:rPr>
        <w:t>IO</w:t>
      </w:r>
      <w:r w:rsidR="00851EE0" w:rsidRPr="00116AAA">
        <w:rPr>
          <w:rFonts w:ascii="Poppins" w:hAnsi="Poppins" w:cs="Courier New"/>
          <w:sz w:val="20"/>
          <w:szCs w:val="20"/>
          <w:lang w:eastAsia="ko-KR"/>
          <w:rPrChange w:id="15123" w:author="thuyhuynh" w:date="2023-05-08T11:25:00Z">
            <w:rPr>
              <w:rFonts w:asciiTheme="minorHAnsi" w:hAnsiTheme="minorHAnsi" w:cs="Courier New"/>
              <w:lang w:eastAsia="ko-KR"/>
            </w:rPr>
          </w:rPrChange>
        </w:rPr>
        <w:t xml:space="preserve"> </w:t>
      </w:r>
      <w:r w:rsidRPr="00116AAA">
        <w:rPr>
          <w:rFonts w:ascii="Poppins" w:hAnsi="Poppins" w:cs="Courier New"/>
          <w:sz w:val="20"/>
          <w:szCs w:val="20"/>
          <w:lang w:eastAsia="ko-KR"/>
          <w:rPrChange w:id="15124" w:author="thuyhuynh" w:date="2023-05-08T11:25:00Z">
            <w:rPr>
              <w:rFonts w:asciiTheme="minorHAnsi" w:hAnsiTheme="minorHAnsi" w:cs="Courier New"/>
              <w:lang w:eastAsia="ko-KR"/>
            </w:rPr>
          </w:rPrChange>
        </w:rPr>
        <w:t>failures</w:t>
      </w:r>
      <w:r w:rsidR="00851EE0" w:rsidRPr="00116AAA">
        <w:rPr>
          <w:rFonts w:ascii="Poppins" w:hAnsi="Poppins" w:cs="Courier New"/>
          <w:sz w:val="20"/>
          <w:szCs w:val="20"/>
          <w:lang w:eastAsia="ko-KR"/>
          <w:rPrChange w:id="15125" w:author="thuyhuynh" w:date="2023-05-08T11:25:00Z">
            <w:rPr>
              <w:rFonts w:asciiTheme="minorHAnsi" w:hAnsiTheme="minorHAnsi" w:cs="Courier New"/>
              <w:lang w:eastAsia="ko-KR"/>
            </w:rPr>
          </w:rPrChange>
        </w:rPr>
        <w:t xml:space="preserve"> </w:t>
      </w:r>
      <w:r w:rsidR="00851EE0" w:rsidRPr="00116AAA">
        <w:rPr>
          <w:rFonts w:ascii="Poppins" w:eastAsia="Times New Roman" w:hAnsi="Poppins"/>
          <w:sz w:val="20"/>
          <w:szCs w:val="20"/>
          <w:rPrChange w:id="15126" w:author="thuyhuynh" w:date="2023-05-08T11:25:00Z">
            <w:rPr>
              <w:rFonts w:asciiTheme="minorHAnsi" w:eastAsia="Times New Roman" w:hAnsiTheme="minorHAnsi"/>
            </w:rPr>
          </w:rPrChange>
        </w:rPr>
        <w:t>are</w:t>
      </w:r>
      <w:r w:rsidR="00CF036C" w:rsidRPr="00116AAA">
        <w:rPr>
          <w:rFonts w:ascii="Poppins" w:eastAsia="Times New Roman" w:hAnsi="Poppins"/>
          <w:sz w:val="20"/>
          <w:szCs w:val="20"/>
          <w:rPrChange w:id="15127" w:author="thuyhuynh" w:date="2023-05-08T11:25:00Z">
            <w:rPr>
              <w:rFonts w:asciiTheme="minorHAnsi" w:eastAsia="Times New Roman" w:hAnsiTheme="minorHAnsi"/>
            </w:rPr>
          </w:rPrChange>
        </w:rPr>
        <w:t xml:space="preserve"> also </w:t>
      </w:r>
      <w:r w:rsidR="00922B96" w:rsidRPr="00116AAA">
        <w:rPr>
          <w:rFonts w:ascii="Poppins" w:hAnsi="Poppins"/>
          <w:sz w:val="20"/>
          <w:szCs w:val="20"/>
          <w:lang w:eastAsia="ko-KR"/>
          <w:rPrChange w:id="15128" w:author="thuyhuynh" w:date="2023-05-08T11:25:00Z">
            <w:rPr>
              <w:rFonts w:asciiTheme="minorHAnsi" w:hAnsiTheme="minorHAnsi"/>
              <w:lang w:eastAsia="ko-KR"/>
            </w:rPr>
          </w:rPrChange>
        </w:rPr>
        <w:t>due</w:t>
      </w:r>
      <w:r w:rsidR="00CF036C" w:rsidRPr="00116AAA">
        <w:rPr>
          <w:rFonts w:ascii="Poppins" w:eastAsia="Times New Roman" w:hAnsi="Poppins"/>
          <w:sz w:val="20"/>
          <w:szCs w:val="20"/>
          <w:rPrChange w:id="15129" w:author="thuyhuynh" w:date="2023-05-08T11:25:00Z">
            <w:rPr>
              <w:rFonts w:asciiTheme="minorHAnsi" w:eastAsia="Times New Roman" w:hAnsiTheme="minorHAnsi"/>
            </w:rPr>
          </w:rPrChange>
        </w:rPr>
        <w:t xml:space="preserve"> </w:t>
      </w:r>
      <w:r w:rsidR="00922B96" w:rsidRPr="00116AAA">
        <w:rPr>
          <w:rFonts w:ascii="Poppins" w:hAnsi="Poppins"/>
          <w:sz w:val="20"/>
          <w:szCs w:val="20"/>
          <w:lang w:eastAsia="ko-KR"/>
          <w:rPrChange w:id="15130" w:author="thuyhuynh" w:date="2023-05-08T11:25:00Z">
            <w:rPr>
              <w:rFonts w:asciiTheme="minorHAnsi" w:hAnsiTheme="minorHAnsi"/>
              <w:lang w:eastAsia="ko-KR"/>
            </w:rPr>
          </w:rPrChange>
        </w:rPr>
        <w:t>to</w:t>
      </w:r>
      <w:r w:rsidR="00CF036C" w:rsidRPr="00116AAA">
        <w:rPr>
          <w:rFonts w:ascii="Poppins" w:eastAsia="Times New Roman" w:hAnsi="Poppins"/>
          <w:sz w:val="20"/>
          <w:szCs w:val="20"/>
          <w:rPrChange w:id="15131" w:author="thuyhuynh" w:date="2023-05-08T11:25:00Z">
            <w:rPr>
              <w:rFonts w:asciiTheme="minorHAnsi" w:eastAsia="Times New Roman" w:hAnsiTheme="minorHAnsi"/>
            </w:rPr>
          </w:rPrChange>
        </w:rPr>
        <w:t xml:space="preserve"> version incompatibility among </w:t>
      </w:r>
      <w:r w:rsidR="00D15E0E" w:rsidRPr="00116AAA">
        <w:rPr>
          <w:rFonts w:ascii="Poppins" w:eastAsia="Times New Roman" w:hAnsi="Poppins"/>
          <w:sz w:val="20"/>
          <w:szCs w:val="20"/>
          <w:rPrChange w:id="15132" w:author="thuyhuynh" w:date="2023-05-08T11:25:00Z">
            <w:rPr>
              <w:rFonts w:asciiTheme="minorHAnsi" w:eastAsia="Times New Roman" w:hAnsiTheme="minorHAnsi"/>
            </w:rPr>
          </w:rPrChange>
        </w:rPr>
        <w:t xml:space="preserve">the </w:t>
      </w:r>
      <w:r w:rsidR="00CF036C" w:rsidRPr="00116AAA">
        <w:rPr>
          <w:rFonts w:ascii="Poppins" w:eastAsia="Times New Roman" w:hAnsi="Poppins"/>
          <w:sz w:val="20"/>
          <w:szCs w:val="20"/>
          <w:rPrChange w:id="15133" w:author="thuyhuynh" w:date="2023-05-08T11:25:00Z">
            <w:rPr>
              <w:rFonts w:asciiTheme="minorHAnsi" w:eastAsia="Times New Roman" w:hAnsiTheme="minorHAnsi"/>
            </w:rPr>
          </w:rPrChange>
        </w:rPr>
        <w:t xml:space="preserve">device, </w:t>
      </w:r>
      <w:r w:rsidR="00D15E0E" w:rsidRPr="00116AAA">
        <w:rPr>
          <w:rFonts w:ascii="Poppins" w:eastAsia="Times New Roman" w:hAnsi="Poppins"/>
          <w:sz w:val="20"/>
          <w:szCs w:val="20"/>
          <w:rPrChange w:id="15134" w:author="thuyhuynh" w:date="2023-05-08T11:25:00Z">
            <w:rPr>
              <w:rFonts w:asciiTheme="minorHAnsi" w:eastAsia="Times New Roman" w:hAnsiTheme="minorHAnsi"/>
            </w:rPr>
          </w:rPrChange>
        </w:rPr>
        <w:t xml:space="preserve">its </w:t>
      </w:r>
      <w:r w:rsidR="00CF036C" w:rsidRPr="00116AAA">
        <w:rPr>
          <w:rFonts w:ascii="Poppins" w:eastAsia="Times New Roman" w:hAnsi="Poppins"/>
          <w:sz w:val="20"/>
          <w:szCs w:val="20"/>
          <w:rPrChange w:id="15135" w:author="thuyhuynh" w:date="2023-05-08T11:25:00Z">
            <w:rPr>
              <w:rFonts w:asciiTheme="minorHAnsi" w:eastAsia="Times New Roman" w:hAnsiTheme="minorHAnsi"/>
            </w:rPr>
          </w:rPrChange>
        </w:rPr>
        <w:t>driver</w:t>
      </w:r>
      <w:r w:rsidR="00D15E0E" w:rsidRPr="00116AAA">
        <w:rPr>
          <w:rFonts w:ascii="Poppins" w:eastAsia="Times New Roman" w:hAnsi="Poppins"/>
          <w:sz w:val="20"/>
          <w:szCs w:val="20"/>
          <w:rPrChange w:id="15136" w:author="thuyhuynh" w:date="2023-05-08T11:25:00Z">
            <w:rPr>
              <w:rFonts w:asciiTheme="minorHAnsi" w:eastAsia="Times New Roman" w:hAnsiTheme="minorHAnsi"/>
            </w:rPr>
          </w:rPrChange>
        </w:rPr>
        <w:t>,</w:t>
      </w:r>
      <w:r w:rsidR="00CF036C" w:rsidRPr="00116AAA">
        <w:rPr>
          <w:rFonts w:ascii="Poppins" w:eastAsia="Times New Roman" w:hAnsi="Poppins"/>
          <w:sz w:val="20"/>
          <w:szCs w:val="20"/>
          <w:rPrChange w:id="15137" w:author="thuyhuynh" w:date="2023-05-08T11:25:00Z">
            <w:rPr>
              <w:rFonts w:asciiTheme="minorHAnsi" w:eastAsia="Times New Roman" w:hAnsiTheme="minorHAnsi"/>
            </w:rPr>
          </w:rPrChange>
        </w:rPr>
        <w:t xml:space="preserve"> and </w:t>
      </w:r>
      <w:r w:rsidR="00D15E0E" w:rsidRPr="00116AAA">
        <w:rPr>
          <w:rFonts w:ascii="Poppins" w:eastAsia="Times New Roman" w:hAnsi="Poppins"/>
          <w:sz w:val="20"/>
          <w:szCs w:val="20"/>
          <w:rPrChange w:id="15138" w:author="thuyhuynh" w:date="2023-05-08T11:25:00Z">
            <w:rPr>
              <w:rFonts w:asciiTheme="minorHAnsi" w:eastAsia="Times New Roman" w:hAnsiTheme="minorHAnsi"/>
            </w:rPr>
          </w:rPrChange>
        </w:rPr>
        <w:t xml:space="preserve">the </w:t>
      </w:r>
      <w:r w:rsidR="00CF036C" w:rsidRPr="00116AAA">
        <w:rPr>
          <w:rFonts w:ascii="Poppins" w:eastAsia="Times New Roman" w:hAnsi="Poppins"/>
          <w:sz w:val="20"/>
          <w:szCs w:val="20"/>
          <w:rPrChange w:id="15139" w:author="thuyhuynh" w:date="2023-05-08T11:25:00Z">
            <w:rPr>
              <w:rFonts w:asciiTheme="minorHAnsi" w:eastAsia="Times New Roman" w:hAnsiTheme="minorHAnsi"/>
            </w:rPr>
          </w:rPrChange>
        </w:rPr>
        <w:t>library.</w:t>
      </w:r>
    </w:p>
    <w:p w:rsidR="0055322E" w:rsidRPr="00116AAA" w:rsidRDefault="0055322E" w:rsidP="00CF036C">
      <w:pPr>
        <w:jc w:val="both"/>
        <w:rPr>
          <w:rFonts w:ascii="Poppins" w:hAnsi="Poppins"/>
          <w:sz w:val="20"/>
          <w:szCs w:val="20"/>
          <w:rPrChange w:id="15140" w:author="thuyhuynh" w:date="2023-05-08T11:25:00Z">
            <w:rPr/>
          </w:rPrChange>
        </w:rPr>
      </w:pPr>
    </w:p>
    <w:p w:rsidR="0055322E" w:rsidRPr="00116AAA" w:rsidRDefault="0055322E" w:rsidP="00CF036C">
      <w:pPr>
        <w:jc w:val="both"/>
        <w:rPr>
          <w:rFonts w:ascii="Poppins" w:hAnsi="Poppins"/>
          <w:sz w:val="20"/>
          <w:szCs w:val="20"/>
          <w:rPrChange w:id="15141" w:author="thuyhuynh" w:date="2023-05-08T11:25:00Z">
            <w:rPr/>
          </w:rPrChange>
        </w:rPr>
      </w:pPr>
      <w:r w:rsidRPr="00116AAA">
        <w:rPr>
          <w:rFonts w:ascii="Poppins" w:hAnsi="Poppins"/>
          <w:sz w:val="20"/>
          <w:szCs w:val="20"/>
          <w:rPrChange w:id="15142" w:author="thuyhuynh" w:date="2023-05-08T11:25:00Z">
            <w:rPr/>
          </w:rPrChange>
        </w:rPr>
        <w:t>When the failure occurs, synchronization</w:t>
      </w:r>
      <w:r w:rsidR="00D15E0E" w:rsidRPr="00116AAA">
        <w:rPr>
          <w:rFonts w:ascii="Poppins" w:hAnsi="Poppins"/>
          <w:sz w:val="20"/>
          <w:szCs w:val="20"/>
          <w:rPrChange w:id="15143" w:author="thuyhuynh" w:date="2023-05-08T11:25:00Z">
            <w:rPr/>
          </w:rPrChange>
        </w:rPr>
        <w:t xml:space="preserve"> between the device and the host is lost</w:t>
      </w:r>
      <w:r w:rsidRPr="00116AAA">
        <w:rPr>
          <w:rFonts w:ascii="Poppins" w:hAnsi="Poppins"/>
          <w:sz w:val="20"/>
          <w:szCs w:val="20"/>
          <w:rPrChange w:id="15144" w:author="thuyhuynh" w:date="2023-05-08T11:25:00Z">
            <w:rPr/>
          </w:rPrChange>
        </w:rPr>
        <w:t xml:space="preserve">. Data </w:t>
      </w:r>
      <w:r w:rsidR="00FB795E" w:rsidRPr="00116AAA">
        <w:rPr>
          <w:rFonts w:ascii="Poppins" w:hAnsi="Poppins"/>
          <w:sz w:val="20"/>
          <w:szCs w:val="20"/>
          <w:lang w:eastAsia="ko-KR"/>
          <w:rPrChange w:id="15145" w:author="thuyhuynh" w:date="2023-05-08T11:25:00Z">
            <w:rPr>
              <w:lang w:eastAsia="ko-KR"/>
            </w:rPr>
          </w:rPrChange>
        </w:rPr>
        <w:t>and</w:t>
      </w:r>
      <w:r w:rsidR="00FB795E" w:rsidRPr="00116AAA">
        <w:rPr>
          <w:rFonts w:ascii="Poppins" w:hAnsi="Poppins"/>
          <w:sz w:val="20"/>
          <w:szCs w:val="20"/>
          <w:rPrChange w:id="15146" w:author="thuyhuynh" w:date="2023-05-08T11:25:00Z">
            <w:rPr/>
          </w:rPrChange>
        </w:rPr>
        <w:t xml:space="preserve"> </w:t>
      </w:r>
      <w:r w:rsidR="00FB795E" w:rsidRPr="00116AAA">
        <w:rPr>
          <w:rFonts w:ascii="Poppins" w:hAnsi="Poppins"/>
          <w:sz w:val="20"/>
          <w:szCs w:val="20"/>
          <w:lang w:eastAsia="ko-KR"/>
          <w:rPrChange w:id="15147" w:author="thuyhuynh" w:date="2023-05-08T11:25:00Z">
            <w:rPr>
              <w:lang w:eastAsia="ko-KR"/>
            </w:rPr>
          </w:rPrChange>
        </w:rPr>
        <w:t>u</w:t>
      </w:r>
      <w:r w:rsidRPr="00116AAA">
        <w:rPr>
          <w:rFonts w:ascii="Poppins" w:hAnsi="Poppins"/>
          <w:sz w:val="20"/>
          <w:szCs w:val="20"/>
          <w:rPrChange w:id="15148" w:author="thuyhuynh" w:date="2023-05-08T11:25:00Z">
            <w:rPr/>
          </w:rPrChange>
        </w:rPr>
        <w:t>nderlying USB IO buffers may be corrupted.</w:t>
      </w:r>
    </w:p>
    <w:p w:rsidR="0055322E" w:rsidRPr="00116AAA" w:rsidRDefault="0055322E" w:rsidP="00CF036C">
      <w:pPr>
        <w:jc w:val="both"/>
        <w:rPr>
          <w:rFonts w:ascii="Poppins" w:hAnsi="Poppins"/>
          <w:sz w:val="20"/>
          <w:szCs w:val="20"/>
          <w:rPrChange w:id="15149" w:author="thuyhuynh" w:date="2023-05-08T11:25:00Z">
            <w:rPr/>
          </w:rPrChange>
        </w:rPr>
      </w:pPr>
    </w:p>
    <w:p w:rsidR="00CF036C" w:rsidRPr="00116AAA" w:rsidRDefault="00FB795E" w:rsidP="00CF036C">
      <w:pPr>
        <w:jc w:val="both"/>
        <w:rPr>
          <w:rFonts w:ascii="Poppins" w:hAnsi="Poppins"/>
          <w:sz w:val="20"/>
          <w:szCs w:val="20"/>
          <w:rPrChange w:id="15150" w:author="thuyhuynh" w:date="2023-05-08T11:25:00Z">
            <w:rPr/>
          </w:rPrChange>
        </w:rPr>
      </w:pPr>
      <w:r w:rsidRPr="00116AAA">
        <w:rPr>
          <w:rFonts w:ascii="Poppins" w:hAnsi="Poppins"/>
          <w:sz w:val="20"/>
          <w:szCs w:val="20"/>
          <w:lang w:eastAsia="ko-KR"/>
          <w:rPrChange w:id="15151" w:author="thuyhuynh" w:date="2023-05-08T11:25:00Z">
            <w:rPr>
              <w:lang w:eastAsia="ko-KR"/>
            </w:rPr>
          </w:rPrChange>
        </w:rPr>
        <w:t>D</w:t>
      </w:r>
      <w:r w:rsidR="00CF036C" w:rsidRPr="00116AAA">
        <w:rPr>
          <w:rFonts w:ascii="Poppins" w:hAnsi="Poppins"/>
          <w:sz w:val="20"/>
          <w:szCs w:val="20"/>
          <w:rPrChange w:id="15152" w:author="thuyhuynh" w:date="2023-05-08T11:25:00Z">
            <w:rPr/>
          </w:rPrChange>
        </w:rPr>
        <w:t>evelopers can limit these failures by</w:t>
      </w:r>
      <w:r w:rsidRPr="00116AAA">
        <w:rPr>
          <w:rFonts w:ascii="Poppins" w:hAnsi="Poppins"/>
          <w:sz w:val="20"/>
          <w:szCs w:val="20"/>
          <w:lang w:eastAsia="ko-KR"/>
          <w:rPrChange w:id="15153" w:author="thuyhuynh" w:date="2023-05-08T11:25:00Z">
            <w:rPr>
              <w:lang w:eastAsia="ko-KR"/>
            </w:rPr>
          </w:rPrChange>
        </w:rPr>
        <w:t>:</w:t>
      </w:r>
      <w:r w:rsidR="00CF036C" w:rsidRPr="00116AAA">
        <w:rPr>
          <w:rFonts w:ascii="Poppins" w:hAnsi="Poppins"/>
          <w:sz w:val="20"/>
          <w:szCs w:val="20"/>
          <w:rPrChange w:id="15154" w:author="thuyhuynh" w:date="2023-05-08T11:25:00Z">
            <w:rPr/>
          </w:rPrChange>
        </w:rPr>
        <w:t xml:space="preserve"> </w:t>
      </w:r>
    </w:p>
    <w:p w:rsidR="00CF036C" w:rsidRPr="00116AAA" w:rsidRDefault="00CF036C" w:rsidP="00CB68AF">
      <w:pPr>
        <w:pStyle w:val="ListParagraph"/>
        <w:numPr>
          <w:ilvl w:val="0"/>
          <w:numId w:val="21"/>
        </w:numPr>
        <w:rPr>
          <w:rFonts w:ascii="Poppins" w:hAnsi="Poppins"/>
          <w:sz w:val="20"/>
          <w:szCs w:val="20"/>
          <w:rPrChange w:id="15155" w:author="thuyhuynh" w:date="2023-05-08T11:25:00Z">
            <w:rPr/>
          </w:rPrChange>
        </w:rPr>
      </w:pPr>
      <w:r w:rsidRPr="00116AAA">
        <w:rPr>
          <w:rFonts w:ascii="Poppins" w:hAnsi="Poppins"/>
          <w:sz w:val="20"/>
          <w:szCs w:val="20"/>
          <w:rPrChange w:id="15156" w:author="thuyhuynh" w:date="2023-05-08T11:25:00Z">
            <w:rPr/>
          </w:rPrChange>
        </w:rPr>
        <w:t xml:space="preserve">Avoiding cases that cause the application </w:t>
      </w:r>
      <w:r w:rsidR="00FB795E" w:rsidRPr="00116AAA">
        <w:rPr>
          <w:rFonts w:ascii="Poppins" w:hAnsi="Poppins"/>
          <w:sz w:val="20"/>
          <w:szCs w:val="20"/>
          <w:lang w:eastAsia="ko-KR"/>
          <w:rPrChange w:id="15157" w:author="thuyhuynh" w:date="2023-05-08T11:25:00Z">
            <w:rPr>
              <w:lang w:eastAsia="ko-KR"/>
            </w:rPr>
          </w:rPrChange>
        </w:rPr>
        <w:t xml:space="preserve">to </w:t>
      </w:r>
      <w:r w:rsidRPr="00116AAA">
        <w:rPr>
          <w:rFonts w:ascii="Poppins" w:hAnsi="Poppins"/>
          <w:sz w:val="20"/>
          <w:szCs w:val="20"/>
          <w:rPrChange w:id="15158" w:author="thuyhuynh" w:date="2023-05-08T11:25:00Z">
            <w:rPr/>
          </w:rPrChange>
        </w:rPr>
        <w:t>crash or kill the application in the middle of device’s communication.</w:t>
      </w:r>
    </w:p>
    <w:p w:rsidR="00CF036C" w:rsidRPr="00116AAA" w:rsidRDefault="00CF036C" w:rsidP="00CB68AF">
      <w:pPr>
        <w:pStyle w:val="ListParagraph"/>
        <w:numPr>
          <w:ilvl w:val="0"/>
          <w:numId w:val="21"/>
        </w:numPr>
        <w:jc w:val="both"/>
        <w:rPr>
          <w:rFonts w:ascii="Poppins" w:hAnsi="Poppins"/>
          <w:sz w:val="20"/>
          <w:szCs w:val="20"/>
          <w:rPrChange w:id="15159" w:author="thuyhuynh" w:date="2023-05-08T11:25:00Z">
            <w:rPr/>
          </w:rPrChange>
        </w:rPr>
      </w:pPr>
      <w:r w:rsidRPr="00116AAA">
        <w:rPr>
          <w:rFonts w:ascii="Poppins" w:hAnsi="Poppins"/>
          <w:sz w:val="20"/>
          <w:szCs w:val="20"/>
          <w:rPrChange w:id="15160" w:author="thuyhuynh" w:date="2023-05-08T11:25:00Z">
            <w:rPr/>
          </w:rPrChange>
        </w:rPr>
        <w:t xml:space="preserve">Avoiding improper thread termination while it is accessing to the device (a function in this library is called but not yet finished). </w:t>
      </w:r>
    </w:p>
    <w:p w:rsidR="00CF036C" w:rsidRPr="00116AAA" w:rsidDel="00B80C43" w:rsidRDefault="00CF036C" w:rsidP="00CB68AF">
      <w:pPr>
        <w:pStyle w:val="ListParagraph"/>
        <w:numPr>
          <w:ilvl w:val="0"/>
          <w:numId w:val="21"/>
        </w:numPr>
        <w:jc w:val="both"/>
        <w:rPr>
          <w:del w:id="15161" w:author="ptdung" w:date="2023-11-30T18:18:00Z"/>
          <w:rFonts w:ascii="Poppins" w:hAnsi="Poppins"/>
          <w:sz w:val="20"/>
          <w:szCs w:val="20"/>
          <w:rPrChange w:id="15162" w:author="thuyhuynh" w:date="2023-05-08T11:25:00Z">
            <w:rPr>
              <w:del w:id="15163" w:author="ptdung" w:date="2023-11-30T18:18:00Z"/>
            </w:rPr>
          </w:rPrChange>
        </w:rPr>
      </w:pPr>
      <w:del w:id="15164" w:author="ptdung" w:date="2023-11-30T18:18:00Z">
        <w:r w:rsidRPr="00116AAA" w:rsidDel="00B80C43">
          <w:rPr>
            <w:rFonts w:ascii="Poppins" w:hAnsi="Poppins"/>
            <w:sz w:val="20"/>
            <w:szCs w:val="20"/>
            <w:rPrChange w:id="15165" w:author="thuyhuynh" w:date="2023-05-08T11:25:00Z">
              <w:rPr/>
            </w:rPrChange>
          </w:rPr>
          <w:delText xml:space="preserve">Performing a proper wait on time-critical functions, such as </w:delText>
        </w:r>
        <w:r w:rsidRPr="00116AAA" w:rsidDel="00B80C43">
          <w:rPr>
            <w:rFonts w:ascii="Poppins" w:hAnsi="Poppins"/>
            <w:b/>
            <w:i/>
            <w:sz w:val="20"/>
            <w:szCs w:val="20"/>
            <w:rPrChange w:id="15166" w:author="thuyhuynh" w:date="2023-05-08T11:25:00Z">
              <w:rPr>
                <w:b/>
                <w:i/>
              </w:rPr>
            </w:rPrChange>
          </w:rPr>
          <w:delText>Iddk</w:delText>
        </w:r>
      </w:del>
      <w:ins w:id="15167" w:author="thuyhuynh" w:date="2022-03-30T15:37:00Z">
        <w:del w:id="15168" w:author="ptdung" w:date="2023-11-30T18:18:00Z">
          <w:r w:rsidR="002850A6" w:rsidRPr="00116AAA" w:rsidDel="00B80C43">
            <w:rPr>
              <w:rFonts w:ascii="Poppins" w:hAnsi="Poppins"/>
              <w:b/>
              <w:i/>
              <w:sz w:val="20"/>
              <w:szCs w:val="20"/>
              <w:rPrChange w:id="15169" w:author="thuyhuynh" w:date="2023-05-08T11:25:00Z">
                <w:rPr>
                  <w:b/>
                  <w:i/>
                </w:rPr>
              </w:rPrChange>
            </w:rPr>
            <w:delText>S</w:delText>
          </w:r>
        </w:del>
      </w:ins>
      <w:ins w:id="15170" w:author="thuyhuynh" w:date="2022-03-30T16:46:00Z">
        <w:del w:id="15171" w:author="ptdung" w:date="2023-11-30T18:18:00Z">
          <w:r w:rsidR="006078B1" w:rsidRPr="00116AAA" w:rsidDel="00B80C43">
            <w:rPr>
              <w:rFonts w:ascii="Poppins" w:hAnsi="Poppins"/>
              <w:b/>
              <w:i/>
              <w:sz w:val="20"/>
              <w:szCs w:val="20"/>
              <w:rPrChange w:id="15172" w:author="thuyhuynh" w:date="2023-05-08T11:25:00Z">
                <w:rPr>
                  <w:b/>
                  <w:i/>
                </w:rPr>
              </w:rPrChange>
            </w:rPr>
            <w:delText>TN</w:delText>
          </w:r>
        </w:del>
      </w:ins>
      <w:del w:id="15173" w:author="ptdung" w:date="2023-11-30T18:18:00Z">
        <w:r w:rsidRPr="00116AAA" w:rsidDel="00B80C43">
          <w:rPr>
            <w:rFonts w:ascii="Poppins" w:hAnsi="Poppins"/>
            <w:b/>
            <w:i/>
            <w:sz w:val="20"/>
            <w:szCs w:val="20"/>
            <w:rPrChange w:id="15174" w:author="thuyhuynh" w:date="2023-05-08T11:25:00Z">
              <w:rPr>
                <w:b/>
                <w:i/>
              </w:rPr>
            </w:rPrChange>
          </w:rPr>
          <w:delText>_Sleep</w:delText>
        </w:r>
        <w:r w:rsidR="008A4D68" w:rsidRPr="00116AAA" w:rsidDel="00B80C43">
          <w:rPr>
            <w:rFonts w:ascii="Poppins" w:hAnsi="Poppins"/>
            <w:sz w:val="20"/>
            <w:szCs w:val="20"/>
            <w:lang w:eastAsia="ko-KR"/>
            <w:rPrChange w:id="15175" w:author="thuyhuynh" w:date="2023-05-08T11:25:00Z">
              <w:rPr>
                <w:lang w:eastAsia="ko-KR"/>
              </w:rPr>
            </w:rPrChange>
          </w:rPr>
          <w:delText>,</w:delText>
        </w:r>
        <w:r w:rsidRPr="00116AAA" w:rsidDel="00B80C43">
          <w:rPr>
            <w:rFonts w:ascii="Poppins" w:hAnsi="Poppins"/>
            <w:sz w:val="20"/>
            <w:szCs w:val="20"/>
            <w:rPrChange w:id="15176" w:author="thuyhuynh" w:date="2023-05-08T11:25:00Z">
              <w:rPr/>
            </w:rPrChange>
          </w:rPr>
          <w:delText xml:space="preserve"> </w:delText>
        </w:r>
        <w:r w:rsidRPr="00116AAA" w:rsidDel="00B80C43">
          <w:rPr>
            <w:rFonts w:ascii="Poppins" w:hAnsi="Poppins"/>
            <w:b/>
            <w:i/>
            <w:sz w:val="20"/>
            <w:szCs w:val="20"/>
            <w:rPrChange w:id="15177" w:author="thuyhuynh" w:date="2023-05-08T11:25:00Z">
              <w:rPr>
                <w:b/>
                <w:i/>
              </w:rPr>
            </w:rPrChange>
          </w:rPr>
          <w:delText>Iddk_Recovery</w:delText>
        </w:r>
        <w:r w:rsidR="008A4D68" w:rsidRPr="00116AAA" w:rsidDel="00B80C43">
          <w:rPr>
            <w:rFonts w:ascii="Poppins" w:hAnsi="Poppins"/>
            <w:sz w:val="20"/>
            <w:szCs w:val="20"/>
            <w:lang w:eastAsia="ko-KR"/>
            <w:rPrChange w:id="15178" w:author="thuyhuynh" w:date="2023-05-08T11:25:00Z">
              <w:rPr>
                <w:rFonts w:asciiTheme="minorHAnsi" w:hAnsiTheme="minorHAnsi"/>
                <w:lang w:eastAsia="ko-KR"/>
              </w:rPr>
            </w:rPrChange>
          </w:rPr>
          <w:delText>,</w:delText>
        </w:r>
        <w:r w:rsidRPr="00116AAA" w:rsidDel="00B80C43">
          <w:rPr>
            <w:rFonts w:ascii="Poppins" w:hAnsi="Poppins"/>
            <w:sz w:val="20"/>
            <w:szCs w:val="20"/>
            <w:rPrChange w:id="15179" w:author="thuyhuynh" w:date="2023-05-08T11:25:00Z">
              <w:rPr/>
            </w:rPrChange>
          </w:rPr>
          <w:delText xml:space="preserve"> or wait</w:delText>
        </w:r>
        <w:r w:rsidR="008A4D68" w:rsidRPr="00116AAA" w:rsidDel="00B80C43">
          <w:rPr>
            <w:rFonts w:ascii="Poppins" w:hAnsi="Poppins"/>
            <w:sz w:val="20"/>
            <w:szCs w:val="20"/>
            <w:lang w:eastAsia="ko-KR"/>
            <w:rPrChange w:id="15180" w:author="thuyhuynh" w:date="2023-05-08T11:25:00Z">
              <w:rPr>
                <w:lang w:eastAsia="ko-KR"/>
              </w:rPr>
            </w:rPrChange>
          </w:rPr>
          <w:delText>ing</w:delText>
        </w:r>
        <w:r w:rsidRPr="00116AAA" w:rsidDel="00B80C43">
          <w:rPr>
            <w:rFonts w:ascii="Poppins" w:hAnsi="Poppins"/>
            <w:sz w:val="20"/>
            <w:szCs w:val="20"/>
            <w:rPrChange w:id="15181" w:author="thuyhuynh" w:date="2023-05-08T11:25:00Z">
              <w:rPr/>
            </w:rPrChange>
          </w:rPr>
          <w:delText xml:space="preserve"> between two captures. Do not flood USB link with request for a long time.</w:delText>
        </w:r>
      </w:del>
    </w:p>
    <w:p w:rsidR="00CF036C" w:rsidRPr="00116AAA" w:rsidRDefault="00CF036C" w:rsidP="00CB68AF">
      <w:pPr>
        <w:pStyle w:val="ListParagraph"/>
        <w:numPr>
          <w:ilvl w:val="0"/>
          <w:numId w:val="21"/>
        </w:numPr>
        <w:jc w:val="both"/>
        <w:rPr>
          <w:rFonts w:ascii="Poppins" w:hAnsi="Poppins"/>
          <w:sz w:val="20"/>
          <w:szCs w:val="20"/>
          <w:rPrChange w:id="15182" w:author="thuyhuynh" w:date="2023-05-08T11:25:00Z">
            <w:rPr/>
          </w:rPrChange>
        </w:rPr>
      </w:pPr>
      <w:r w:rsidRPr="00116AAA">
        <w:rPr>
          <w:rFonts w:ascii="Poppins" w:hAnsi="Poppins"/>
          <w:sz w:val="20"/>
          <w:szCs w:val="20"/>
          <w:rPrChange w:id="15183" w:author="thuyhuynh" w:date="2023-05-08T11:25:00Z">
            <w:rPr/>
          </w:rPrChange>
        </w:rPr>
        <w:t>Avoiding virtual machines such as VM Ware or Virtual Box.  Virtual USB controller does not work properly all the time.</w:t>
      </w:r>
    </w:p>
    <w:p w:rsidR="00CF036C" w:rsidRPr="00116AAA" w:rsidRDefault="00CF036C" w:rsidP="00CB68AF">
      <w:pPr>
        <w:pStyle w:val="ListParagraph"/>
        <w:numPr>
          <w:ilvl w:val="0"/>
          <w:numId w:val="21"/>
        </w:numPr>
        <w:jc w:val="both"/>
        <w:rPr>
          <w:rFonts w:ascii="Poppins" w:hAnsi="Poppins"/>
          <w:sz w:val="20"/>
          <w:szCs w:val="20"/>
          <w:rPrChange w:id="15184" w:author="thuyhuynh" w:date="2023-05-08T11:25:00Z">
            <w:rPr/>
          </w:rPrChange>
        </w:rPr>
      </w:pPr>
      <w:r w:rsidRPr="00116AAA">
        <w:rPr>
          <w:rFonts w:ascii="Poppins" w:hAnsi="Poppins"/>
          <w:sz w:val="20"/>
          <w:szCs w:val="20"/>
          <w:rPrChange w:id="15185" w:author="thuyhuynh" w:date="2023-05-08T11:25:00Z">
            <w:rPr/>
          </w:rPrChange>
        </w:rPr>
        <w:t>Assign</w:t>
      </w:r>
      <w:r w:rsidR="00D15E0E" w:rsidRPr="00116AAA">
        <w:rPr>
          <w:rFonts w:ascii="Poppins" w:hAnsi="Poppins"/>
          <w:sz w:val="20"/>
          <w:szCs w:val="20"/>
          <w:rPrChange w:id="15186" w:author="thuyhuynh" w:date="2023-05-08T11:25:00Z">
            <w:rPr/>
          </w:rPrChange>
        </w:rPr>
        <w:t>ing</w:t>
      </w:r>
      <w:r w:rsidRPr="00116AAA">
        <w:rPr>
          <w:rFonts w:ascii="Poppins" w:hAnsi="Poppins"/>
          <w:sz w:val="20"/>
          <w:szCs w:val="20"/>
          <w:rPrChange w:id="15187" w:author="thuyhuynh" w:date="2023-05-08T11:25:00Z">
            <w:rPr/>
          </w:rPrChange>
        </w:rPr>
        <w:t xml:space="preserve"> </w:t>
      </w:r>
      <w:r w:rsidR="00D15E0E" w:rsidRPr="00116AAA">
        <w:rPr>
          <w:rFonts w:ascii="Poppins" w:hAnsi="Poppins"/>
          <w:sz w:val="20"/>
          <w:szCs w:val="20"/>
          <w:rPrChange w:id="15188" w:author="thuyhuynh" w:date="2023-05-08T11:25:00Z">
            <w:rPr/>
          </w:rPrChange>
        </w:rPr>
        <w:t xml:space="preserve">the </w:t>
      </w:r>
      <w:r w:rsidRPr="00116AAA">
        <w:rPr>
          <w:rFonts w:ascii="Poppins" w:hAnsi="Poppins"/>
          <w:sz w:val="20"/>
          <w:szCs w:val="20"/>
          <w:rPrChange w:id="15189" w:author="thuyhuynh" w:date="2023-05-08T11:25:00Z">
            <w:rPr/>
          </w:rPrChange>
        </w:rPr>
        <w:t>device handle to NULL as soon as it is closed.</w:t>
      </w:r>
    </w:p>
    <w:p w:rsidR="00CF036C" w:rsidRPr="00116AAA" w:rsidRDefault="00CF036C" w:rsidP="00CB68AF">
      <w:pPr>
        <w:pStyle w:val="ListParagraph"/>
        <w:numPr>
          <w:ilvl w:val="0"/>
          <w:numId w:val="21"/>
        </w:numPr>
        <w:jc w:val="both"/>
        <w:rPr>
          <w:rFonts w:ascii="Poppins" w:hAnsi="Poppins"/>
          <w:sz w:val="20"/>
          <w:szCs w:val="20"/>
          <w:rPrChange w:id="15190" w:author="thuyhuynh" w:date="2023-05-08T11:25:00Z">
            <w:rPr/>
          </w:rPrChange>
        </w:rPr>
      </w:pPr>
      <w:r w:rsidRPr="00116AAA">
        <w:rPr>
          <w:rFonts w:ascii="Poppins" w:eastAsia="Times New Roman" w:hAnsi="Poppins"/>
          <w:sz w:val="20"/>
          <w:szCs w:val="20"/>
          <w:rPrChange w:id="15191" w:author="thuyhuynh" w:date="2023-05-08T11:25:00Z">
            <w:rPr>
              <w:rFonts w:asciiTheme="minorHAnsi" w:eastAsia="Times New Roman" w:hAnsiTheme="minorHAnsi"/>
            </w:rPr>
          </w:rPrChange>
        </w:rPr>
        <w:t>Contact</w:t>
      </w:r>
      <w:r w:rsidR="00FB795E" w:rsidRPr="00116AAA">
        <w:rPr>
          <w:rFonts w:ascii="Poppins" w:hAnsi="Poppins"/>
          <w:sz w:val="20"/>
          <w:szCs w:val="20"/>
          <w:lang w:eastAsia="ko-KR"/>
          <w:rPrChange w:id="15192" w:author="thuyhuynh" w:date="2023-05-08T11:25:00Z">
            <w:rPr>
              <w:rFonts w:asciiTheme="minorHAnsi" w:hAnsiTheme="minorHAnsi"/>
              <w:lang w:eastAsia="ko-KR"/>
            </w:rPr>
          </w:rPrChange>
        </w:rPr>
        <w:t>ing</w:t>
      </w:r>
      <w:r w:rsidRPr="00116AAA">
        <w:rPr>
          <w:rFonts w:ascii="Poppins" w:eastAsia="Times New Roman" w:hAnsi="Poppins"/>
          <w:sz w:val="20"/>
          <w:szCs w:val="20"/>
          <w:rPrChange w:id="15193" w:author="thuyhuynh" w:date="2023-05-08T11:25:00Z">
            <w:rPr>
              <w:rFonts w:asciiTheme="minorHAnsi" w:eastAsia="Times New Roman" w:hAnsiTheme="minorHAnsi"/>
            </w:rPr>
          </w:rPrChange>
        </w:rPr>
        <w:t xml:space="preserve"> </w:t>
      </w:r>
      <w:proofErr w:type="spellStart"/>
      <w:r w:rsidRPr="00116AAA">
        <w:rPr>
          <w:rFonts w:ascii="Poppins" w:eastAsia="Times New Roman" w:hAnsi="Poppins"/>
          <w:sz w:val="20"/>
          <w:szCs w:val="20"/>
          <w:rPrChange w:id="15194" w:author="thuyhuynh" w:date="2023-05-08T11:25:00Z">
            <w:rPr>
              <w:rFonts w:asciiTheme="minorHAnsi" w:eastAsia="Times New Roman" w:hAnsiTheme="minorHAnsi"/>
            </w:rPr>
          </w:rPrChange>
        </w:rPr>
        <w:t>IriTech</w:t>
      </w:r>
      <w:proofErr w:type="spellEnd"/>
      <w:r w:rsidRPr="00116AAA">
        <w:rPr>
          <w:rFonts w:ascii="Poppins" w:eastAsia="Times New Roman" w:hAnsi="Poppins"/>
          <w:sz w:val="20"/>
          <w:szCs w:val="20"/>
          <w:rPrChange w:id="15195" w:author="thuyhuynh" w:date="2023-05-08T11:25:00Z">
            <w:rPr>
              <w:rFonts w:asciiTheme="minorHAnsi" w:eastAsia="Times New Roman" w:hAnsiTheme="minorHAnsi"/>
            </w:rPr>
          </w:rPrChange>
        </w:rPr>
        <w:t xml:space="preserve"> to be advised about the version compatibility.</w:t>
      </w:r>
    </w:p>
    <w:p w:rsidR="00CF036C" w:rsidRPr="00116AAA" w:rsidRDefault="00D15E0E" w:rsidP="00CB68AF">
      <w:pPr>
        <w:pStyle w:val="ListParagraph"/>
        <w:numPr>
          <w:ilvl w:val="0"/>
          <w:numId w:val="21"/>
        </w:numPr>
        <w:jc w:val="both"/>
        <w:rPr>
          <w:rFonts w:ascii="Poppins" w:hAnsi="Poppins"/>
          <w:sz w:val="20"/>
          <w:szCs w:val="20"/>
          <w:rPrChange w:id="15196" w:author="thuyhuynh" w:date="2023-05-08T11:25:00Z">
            <w:rPr/>
          </w:rPrChange>
        </w:rPr>
      </w:pPr>
      <w:r w:rsidRPr="00116AAA">
        <w:rPr>
          <w:rFonts w:ascii="Poppins" w:hAnsi="Poppins"/>
          <w:sz w:val="20"/>
          <w:szCs w:val="20"/>
          <w:rPrChange w:id="15197" w:author="thuyhuynh" w:date="2023-05-08T11:25:00Z">
            <w:rPr/>
          </w:rPrChange>
        </w:rPr>
        <w:t xml:space="preserve">Waking </w:t>
      </w:r>
      <w:r w:rsidR="00CF036C" w:rsidRPr="00116AAA">
        <w:rPr>
          <w:rFonts w:ascii="Poppins" w:hAnsi="Poppins"/>
          <w:sz w:val="20"/>
          <w:szCs w:val="20"/>
          <w:rPrChange w:id="15198" w:author="thuyhuynh" w:date="2023-05-08T11:25:00Z">
            <w:rPr/>
          </w:rPrChange>
        </w:rPr>
        <w:t>device up before access</w:t>
      </w:r>
      <w:r w:rsidRPr="00116AAA">
        <w:rPr>
          <w:rFonts w:ascii="Poppins" w:hAnsi="Poppins"/>
          <w:sz w:val="20"/>
          <w:szCs w:val="20"/>
          <w:rPrChange w:id="15199" w:author="thuyhuynh" w:date="2023-05-08T11:25:00Z">
            <w:rPr/>
          </w:rPrChange>
        </w:rPr>
        <w:t>ing</w:t>
      </w:r>
      <w:r w:rsidR="00CF036C" w:rsidRPr="00116AAA">
        <w:rPr>
          <w:rFonts w:ascii="Poppins" w:hAnsi="Poppins"/>
          <w:sz w:val="20"/>
          <w:szCs w:val="20"/>
          <w:rPrChange w:id="15200" w:author="thuyhuynh" w:date="2023-05-08T11:25:00Z">
            <w:rPr/>
          </w:rPrChange>
        </w:rPr>
        <w:t xml:space="preserve"> it.</w:t>
      </w:r>
    </w:p>
    <w:p w:rsidR="0055322E" w:rsidRPr="00116AAA" w:rsidRDefault="0055322E" w:rsidP="00CB68AF">
      <w:pPr>
        <w:pStyle w:val="ListParagraph"/>
        <w:numPr>
          <w:ilvl w:val="0"/>
          <w:numId w:val="21"/>
        </w:numPr>
        <w:jc w:val="both"/>
        <w:rPr>
          <w:rFonts w:ascii="Poppins" w:hAnsi="Poppins"/>
          <w:sz w:val="20"/>
          <w:szCs w:val="20"/>
          <w:rPrChange w:id="15201" w:author="thuyhuynh" w:date="2023-05-08T11:25:00Z">
            <w:rPr/>
          </w:rPrChange>
        </w:rPr>
      </w:pPr>
      <w:r w:rsidRPr="00116AAA">
        <w:rPr>
          <w:rFonts w:ascii="Poppins" w:hAnsi="Poppins"/>
          <w:sz w:val="20"/>
          <w:szCs w:val="20"/>
          <w:rPrChange w:id="15202" w:author="thuyhuynh" w:date="2023-05-08T11:25:00Z">
            <w:rPr/>
          </w:rPrChange>
        </w:rPr>
        <w:t>Listen</w:t>
      </w:r>
      <w:r w:rsidR="00D15E0E" w:rsidRPr="00116AAA">
        <w:rPr>
          <w:rFonts w:ascii="Poppins" w:hAnsi="Poppins"/>
          <w:sz w:val="20"/>
          <w:szCs w:val="20"/>
          <w:rPrChange w:id="15203" w:author="thuyhuynh" w:date="2023-05-08T11:25:00Z">
            <w:rPr/>
          </w:rPrChange>
        </w:rPr>
        <w:t>ing</w:t>
      </w:r>
      <w:r w:rsidRPr="00116AAA">
        <w:rPr>
          <w:rFonts w:ascii="Poppins" w:hAnsi="Poppins"/>
          <w:sz w:val="20"/>
          <w:szCs w:val="20"/>
          <w:rPrChange w:id="15204" w:author="thuyhuynh" w:date="2023-05-08T11:25:00Z">
            <w:rPr/>
          </w:rPrChange>
        </w:rPr>
        <w:t xml:space="preserve"> to PNP events to have appropriate action when device is removed from host.</w:t>
      </w:r>
    </w:p>
    <w:p w:rsidR="00CF036C" w:rsidRPr="00116AAA" w:rsidRDefault="00CF036C" w:rsidP="00CF036C">
      <w:pPr>
        <w:jc w:val="both"/>
        <w:rPr>
          <w:rFonts w:ascii="Poppins" w:hAnsi="Poppins"/>
          <w:sz w:val="20"/>
          <w:szCs w:val="20"/>
          <w:rPrChange w:id="15205" w:author="thuyhuynh" w:date="2023-05-08T11:25:00Z">
            <w:rPr/>
          </w:rPrChange>
        </w:rPr>
      </w:pPr>
    </w:p>
    <w:p w:rsidR="00CF036C" w:rsidRPr="00116AAA" w:rsidDel="00FD710C" w:rsidRDefault="00CF036C" w:rsidP="00CF036C">
      <w:pPr>
        <w:jc w:val="both"/>
        <w:rPr>
          <w:del w:id="15206" w:author="thuyhuynh" w:date="2022-03-30T16:48:00Z"/>
          <w:rFonts w:ascii="Poppins" w:hAnsi="Poppins"/>
          <w:sz w:val="20"/>
          <w:szCs w:val="20"/>
          <w:rPrChange w:id="15207" w:author="thuyhuynh" w:date="2023-05-08T11:25:00Z">
            <w:rPr>
              <w:del w:id="15208" w:author="thuyhuynh" w:date="2022-03-30T16:48:00Z"/>
            </w:rPr>
          </w:rPrChange>
        </w:rPr>
      </w:pPr>
      <w:del w:id="15209" w:author="thuyhuynh" w:date="2022-03-30T16:48:00Z">
        <w:r w:rsidRPr="00116AAA" w:rsidDel="00FD710C">
          <w:rPr>
            <w:rFonts w:ascii="Poppins" w:hAnsi="Poppins"/>
            <w:sz w:val="20"/>
            <w:szCs w:val="20"/>
            <w:rPrChange w:id="15210" w:author="thuyhuynh" w:date="2023-05-08T11:25:00Z">
              <w:rPr/>
            </w:rPrChange>
          </w:rPr>
          <w:delText>To recover from a failure, unplug</w:delText>
        </w:r>
        <w:r w:rsidR="008A4D68" w:rsidRPr="00116AAA" w:rsidDel="00FD710C">
          <w:rPr>
            <w:rFonts w:ascii="Poppins" w:hAnsi="Poppins"/>
            <w:sz w:val="20"/>
            <w:szCs w:val="20"/>
            <w:lang w:eastAsia="ko-KR"/>
            <w:rPrChange w:id="15211" w:author="thuyhuynh" w:date="2023-05-08T11:25:00Z">
              <w:rPr>
                <w:lang w:eastAsia="ko-KR"/>
              </w:rPr>
            </w:rPrChange>
          </w:rPr>
          <w:delText>ging</w:delText>
        </w:r>
        <w:r w:rsidRPr="00116AAA" w:rsidDel="00FD710C">
          <w:rPr>
            <w:rFonts w:ascii="Poppins" w:hAnsi="Poppins"/>
            <w:sz w:val="20"/>
            <w:szCs w:val="20"/>
            <w:rPrChange w:id="15212" w:author="thuyhuynh" w:date="2023-05-08T11:25:00Z">
              <w:rPr/>
            </w:rPrChange>
          </w:rPr>
          <w:delText xml:space="preserve"> and plug</w:delText>
        </w:r>
        <w:r w:rsidR="008A4D68" w:rsidRPr="00116AAA" w:rsidDel="00FD710C">
          <w:rPr>
            <w:rFonts w:ascii="Poppins" w:hAnsi="Poppins"/>
            <w:sz w:val="20"/>
            <w:szCs w:val="20"/>
            <w:lang w:eastAsia="ko-KR"/>
            <w:rPrChange w:id="15213" w:author="thuyhuynh" w:date="2023-05-08T11:25:00Z">
              <w:rPr>
                <w:lang w:eastAsia="ko-KR"/>
              </w:rPr>
            </w:rPrChange>
          </w:rPr>
          <w:delText>ging</w:delText>
        </w:r>
        <w:r w:rsidRPr="00116AAA" w:rsidDel="00FD710C">
          <w:rPr>
            <w:rFonts w:ascii="Poppins" w:hAnsi="Poppins"/>
            <w:sz w:val="20"/>
            <w:szCs w:val="20"/>
            <w:rPrChange w:id="15214" w:author="thuyhuynh" w:date="2023-05-08T11:25:00Z">
              <w:rPr/>
            </w:rPrChange>
          </w:rPr>
          <w:delText xml:space="preserve"> the device again is the strongest and always-work solution. However, tender approaches also </w:delText>
        </w:r>
        <w:r w:rsidR="00CE6931" w:rsidRPr="00116AAA" w:rsidDel="00FD710C">
          <w:rPr>
            <w:rFonts w:ascii="Poppins" w:hAnsi="Poppins"/>
            <w:sz w:val="20"/>
            <w:szCs w:val="20"/>
            <w:lang w:eastAsia="ko-KR"/>
            <w:rPrChange w:id="15215" w:author="thuyhuynh" w:date="2023-05-08T11:25:00Z">
              <w:rPr>
                <w:lang w:eastAsia="ko-KR"/>
              </w:rPr>
            </w:rPrChange>
          </w:rPr>
          <w:delText xml:space="preserve">usually </w:delText>
        </w:r>
        <w:r w:rsidRPr="00116AAA" w:rsidDel="00FD710C">
          <w:rPr>
            <w:rFonts w:ascii="Poppins" w:hAnsi="Poppins"/>
            <w:sz w:val="20"/>
            <w:szCs w:val="20"/>
            <w:rPrChange w:id="15216" w:author="thuyhuynh" w:date="2023-05-08T11:25:00Z">
              <w:rPr/>
            </w:rPrChange>
          </w:rPr>
          <w:delText xml:space="preserve">work. First, </w:delText>
        </w:r>
        <w:r w:rsidR="00CE6931" w:rsidRPr="00116AAA" w:rsidDel="00FD710C">
          <w:rPr>
            <w:rFonts w:ascii="Poppins" w:hAnsi="Poppins"/>
            <w:sz w:val="20"/>
            <w:szCs w:val="20"/>
            <w:lang w:eastAsia="ko-KR"/>
            <w:rPrChange w:id="15217" w:author="thuyhuynh" w:date="2023-05-08T11:25:00Z">
              <w:rPr>
                <w:lang w:eastAsia="ko-KR"/>
              </w:rPr>
            </w:rPrChange>
          </w:rPr>
          <w:delText xml:space="preserve">the </w:delText>
        </w:r>
        <w:r w:rsidRPr="00116AAA" w:rsidDel="00FD710C">
          <w:rPr>
            <w:rFonts w:ascii="Poppins" w:hAnsi="Poppins"/>
            <w:sz w:val="20"/>
            <w:szCs w:val="20"/>
            <w:rPrChange w:id="15218" w:author="thuyhuynh" w:date="2023-05-08T11:25:00Z">
              <w:rPr/>
            </w:rPrChange>
          </w:rPr>
          <w:delText xml:space="preserve">host should wait for around 10s and </w:delText>
        </w:r>
        <w:r w:rsidR="0055322E" w:rsidRPr="00116AAA" w:rsidDel="00FD710C">
          <w:rPr>
            <w:rFonts w:ascii="Poppins" w:hAnsi="Poppins"/>
            <w:sz w:val="20"/>
            <w:szCs w:val="20"/>
            <w:rPrChange w:id="15219" w:author="thuyhuynh" w:date="2023-05-08T11:25:00Z">
              <w:rPr/>
            </w:rPrChange>
          </w:rPr>
          <w:delText xml:space="preserve">use recovery </w:delText>
        </w:r>
        <w:r w:rsidR="00D953E9" w:rsidRPr="00116AAA" w:rsidDel="00FD710C">
          <w:rPr>
            <w:rFonts w:ascii="Poppins" w:hAnsi="Poppins"/>
            <w:sz w:val="20"/>
            <w:szCs w:val="20"/>
            <w:rPrChange w:id="15220" w:author="thuyhuynh" w:date="2023-05-08T11:25:00Z">
              <w:rPr/>
            </w:rPrChange>
          </w:rPr>
          <w:delText xml:space="preserve">methods provided by </w:delText>
        </w:r>
      </w:del>
      <w:del w:id="15221" w:author="thuyhuynh" w:date="2022-03-30T15:37:00Z">
        <w:r w:rsidR="00D953E9" w:rsidRPr="00116AAA" w:rsidDel="002850A6">
          <w:rPr>
            <w:rFonts w:ascii="Poppins" w:hAnsi="Poppins"/>
            <w:sz w:val="20"/>
            <w:szCs w:val="20"/>
            <w:rPrChange w:id="15222" w:author="thuyhuynh" w:date="2023-05-08T11:25:00Z">
              <w:rPr/>
            </w:rPrChange>
          </w:rPr>
          <w:delText>IDDK</w:delText>
        </w:r>
      </w:del>
      <w:del w:id="15223" w:author="thuyhuynh" w:date="2022-03-30T16:48:00Z">
        <w:r w:rsidR="00D953E9" w:rsidRPr="00116AAA" w:rsidDel="00FD710C">
          <w:rPr>
            <w:rFonts w:ascii="Poppins" w:hAnsi="Poppins"/>
            <w:sz w:val="20"/>
            <w:szCs w:val="20"/>
            <w:rPrChange w:id="15224" w:author="thuyhuynh" w:date="2023-05-08T11:25:00Z">
              <w:rPr/>
            </w:rPrChange>
          </w:rPr>
          <w:delText xml:space="preserve"> 2000 </w:delText>
        </w:r>
        <w:r w:rsidR="00D15E0E" w:rsidRPr="00116AAA" w:rsidDel="00FD710C">
          <w:rPr>
            <w:rFonts w:ascii="Poppins" w:hAnsi="Poppins"/>
            <w:sz w:val="20"/>
            <w:szCs w:val="20"/>
            <w:rPrChange w:id="15225" w:author="thuyhuynh" w:date="2023-05-08T11:25:00Z">
              <w:rPr/>
            </w:rPrChange>
          </w:rPr>
          <w:delText>once</w:delText>
        </w:r>
        <w:r w:rsidRPr="00116AAA" w:rsidDel="00FD710C">
          <w:rPr>
            <w:rFonts w:ascii="Poppins" w:hAnsi="Poppins"/>
            <w:sz w:val="20"/>
            <w:szCs w:val="20"/>
            <w:rPrChange w:id="15226" w:author="thuyhuynh" w:date="2023-05-08T11:25:00Z">
              <w:rPr/>
            </w:rPrChange>
          </w:rPr>
          <w:delText xml:space="preserve"> or multiple times with increased severity levels. </w:delText>
        </w:r>
      </w:del>
    </w:p>
    <w:p w:rsidR="00277874" w:rsidRPr="00116AAA" w:rsidDel="00FD710C" w:rsidRDefault="00277874" w:rsidP="00CF036C">
      <w:pPr>
        <w:jc w:val="both"/>
        <w:rPr>
          <w:del w:id="15227" w:author="thuyhuynh" w:date="2022-03-30T16:48:00Z"/>
          <w:rFonts w:ascii="Poppins" w:hAnsi="Poppins"/>
          <w:sz w:val="20"/>
          <w:szCs w:val="20"/>
          <w:rPrChange w:id="15228" w:author="thuyhuynh" w:date="2023-05-08T11:25:00Z">
            <w:rPr>
              <w:del w:id="15229" w:author="thuyhuynh" w:date="2022-03-30T16:48:00Z"/>
            </w:rPr>
          </w:rPrChange>
        </w:rPr>
      </w:pPr>
    </w:p>
    <w:p w:rsidR="001E759C" w:rsidRPr="00116AAA" w:rsidDel="00FD710C" w:rsidRDefault="001E759C" w:rsidP="00CB68AF">
      <w:pPr>
        <w:pStyle w:val="ListParagraph"/>
        <w:numPr>
          <w:ilvl w:val="0"/>
          <w:numId w:val="23"/>
        </w:numPr>
        <w:jc w:val="both"/>
        <w:rPr>
          <w:del w:id="15230" w:author="thuyhuynh" w:date="2022-03-30T16:48:00Z"/>
          <w:rFonts w:ascii="Poppins" w:hAnsi="Poppins"/>
          <w:sz w:val="20"/>
          <w:szCs w:val="20"/>
          <w:rPrChange w:id="15231" w:author="thuyhuynh" w:date="2023-05-08T11:25:00Z">
            <w:rPr>
              <w:del w:id="15232" w:author="thuyhuynh" w:date="2022-03-30T16:48:00Z"/>
            </w:rPr>
          </w:rPrChange>
        </w:rPr>
      </w:pPr>
      <w:del w:id="15233" w:author="thuyhuynh" w:date="2022-03-30T16:48:00Z">
        <w:r w:rsidRPr="00116AAA" w:rsidDel="00FD710C">
          <w:rPr>
            <w:rFonts w:ascii="Poppins" w:hAnsi="Poppins"/>
            <w:sz w:val="20"/>
            <w:szCs w:val="20"/>
            <w:rPrChange w:id="15234" w:author="thuyhuynh" w:date="2023-05-08T11:25:00Z">
              <w:rPr/>
            </w:rPrChange>
          </w:rPr>
          <w:delText>Cancel all pending IOs and clear internal buffers. When the failure happens, the requested command execution is corrupted with inval</w:delText>
        </w:r>
        <w:r w:rsidR="00CE6931" w:rsidRPr="00116AAA" w:rsidDel="00FD710C">
          <w:rPr>
            <w:rFonts w:ascii="Poppins" w:hAnsi="Poppins"/>
            <w:sz w:val="20"/>
            <w:szCs w:val="20"/>
            <w:rPrChange w:id="15235" w:author="thuyhuynh" w:date="2023-05-08T11:25:00Z">
              <w:rPr/>
            </w:rPrChange>
          </w:rPr>
          <w:delText xml:space="preserve">id data. All the IO requests </w:delText>
        </w:r>
        <w:r w:rsidRPr="00116AAA" w:rsidDel="00FD710C">
          <w:rPr>
            <w:rFonts w:ascii="Poppins" w:hAnsi="Poppins"/>
            <w:sz w:val="20"/>
            <w:szCs w:val="20"/>
            <w:rPrChange w:id="15236" w:author="thuyhuynh" w:date="2023-05-08T11:25:00Z">
              <w:rPr/>
            </w:rPrChange>
          </w:rPr>
          <w:delText>made for thi</w:delText>
        </w:r>
        <w:r w:rsidR="00CE6931" w:rsidRPr="00116AAA" w:rsidDel="00FD710C">
          <w:rPr>
            <w:rFonts w:ascii="Poppins" w:hAnsi="Poppins"/>
            <w:sz w:val="20"/>
            <w:szCs w:val="20"/>
            <w:rPrChange w:id="15237" w:author="thuyhuynh" w:date="2023-05-08T11:25:00Z">
              <w:rPr/>
            </w:rPrChange>
          </w:rPr>
          <w:delText>s command should be cancelled</w:delText>
        </w:r>
        <w:r w:rsidR="00CE6931" w:rsidRPr="00116AAA" w:rsidDel="00FD710C">
          <w:rPr>
            <w:rFonts w:ascii="Poppins" w:hAnsi="Poppins"/>
            <w:sz w:val="20"/>
            <w:szCs w:val="20"/>
            <w:lang w:eastAsia="ko-KR"/>
            <w:rPrChange w:id="15238" w:author="thuyhuynh" w:date="2023-05-08T11:25:00Z">
              <w:rPr>
                <w:lang w:eastAsia="ko-KR"/>
              </w:rPr>
            </w:rPrChange>
          </w:rPr>
          <w:delText xml:space="preserve"> a</w:delText>
        </w:r>
        <w:r w:rsidRPr="00116AAA" w:rsidDel="00FD710C">
          <w:rPr>
            <w:rFonts w:ascii="Poppins" w:hAnsi="Poppins"/>
            <w:sz w:val="20"/>
            <w:szCs w:val="20"/>
            <w:rPrChange w:id="15239" w:author="thuyhuynh" w:date="2023-05-08T11:25:00Z">
              <w:rPr/>
            </w:rPrChange>
          </w:rPr>
          <w:delText xml:space="preserve">nd invalid data should be </w:delText>
        </w:r>
        <w:r w:rsidR="00D15E0E" w:rsidRPr="00116AAA" w:rsidDel="00FD710C">
          <w:rPr>
            <w:rFonts w:ascii="Poppins" w:hAnsi="Poppins"/>
            <w:sz w:val="20"/>
            <w:szCs w:val="20"/>
            <w:rPrChange w:id="15240" w:author="thuyhuynh" w:date="2023-05-08T11:25:00Z">
              <w:rPr/>
            </w:rPrChange>
          </w:rPr>
          <w:delText>discarded</w:delText>
        </w:r>
        <w:r w:rsidRPr="00116AAA" w:rsidDel="00FD710C">
          <w:rPr>
            <w:rFonts w:ascii="Poppins" w:hAnsi="Poppins"/>
            <w:sz w:val="20"/>
            <w:szCs w:val="20"/>
            <w:rPrChange w:id="15241" w:author="thuyhuynh" w:date="2023-05-08T11:25:00Z">
              <w:rPr/>
            </w:rPrChange>
          </w:rPr>
          <w:delText>.</w:delText>
        </w:r>
      </w:del>
    </w:p>
    <w:p w:rsidR="001E759C" w:rsidRPr="00116AAA" w:rsidDel="00FD710C" w:rsidRDefault="001E759C" w:rsidP="00CB68AF">
      <w:pPr>
        <w:pStyle w:val="ListParagraph"/>
        <w:numPr>
          <w:ilvl w:val="0"/>
          <w:numId w:val="23"/>
        </w:numPr>
        <w:jc w:val="both"/>
        <w:rPr>
          <w:del w:id="15242" w:author="thuyhuynh" w:date="2022-03-30T16:48:00Z"/>
          <w:rFonts w:ascii="Poppins" w:hAnsi="Poppins"/>
          <w:sz w:val="20"/>
          <w:szCs w:val="20"/>
          <w:rPrChange w:id="15243" w:author="thuyhuynh" w:date="2023-05-08T11:25:00Z">
            <w:rPr>
              <w:del w:id="15244" w:author="thuyhuynh" w:date="2022-03-30T16:48:00Z"/>
            </w:rPr>
          </w:rPrChange>
        </w:rPr>
      </w:pPr>
      <w:del w:id="15245" w:author="thuyhuynh" w:date="2022-03-30T16:48:00Z">
        <w:r w:rsidRPr="00116AAA" w:rsidDel="00FD710C">
          <w:rPr>
            <w:rFonts w:ascii="Poppins" w:hAnsi="Poppins"/>
            <w:sz w:val="20"/>
            <w:szCs w:val="20"/>
            <w:rPrChange w:id="15246" w:author="thuyhuynh" w:date="2023-05-08T11:25:00Z">
              <w:rPr/>
            </w:rPrChange>
          </w:rPr>
          <w:delText xml:space="preserve">Reset USB pipes. </w:delText>
        </w:r>
        <w:r w:rsidR="00CE6931" w:rsidRPr="00116AAA" w:rsidDel="00FD710C">
          <w:rPr>
            <w:rFonts w:ascii="Poppins" w:hAnsi="Poppins"/>
            <w:noProof/>
            <w:color w:val="030003"/>
            <w:sz w:val="20"/>
            <w:szCs w:val="20"/>
            <w:rPrChange w:id="15247" w:author="thuyhuynh" w:date="2023-05-08T11:25:00Z">
              <w:rPr>
                <w:noProof/>
                <w:color w:val="030003"/>
              </w:rPr>
            </w:rPrChange>
          </w:rPr>
          <w:delText>To perform a</w:delText>
        </w:r>
        <w:r w:rsidR="00D15E0E" w:rsidRPr="00116AAA" w:rsidDel="00FD710C">
          <w:rPr>
            <w:rFonts w:ascii="Poppins" w:hAnsi="Poppins"/>
            <w:noProof/>
            <w:color w:val="030003"/>
            <w:sz w:val="20"/>
            <w:szCs w:val="20"/>
            <w:rPrChange w:id="15248" w:author="thuyhuynh" w:date="2023-05-08T11:25:00Z">
              <w:rPr>
                <w:noProof/>
                <w:color w:val="030003"/>
              </w:rPr>
            </w:rPrChange>
          </w:rPr>
          <w:delText xml:space="preserve"> command, there are several IN/OUT data transfer</w:delText>
        </w:r>
        <w:r w:rsidR="00CE6931" w:rsidRPr="00116AAA" w:rsidDel="00FD710C">
          <w:rPr>
            <w:rFonts w:ascii="Poppins" w:hAnsi="Poppins"/>
            <w:noProof/>
            <w:color w:val="030003"/>
            <w:sz w:val="20"/>
            <w:szCs w:val="20"/>
            <w:lang w:eastAsia="ko-KR"/>
            <w:rPrChange w:id="15249" w:author="thuyhuynh" w:date="2023-05-08T11:25:00Z">
              <w:rPr>
                <w:noProof/>
                <w:color w:val="030003"/>
                <w:lang w:eastAsia="ko-KR"/>
              </w:rPr>
            </w:rPrChange>
          </w:rPr>
          <w:delText>r</w:delText>
        </w:r>
        <w:r w:rsidR="00D15E0E" w:rsidRPr="00116AAA" w:rsidDel="00FD710C">
          <w:rPr>
            <w:rFonts w:ascii="Poppins" w:hAnsi="Poppins"/>
            <w:noProof/>
            <w:color w:val="030003"/>
            <w:sz w:val="20"/>
            <w:szCs w:val="20"/>
            <w:rPrChange w:id="15250" w:author="thuyhuynh" w:date="2023-05-08T11:25:00Z">
              <w:rPr>
                <w:noProof/>
                <w:color w:val="030003"/>
              </w:rPr>
            </w:rPrChange>
          </w:rPr>
          <w:delText xml:space="preserve">ed between the host and the device. For example, the host first sends the request and waits for device’s response </w:delText>
        </w:r>
        <w:r w:rsidR="00CE6931" w:rsidRPr="00116AAA" w:rsidDel="00FD710C">
          <w:rPr>
            <w:rFonts w:ascii="Poppins" w:hAnsi="Poppins"/>
            <w:noProof/>
            <w:color w:val="030003"/>
            <w:sz w:val="20"/>
            <w:szCs w:val="20"/>
            <w:lang w:eastAsia="ko-KR"/>
            <w:rPrChange w:id="15251" w:author="thuyhuynh" w:date="2023-05-08T11:25:00Z">
              <w:rPr>
                <w:noProof/>
                <w:color w:val="030003"/>
                <w:lang w:eastAsia="ko-KR"/>
              </w:rPr>
            </w:rPrChange>
          </w:rPr>
          <w:delText xml:space="preserve">to see </w:delText>
        </w:r>
        <w:r w:rsidR="00D15E0E" w:rsidRPr="00116AAA" w:rsidDel="00FD710C">
          <w:rPr>
            <w:rFonts w:ascii="Poppins" w:hAnsi="Poppins"/>
            <w:noProof/>
            <w:color w:val="030003"/>
            <w:sz w:val="20"/>
            <w:szCs w:val="20"/>
            <w:rPrChange w:id="15252" w:author="thuyhuynh" w:date="2023-05-08T11:25:00Z">
              <w:rPr>
                <w:noProof/>
                <w:color w:val="030003"/>
              </w:rPr>
            </w:rPrChange>
          </w:rPr>
          <w:delText>whether it</w:delText>
        </w:r>
        <w:r w:rsidR="00CE6931" w:rsidRPr="00116AAA" w:rsidDel="00FD710C">
          <w:rPr>
            <w:rFonts w:ascii="Poppins" w:hAnsi="Poppins"/>
            <w:noProof/>
            <w:color w:val="030003"/>
            <w:sz w:val="20"/>
            <w:szCs w:val="20"/>
            <w:rPrChange w:id="15253" w:author="thuyhuynh" w:date="2023-05-08T11:25:00Z">
              <w:rPr>
                <w:noProof/>
                <w:color w:val="030003"/>
              </w:rPr>
            </w:rPrChange>
          </w:rPr>
          <w:delText xml:space="preserve"> can execute that command. If </w:delText>
        </w:r>
        <w:r w:rsidR="00CE6931" w:rsidRPr="00116AAA" w:rsidDel="00FD710C">
          <w:rPr>
            <w:rFonts w:ascii="Poppins" w:hAnsi="Poppins"/>
            <w:noProof/>
            <w:color w:val="030003"/>
            <w:sz w:val="20"/>
            <w:szCs w:val="20"/>
            <w:lang w:eastAsia="ko-KR"/>
            <w:rPrChange w:id="15254" w:author="thuyhuynh" w:date="2023-05-08T11:25:00Z">
              <w:rPr>
                <w:noProof/>
                <w:color w:val="030003"/>
                <w:lang w:eastAsia="ko-KR"/>
              </w:rPr>
            </w:rPrChange>
          </w:rPr>
          <w:delText>yes</w:delText>
        </w:r>
        <w:r w:rsidR="00D15E0E" w:rsidRPr="00116AAA" w:rsidDel="00FD710C">
          <w:rPr>
            <w:rFonts w:ascii="Poppins" w:hAnsi="Poppins"/>
            <w:noProof/>
            <w:color w:val="030003"/>
            <w:sz w:val="20"/>
            <w:szCs w:val="20"/>
            <w:rPrChange w:id="15255" w:author="thuyhuynh" w:date="2023-05-08T11:25:00Z">
              <w:rPr>
                <w:noProof/>
                <w:color w:val="030003"/>
              </w:rPr>
            </w:rPrChange>
          </w:rPr>
          <w:delText xml:space="preserve">, the device changes its state to wait for input data. After receiving </w:delText>
        </w:r>
        <w:r w:rsidR="00CE6931" w:rsidRPr="00116AAA" w:rsidDel="00FD710C">
          <w:rPr>
            <w:rFonts w:ascii="Poppins" w:hAnsi="Poppins"/>
            <w:noProof/>
            <w:color w:val="030003"/>
            <w:sz w:val="20"/>
            <w:szCs w:val="20"/>
            <w:lang w:eastAsia="ko-KR"/>
            <w:rPrChange w:id="15256" w:author="thuyhuynh" w:date="2023-05-08T11:25:00Z">
              <w:rPr>
                <w:noProof/>
                <w:color w:val="030003"/>
                <w:lang w:eastAsia="ko-KR"/>
              </w:rPr>
            </w:rPrChange>
          </w:rPr>
          <w:delText>sufficient</w:delText>
        </w:r>
        <w:r w:rsidR="00CE6931" w:rsidRPr="00116AAA" w:rsidDel="00FD710C">
          <w:rPr>
            <w:rFonts w:ascii="Poppins" w:hAnsi="Poppins"/>
            <w:noProof/>
            <w:color w:val="030003"/>
            <w:sz w:val="20"/>
            <w:szCs w:val="20"/>
            <w:rPrChange w:id="15257" w:author="thuyhuynh" w:date="2023-05-08T11:25:00Z">
              <w:rPr>
                <w:noProof/>
                <w:color w:val="030003"/>
              </w:rPr>
            </w:rPrChange>
          </w:rPr>
          <w:delText xml:space="preserve"> data, the device ex</w:delText>
        </w:r>
        <w:r w:rsidR="00D15E0E" w:rsidRPr="00116AAA" w:rsidDel="00FD710C">
          <w:rPr>
            <w:rFonts w:ascii="Poppins" w:hAnsi="Poppins"/>
            <w:noProof/>
            <w:color w:val="030003"/>
            <w:sz w:val="20"/>
            <w:szCs w:val="20"/>
            <w:rPrChange w:id="15258" w:author="thuyhuynh" w:date="2023-05-08T11:25:00Z">
              <w:rPr>
                <w:noProof/>
                <w:color w:val="030003"/>
              </w:rPr>
            </w:rPrChange>
          </w:rPr>
          <w:delText xml:space="preserve">ecutes the command and </w:delText>
        </w:r>
        <w:r w:rsidR="00CE6931" w:rsidRPr="00116AAA" w:rsidDel="00FD710C">
          <w:rPr>
            <w:rFonts w:ascii="Poppins" w:hAnsi="Poppins"/>
            <w:noProof/>
            <w:color w:val="030003"/>
            <w:sz w:val="20"/>
            <w:szCs w:val="20"/>
            <w:rPrChange w:id="15259" w:author="thuyhuynh" w:date="2023-05-08T11:25:00Z">
              <w:rPr>
                <w:noProof/>
                <w:color w:val="030003"/>
              </w:rPr>
            </w:rPrChange>
          </w:rPr>
          <w:delText xml:space="preserve">sends the result to the host. </w:delText>
        </w:r>
        <w:r w:rsidR="00CE6931" w:rsidRPr="00116AAA" w:rsidDel="00FD710C">
          <w:rPr>
            <w:rFonts w:ascii="Poppins" w:hAnsi="Poppins"/>
            <w:noProof/>
            <w:color w:val="030003"/>
            <w:sz w:val="20"/>
            <w:szCs w:val="20"/>
            <w:lang w:eastAsia="ko-KR"/>
            <w:rPrChange w:id="15260" w:author="thuyhuynh" w:date="2023-05-08T11:25:00Z">
              <w:rPr>
                <w:noProof/>
                <w:color w:val="030003"/>
                <w:lang w:eastAsia="ko-KR"/>
              </w:rPr>
            </w:rPrChange>
          </w:rPr>
          <w:delText>In</w:delText>
        </w:r>
        <w:r w:rsidR="00D15E0E" w:rsidRPr="00116AAA" w:rsidDel="00FD710C">
          <w:rPr>
            <w:rFonts w:ascii="Poppins" w:hAnsi="Poppins"/>
            <w:noProof/>
            <w:color w:val="030003"/>
            <w:sz w:val="20"/>
            <w:szCs w:val="20"/>
            <w:rPrChange w:id="15261" w:author="thuyhuynh" w:date="2023-05-08T11:25:00Z">
              <w:rPr>
                <w:noProof/>
                <w:color w:val="030003"/>
              </w:rPr>
            </w:rPrChange>
          </w:rPr>
          <w:delText xml:space="preserve"> each step, the device has to wait for data or receipt acknowledgment from the host before it can </w:delText>
        </w:r>
        <w:r w:rsidR="00FE4F66" w:rsidRPr="00116AAA" w:rsidDel="00FD710C">
          <w:rPr>
            <w:rFonts w:ascii="Poppins" w:hAnsi="Poppins"/>
            <w:noProof/>
            <w:color w:val="030003"/>
            <w:sz w:val="20"/>
            <w:szCs w:val="20"/>
            <w:lang w:eastAsia="ko-KR"/>
            <w:rPrChange w:id="15262" w:author="thuyhuynh" w:date="2023-05-08T11:25:00Z">
              <w:rPr>
                <w:noProof/>
                <w:color w:val="030003"/>
                <w:lang w:eastAsia="ko-KR"/>
              </w:rPr>
            </w:rPrChange>
          </w:rPr>
          <w:delText>proceed</w:delText>
        </w:r>
        <w:r w:rsidR="00D15E0E" w:rsidRPr="00116AAA" w:rsidDel="00FD710C">
          <w:rPr>
            <w:rFonts w:ascii="Poppins" w:hAnsi="Poppins"/>
            <w:noProof/>
            <w:color w:val="030003"/>
            <w:sz w:val="20"/>
            <w:szCs w:val="20"/>
            <w:rPrChange w:id="15263" w:author="thuyhuynh" w:date="2023-05-08T11:25:00Z">
              <w:rPr>
                <w:noProof/>
                <w:color w:val="030003"/>
              </w:rPr>
            </w:rPrChange>
          </w:rPr>
          <w:delText xml:space="preserve"> to the next step. If it cannot receive</w:delText>
        </w:r>
        <w:r w:rsidR="00FE4F66" w:rsidRPr="00116AAA" w:rsidDel="00FD710C">
          <w:rPr>
            <w:rFonts w:ascii="Poppins" w:hAnsi="Poppins"/>
            <w:noProof/>
            <w:color w:val="030003"/>
            <w:sz w:val="20"/>
            <w:szCs w:val="20"/>
            <w:lang w:eastAsia="ko-KR"/>
            <w:rPrChange w:id="15264" w:author="thuyhuynh" w:date="2023-05-08T11:25:00Z">
              <w:rPr>
                <w:noProof/>
                <w:color w:val="030003"/>
                <w:lang w:eastAsia="ko-KR"/>
              </w:rPr>
            </w:rPrChange>
          </w:rPr>
          <w:delText xml:space="preserve"> the</w:delText>
        </w:r>
        <w:r w:rsidR="00D15E0E" w:rsidRPr="00116AAA" w:rsidDel="00FD710C">
          <w:rPr>
            <w:rFonts w:ascii="Poppins" w:hAnsi="Poppins"/>
            <w:noProof/>
            <w:color w:val="030003"/>
            <w:sz w:val="20"/>
            <w:szCs w:val="20"/>
            <w:rPrChange w:id="15265" w:author="thuyhuynh" w:date="2023-05-08T11:25:00Z">
              <w:rPr>
                <w:noProof/>
                <w:color w:val="030003"/>
              </w:rPr>
            </w:rPrChange>
          </w:rPr>
          <w:delText xml:space="preserve"> valid data after some time (around 10s), it has to halt data endpoints, drop the command, and wait for another command. Reset</w:delText>
        </w:r>
        <w:r w:rsidR="00FE4F66" w:rsidRPr="00116AAA" w:rsidDel="00FD710C">
          <w:rPr>
            <w:rFonts w:ascii="Poppins" w:hAnsi="Poppins"/>
            <w:noProof/>
            <w:color w:val="030003"/>
            <w:sz w:val="20"/>
            <w:szCs w:val="20"/>
            <w:lang w:eastAsia="ko-KR"/>
            <w:rPrChange w:id="15266" w:author="thuyhuynh" w:date="2023-05-08T11:25:00Z">
              <w:rPr>
                <w:noProof/>
                <w:color w:val="030003"/>
                <w:lang w:eastAsia="ko-KR"/>
              </w:rPr>
            </w:rPrChange>
          </w:rPr>
          <w:delText>t</w:delText>
        </w:r>
        <w:r w:rsidR="00FE4F66" w:rsidRPr="00116AAA" w:rsidDel="00FD710C">
          <w:rPr>
            <w:rFonts w:ascii="Poppins" w:hAnsi="Poppins"/>
            <w:noProof/>
            <w:color w:val="030003"/>
            <w:sz w:val="20"/>
            <w:szCs w:val="20"/>
            <w:rPrChange w:id="15267" w:author="thuyhuynh" w:date="2023-05-08T11:25:00Z">
              <w:rPr>
                <w:noProof/>
                <w:color w:val="030003"/>
              </w:rPr>
            </w:rPrChange>
          </w:rPr>
          <w:delText>ing USB pipes clears th</w:delText>
        </w:r>
        <w:r w:rsidR="00FE4F66" w:rsidRPr="00116AAA" w:rsidDel="00FD710C">
          <w:rPr>
            <w:rFonts w:ascii="Poppins" w:hAnsi="Poppins"/>
            <w:noProof/>
            <w:color w:val="030003"/>
            <w:sz w:val="20"/>
            <w:szCs w:val="20"/>
            <w:lang w:eastAsia="ko-KR"/>
            <w:rPrChange w:id="15268" w:author="thuyhuynh" w:date="2023-05-08T11:25:00Z">
              <w:rPr>
                <w:noProof/>
                <w:color w:val="030003"/>
                <w:lang w:eastAsia="ko-KR"/>
              </w:rPr>
            </w:rPrChange>
          </w:rPr>
          <w:delText>e</w:delText>
        </w:r>
        <w:r w:rsidR="00D15E0E" w:rsidRPr="00116AAA" w:rsidDel="00FD710C">
          <w:rPr>
            <w:rFonts w:ascii="Poppins" w:hAnsi="Poppins"/>
            <w:noProof/>
            <w:color w:val="030003"/>
            <w:sz w:val="20"/>
            <w:szCs w:val="20"/>
            <w:rPrChange w:id="15269" w:author="thuyhuynh" w:date="2023-05-08T11:25:00Z">
              <w:rPr>
                <w:noProof/>
                <w:color w:val="030003"/>
              </w:rPr>
            </w:rPrChange>
          </w:rPr>
          <w:delText>se halting conditions.</w:delText>
        </w:r>
      </w:del>
    </w:p>
    <w:p w:rsidR="001E759C" w:rsidRPr="00116AAA" w:rsidDel="00FD710C" w:rsidRDefault="001E759C" w:rsidP="00CB68AF">
      <w:pPr>
        <w:pStyle w:val="ListParagraph"/>
        <w:numPr>
          <w:ilvl w:val="0"/>
          <w:numId w:val="23"/>
        </w:numPr>
        <w:jc w:val="both"/>
        <w:rPr>
          <w:del w:id="15270" w:author="thuyhuynh" w:date="2022-03-30T16:48:00Z"/>
          <w:rFonts w:ascii="Poppins" w:hAnsi="Poppins"/>
          <w:sz w:val="20"/>
          <w:szCs w:val="20"/>
          <w:rPrChange w:id="15271" w:author="thuyhuynh" w:date="2023-05-08T11:25:00Z">
            <w:rPr>
              <w:del w:id="15272" w:author="thuyhuynh" w:date="2022-03-30T16:48:00Z"/>
            </w:rPr>
          </w:rPrChange>
        </w:rPr>
      </w:pPr>
      <w:del w:id="15273" w:author="thuyhuynh" w:date="2022-03-30T16:48:00Z">
        <w:r w:rsidRPr="00116AAA" w:rsidDel="00FD710C">
          <w:rPr>
            <w:rFonts w:ascii="Poppins" w:hAnsi="Poppins"/>
            <w:sz w:val="20"/>
            <w:szCs w:val="20"/>
            <w:rPrChange w:id="15274" w:author="thuyhuynh" w:date="2023-05-08T11:25:00Z">
              <w:rPr/>
            </w:rPrChange>
          </w:rPr>
          <w:delText xml:space="preserve">Reset </w:delText>
        </w:r>
        <w:r w:rsidR="00FE4F66" w:rsidRPr="00116AAA" w:rsidDel="00FD710C">
          <w:rPr>
            <w:rFonts w:ascii="Poppins" w:hAnsi="Poppins"/>
            <w:sz w:val="20"/>
            <w:szCs w:val="20"/>
            <w:lang w:eastAsia="ko-KR"/>
            <w:rPrChange w:id="15275" w:author="thuyhuynh" w:date="2023-05-08T11:25:00Z">
              <w:rPr>
                <w:lang w:eastAsia="ko-KR"/>
              </w:rPr>
            </w:rPrChange>
          </w:rPr>
          <w:delText xml:space="preserve">a </w:delText>
        </w:r>
        <w:r w:rsidRPr="00116AAA" w:rsidDel="00FD710C">
          <w:rPr>
            <w:rFonts w:ascii="Poppins" w:hAnsi="Poppins"/>
            <w:sz w:val="20"/>
            <w:szCs w:val="20"/>
            <w:rPrChange w:id="15276" w:author="thuyhuynh" w:date="2023-05-08T11:25:00Z">
              <w:rPr/>
            </w:rPrChange>
          </w:rPr>
          <w:delText>USB Port. If a reset on USB pipes doe</w:delText>
        </w:r>
        <w:r w:rsidR="00FE4F66" w:rsidRPr="00116AAA" w:rsidDel="00FD710C">
          <w:rPr>
            <w:rFonts w:ascii="Poppins" w:hAnsi="Poppins"/>
            <w:sz w:val="20"/>
            <w:szCs w:val="20"/>
            <w:rPrChange w:id="15277" w:author="thuyhuynh" w:date="2023-05-08T11:25:00Z">
              <w:rPr/>
            </w:rPrChange>
          </w:rPr>
          <w:delText>s not help, try</w:delText>
        </w:r>
        <w:r w:rsidRPr="00116AAA" w:rsidDel="00FD710C">
          <w:rPr>
            <w:rFonts w:ascii="Poppins" w:hAnsi="Poppins"/>
            <w:sz w:val="20"/>
            <w:szCs w:val="20"/>
            <w:rPrChange w:id="15278" w:author="thuyhuynh" w:date="2023-05-08T11:25:00Z">
              <w:rPr/>
            </w:rPrChange>
          </w:rPr>
          <w:delText xml:space="preserve"> reset</w:delText>
        </w:r>
        <w:r w:rsidR="00FE4F66" w:rsidRPr="00116AAA" w:rsidDel="00FD710C">
          <w:rPr>
            <w:rFonts w:ascii="Poppins" w:hAnsi="Poppins"/>
            <w:sz w:val="20"/>
            <w:szCs w:val="20"/>
            <w:lang w:eastAsia="ko-KR"/>
            <w:rPrChange w:id="15279" w:author="thuyhuynh" w:date="2023-05-08T11:25:00Z">
              <w:rPr>
                <w:lang w:eastAsia="ko-KR"/>
              </w:rPr>
            </w:rPrChange>
          </w:rPr>
          <w:delText>ting</w:delText>
        </w:r>
        <w:r w:rsidRPr="00116AAA" w:rsidDel="00FD710C">
          <w:rPr>
            <w:rFonts w:ascii="Poppins" w:hAnsi="Poppins"/>
            <w:sz w:val="20"/>
            <w:szCs w:val="20"/>
            <w:rPrChange w:id="15280" w:author="thuyhuynh" w:date="2023-05-08T11:25:00Z">
              <w:rPr/>
            </w:rPrChange>
          </w:rPr>
          <w:delText xml:space="preserve"> </w:delText>
        </w:r>
        <w:r w:rsidR="00FE4F66" w:rsidRPr="00116AAA" w:rsidDel="00FD710C">
          <w:rPr>
            <w:rFonts w:ascii="Poppins" w:hAnsi="Poppins"/>
            <w:sz w:val="20"/>
            <w:szCs w:val="20"/>
            <w:lang w:eastAsia="ko-KR"/>
            <w:rPrChange w:id="15281" w:author="thuyhuynh" w:date="2023-05-08T11:25:00Z">
              <w:rPr>
                <w:lang w:eastAsia="ko-KR"/>
              </w:rPr>
            </w:rPrChange>
          </w:rPr>
          <w:delText xml:space="preserve">a </w:delText>
        </w:r>
        <w:r w:rsidRPr="00116AAA" w:rsidDel="00FD710C">
          <w:rPr>
            <w:rFonts w:ascii="Poppins" w:hAnsi="Poppins"/>
            <w:sz w:val="20"/>
            <w:szCs w:val="20"/>
            <w:rPrChange w:id="15282" w:author="thuyhuynh" w:date="2023-05-08T11:25:00Z">
              <w:rPr/>
            </w:rPrChange>
          </w:rPr>
          <w:delText xml:space="preserve">USB port to </w:delText>
        </w:r>
        <w:r w:rsidR="00FE4F66" w:rsidRPr="00116AAA" w:rsidDel="00FD710C">
          <w:rPr>
            <w:rFonts w:ascii="Poppins" w:hAnsi="Poppins"/>
            <w:sz w:val="20"/>
            <w:szCs w:val="20"/>
            <w:lang w:eastAsia="ko-KR"/>
            <w:rPrChange w:id="15283" w:author="thuyhuynh" w:date="2023-05-08T11:25:00Z">
              <w:rPr>
                <w:lang w:eastAsia="ko-KR"/>
              </w:rPr>
            </w:rPrChange>
          </w:rPr>
          <w:delText>have the</w:delText>
        </w:r>
        <w:r w:rsidRPr="00116AAA" w:rsidDel="00FD710C">
          <w:rPr>
            <w:rFonts w:ascii="Poppins" w:hAnsi="Poppins"/>
            <w:sz w:val="20"/>
            <w:szCs w:val="20"/>
            <w:rPrChange w:id="15284" w:author="thuyhuynh" w:date="2023-05-08T11:25:00Z">
              <w:rPr/>
            </w:rPrChange>
          </w:rPr>
          <w:delText xml:space="preserve"> USB device reset and re-enumerated.</w:delText>
        </w:r>
      </w:del>
    </w:p>
    <w:p w:rsidR="00C71F8D" w:rsidRPr="00116AAA" w:rsidDel="00FD710C" w:rsidRDefault="001E759C" w:rsidP="00CB68AF">
      <w:pPr>
        <w:pStyle w:val="ListParagraph"/>
        <w:numPr>
          <w:ilvl w:val="0"/>
          <w:numId w:val="23"/>
        </w:numPr>
        <w:jc w:val="both"/>
        <w:rPr>
          <w:del w:id="15285" w:author="thuyhuynh" w:date="2022-03-30T16:48:00Z"/>
          <w:rFonts w:ascii="Poppins" w:hAnsi="Poppins"/>
          <w:sz w:val="20"/>
          <w:szCs w:val="20"/>
          <w:rPrChange w:id="15286" w:author="thuyhuynh" w:date="2023-05-08T11:25:00Z">
            <w:rPr>
              <w:del w:id="15287" w:author="thuyhuynh" w:date="2022-03-30T16:48:00Z"/>
            </w:rPr>
          </w:rPrChange>
        </w:rPr>
      </w:pPr>
      <w:del w:id="15288" w:author="thuyhuynh" w:date="2022-03-30T16:48:00Z">
        <w:r w:rsidRPr="00116AAA" w:rsidDel="00FD710C">
          <w:rPr>
            <w:rFonts w:ascii="Poppins" w:hAnsi="Poppins"/>
            <w:sz w:val="20"/>
            <w:szCs w:val="20"/>
            <w:rPrChange w:id="15289" w:author="thuyhuynh" w:date="2023-05-08T11:25:00Z">
              <w:rPr/>
            </w:rPrChange>
          </w:rPr>
          <w:delText xml:space="preserve">Power cycle </w:delText>
        </w:r>
        <w:r w:rsidR="00FE4F66" w:rsidRPr="00116AAA" w:rsidDel="00FD710C">
          <w:rPr>
            <w:rFonts w:ascii="Poppins" w:hAnsi="Poppins"/>
            <w:sz w:val="20"/>
            <w:szCs w:val="20"/>
            <w:lang w:eastAsia="ko-KR"/>
            <w:rPrChange w:id="15290" w:author="thuyhuynh" w:date="2023-05-08T11:25:00Z">
              <w:rPr>
                <w:lang w:eastAsia="ko-KR"/>
              </w:rPr>
            </w:rPrChange>
          </w:rPr>
          <w:delText xml:space="preserve">a </w:delText>
        </w:r>
        <w:r w:rsidRPr="00116AAA" w:rsidDel="00FD710C">
          <w:rPr>
            <w:rFonts w:ascii="Poppins" w:hAnsi="Poppins"/>
            <w:sz w:val="20"/>
            <w:szCs w:val="20"/>
            <w:rPrChange w:id="15291" w:author="thuyhuynh" w:date="2023-05-08T11:25:00Z">
              <w:rPr/>
            </w:rPrChange>
          </w:rPr>
          <w:delText>USB Port. If a reset on USB port does not help, try to power</w:delText>
        </w:r>
        <w:r w:rsidR="00803631" w:rsidRPr="00116AAA" w:rsidDel="00FD710C">
          <w:rPr>
            <w:rFonts w:ascii="Poppins" w:hAnsi="Poppins"/>
            <w:sz w:val="20"/>
            <w:szCs w:val="20"/>
            <w:rPrChange w:id="15292" w:author="thuyhuynh" w:date="2023-05-08T11:25:00Z">
              <w:rPr/>
            </w:rPrChange>
          </w:rPr>
          <w:delText xml:space="preserve"> cycle </w:delText>
        </w:r>
        <w:r w:rsidR="00FE4F66" w:rsidRPr="00116AAA" w:rsidDel="00FD710C">
          <w:rPr>
            <w:rFonts w:ascii="Poppins" w:hAnsi="Poppins"/>
            <w:sz w:val="20"/>
            <w:szCs w:val="20"/>
            <w:lang w:eastAsia="ko-KR"/>
            <w:rPrChange w:id="15293" w:author="thuyhuynh" w:date="2023-05-08T11:25:00Z">
              <w:rPr>
                <w:lang w:eastAsia="ko-KR"/>
              </w:rPr>
            </w:rPrChange>
          </w:rPr>
          <w:delText xml:space="preserve">a </w:delText>
        </w:r>
        <w:r w:rsidR="00803631" w:rsidRPr="00116AAA" w:rsidDel="00FD710C">
          <w:rPr>
            <w:rFonts w:ascii="Poppins" w:hAnsi="Poppins"/>
            <w:sz w:val="20"/>
            <w:szCs w:val="20"/>
            <w:rPrChange w:id="15294" w:author="thuyhuynh" w:date="2023-05-08T11:25:00Z">
              <w:rPr/>
            </w:rPrChange>
          </w:rPr>
          <w:delText>USB port.</w:delText>
        </w:r>
        <w:r w:rsidR="00D15E0E" w:rsidRPr="00116AAA" w:rsidDel="00FD710C">
          <w:rPr>
            <w:rFonts w:ascii="Poppins" w:hAnsi="Poppins"/>
            <w:sz w:val="20"/>
            <w:szCs w:val="20"/>
            <w:rPrChange w:id="15295" w:author="thuyhuynh" w:date="2023-05-08T11:25:00Z">
              <w:rPr/>
            </w:rPrChange>
          </w:rPr>
          <w:delText xml:space="preserve"> </w:delText>
        </w:r>
        <w:r w:rsidR="00803631" w:rsidRPr="00116AAA" w:rsidDel="00FD710C">
          <w:rPr>
            <w:rFonts w:ascii="Poppins" w:hAnsi="Poppins"/>
            <w:noProof/>
            <w:color w:val="030003"/>
            <w:sz w:val="20"/>
            <w:szCs w:val="20"/>
            <w:lang w:eastAsia="ko-KR"/>
            <w:rPrChange w:id="15296" w:author="thuyhuynh" w:date="2023-05-08T11:25:00Z">
              <w:rPr>
                <w:noProof/>
                <w:color w:val="030003"/>
                <w:lang w:eastAsia="ko-KR"/>
              </w:rPr>
            </w:rPrChange>
          </w:rPr>
          <w:delText xml:space="preserve">The device </w:delText>
        </w:r>
        <w:r w:rsidR="00FF4668" w:rsidRPr="00116AAA" w:rsidDel="00FD710C">
          <w:rPr>
            <w:rFonts w:ascii="Poppins" w:hAnsi="Poppins"/>
            <w:noProof/>
            <w:color w:val="030003"/>
            <w:sz w:val="20"/>
            <w:szCs w:val="20"/>
            <w:lang w:eastAsia="ko-KR"/>
            <w:rPrChange w:id="15297" w:author="thuyhuynh" w:date="2023-05-08T11:25:00Z">
              <w:rPr>
                <w:noProof/>
                <w:color w:val="030003"/>
                <w:lang w:eastAsia="ko-KR"/>
              </w:rPr>
            </w:rPrChange>
          </w:rPr>
          <w:delText>will act as if it is</w:delText>
        </w:r>
        <w:r w:rsidR="00803631" w:rsidRPr="00116AAA" w:rsidDel="00FD710C">
          <w:rPr>
            <w:rFonts w:ascii="Poppins" w:hAnsi="Poppins"/>
            <w:noProof/>
            <w:color w:val="030003"/>
            <w:sz w:val="20"/>
            <w:szCs w:val="20"/>
            <w:lang w:eastAsia="ko-KR"/>
            <w:rPrChange w:id="15298" w:author="thuyhuynh" w:date="2023-05-08T11:25:00Z">
              <w:rPr>
                <w:noProof/>
                <w:color w:val="030003"/>
                <w:lang w:eastAsia="ko-KR"/>
              </w:rPr>
            </w:rPrChange>
          </w:rPr>
          <w:delText xml:space="preserve"> being unplugged and then plugged back in, </w:delText>
        </w:r>
        <w:r w:rsidR="00FF4668" w:rsidRPr="00116AAA" w:rsidDel="00FD710C">
          <w:rPr>
            <w:rFonts w:ascii="Poppins" w:hAnsi="Poppins"/>
            <w:noProof/>
            <w:color w:val="030003"/>
            <w:sz w:val="20"/>
            <w:szCs w:val="20"/>
            <w:lang w:eastAsia="ko-KR"/>
            <w:rPrChange w:id="15299" w:author="thuyhuynh" w:date="2023-05-08T11:25:00Z">
              <w:rPr>
                <w:noProof/>
                <w:color w:val="030003"/>
                <w:lang w:eastAsia="ko-KR"/>
              </w:rPr>
            </w:rPrChange>
          </w:rPr>
          <w:delText>but</w:delText>
        </w:r>
        <w:r w:rsidR="00803631" w:rsidRPr="00116AAA" w:rsidDel="00FD710C">
          <w:rPr>
            <w:rFonts w:ascii="Poppins" w:hAnsi="Poppins"/>
            <w:noProof/>
            <w:color w:val="030003"/>
            <w:sz w:val="20"/>
            <w:szCs w:val="20"/>
            <w:lang w:eastAsia="ko-KR"/>
            <w:rPrChange w:id="15300" w:author="thuyhuynh" w:date="2023-05-08T11:25:00Z">
              <w:rPr>
                <w:noProof/>
                <w:color w:val="030003"/>
                <w:lang w:eastAsia="ko-KR"/>
              </w:rPr>
            </w:rPrChange>
          </w:rPr>
          <w:delText xml:space="preserve"> </w:delText>
        </w:r>
        <w:r w:rsidR="00D15E0E" w:rsidRPr="00116AAA" w:rsidDel="00FD710C">
          <w:rPr>
            <w:rFonts w:ascii="Poppins" w:hAnsi="Poppins"/>
            <w:noProof/>
            <w:color w:val="030003"/>
            <w:sz w:val="20"/>
            <w:szCs w:val="20"/>
            <w:lang w:eastAsia="ko-KR"/>
            <w:rPrChange w:id="15301" w:author="thuyhuynh" w:date="2023-05-08T11:25:00Z">
              <w:rPr>
                <w:noProof/>
                <w:color w:val="030003"/>
                <w:lang w:eastAsia="ko-KR"/>
              </w:rPr>
            </w:rPrChange>
          </w:rPr>
          <w:delText>it</w:delText>
        </w:r>
        <w:r w:rsidR="00803631" w:rsidRPr="00116AAA" w:rsidDel="00FD710C">
          <w:rPr>
            <w:rFonts w:ascii="Poppins" w:hAnsi="Poppins"/>
            <w:noProof/>
            <w:color w:val="030003"/>
            <w:sz w:val="20"/>
            <w:szCs w:val="20"/>
            <w:lang w:eastAsia="ko-KR"/>
            <w:rPrChange w:id="15302" w:author="thuyhuynh" w:date="2023-05-08T11:25:00Z">
              <w:rPr>
                <w:noProof/>
                <w:color w:val="030003"/>
                <w:lang w:eastAsia="ko-KR"/>
              </w:rPr>
            </w:rPrChange>
          </w:rPr>
          <w:delText xml:space="preserve"> is not electrically disconnected (firmware is not reloaded). The handle </w:delText>
        </w:r>
        <w:r w:rsidR="00FE4F66" w:rsidRPr="00116AAA" w:rsidDel="00FD710C">
          <w:rPr>
            <w:rFonts w:ascii="Poppins" w:hAnsi="Poppins"/>
            <w:noProof/>
            <w:color w:val="030003"/>
            <w:sz w:val="20"/>
            <w:szCs w:val="20"/>
            <w:lang w:eastAsia="ko-KR"/>
            <w:rPrChange w:id="15303" w:author="thuyhuynh" w:date="2023-05-08T11:25:00Z">
              <w:rPr>
                <w:noProof/>
                <w:color w:val="030003"/>
                <w:lang w:eastAsia="ko-KR"/>
              </w:rPr>
            </w:rPrChange>
          </w:rPr>
          <w:delText>to open</w:delText>
        </w:r>
        <w:r w:rsidR="00803631" w:rsidRPr="00116AAA" w:rsidDel="00FD710C">
          <w:rPr>
            <w:rFonts w:ascii="Poppins" w:hAnsi="Poppins"/>
            <w:noProof/>
            <w:color w:val="030003"/>
            <w:sz w:val="20"/>
            <w:szCs w:val="20"/>
            <w:lang w:eastAsia="ko-KR"/>
            <w:rPrChange w:id="15304" w:author="thuyhuynh" w:date="2023-05-08T11:25:00Z">
              <w:rPr>
                <w:noProof/>
                <w:color w:val="030003"/>
                <w:lang w:eastAsia="ko-KR"/>
              </w:rPr>
            </w:rPrChange>
          </w:rPr>
          <w:delText xml:space="preserve"> the device will become invalid.</w:delText>
        </w:r>
      </w:del>
    </w:p>
    <w:p w:rsidR="00803631" w:rsidRPr="00116AAA" w:rsidDel="00FD710C" w:rsidRDefault="00803631" w:rsidP="00CB68AF">
      <w:pPr>
        <w:pStyle w:val="ListParagraph"/>
        <w:numPr>
          <w:ilvl w:val="0"/>
          <w:numId w:val="23"/>
        </w:numPr>
        <w:jc w:val="both"/>
        <w:rPr>
          <w:del w:id="15305" w:author="thuyhuynh" w:date="2022-03-30T16:48:00Z"/>
          <w:rFonts w:ascii="Poppins" w:hAnsi="Poppins"/>
          <w:sz w:val="20"/>
          <w:szCs w:val="20"/>
          <w:rPrChange w:id="15306" w:author="thuyhuynh" w:date="2023-05-08T11:25:00Z">
            <w:rPr>
              <w:del w:id="15307" w:author="thuyhuynh" w:date="2022-03-30T16:48:00Z"/>
            </w:rPr>
          </w:rPrChange>
        </w:rPr>
      </w:pPr>
      <w:del w:id="15308" w:author="thuyhuynh" w:date="2022-03-30T16:48:00Z">
        <w:r w:rsidRPr="00116AAA" w:rsidDel="00FD710C">
          <w:rPr>
            <w:rFonts w:ascii="Poppins" w:hAnsi="Poppins"/>
            <w:noProof/>
            <w:color w:val="030003"/>
            <w:sz w:val="20"/>
            <w:szCs w:val="20"/>
            <w:lang w:eastAsia="ko-KR"/>
            <w:rPrChange w:id="15309" w:author="thuyhuynh" w:date="2023-05-08T11:25:00Z">
              <w:rPr>
                <w:noProof/>
                <w:color w:val="030003"/>
                <w:lang w:eastAsia="ko-KR"/>
              </w:rPr>
            </w:rPrChange>
          </w:rPr>
          <w:delText xml:space="preserve">Soft reset </w:delText>
        </w:r>
        <w:r w:rsidR="00FF4668" w:rsidRPr="00116AAA" w:rsidDel="00FD710C">
          <w:rPr>
            <w:rFonts w:ascii="Poppins" w:hAnsi="Poppins"/>
            <w:noProof/>
            <w:color w:val="030003"/>
            <w:sz w:val="20"/>
            <w:szCs w:val="20"/>
            <w:lang w:eastAsia="ko-KR"/>
            <w:rPrChange w:id="15310" w:author="thuyhuynh" w:date="2023-05-08T11:25:00Z">
              <w:rPr>
                <w:noProof/>
                <w:color w:val="030003"/>
                <w:lang w:eastAsia="ko-KR"/>
              </w:rPr>
            </w:rPrChange>
          </w:rPr>
          <w:delText xml:space="preserve">the </w:delText>
        </w:r>
        <w:r w:rsidRPr="00116AAA" w:rsidDel="00FD710C">
          <w:rPr>
            <w:rFonts w:ascii="Poppins" w:hAnsi="Poppins"/>
            <w:noProof/>
            <w:color w:val="030003"/>
            <w:sz w:val="20"/>
            <w:szCs w:val="20"/>
            <w:lang w:eastAsia="ko-KR"/>
            <w:rPrChange w:id="15311" w:author="thuyhuynh" w:date="2023-05-08T11:25:00Z">
              <w:rPr>
                <w:noProof/>
                <w:color w:val="030003"/>
                <w:lang w:eastAsia="ko-KR"/>
              </w:rPr>
            </w:rPrChange>
          </w:rPr>
          <w:delText>device. It is not a POR</w:delText>
        </w:r>
        <w:r w:rsidR="009A65F7" w:rsidRPr="00116AAA" w:rsidDel="00FD710C">
          <w:rPr>
            <w:rFonts w:ascii="Poppins" w:hAnsi="Poppins"/>
            <w:noProof/>
            <w:color w:val="030003"/>
            <w:sz w:val="20"/>
            <w:szCs w:val="20"/>
            <w:lang w:eastAsia="ko-KR"/>
            <w:rPrChange w:id="15312" w:author="thuyhuynh" w:date="2023-05-08T11:25:00Z">
              <w:rPr>
                <w:noProof/>
                <w:color w:val="030003"/>
                <w:lang w:eastAsia="ko-KR"/>
              </w:rPr>
            </w:rPrChange>
          </w:rPr>
          <w:delText xml:space="preserve"> (Power-On</w:delText>
        </w:r>
        <w:r w:rsidRPr="00116AAA" w:rsidDel="00FD710C">
          <w:rPr>
            <w:rFonts w:ascii="Poppins" w:hAnsi="Poppins"/>
            <w:noProof/>
            <w:color w:val="030003"/>
            <w:sz w:val="20"/>
            <w:szCs w:val="20"/>
            <w:lang w:eastAsia="ko-KR"/>
            <w:rPrChange w:id="15313" w:author="thuyhuynh" w:date="2023-05-08T11:25:00Z">
              <w:rPr>
                <w:noProof/>
                <w:color w:val="030003"/>
                <w:lang w:eastAsia="ko-KR"/>
              </w:rPr>
            </w:rPrChange>
          </w:rPr>
          <w:delText xml:space="preserve"> </w:delText>
        </w:r>
        <w:r w:rsidR="009A65F7" w:rsidRPr="00116AAA" w:rsidDel="00FD710C">
          <w:rPr>
            <w:rFonts w:ascii="Poppins" w:hAnsi="Poppins"/>
            <w:noProof/>
            <w:color w:val="030003"/>
            <w:sz w:val="20"/>
            <w:szCs w:val="20"/>
            <w:lang w:eastAsia="ko-KR"/>
            <w:rPrChange w:id="15314" w:author="thuyhuynh" w:date="2023-05-08T11:25:00Z">
              <w:rPr>
                <w:noProof/>
                <w:color w:val="030003"/>
                <w:lang w:eastAsia="ko-KR"/>
              </w:rPr>
            </w:rPrChange>
          </w:rPr>
          <w:delText>R</w:delText>
        </w:r>
        <w:r w:rsidRPr="00116AAA" w:rsidDel="00FD710C">
          <w:rPr>
            <w:rFonts w:ascii="Poppins" w:hAnsi="Poppins"/>
            <w:noProof/>
            <w:color w:val="030003"/>
            <w:sz w:val="20"/>
            <w:szCs w:val="20"/>
            <w:lang w:eastAsia="ko-KR"/>
            <w:rPrChange w:id="15315" w:author="thuyhuynh" w:date="2023-05-08T11:25:00Z">
              <w:rPr>
                <w:noProof/>
                <w:color w:val="030003"/>
                <w:lang w:eastAsia="ko-KR"/>
              </w:rPr>
            </w:rPrChange>
          </w:rPr>
          <w:delText>eset</w:delText>
        </w:r>
        <w:r w:rsidR="009A65F7" w:rsidRPr="00116AAA" w:rsidDel="00FD710C">
          <w:rPr>
            <w:rFonts w:ascii="Poppins" w:hAnsi="Poppins"/>
            <w:noProof/>
            <w:color w:val="030003"/>
            <w:sz w:val="20"/>
            <w:szCs w:val="20"/>
            <w:lang w:eastAsia="ko-KR"/>
            <w:rPrChange w:id="15316" w:author="thuyhuynh" w:date="2023-05-08T11:25:00Z">
              <w:rPr>
                <w:noProof/>
                <w:color w:val="030003"/>
                <w:lang w:eastAsia="ko-KR"/>
              </w:rPr>
            </w:rPrChange>
          </w:rPr>
          <w:delText>)</w:delText>
        </w:r>
        <w:r w:rsidRPr="00116AAA" w:rsidDel="00FD710C">
          <w:rPr>
            <w:rFonts w:ascii="Poppins" w:hAnsi="Poppins"/>
            <w:noProof/>
            <w:color w:val="030003"/>
            <w:sz w:val="20"/>
            <w:szCs w:val="20"/>
            <w:lang w:eastAsia="ko-KR"/>
            <w:rPrChange w:id="15317" w:author="thuyhuynh" w:date="2023-05-08T11:25:00Z">
              <w:rPr>
                <w:noProof/>
                <w:color w:val="030003"/>
                <w:lang w:eastAsia="ko-KR"/>
              </w:rPr>
            </w:rPrChange>
          </w:rPr>
          <w:delText>. Firmware is not reloaded. The processor onl</w:delText>
        </w:r>
        <w:r w:rsidR="00901304" w:rsidRPr="00116AAA" w:rsidDel="00FD710C">
          <w:rPr>
            <w:rFonts w:ascii="Poppins" w:hAnsi="Poppins"/>
            <w:noProof/>
            <w:color w:val="030003"/>
            <w:sz w:val="20"/>
            <w:szCs w:val="20"/>
            <w:lang w:eastAsia="ko-KR"/>
            <w:rPrChange w:id="15318" w:author="thuyhuynh" w:date="2023-05-08T11:25:00Z">
              <w:rPr>
                <w:noProof/>
                <w:color w:val="030003"/>
                <w:lang w:eastAsia="ko-KR"/>
              </w:rPr>
            </w:rPrChange>
          </w:rPr>
          <w:delText>y jumps to the execution of boot routine</w:delText>
        </w:r>
        <w:r w:rsidRPr="00116AAA" w:rsidDel="00FD710C">
          <w:rPr>
            <w:rFonts w:ascii="Poppins" w:hAnsi="Poppins"/>
            <w:noProof/>
            <w:color w:val="030003"/>
            <w:sz w:val="20"/>
            <w:szCs w:val="20"/>
            <w:lang w:eastAsia="ko-KR"/>
            <w:rPrChange w:id="15319" w:author="thuyhuynh" w:date="2023-05-08T11:25:00Z">
              <w:rPr>
                <w:noProof/>
                <w:color w:val="030003"/>
                <w:lang w:eastAsia="ko-KR"/>
              </w:rPr>
            </w:rPrChange>
          </w:rPr>
          <w:delText>.</w:delText>
        </w:r>
        <w:r w:rsidR="00122CC7" w:rsidRPr="00116AAA" w:rsidDel="00FD710C">
          <w:rPr>
            <w:rFonts w:ascii="Poppins" w:hAnsi="Poppins"/>
            <w:noProof/>
            <w:color w:val="030003"/>
            <w:sz w:val="20"/>
            <w:szCs w:val="20"/>
            <w:lang w:eastAsia="ko-KR"/>
            <w:rPrChange w:id="15320" w:author="thuyhuynh" w:date="2023-05-08T11:25:00Z">
              <w:rPr>
                <w:noProof/>
                <w:color w:val="030003"/>
                <w:lang w:eastAsia="ko-KR"/>
              </w:rPr>
            </w:rPrChange>
          </w:rPr>
          <w:delText xml:space="preserve"> Current states and data of </w:delText>
        </w:r>
        <w:r w:rsidR="00D15E0E" w:rsidRPr="00116AAA" w:rsidDel="00FD710C">
          <w:rPr>
            <w:rFonts w:ascii="Poppins" w:hAnsi="Poppins"/>
            <w:noProof/>
            <w:color w:val="030003"/>
            <w:sz w:val="20"/>
            <w:szCs w:val="20"/>
            <w:lang w:eastAsia="ko-KR"/>
            <w:rPrChange w:id="15321" w:author="thuyhuynh" w:date="2023-05-08T11:25:00Z">
              <w:rPr>
                <w:noProof/>
                <w:color w:val="030003"/>
                <w:lang w:eastAsia="ko-KR"/>
              </w:rPr>
            </w:rPrChange>
          </w:rPr>
          <w:delText xml:space="preserve">the </w:delText>
        </w:r>
        <w:r w:rsidR="00122CC7" w:rsidRPr="00116AAA" w:rsidDel="00FD710C">
          <w:rPr>
            <w:rFonts w:ascii="Poppins" w:hAnsi="Poppins"/>
            <w:noProof/>
            <w:color w:val="030003"/>
            <w:sz w:val="20"/>
            <w:szCs w:val="20"/>
            <w:lang w:eastAsia="ko-KR"/>
            <w:rPrChange w:id="15322" w:author="thuyhuynh" w:date="2023-05-08T11:25:00Z">
              <w:rPr>
                <w:noProof/>
                <w:color w:val="030003"/>
                <w:lang w:eastAsia="ko-KR"/>
              </w:rPr>
            </w:rPrChange>
          </w:rPr>
          <w:delText xml:space="preserve">device are lost as if </w:delText>
        </w:r>
        <w:r w:rsidR="00D15E0E" w:rsidRPr="00116AAA" w:rsidDel="00FD710C">
          <w:rPr>
            <w:rFonts w:ascii="Poppins" w:hAnsi="Poppins"/>
            <w:noProof/>
            <w:color w:val="030003"/>
            <w:sz w:val="20"/>
            <w:szCs w:val="20"/>
            <w:lang w:eastAsia="ko-KR"/>
            <w:rPrChange w:id="15323" w:author="thuyhuynh" w:date="2023-05-08T11:25:00Z">
              <w:rPr>
                <w:noProof/>
                <w:color w:val="030003"/>
                <w:lang w:eastAsia="ko-KR"/>
              </w:rPr>
            </w:rPrChange>
          </w:rPr>
          <w:delText xml:space="preserve">the </w:delText>
        </w:r>
        <w:r w:rsidR="00FF4668" w:rsidRPr="00116AAA" w:rsidDel="00FD710C">
          <w:rPr>
            <w:rFonts w:ascii="Poppins" w:hAnsi="Poppins"/>
            <w:noProof/>
            <w:color w:val="030003"/>
            <w:sz w:val="20"/>
            <w:szCs w:val="20"/>
            <w:lang w:eastAsia="ko-KR"/>
            <w:rPrChange w:id="15324" w:author="thuyhuynh" w:date="2023-05-08T11:25:00Z">
              <w:rPr>
                <w:noProof/>
                <w:color w:val="030003"/>
                <w:lang w:eastAsia="ko-KR"/>
              </w:rPr>
            </w:rPrChange>
          </w:rPr>
          <w:delText xml:space="preserve">device were powered off and then </w:delText>
        </w:r>
        <w:r w:rsidR="00122CC7" w:rsidRPr="00116AAA" w:rsidDel="00FD710C">
          <w:rPr>
            <w:rFonts w:ascii="Poppins" w:hAnsi="Poppins"/>
            <w:noProof/>
            <w:color w:val="030003"/>
            <w:sz w:val="20"/>
            <w:szCs w:val="20"/>
            <w:lang w:eastAsia="ko-KR"/>
            <w:rPrChange w:id="15325" w:author="thuyhuynh" w:date="2023-05-08T11:25:00Z">
              <w:rPr>
                <w:noProof/>
                <w:color w:val="030003"/>
                <w:lang w:eastAsia="ko-KR"/>
              </w:rPr>
            </w:rPrChange>
          </w:rPr>
          <w:delText>on again.</w:delText>
        </w:r>
        <w:r w:rsidR="00901304" w:rsidRPr="00116AAA" w:rsidDel="00FD710C">
          <w:rPr>
            <w:rFonts w:ascii="Poppins" w:hAnsi="Poppins"/>
            <w:noProof/>
            <w:color w:val="030003"/>
            <w:sz w:val="20"/>
            <w:szCs w:val="20"/>
            <w:lang w:eastAsia="ko-KR"/>
            <w:rPrChange w:id="15326" w:author="thuyhuynh" w:date="2023-05-08T11:25:00Z">
              <w:rPr>
                <w:noProof/>
                <w:color w:val="030003"/>
                <w:lang w:eastAsia="ko-KR"/>
              </w:rPr>
            </w:rPrChange>
          </w:rPr>
          <w:delText xml:space="preserve"> H</w:delText>
        </w:r>
        <w:r w:rsidR="00FF4668" w:rsidRPr="00116AAA" w:rsidDel="00FD710C">
          <w:rPr>
            <w:rFonts w:ascii="Poppins" w:hAnsi="Poppins"/>
            <w:noProof/>
            <w:color w:val="030003"/>
            <w:sz w:val="20"/>
            <w:szCs w:val="20"/>
            <w:lang w:eastAsia="ko-KR"/>
            <w:rPrChange w:id="15327" w:author="thuyhuynh" w:date="2023-05-08T11:25:00Z">
              <w:rPr>
                <w:noProof/>
                <w:color w:val="030003"/>
                <w:lang w:eastAsia="ko-KR"/>
              </w:rPr>
            </w:rPrChange>
          </w:rPr>
          <w:delText>ost receives</w:delText>
        </w:r>
        <w:r w:rsidR="00122CC7" w:rsidRPr="00116AAA" w:rsidDel="00FD710C">
          <w:rPr>
            <w:rFonts w:ascii="Poppins" w:hAnsi="Poppins"/>
            <w:noProof/>
            <w:color w:val="030003"/>
            <w:sz w:val="20"/>
            <w:szCs w:val="20"/>
            <w:lang w:eastAsia="ko-KR"/>
            <w:rPrChange w:id="15328" w:author="thuyhuynh" w:date="2023-05-08T11:25:00Z">
              <w:rPr>
                <w:noProof/>
                <w:color w:val="030003"/>
                <w:lang w:eastAsia="ko-KR"/>
              </w:rPr>
            </w:rPrChange>
          </w:rPr>
          <w:delText xml:space="preserve"> device removal and arrival notification</w:delText>
        </w:r>
        <w:r w:rsidR="00FF4668" w:rsidRPr="00116AAA" w:rsidDel="00FD710C">
          <w:rPr>
            <w:rFonts w:ascii="Poppins" w:hAnsi="Poppins"/>
            <w:noProof/>
            <w:color w:val="030003"/>
            <w:sz w:val="20"/>
            <w:szCs w:val="20"/>
            <w:lang w:eastAsia="ko-KR"/>
            <w:rPrChange w:id="15329" w:author="thuyhuynh" w:date="2023-05-08T11:25:00Z">
              <w:rPr>
                <w:noProof/>
                <w:color w:val="030003"/>
                <w:lang w:eastAsia="ko-KR"/>
              </w:rPr>
            </w:rPrChange>
          </w:rPr>
          <w:delText>s</w:delText>
        </w:r>
        <w:r w:rsidR="00122CC7" w:rsidRPr="00116AAA" w:rsidDel="00FD710C">
          <w:rPr>
            <w:rFonts w:ascii="Poppins" w:hAnsi="Poppins"/>
            <w:noProof/>
            <w:color w:val="030003"/>
            <w:sz w:val="20"/>
            <w:szCs w:val="20"/>
            <w:lang w:eastAsia="ko-KR"/>
            <w:rPrChange w:id="15330" w:author="thuyhuynh" w:date="2023-05-08T11:25:00Z">
              <w:rPr>
                <w:noProof/>
                <w:color w:val="030003"/>
                <w:lang w:eastAsia="ko-KR"/>
              </w:rPr>
            </w:rPrChange>
          </w:rPr>
          <w:delText xml:space="preserve"> when boot routine finishes.</w:delText>
        </w:r>
      </w:del>
    </w:p>
    <w:p w:rsidR="008D0A9C" w:rsidRPr="00116AAA" w:rsidDel="00FD710C" w:rsidRDefault="008D0A9C" w:rsidP="008D0A9C">
      <w:pPr>
        <w:rPr>
          <w:del w:id="15331" w:author="thuyhuynh" w:date="2022-03-30T16:48:00Z"/>
          <w:rFonts w:ascii="Poppins" w:hAnsi="Poppins"/>
          <w:sz w:val="20"/>
          <w:szCs w:val="20"/>
          <w:lang w:eastAsia="ko-KR"/>
          <w:rPrChange w:id="15332" w:author="thuyhuynh" w:date="2023-05-08T11:25:00Z">
            <w:rPr>
              <w:del w:id="15333" w:author="thuyhuynh" w:date="2022-03-30T16:48:00Z"/>
              <w:lang w:eastAsia="ko-KR"/>
            </w:rPr>
          </w:rPrChange>
        </w:rPr>
      </w:pPr>
      <w:bookmarkStart w:id="15334" w:name="_Toc281814874"/>
      <w:bookmarkStart w:id="15335" w:name="_Toc281815824"/>
      <w:bookmarkStart w:id="15336" w:name="_Toc281816189"/>
      <w:bookmarkStart w:id="15337" w:name="_Toc281847844"/>
      <w:bookmarkStart w:id="15338" w:name="_Toc281815031"/>
      <w:bookmarkStart w:id="15339" w:name="_Toc281815981"/>
      <w:bookmarkStart w:id="15340" w:name="_Toc281816346"/>
      <w:bookmarkStart w:id="15341" w:name="_Toc281848001"/>
      <w:bookmarkStart w:id="15342" w:name="_Toc281815032"/>
      <w:bookmarkStart w:id="15343" w:name="_Toc281815982"/>
      <w:bookmarkStart w:id="15344" w:name="_Toc281816347"/>
      <w:bookmarkStart w:id="15345" w:name="_Toc281848002"/>
      <w:bookmarkStart w:id="15346" w:name="_Toc281815033"/>
      <w:bookmarkStart w:id="15347" w:name="_Toc281815983"/>
      <w:bookmarkStart w:id="15348" w:name="_Toc281816348"/>
      <w:bookmarkStart w:id="15349" w:name="_Toc281848003"/>
      <w:bookmarkStart w:id="15350" w:name="_Toc281815034"/>
      <w:bookmarkStart w:id="15351" w:name="_Toc281815984"/>
      <w:bookmarkStart w:id="15352" w:name="_Toc281816349"/>
      <w:bookmarkStart w:id="15353" w:name="_Toc281848004"/>
      <w:bookmarkStart w:id="15354" w:name="_Toc281815035"/>
      <w:bookmarkStart w:id="15355" w:name="_Toc281815985"/>
      <w:bookmarkStart w:id="15356" w:name="_Toc281816350"/>
      <w:bookmarkStart w:id="15357" w:name="_Toc281848005"/>
      <w:bookmarkStart w:id="15358" w:name="_Toc281815036"/>
      <w:bookmarkStart w:id="15359" w:name="_Toc281815986"/>
      <w:bookmarkStart w:id="15360" w:name="_Toc281816351"/>
      <w:bookmarkStart w:id="15361" w:name="_Toc281848006"/>
      <w:bookmarkStart w:id="15362" w:name="_Toc281815037"/>
      <w:bookmarkStart w:id="15363" w:name="_Toc281815987"/>
      <w:bookmarkStart w:id="15364" w:name="_Toc281816352"/>
      <w:bookmarkStart w:id="15365" w:name="_Toc281848007"/>
      <w:bookmarkStart w:id="15366" w:name="_Toc281815038"/>
      <w:bookmarkStart w:id="15367" w:name="_Toc281815988"/>
      <w:bookmarkStart w:id="15368" w:name="_Toc281816353"/>
      <w:bookmarkStart w:id="15369" w:name="_Toc281848008"/>
      <w:bookmarkStart w:id="15370" w:name="_Toc281815039"/>
      <w:bookmarkStart w:id="15371" w:name="_Toc281815989"/>
      <w:bookmarkStart w:id="15372" w:name="_Toc281816354"/>
      <w:bookmarkStart w:id="15373" w:name="_Toc281848009"/>
      <w:bookmarkStart w:id="15374" w:name="_Toc281815040"/>
      <w:bookmarkStart w:id="15375" w:name="_Toc281815990"/>
      <w:bookmarkStart w:id="15376" w:name="_Toc281816355"/>
      <w:bookmarkStart w:id="15377" w:name="_Toc281848010"/>
      <w:bookmarkStart w:id="15378" w:name="_Toc281815041"/>
      <w:bookmarkStart w:id="15379" w:name="_Toc281815991"/>
      <w:bookmarkStart w:id="15380" w:name="_Toc281816356"/>
      <w:bookmarkStart w:id="15381" w:name="_Toc281848011"/>
      <w:bookmarkStart w:id="15382" w:name="_Toc281815042"/>
      <w:bookmarkStart w:id="15383" w:name="_Toc281815992"/>
      <w:bookmarkStart w:id="15384" w:name="_Toc281816357"/>
      <w:bookmarkStart w:id="15385" w:name="_Toc281848012"/>
      <w:bookmarkStart w:id="15386" w:name="_Toc281815043"/>
      <w:bookmarkStart w:id="15387" w:name="_Toc281815993"/>
      <w:bookmarkStart w:id="15388" w:name="_Toc281816358"/>
      <w:bookmarkStart w:id="15389" w:name="_Toc281848013"/>
      <w:bookmarkStart w:id="15390" w:name="_Toc281815044"/>
      <w:bookmarkStart w:id="15391" w:name="_Toc281815994"/>
      <w:bookmarkStart w:id="15392" w:name="_Toc281816359"/>
      <w:bookmarkStart w:id="15393" w:name="_Toc281848014"/>
      <w:bookmarkStart w:id="15394" w:name="_Toc281815045"/>
      <w:bookmarkStart w:id="15395" w:name="_Toc281815995"/>
      <w:bookmarkStart w:id="15396" w:name="_Toc281816360"/>
      <w:bookmarkStart w:id="15397" w:name="_Toc281848015"/>
      <w:bookmarkStart w:id="15398" w:name="_Toc281815046"/>
      <w:bookmarkStart w:id="15399" w:name="_Toc281815996"/>
      <w:bookmarkStart w:id="15400" w:name="_Toc281816361"/>
      <w:bookmarkStart w:id="15401" w:name="_Toc281848016"/>
      <w:bookmarkStart w:id="15402" w:name="_Toc281815047"/>
      <w:bookmarkStart w:id="15403" w:name="_Toc281815997"/>
      <w:bookmarkStart w:id="15404" w:name="_Toc281816362"/>
      <w:bookmarkStart w:id="15405" w:name="_Toc281848017"/>
      <w:bookmarkEnd w:id="15334"/>
      <w:bookmarkEnd w:id="15335"/>
      <w:bookmarkEnd w:id="15336"/>
      <w:bookmarkEnd w:id="15337"/>
      <w:bookmarkEnd w:id="15338"/>
      <w:bookmarkEnd w:id="15339"/>
      <w:bookmarkEnd w:id="15340"/>
      <w:bookmarkEnd w:id="15341"/>
      <w:bookmarkEnd w:id="15342"/>
      <w:bookmarkEnd w:id="15343"/>
      <w:bookmarkEnd w:id="15344"/>
      <w:bookmarkEnd w:id="15345"/>
      <w:bookmarkEnd w:id="15346"/>
      <w:bookmarkEnd w:id="15347"/>
      <w:bookmarkEnd w:id="15348"/>
      <w:bookmarkEnd w:id="15349"/>
      <w:bookmarkEnd w:id="15350"/>
      <w:bookmarkEnd w:id="15351"/>
      <w:bookmarkEnd w:id="15352"/>
      <w:bookmarkEnd w:id="15353"/>
      <w:bookmarkEnd w:id="15354"/>
      <w:bookmarkEnd w:id="15355"/>
      <w:bookmarkEnd w:id="15356"/>
      <w:bookmarkEnd w:id="15357"/>
      <w:bookmarkEnd w:id="15358"/>
      <w:bookmarkEnd w:id="15359"/>
      <w:bookmarkEnd w:id="15360"/>
      <w:bookmarkEnd w:id="15361"/>
      <w:bookmarkEnd w:id="15362"/>
      <w:bookmarkEnd w:id="15363"/>
      <w:bookmarkEnd w:id="15364"/>
      <w:bookmarkEnd w:id="15365"/>
      <w:bookmarkEnd w:id="15366"/>
      <w:bookmarkEnd w:id="15367"/>
      <w:bookmarkEnd w:id="15368"/>
      <w:bookmarkEnd w:id="15369"/>
      <w:bookmarkEnd w:id="15370"/>
      <w:bookmarkEnd w:id="15371"/>
      <w:bookmarkEnd w:id="15372"/>
      <w:bookmarkEnd w:id="15373"/>
      <w:bookmarkEnd w:id="15374"/>
      <w:bookmarkEnd w:id="15375"/>
      <w:bookmarkEnd w:id="15376"/>
      <w:bookmarkEnd w:id="15377"/>
      <w:bookmarkEnd w:id="15378"/>
      <w:bookmarkEnd w:id="15379"/>
      <w:bookmarkEnd w:id="15380"/>
      <w:bookmarkEnd w:id="15381"/>
      <w:bookmarkEnd w:id="15382"/>
      <w:bookmarkEnd w:id="15383"/>
      <w:bookmarkEnd w:id="15384"/>
      <w:bookmarkEnd w:id="15385"/>
      <w:bookmarkEnd w:id="15386"/>
      <w:bookmarkEnd w:id="15387"/>
      <w:bookmarkEnd w:id="15388"/>
      <w:bookmarkEnd w:id="15389"/>
      <w:bookmarkEnd w:id="15390"/>
      <w:bookmarkEnd w:id="15391"/>
      <w:bookmarkEnd w:id="15392"/>
      <w:bookmarkEnd w:id="15393"/>
      <w:bookmarkEnd w:id="15394"/>
      <w:bookmarkEnd w:id="15395"/>
      <w:bookmarkEnd w:id="15396"/>
      <w:bookmarkEnd w:id="15397"/>
      <w:bookmarkEnd w:id="15398"/>
      <w:bookmarkEnd w:id="15399"/>
      <w:bookmarkEnd w:id="15400"/>
      <w:bookmarkEnd w:id="15401"/>
      <w:bookmarkEnd w:id="15402"/>
      <w:bookmarkEnd w:id="15403"/>
      <w:bookmarkEnd w:id="15404"/>
      <w:bookmarkEnd w:id="15405"/>
    </w:p>
    <w:p w:rsidR="00A6541F" w:rsidRPr="00116AAA" w:rsidRDefault="00A46F49" w:rsidP="00937FFD">
      <w:pPr>
        <w:rPr>
          <w:rFonts w:ascii="Poppins" w:hAnsi="Poppins"/>
          <w:sz w:val="20"/>
          <w:szCs w:val="20"/>
          <w:rPrChange w:id="15406" w:author="thuyhuynh" w:date="2023-05-08T11:25:00Z">
            <w:rPr/>
          </w:rPrChange>
        </w:rPr>
      </w:pPr>
      <w:r w:rsidRPr="00116AAA">
        <w:rPr>
          <w:rFonts w:ascii="Poppins" w:hAnsi="Poppins"/>
          <w:sz w:val="20"/>
          <w:szCs w:val="20"/>
          <w:rPrChange w:id="15407" w:author="thuyhuynh" w:date="2023-05-08T11:25:00Z">
            <w:rPr/>
          </w:rPrChange>
        </w:rPr>
        <w:br w:type="page"/>
      </w:r>
    </w:p>
    <w:p w:rsidR="00124F2D" w:rsidRPr="008D4CAF" w:rsidRDefault="00B312A3" w:rsidP="00691939">
      <w:pPr>
        <w:pStyle w:val="Heading1"/>
        <w:rPr>
          <w:rFonts w:ascii="Poppins" w:hAnsi="Poppins"/>
          <w:b w:val="0"/>
          <w:color w:val="auto"/>
          <w:szCs w:val="36"/>
          <w:rPrChange w:id="15408" w:author="thuyhuynh" w:date="2023-05-08T11:58:00Z">
            <w:rPr/>
          </w:rPrChange>
        </w:rPr>
      </w:pPr>
      <w:bookmarkStart w:id="15409" w:name="_Toc330934499"/>
      <w:bookmarkStart w:id="15410" w:name="_Toc155348841"/>
      <w:r w:rsidRPr="008D4CAF">
        <w:rPr>
          <w:rFonts w:ascii="Poppins" w:hAnsi="Poppins"/>
          <w:b w:val="0"/>
          <w:color w:val="auto"/>
          <w:szCs w:val="36"/>
          <w:rPrChange w:id="15411" w:author="thuyhuynh" w:date="2023-05-08T11:58:00Z">
            <w:rPr/>
          </w:rPrChange>
        </w:rPr>
        <w:lastRenderedPageBreak/>
        <w:t>Trouble</w:t>
      </w:r>
      <w:r w:rsidRPr="008D4CAF">
        <w:rPr>
          <w:rFonts w:ascii="Poppins" w:hAnsi="Poppins"/>
          <w:b w:val="0"/>
          <w:color w:val="auto"/>
          <w:szCs w:val="36"/>
          <w:lang w:eastAsia="ko-KR"/>
          <w:rPrChange w:id="15412" w:author="thuyhuynh" w:date="2023-05-08T11:58:00Z">
            <w:rPr>
              <w:lang w:eastAsia="ko-KR"/>
            </w:rPr>
          </w:rPrChange>
        </w:rPr>
        <w:t>s</w:t>
      </w:r>
      <w:r w:rsidR="00BC6FA3" w:rsidRPr="008D4CAF">
        <w:rPr>
          <w:rFonts w:ascii="Poppins" w:hAnsi="Poppins"/>
          <w:b w:val="0"/>
          <w:color w:val="auto"/>
          <w:szCs w:val="36"/>
          <w:rPrChange w:id="15413" w:author="thuyhuynh" w:date="2023-05-08T11:58:00Z">
            <w:rPr/>
          </w:rPrChange>
        </w:rPr>
        <w:t>hooting and F</w:t>
      </w:r>
      <w:r w:rsidR="00791C2D" w:rsidRPr="008D4CAF">
        <w:rPr>
          <w:rFonts w:ascii="Poppins" w:hAnsi="Poppins"/>
          <w:b w:val="0"/>
          <w:color w:val="auto"/>
          <w:szCs w:val="36"/>
          <w:rPrChange w:id="15414" w:author="thuyhuynh" w:date="2023-05-08T11:58:00Z">
            <w:rPr/>
          </w:rPrChange>
        </w:rPr>
        <w:t>A</w:t>
      </w:r>
      <w:r w:rsidR="00BC6FA3" w:rsidRPr="008D4CAF">
        <w:rPr>
          <w:rFonts w:ascii="Poppins" w:hAnsi="Poppins"/>
          <w:b w:val="0"/>
          <w:color w:val="auto"/>
          <w:szCs w:val="36"/>
          <w:rPrChange w:id="15415" w:author="thuyhuynh" w:date="2023-05-08T11:58:00Z">
            <w:rPr/>
          </w:rPrChange>
        </w:rPr>
        <w:t>Q</w:t>
      </w:r>
      <w:bookmarkEnd w:id="15409"/>
      <w:bookmarkEnd w:id="15410"/>
    </w:p>
    <w:p w:rsidR="005C0232" w:rsidRPr="00116AAA" w:rsidRDefault="005C0232" w:rsidP="00124F2D">
      <w:pPr>
        <w:ind w:left="720"/>
        <w:rPr>
          <w:rFonts w:ascii="Poppins" w:hAnsi="Poppins"/>
          <w:sz w:val="20"/>
          <w:szCs w:val="20"/>
          <w:rPrChange w:id="15416" w:author="thuyhuynh" w:date="2023-05-08T11:25:00Z">
            <w:rPr/>
          </w:rPrChange>
        </w:rPr>
      </w:pPr>
    </w:p>
    <w:p w:rsidR="00AC3C7C" w:rsidRPr="00116AAA" w:rsidRDefault="00AC3C7C" w:rsidP="008E1C28">
      <w:pPr>
        <w:numPr>
          <w:ilvl w:val="0"/>
          <w:numId w:val="5"/>
        </w:numPr>
        <w:ind w:left="270" w:hanging="270"/>
        <w:rPr>
          <w:rFonts w:ascii="Poppins" w:hAnsi="Poppins"/>
          <w:b/>
          <w:sz w:val="20"/>
          <w:szCs w:val="20"/>
          <w:rPrChange w:id="15417" w:author="thuyhuynh" w:date="2023-05-08T11:25:00Z">
            <w:rPr>
              <w:rFonts w:asciiTheme="minorHAnsi" w:hAnsiTheme="minorHAnsi"/>
              <w:b/>
            </w:rPr>
          </w:rPrChange>
        </w:rPr>
      </w:pPr>
      <w:r w:rsidRPr="00116AAA">
        <w:rPr>
          <w:rFonts w:ascii="Poppins" w:hAnsi="Poppins"/>
          <w:b/>
          <w:sz w:val="20"/>
          <w:szCs w:val="20"/>
          <w:rPrChange w:id="15418" w:author="thuyhuynh" w:date="2023-05-08T11:25:00Z">
            <w:rPr>
              <w:rFonts w:asciiTheme="minorHAnsi" w:hAnsiTheme="minorHAnsi"/>
              <w:b/>
            </w:rPr>
          </w:rPrChange>
        </w:rPr>
        <w:t>Question:</w:t>
      </w:r>
    </w:p>
    <w:p w:rsidR="00E7352A" w:rsidRPr="00116AAA" w:rsidRDefault="00E7352A" w:rsidP="00E7352A">
      <w:pPr>
        <w:ind w:left="270"/>
        <w:rPr>
          <w:rFonts w:ascii="Poppins" w:hAnsi="Poppins"/>
          <w:b/>
          <w:sz w:val="20"/>
          <w:szCs w:val="20"/>
          <w:rPrChange w:id="15419" w:author="thuyhuynh" w:date="2023-05-08T11:25:00Z">
            <w:rPr>
              <w:rFonts w:asciiTheme="minorHAnsi" w:hAnsiTheme="minorHAnsi"/>
              <w:b/>
            </w:rPr>
          </w:rPrChange>
        </w:rPr>
      </w:pPr>
    </w:p>
    <w:p w:rsidR="004C67E9" w:rsidRPr="00116AAA" w:rsidRDefault="004C67E9" w:rsidP="004C67E9">
      <w:pPr>
        <w:ind w:left="720"/>
        <w:rPr>
          <w:rFonts w:ascii="Poppins" w:hAnsi="Poppins"/>
          <w:b/>
          <w:sz w:val="20"/>
          <w:szCs w:val="20"/>
          <w:lang w:eastAsia="ko-KR"/>
          <w:rPrChange w:id="15420" w:author="thuyhuynh" w:date="2023-05-08T11:25:00Z">
            <w:rPr>
              <w:rFonts w:asciiTheme="minorHAnsi" w:hAnsiTheme="minorHAnsi"/>
              <w:b/>
              <w:lang w:eastAsia="ko-KR"/>
            </w:rPr>
          </w:rPrChange>
        </w:rPr>
      </w:pPr>
      <w:r w:rsidRPr="00116AAA">
        <w:rPr>
          <w:rFonts w:ascii="Poppins" w:hAnsi="Poppins"/>
          <w:b/>
          <w:sz w:val="20"/>
          <w:szCs w:val="20"/>
          <w:lang w:eastAsia="ko-KR"/>
          <w:rPrChange w:id="15421" w:author="thuyhuynh" w:date="2023-05-08T11:25:00Z">
            <w:rPr>
              <w:rFonts w:asciiTheme="minorHAnsi" w:hAnsiTheme="minorHAnsi"/>
              <w:b/>
              <w:lang w:eastAsia="ko-KR"/>
            </w:rPr>
          </w:rPrChange>
        </w:rPr>
        <w:t>How do I use Visual Studio 2008 to configure a project?</w:t>
      </w:r>
    </w:p>
    <w:p w:rsidR="00E7352A" w:rsidRPr="00116AAA" w:rsidRDefault="00E7352A" w:rsidP="004C67E9">
      <w:pPr>
        <w:ind w:left="720"/>
        <w:rPr>
          <w:rFonts w:ascii="Poppins" w:hAnsi="Poppins"/>
          <w:b/>
          <w:sz w:val="20"/>
          <w:szCs w:val="20"/>
          <w:lang w:eastAsia="ko-KR"/>
          <w:rPrChange w:id="15422" w:author="thuyhuynh" w:date="2023-05-08T11:25:00Z">
            <w:rPr>
              <w:rFonts w:asciiTheme="minorHAnsi" w:hAnsiTheme="minorHAnsi"/>
              <w:b/>
              <w:lang w:eastAsia="ko-KR"/>
            </w:rPr>
          </w:rPrChange>
        </w:rPr>
      </w:pPr>
    </w:p>
    <w:p w:rsidR="004C67E9" w:rsidRPr="00116AAA" w:rsidRDefault="004C67E9" w:rsidP="004C67E9">
      <w:pPr>
        <w:rPr>
          <w:rFonts w:ascii="Poppins" w:hAnsi="Poppins"/>
          <w:sz w:val="20"/>
          <w:szCs w:val="20"/>
          <w:lang w:eastAsia="ko-KR"/>
          <w:rPrChange w:id="15423" w:author="thuyhuynh" w:date="2023-05-08T11:25:00Z">
            <w:rPr>
              <w:rFonts w:asciiTheme="minorHAnsi" w:hAnsiTheme="minorHAnsi"/>
              <w:lang w:eastAsia="ko-KR"/>
            </w:rPr>
          </w:rPrChange>
        </w:rPr>
      </w:pPr>
      <w:r w:rsidRPr="00116AAA">
        <w:rPr>
          <w:rFonts w:ascii="Poppins" w:hAnsi="Poppins"/>
          <w:sz w:val="20"/>
          <w:szCs w:val="20"/>
          <w:lang w:eastAsia="ko-KR"/>
          <w:rPrChange w:id="15424" w:author="thuyhuynh" w:date="2023-05-08T11:25:00Z">
            <w:rPr>
              <w:rFonts w:asciiTheme="minorHAnsi" w:hAnsiTheme="minorHAnsi"/>
              <w:lang w:eastAsia="ko-KR"/>
            </w:rPr>
          </w:rPrChange>
        </w:rPr>
        <w:t>Answer:</w:t>
      </w:r>
    </w:p>
    <w:p w:rsidR="004C67E9" w:rsidRPr="00116AAA" w:rsidRDefault="004C67E9" w:rsidP="00CB68AF">
      <w:pPr>
        <w:numPr>
          <w:ilvl w:val="0"/>
          <w:numId w:val="9"/>
        </w:numPr>
        <w:rPr>
          <w:rFonts w:ascii="Poppins" w:eastAsia="Times New Roman" w:hAnsi="Poppins"/>
          <w:sz w:val="20"/>
          <w:szCs w:val="20"/>
          <w:lang w:eastAsia="ko-KR"/>
          <w:rPrChange w:id="15425" w:author="thuyhuynh" w:date="2023-05-08T11:25:00Z">
            <w:rPr>
              <w:rFonts w:eastAsia="Times New Roman"/>
              <w:lang w:eastAsia="ko-KR"/>
            </w:rPr>
          </w:rPrChange>
        </w:rPr>
      </w:pPr>
      <w:r w:rsidRPr="00116AAA">
        <w:rPr>
          <w:rFonts w:ascii="Poppins" w:eastAsia="Times New Roman" w:hAnsi="Poppins"/>
          <w:sz w:val="20"/>
          <w:szCs w:val="20"/>
          <w:lang w:eastAsia="ko-KR"/>
          <w:rPrChange w:id="15426" w:author="thuyhuynh" w:date="2023-05-08T11:25:00Z">
            <w:rPr>
              <w:rFonts w:eastAsia="Times New Roman"/>
              <w:lang w:eastAsia="ko-KR"/>
            </w:rPr>
          </w:rPrChange>
        </w:rPr>
        <w:t>Open project under Visual Studio 2008</w:t>
      </w:r>
      <w:r w:rsidR="00630123" w:rsidRPr="00116AAA">
        <w:rPr>
          <w:rFonts w:ascii="Poppins" w:hAnsi="Poppins"/>
          <w:sz w:val="20"/>
          <w:szCs w:val="20"/>
          <w:lang w:eastAsia="ko-KR"/>
          <w:rPrChange w:id="15427" w:author="thuyhuynh" w:date="2023-05-08T11:25:00Z">
            <w:rPr>
              <w:lang w:eastAsia="ko-KR"/>
            </w:rPr>
          </w:rPrChange>
        </w:rPr>
        <w:t>.</w:t>
      </w:r>
    </w:p>
    <w:p w:rsidR="004C67E9" w:rsidRPr="00116AAA" w:rsidRDefault="004C67E9" w:rsidP="00CB68AF">
      <w:pPr>
        <w:numPr>
          <w:ilvl w:val="0"/>
          <w:numId w:val="9"/>
        </w:numPr>
        <w:rPr>
          <w:rFonts w:ascii="Poppins" w:eastAsia="Times New Roman" w:hAnsi="Poppins"/>
          <w:sz w:val="20"/>
          <w:szCs w:val="20"/>
          <w:lang w:eastAsia="ko-KR"/>
          <w:rPrChange w:id="15428" w:author="thuyhuynh" w:date="2023-05-08T11:25:00Z">
            <w:rPr>
              <w:rFonts w:eastAsia="Times New Roman"/>
              <w:lang w:eastAsia="ko-KR"/>
            </w:rPr>
          </w:rPrChange>
        </w:rPr>
      </w:pPr>
      <w:r w:rsidRPr="00116AAA">
        <w:rPr>
          <w:rFonts w:ascii="Poppins" w:eastAsia="Times New Roman" w:hAnsi="Poppins"/>
          <w:sz w:val="20"/>
          <w:szCs w:val="20"/>
          <w:lang w:eastAsia="ko-KR"/>
          <w:rPrChange w:id="15429" w:author="thuyhuynh" w:date="2023-05-08T11:25:00Z">
            <w:rPr>
              <w:rFonts w:eastAsia="Times New Roman"/>
              <w:lang w:eastAsia="ko-KR"/>
            </w:rPr>
          </w:rPrChange>
        </w:rPr>
        <w:t>Open project properties: Select the project, go to Project menu and choose Properties</w:t>
      </w:r>
      <w:r w:rsidR="00630123" w:rsidRPr="00116AAA">
        <w:rPr>
          <w:rFonts w:ascii="Poppins" w:hAnsi="Poppins"/>
          <w:sz w:val="20"/>
          <w:szCs w:val="20"/>
          <w:lang w:eastAsia="ko-KR"/>
          <w:rPrChange w:id="15430" w:author="thuyhuynh" w:date="2023-05-08T11:25:00Z">
            <w:rPr>
              <w:lang w:eastAsia="ko-KR"/>
            </w:rPr>
          </w:rPrChange>
        </w:rPr>
        <w:t>.</w:t>
      </w:r>
    </w:p>
    <w:p w:rsidR="004C67E9" w:rsidRPr="00116AAA" w:rsidDel="00455E5F" w:rsidRDefault="00630123" w:rsidP="00455E5F">
      <w:pPr>
        <w:numPr>
          <w:ilvl w:val="0"/>
          <w:numId w:val="9"/>
        </w:numPr>
        <w:rPr>
          <w:del w:id="15431" w:author="thuyhuynh" w:date="2022-03-30T16:53:00Z"/>
          <w:rFonts w:ascii="Poppins" w:eastAsia="Times New Roman" w:hAnsi="Poppins"/>
          <w:sz w:val="20"/>
          <w:szCs w:val="20"/>
          <w:lang w:eastAsia="ko-KR"/>
          <w:rPrChange w:id="15432" w:author="thuyhuynh" w:date="2023-05-08T11:25:00Z">
            <w:rPr>
              <w:del w:id="15433" w:author="thuyhuynh" w:date="2022-03-30T16:53:00Z"/>
              <w:rFonts w:eastAsia="Times New Roman"/>
              <w:lang w:eastAsia="ko-KR"/>
            </w:rPr>
          </w:rPrChange>
        </w:rPr>
      </w:pPr>
      <w:r w:rsidRPr="00116AAA">
        <w:rPr>
          <w:rFonts w:ascii="Poppins" w:eastAsia="Times New Roman" w:hAnsi="Poppins"/>
          <w:sz w:val="20"/>
          <w:szCs w:val="20"/>
          <w:lang w:eastAsia="ko-KR"/>
          <w:rPrChange w:id="15434" w:author="thuyhuynh" w:date="2023-05-08T11:25:00Z">
            <w:rPr>
              <w:rFonts w:eastAsia="Times New Roman"/>
              <w:lang w:eastAsia="ko-KR"/>
            </w:rPr>
          </w:rPrChange>
        </w:rPr>
        <w:t>In the Property Pages window</w:t>
      </w:r>
      <w:r w:rsidR="004C67E9" w:rsidRPr="00116AAA">
        <w:rPr>
          <w:rFonts w:ascii="Poppins" w:eastAsia="Times New Roman" w:hAnsi="Poppins"/>
          <w:sz w:val="20"/>
          <w:szCs w:val="20"/>
          <w:lang w:eastAsia="ko-KR"/>
          <w:rPrChange w:id="15435" w:author="thuyhuynh" w:date="2023-05-08T11:25:00Z">
            <w:rPr>
              <w:rFonts w:eastAsia="Times New Roman"/>
              <w:lang w:eastAsia="ko-KR"/>
            </w:rPr>
          </w:rPrChange>
        </w:rPr>
        <w:t>, select “Configuration Properties-&gt;Linker-&gt;General-&gt;Additional Library Directories</w:t>
      </w:r>
      <w:r w:rsidR="00B312A3" w:rsidRPr="00116AAA">
        <w:rPr>
          <w:rFonts w:ascii="Poppins" w:hAnsi="Poppins"/>
          <w:sz w:val="20"/>
          <w:szCs w:val="20"/>
          <w:lang w:eastAsia="ko-KR"/>
          <w:rPrChange w:id="15436" w:author="thuyhuynh" w:date="2023-05-08T11:25:00Z">
            <w:rPr>
              <w:lang w:eastAsia="ko-KR"/>
            </w:rPr>
          </w:rPrChange>
        </w:rPr>
        <w:t>,</w:t>
      </w:r>
      <w:r w:rsidR="00B312A3" w:rsidRPr="00116AAA">
        <w:rPr>
          <w:rFonts w:ascii="Poppins" w:eastAsia="Times New Roman" w:hAnsi="Poppins"/>
          <w:sz w:val="20"/>
          <w:szCs w:val="20"/>
          <w:lang w:eastAsia="ko-KR"/>
          <w:rPrChange w:id="15437" w:author="thuyhuynh" w:date="2023-05-08T11:25:00Z">
            <w:rPr>
              <w:rFonts w:eastAsia="Times New Roman"/>
              <w:lang w:eastAsia="ko-KR"/>
            </w:rPr>
          </w:rPrChange>
        </w:rPr>
        <w:t>”</w:t>
      </w:r>
      <w:r w:rsidR="00B312A3" w:rsidRPr="00116AAA">
        <w:rPr>
          <w:rFonts w:ascii="Poppins" w:hAnsi="Poppins"/>
          <w:sz w:val="20"/>
          <w:szCs w:val="20"/>
          <w:lang w:eastAsia="ko-KR"/>
          <w:rPrChange w:id="15438" w:author="thuyhuynh" w:date="2023-05-08T11:25:00Z">
            <w:rPr>
              <w:lang w:eastAsia="ko-KR"/>
            </w:rPr>
          </w:rPrChange>
        </w:rPr>
        <w:t xml:space="preserve"> </w:t>
      </w:r>
      <w:r w:rsidR="004C67E9" w:rsidRPr="00116AAA">
        <w:rPr>
          <w:rFonts w:ascii="Poppins" w:eastAsia="Times New Roman" w:hAnsi="Poppins"/>
          <w:sz w:val="20"/>
          <w:szCs w:val="20"/>
          <w:lang w:eastAsia="ko-KR"/>
          <w:rPrChange w:id="15439" w:author="thuyhuynh" w:date="2023-05-08T11:25:00Z">
            <w:rPr>
              <w:rFonts w:eastAsia="Times New Roman"/>
              <w:lang w:eastAsia="ko-KR"/>
            </w:rPr>
          </w:rPrChange>
        </w:rPr>
        <w:t xml:space="preserve">then specify the location of library file </w:t>
      </w:r>
      <w:del w:id="15440" w:author="thuyhuynh" w:date="2022-03-30T15:37:00Z">
        <w:r w:rsidR="004C67E9" w:rsidRPr="00116AAA" w:rsidDel="002850A6">
          <w:rPr>
            <w:rFonts w:ascii="Poppins" w:eastAsia="Times New Roman" w:hAnsi="Poppins"/>
            <w:i/>
            <w:sz w:val="20"/>
            <w:szCs w:val="20"/>
            <w:lang w:eastAsia="ko-KR"/>
            <w:rPrChange w:id="15441" w:author="thuyhuynh" w:date="2023-05-08T11:25:00Z">
              <w:rPr>
                <w:rFonts w:eastAsia="Times New Roman"/>
                <w:i/>
                <w:lang w:eastAsia="ko-KR"/>
              </w:rPr>
            </w:rPrChange>
          </w:rPr>
          <w:delText>Iddk</w:delText>
        </w:r>
      </w:del>
      <w:ins w:id="15442" w:author="thuyhuynh" w:date="2022-03-30T16:54:00Z">
        <w:r w:rsidR="00455E5F" w:rsidRPr="00116AAA">
          <w:rPr>
            <w:rFonts w:ascii="Poppins" w:hAnsi="Poppins"/>
            <w:sz w:val="20"/>
            <w:szCs w:val="20"/>
            <w:rPrChange w:id="15443" w:author="thuyhuynh" w:date="2023-05-08T11:25:00Z">
              <w:rPr/>
            </w:rPrChange>
          </w:rPr>
          <w:t xml:space="preserve"> </w:t>
        </w:r>
        <w:r w:rsidR="00455E5F" w:rsidRPr="00116AAA">
          <w:rPr>
            <w:rFonts w:ascii="Poppins" w:eastAsia="Times New Roman" w:hAnsi="Poppins"/>
            <w:i/>
            <w:sz w:val="20"/>
            <w:szCs w:val="20"/>
            <w:lang w:eastAsia="ko-KR"/>
            <w:rPrChange w:id="15444" w:author="thuyhuynh" w:date="2023-05-08T11:25:00Z">
              <w:rPr>
                <w:rFonts w:eastAsia="Times New Roman"/>
                <w:i/>
                <w:lang w:eastAsia="ko-KR"/>
              </w:rPr>
            </w:rPrChange>
          </w:rPr>
          <w:t>lib</w:t>
        </w:r>
      </w:ins>
      <w:ins w:id="15445" w:author="thuyhuynh" w:date="2024-01-05T11:02:00Z">
        <w:r w:rsidR="00A73C7E">
          <w:rPr>
            <w:rFonts w:ascii="Poppins" w:eastAsia="Times New Roman" w:hAnsi="Poppins"/>
            <w:i/>
            <w:sz w:val="20"/>
            <w:szCs w:val="20"/>
            <w:lang w:eastAsia="ko-KR"/>
          </w:rPr>
          <w:t>IriEnvoy</w:t>
        </w:r>
        <w:r w:rsidR="00C63B7A">
          <w:rPr>
            <w:rFonts w:ascii="Poppins" w:eastAsia="Times New Roman" w:hAnsi="Poppins"/>
            <w:i/>
            <w:sz w:val="20"/>
            <w:szCs w:val="20"/>
            <w:lang w:eastAsia="ko-KR"/>
          </w:rPr>
          <w:t>MK</w:t>
        </w:r>
      </w:ins>
      <w:ins w:id="15446" w:author="ptdung" w:date="2023-11-30T18:18:00Z">
        <w:r w:rsidR="00D05EF0">
          <w:rPr>
            <w:rFonts w:ascii="Poppins" w:eastAsia="Times New Roman" w:hAnsi="Poppins"/>
            <w:i/>
            <w:sz w:val="20"/>
            <w:szCs w:val="20"/>
            <w:lang w:eastAsia="ko-KR"/>
          </w:rPr>
          <w:t>xx</w:t>
        </w:r>
      </w:ins>
      <w:ins w:id="15447" w:author="thuyhuynh" w:date="2022-03-30T16:54:00Z">
        <w:del w:id="15448" w:author="ptdung" w:date="2023-11-30T18:18:00Z">
          <w:r w:rsidR="00455E5F" w:rsidRPr="00116AAA" w:rsidDel="00D05EF0">
            <w:rPr>
              <w:rFonts w:ascii="Poppins" w:eastAsia="Times New Roman" w:hAnsi="Poppins"/>
              <w:i/>
              <w:sz w:val="20"/>
              <w:szCs w:val="20"/>
              <w:lang w:eastAsia="ko-KR"/>
              <w:rPrChange w:id="15449" w:author="thuyhuynh" w:date="2023-05-08T11:25:00Z">
                <w:rPr>
                  <w:rFonts w:eastAsia="Times New Roman"/>
                  <w:i/>
                  <w:lang w:eastAsia="ko-KR"/>
                </w:rPr>
              </w:rPrChange>
            </w:rPr>
            <w:delText xml:space="preserve"> </w:delText>
          </w:r>
        </w:del>
      </w:ins>
      <w:del w:id="15450" w:author="thuyhuynh" w:date="2022-03-30T16:54:00Z">
        <w:r w:rsidR="00472A02" w:rsidRPr="00116AAA" w:rsidDel="00455E5F">
          <w:rPr>
            <w:rFonts w:ascii="Poppins" w:eastAsia="Times New Roman" w:hAnsi="Poppins"/>
            <w:i/>
            <w:sz w:val="20"/>
            <w:szCs w:val="20"/>
            <w:lang w:eastAsia="ko-KR"/>
            <w:rPrChange w:id="15451" w:author="thuyhuynh" w:date="2023-05-08T11:25:00Z">
              <w:rPr>
                <w:rFonts w:eastAsia="Times New Roman"/>
                <w:i/>
                <w:lang w:eastAsia="ko-KR"/>
              </w:rPr>
            </w:rPrChange>
          </w:rPr>
          <w:delText>200</w:delText>
        </w:r>
        <w:r w:rsidR="00557873" w:rsidRPr="00116AAA" w:rsidDel="00455E5F">
          <w:rPr>
            <w:rFonts w:ascii="Poppins" w:eastAsia="Times New Roman" w:hAnsi="Poppins"/>
            <w:i/>
            <w:sz w:val="20"/>
            <w:szCs w:val="20"/>
            <w:lang w:eastAsia="ko-KR"/>
            <w:rPrChange w:id="15452" w:author="thuyhuynh" w:date="2023-05-08T11:25:00Z">
              <w:rPr>
                <w:rFonts w:eastAsia="Times New Roman"/>
                <w:i/>
                <w:lang w:eastAsia="ko-KR"/>
              </w:rPr>
            </w:rPrChange>
          </w:rPr>
          <w:delText>0</w:delText>
        </w:r>
      </w:del>
      <w:r w:rsidR="004C67E9" w:rsidRPr="00116AAA">
        <w:rPr>
          <w:rFonts w:ascii="Poppins" w:eastAsia="Times New Roman" w:hAnsi="Poppins"/>
          <w:i/>
          <w:sz w:val="20"/>
          <w:szCs w:val="20"/>
          <w:lang w:eastAsia="ko-KR"/>
          <w:rPrChange w:id="15453" w:author="thuyhuynh" w:date="2023-05-08T11:25:00Z">
            <w:rPr>
              <w:rFonts w:eastAsia="Times New Roman"/>
              <w:i/>
              <w:lang w:eastAsia="ko-KR"/>
            </w:rPr>
          </w:rPrChange>
        </w:rPr>
        <w:t>.lib</w:t>
      </w:r>
      <w:r w:rsidR="00B312A3" w:rsidRPr="00116AAA">
        <w:rPr>
          <w:rFonts w:ascii="Poppins" w:hAnsi="Poppins"/>
          <w:i/>
          <w:sz w:val="20"/>
          <w:szCs w:val="20"/>
          <w:lang w:eastAsia="ko-KR"/>
          <w:rPrChange w:id="15454" w:author="thuyhuynh" w:date="2023-05-08T11:25:00Z">
            <w:rPr>
              <w:i/>
              <w:lang w:eastAsia="ko-KR"/>
            </w:rPr>
          </w:rPrChange>
        </w:rPr>
        <w:t>.</w:t>
      </w:r>
    </w:p>
    <w:p w:rsidR="004C67E9" w:rsidRPr="00116AAA" w:rsidRDefault="004C67E9">
      <w:pPr>
        <w:numPr>
          <w:ilvl w:val="0"/>
          <w:numId w:val="9"/>
        </w:numPr>
        <w:rPr>
          <w:rFonts w:ascii="Poppins" w:hAnsi="Poppins"/>
          <w:b/>
          <w:sz w:val="20"/>
          <w:szCs w:val="20"/>
          <w:lang w:eastAsia="ko-KR"/>
          <w:rPrChange w:id="15455" w:author="thuyhuynh" w:date="2023-05-08T11:25:00Z">
            <w:rPr>
              <w:rFonts w:asciiTheme="minorHAnsi" w:hAnsiTheme="minorHAnsi"/>
              <w:b/>
              <w:lang w:eastAsia="ko-KR"/>
            </w:rPr>
          </w:rPrChange>
        </w:rPr>
        <w:pPrChange w:id="15456" w:author="thuyhuynh" w:date="2022-03-30T16:53:00Z">
          <w:pPr>
            <w:ind w:left="720"/>
          </w:pPr>
        </w:pPrChange>
      </w:pPr>
    </w:p>
    <w:p w:rsidR="004C67E9" w:rsidRPr="00116AAA" w:rsidRDefault="00FE0EEA" w:rsidP="004C67E9">
      <w:pPr>
        <w:ind w:left="360"/>
        <w:jc w:val="center"/>
        <w:rPr>
          <w:rFonts w:ascii="Poppins" w:eastAsia="Times New Roman" w:hAnsi="Poppins"/>
          <w:sz w:val="20"/>
          <w:szCs w:val="20"/>
          <w:lang w:eastAsia="ko-KR"/>
          <w:rPrChange w:id="15457" w:author="thuyhuynh" w:date="2023-05-08T11:25:00Z">
            <w:rPr>
              <w:rFonts w:eastAsia="Times New Roman"/>
              <w:lang w:eastAsia="ko-KR"/>
            </w:rPr>
          </w:rPrChange>
        </w:rPr>
      </w:pPr>
      <w:del w:id="15458" w:author="thuyhuynh" w:date="2022-03-30T16:53:00Z">
        <w:r w:rsidRPr="00116AAA" w:rsidDel="00455E5F">
          <w:rPr>
            <w:rFonts w:ascii="Poppins" w:hAnsi="Poppins"/>
            <w:noProof/>
            <w:sz w:val="20"/>
            <w:szCs w:val="20"/>
            <w:rPrChange w:id="15459">
              <w:rPr>
                <w:noProof/>
              </w:rPr>
            </w:rPrChange>
          </w:rPr>
          <w:drawing>
            <wp:inline distT="0" distB="0" distL="0" distR="0" wp14:anchorId="07DC0689" wp14:editId="1EF35F48">
              <wp:extent cx="5943600" cy="415798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943600" cy="4157980"/>
                      </a:xfrm>
                      <a:prstGeom prst="rect">
                        <a:avLst/>
                      </a:prstGeom>
                    </pic:spPr>
                  </pic:pic>
                </a:graphicData>
              </a:graphic>
            </wp:inline>
          </w:drawing>
        </w:r>
      </w:del>
      <w:ins w:id="15460" w:author="thuyhuynh" w:date="2022-03-30T16:53:00Z">
        <w:r w:rsidR="00455E5F" w:rsidRPr="00116AAA">
          <w:rPr>
            <w:rFonts w:ascii="Poppins" w:hAnsi="Poppins"/>
            <w:noProof/>
            <w:sz w:val="20"/>
            <w:szCs w:val="20"/>
            <w:lang w:eastAsia="ko-KR"/>
            <w:rPrChange w:id="15461" w:author="thuyhuynh" w:date="2023-05-08T11:25:00Z">
              <w:rPr>
                <w:noProof/>
                <w:lang w:eastAsia="ko-KR"/>
              </w:rPr>
            </w:rPrChange>
          </w:rPr>
          <w:t xml:space="preserve"> </w:t>
        </w:r>
        <w:r w:rsidR="00455E5F" w:rsidRPr="00116AAA">
          <w:rPr>
            <w:rFonts w:ascii="Poppins" w:hAnsi="Poppins"/>
            <w:noProof/>
            <w:sz w:val="20"/>
            <w:szCs w:val="20"/>
            <w:rPrChange w:id="15462">
              <w:rPr>
                <w:noProof/>
              </w:rPr>
            </w:rPrChange>
          </w:rPr>
          <w:drawing>
            <wp:inline distT="0" distB="0" distL="0" distR="0" wp14:anchorId="799B18C1" wp14:editId="4E11AEE1">
              <wp:extent cx="5943600" cy="41700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943600" cy="4170045"/>
                      </a:xfrm>
                      <a:prstGeom prst="rect">
                        <a:avLst/>
                      </a:prstGeom>
                    </pic:spPr>
                  </pic:pic>
                </a:graphicData>
              </a:graphic>
            </wp:inline>
          </w:drawing>
        </w:r>
      </w:ins>
    </w:p>
    <w:p w:rsidR="004C67E9" w:rsidRPr="00116AAA" w:rsidRDefault="004C67E9" w:rsidP="004C67E9">
      <w:pPr>
        <w:spacing w:after="200" w:line="276" w:lineRule="auto"/>
        <w:rPr>
          <w:rFonts w:ascii="Poppins" w:eastAsia="Times New Roman" w:hAnsi="Poppins"/>
          <w:sz w:val="20"/>
          <w:szCs w:val="20"/>
          <w:lang w:eastAsia="ko-KR"/>
          <w:rPrChange w:id="15463" w:author="thuyhuynh" w:date="2023-05-08T11:25:00Z">
            <w:rPr>
              <w:rFonts w:eastAsia="Times New Roman"/>
              <w:lang w:eastAsia="ko-KR"/>
            </w:rPr>
          </w:rPrChange>
        </w:rPr>
      </w:pPr>
    </w:p>
    <w:p w:rsidR="004C67E9" w:rsidRPr="00116AAA" w:rsidRDefault="004C67E9" w:rsidP="00455E5F">
      <w:pPr>
        <w:numPr>
          <w:ilvl w:val="0"/>
          <w:numId w:val="9"/>
        </w:numPr>
        <w:rPr>
          <w:rFonts w:ascii="Poppins" w:eastAsia="Times New Roman" w:hAnsi="Poppins"/>
          <w:sz w:val="20"/>
          <w:szCs w:val="20"/>
          <w:lang w:eastAsia="ko-KR"/>
          <w:rPrChange w:id="15464" w:author="thuyhuynh" w:date="2023-05-08T11:25:00Z">
            <w:rPr>
              <w:rFonts w:eastAsia="Times New Roman"/>
              <w:lang w:eastAsia="ko-KR"/>
            </w:rPr>
          </w:rPrChange>
        </w:rPr>
      </w:pPr>
      <w:r w:rsidRPr="00116AAA">
        <w:rPr>
          <w:rFonts w:ascii="Poppins" w:eastAsia="Times New Roman" w:hAnsi="Poppins"/>
          <w:sz w:val="20"/>
          <w:szCs w:val="20"/>
          <w:lang w:eastAsia="ko-KR"/>
          <w:rPrChange w:id="15465" w:author="thuyhuynh" w:date="2023-05-08T11:25:00Z">
            <w:rPr>
              <w:rFonts w:eastAsia="Times New Roman"/>
              <w:lang w:eastAsia="ko-KR"/>
            </w:rPr>
          </w:rPrChange>
        </w:rPr>
        <w:t xml:space="preserve">Select “Configuration Properties-&gt;Linker-&gt;Input-&gt;Additional Dependencies” and configure </w:t>
      </w:r>
      <w:del w:id="15466" w:author="thuyhuynh" w:date="2022-03-30T15:37:00Z">
        <w:r w:rsidRPr="00116AAA" w:rsidDel="002850A6">
          <w:rPr>
            <w:rFonts w:ascii="Poppins" w:eastAsia="Times New Roman" w:hAnsi="Poppins"/>
            <w:i/>
            <w:sz w:val="20"/>
            <w:szCs w:val="20"/>
            <w:lang w:eastAsia="ko-KR"/>
            <w:rPrChange w:id="15467" w:author="thuyhuynh" w:date="2023-05-08T11:25:00Z">
              <w:rPr>
                <w:rFonts w:eastAsia="Times New Roman"/>
                <w:i/>
                <w:lang w:eastAsia="ko-KR"/>
              </w:rPr>
            </w:rPrChange>
          </w:rPr>
          <w:delText>Iddk</w:delText>
        </w:r>
      </w:del>
      <w:ins w:id="15468" w:author="thuyhuynh" w:date="2022-03-30T16:54:00Z">
        <w:r w:rsidR="00455E5F" w:rsidRPr="00116AAA">
          <w:rPr>
            <w:rFonts w:ascii="Poppins" w:hAnsi="Poppins"/>
            <w:sz w:val="20"/>
            <w:szCs w:val="20"/>
            <w:rPrChange w:id="15469" w:author="thuyhuynh" w:date="2023-05-08T11:25:00Z">
              <w:rPr/>
            </w:rPrChange>
          </w:rPr>
          <w:t xml:space="preserve"> </w:t>
        </w:r>
        <w:r w:rsidR="00455E5F" w:rsidRPr="003844FB">
          <w:rPr>
            <w:rFonts w:ascii="Poppins" w:eastAsia="Times New Roman" w:hAnsi="Poppins"/>
            <w:sz w:val="20"/>
            <w:szCs w:val="20"/>
            <w:lang w:eastAsia="ko-KR"/>
            <w:rPrChange w:id="15470" w:author="ptdung" w:date="2023-12-19T16:51:00Z">
              <w:rPr>
                <w:rFonts w:eastAsia="Times New Roman"/>
                <w:i/>
                <w:lang w:eastAsia="ko-KR"/>
              </w:rPr>
            </w:rPrChange>
          </w:rPr>
          <w:t>libIri</w:t>
        </w:r>
        <w:del w:id="15471" w:author="ptdung" w:date="2023-12-19T16:50:00Z">
          <w:r w:rsidR="00455E5F" w:rsidRPr="003844FB" w:rsidDel="003844FB">
            <w:rPr>
              <w:rFonts w:ascii="Poppins" w:eastAsia="Times New Roman" w:hAnsi="Poppins"/>
              <w:sz w:val="20"/>
              <w:szCs w:val="20"/>
              <w:lang w:eastAsia="ko-KR"/>
              <w:rPrChange w:id="15472" w:author="ptdung" w:date="2023-12-19T16:51:00Z">
                <w:rPr>
                  <w:rFonts w:eastAsia="Times New Roman"/>
                  <w:i/>
                  <w:lang w:eastAsia="ko-KR"/>
                </w:rPr>
              </w:rPrChange>
            </w:rPr>
            <w:delText>l</w:delText>
          </w:r>
        </w:del>
      </w:ins>
      <w:ins w:id="15473" w:author="ptdung" w:date="2023-12-19T16:50:00Z">
        <w:del w:id="15474" w:author="thuyhuynh" w:date="2024-01-05T11:55:00Z">
          <w:r w:rsidR="003844FB" w:rsidRPr="003844FB" w:rsidDel="00B346A4">
            <w:rPr>
              <w:rFonts w:ascii="Poppins" w:eastAsia="Times New Roman" w:hAnsi="Poppins"/>
              <w:sz w:val="20"/>
              <w:szCs w:val="20"/>
              <w:lang w:eastAsia="ko-KR"/>
              <w:rPrChange w:id="15475" w:author="ptdung" w:date="2023-12-19T16:51:00Z">
                <w:rPr>
                  <w:rFonts w:ascii="Poppins" w:eastAsia="Times New Roman" w:hAnsi="Poppins"/>
                  <w:i/>
                  <w:sz w:val="20"/>
                  <w:szCs w:val="20"/>
                  <w:lang w:eastAsia="ko-KR"/>
                </w:rPr>
              </w:rPrChange>
            </w:rPr>
            <w:delText>l</w:delText>
          </w:r>
        </w:del>
      </w:ins>
      <w:ins w:id="15476" w:author="thuyhuynh" w:date="2024-01-05T11:55:00Z">
        <w:r w:rsidR="00B346A4">
          <w:rPr>
            <w:rFonts w:ascii="Poppins" w:eastAsia="Times New Roman" w:hAnsi="Poppins"/>
            <w:sz w:val="20"/>
            <w:szCs w:val="20"/>
            <w:lang w:eastAsia="ko-KR"/>
          </w:rPr>
          <w:t>Envoy</w:t>
        </w:r>
      </w:ins>
      <w:ins w:id="15477" w:author="ptdung" w:date="2023-12-19T16:50:00Z">
        <w:r w:rsidR="003844FB" w:rsidRPr="003844FB">
          <w:rPr>
            <w:rFonts w:ascii="Poppins" w:eastAsia="Times New Roman" w:hAnsi="Poppins"/>
            <w:sz w:val="20"/>
            <w:szCs w:val="20"/>
            <w:lang w:eastAsia="ko-KR"/>
            <w:rPrChange w:id="15478" w:author="ptdung" w:date="2023-12-19T16:51:00Z">
              <w:rPr>
                <w:rFonts w:ascii="Poppins" w:eastAsia="Times New Roman" w:hAnsi="Poppins"/>
                <w:i/>
                <w:sz w:val="20"/>
                <w:szCs w:val="20"/>
                <w:lang w:eastAsia="ko-KR"/>
              </w:rPr>
            </w:rPrChange>
          </w:rPr>
          <w:t>32</w:t>
        </w:r>
      </w:ins>
      <w:ins w:id="15479" w:author="thuyhuynh" w:date="2022-03-30T16:54:00Z">
        <w:del w:id="15480" w:author="ptdung" w:date="2023-12-19T16:50:00Z">
          <w:r w:rsidR="00455E5F" w:rsidRPr="003844FB" w:rsidDel="003844FB">
            <w:rPr>
              <w:rFonts w:ascii="Poppins" w:eastAsia="Times New Roman" w:hAnsi="Poppins"/>
              <w:sz w:val="20"/>
              <w:szCs w:val="20"/>
              <w:lang w:eastAsia="ko-KR"/>
              <w:rPrChange w:id="15481" w:author="ptdung" w:date="2023-12-19T16:51:00Z">
                <w:rPr>
                  <w:rFonts w:eastAsia="Times New Roman"/>
                  <w:i/>
                  <w:lang w:eastAsia="ko-KR"/>
                </w:rPr>
              </w:rPrChange>
            </w:rPr>
            <w:delText xml:space="preserve"> </w:delText>
          </w:r>
        </w:del>
      </w:ins>
      <w:del w:id="15482" w:author="thuyhuynh" w:date="2022-03-30T16:54:00Z">
        <w:r w:rsidR="00093002" w:rsidRPr="003844FB" w:rsidDel="00455E5F">
          <w:rPr>
            <w:rFonts w:ascii="Poppins" w:eastAsia="Times New Roman" w:hAnsi="Poppins"/>
            <w:sz w:val="20"/>
            <w:szCs w:val="20"/>
            <w:lang w:eastAsia="ko-KR"/>
            <w:rPrChange w:id="15483" w:author="ptdung" w:date="2023-12-19T16:51:00Z">
              <w:rPr>
                <w:rFonts w:eastAsia="Times New Roman"/>
                <w:i/>
                <w:lang w:eastAsia="ko-KR"/>
              </w:rPr>
            </w:rPrChange>
          </w:rPr>
          <w:delText>2000</w:delText>
        </w:r>
      </w:del>
      <w:r w:rsidRPr="003844FB">
        <w:rPr>
          <w:rFonts w:ascii="Poppins" w:eastAsia="Times New Roman" w:hAnsi="Poppins"/>
          <w:sz w:val="20"/>
          <w:szCs w:val="20"/>
          <w:lang w:eastAsia="ko-KR"/>
          <w:rPrChange w:id="15484" w:author="ptdung" w:date="2023-12-19T16:51:00Z">
            <w:rPr>
              <w:rFonts w:eastAsia="Times New Roman"/>
              <w:i/>
              <w:lang w:eastAsia="ko-KR"/>
            </w:rPr>
          </w:rPrChange>
        </w:rPr>
        <w:t>.lib</w:t>
      </w:r>
      <w:r w:rsidRPr="00116AAA">
        <w:rPr>
          <w:rFonts w:ascii="Poppins" w:eastAsia="Times New Roman" w:hAnsi="Poppins"/>
          <w:sz w:val="20"/>
          <w:szCs w:val="20"/>
          <w:lang w:eastAsia="ko-KR"/>
          <w:rPrChange w:id="15485" w:author="thuyhuynh" w:date="2023-05-08T11:25:00Z">
            <w:rPr>
              <w:rFonts w:eastAsia="Times New Roman"/>
              <w:lang w:eastAsia="ko-KR"/>
            </w:rPr>
          </w:rPrChange>
        </w:rPr>
        <w:t xml:space="preserve"> </w:t>
      </w:r>
      <w:ins w:id="15486" w:author="ptdung" w:date="2023-12-19T16:51:00Z">
        <w:r w:rsidR="003844FB">
          <w:rPr>
            <w:rFonts w:ascii="Poppins" w:eastAsia="Times New Roman" w:hAnsi="Poppins"/>
            <w:sz w:val="20"/>
            <w:szCs w:val="20"/>
            <w:lang w:eastAsia="ko-KR"/>
          </w:rPr>
          <w:t xml:space="preserve">or </w:t>
        </w:r>
        <w:r w:rsidR="003844FB" w:rsidRPr="00AA5F38">
          <w:rPr>
            <w:rFonts w:ascii="Poppins" w:eastAsia="Times New Roman" w:hAnsi="Poppins"/>
            <w:sz w:val="20"/>
            <w:szCs w:val="20"/>
            <w:lang w:eastAsia="ko-KR"/>
          </w:rPr>
          <w:t>lib</w:t>
        </w:r>
        <w:del w:id="15487" w:author="thuyhuynh" w:date="2024-01-05T11:02:00Z">
          <w:r w:rsidR="003844FB" w:rsidRPr="00AA5F38" w:rsidDel="00C63B7A">
            <w:rPr>
              <w:rFonts w:ascii="Poppins" w:eastAsia="Times New Roman" w:hAnsi="Poppins"/>
              <w:sz w:val="20"/>
              <w:szCs w:val="20"/>
              <w:lang w:eastAsia="ko-KR"/>
            </w:rPr>
            <w:delText>IriSentinel</w:delText>
          </w:r>
        </w:del>
      </w:ins>
      <w:ins w:id="15488" w:author="thuyhuynh" w:date="2024-01-05T11:02:00Z">
        <w:r w:rsidR="00A73C7E">
          <w:rPr>
            <w:rFonts w:ascii="Poppins" w:eastAsia="Times New Roman" w:hAnsi="Poppins"/>
            <w:sz w:val="20"/>
            <w:szCs w:val="20"/>
            <w:lang w:eastAsia="ko-KR"/>
          </w:rPr>
          <w:t>IriEnvoy</w:t>
        </w:r>
        <w:r w:rsidR="00C63B7A">
          <w:rPr>
            <w:rFonts w:ascii="Poppins" w:eastAsia="Times New Roman" w:hAnsi="Poppins"/>
            <w:sz w:val="20"/>
            <w:szCs w:val="20"/>
            <w:lang w:eastAsia="ko-KR"/>
          </w:rPr>
          <w:t>MK</w:t>
        </w:r>
      </w:ins>
      <w:ins w:id="15489" w:author="ptdung" w:date="2023-12-19T16:51:00Z">
        <w:r w:rsidR="003844FB">
          <w:rPr>
            <w:rFonts w:ascii="Poppins" w:eastAsia="Times New Roman" w:hAnsi="Poppins"/>
            <w:sz w:val="20"/>
            <w:szCs w:val="20"/>
            <w:lang w:eastAsia="ko-KR"/>
          </w:rPr>
          <w:t>64</w:t>
        </w:r>
        <w:r w:rsidR="003844FB" w:rsidRPr="00AA5F38">
          <w:rPr>
            <w:rFonts w:ascii="Poppins" w:eastAsia="Times New Roman" w:hAnsi="Poppins"/>
            <w:sz w:val="20"/>
            <w:szCs w:val="20"/>
            <w:lang w:eastAsia="ko-KR"/>
          </w:rPr>
          <w:t xml:space="preserve">.lib </w:t>
        </w:r>
      </w:ins>
      <w:r w:rsidRPr="00116AAA">
        <w:rPr>
          <w:rFonts w:ascii="Poppins" w:eastAsia="Times New Roman" w:hAnsi="Poppins"/>
          <w:sz w:val="20"/>
          <w:szCs w:val="20"/>
          <w:lang w:eastAsia="ko-KR"/>
          <w:rPrChange w:id="15490" w:author="thuyhuynh" w:date="2023-05-08T11:25:00Z">
            <w:rPr>
              <w:rFonts w:eastAsia="Times New Roman"/>
              <w:lang w:eastAsia="ko-KR"/>
            </w:rPr>
          </w:rPrChange>
        </w:rPr>
        <w:t>as “Additional Dependencies</w:t>
      </w:r>
      <w:del w:id="15491" w:author="ptdung" w:date="2023-12-19T16:51:00Z">
        <w:r w:rsidR="00630123" w:rsidRPr="00116AAA" w:rsidDel="003844FB">
          <w:rPr>
            <w:rFonts w:ascii="Poppins" w:hAnsi="Poppins"/>
            <w:sz w:val="20"/>
            <w:szCs w:val="20"/>
            <w:lang w:eastAsia="ko-KR"/>
            <w:rPrChange w:id="15492" w:author="thuyhuynh" w:date="2023-05-08T11:25:00Z">
              <w:rPr>
                <w:lang w:eastAsia="ko-KR"/>
              </w:rPr>
            </w:rPrChange>
          </w:rPr>
          <w:delText>.</w:delText>
        </w:r>
      </w:del>
      <w:r w:rsidRPr="00116AAA">
        <w:rPr>
          <w:rFonts w:ascii="Poppins" w:eastAsia="Times New Roman" w:hAnsi="Poppins"/>
          <w:sz w:val="20"/>
          <w:szCs w:val="20"/>
          <w:lang w:eastAsia="ko-KR"/>
          <w:rPrChange w:id="15493" w:author="thuyhuynh" w:date="2023-05-08T11:25:00Z">
            <w:rPr>
              <w:rFonts w:eastAsia="Times New Roman"/>
              <w:lang w:eastAsia="ko-KR"/>
            </w:rPr>
          </w:rPrChange>
        </w:rPr>
        <w:t>”</w:t>
      </w:r>
      <w:ins w:id="15494" w:author="ptdung" w:date="2023-12-19T16:51:00Z">
        <w:r w:rsidR="003844FB">
          <w:rPr>
            <w:rFonts w:ascii="Poppins" w:eastAsia="Times New Roman" w:hAnsi="Poppins"/>
            <w:sz w:val="20"/>
            <w:szCs w:val="20"/>
            <w:lang w:eastAsia="ko-KR"/>
          </w:rPr>
          <w:t xml:space="preserve"> of target platform Win32 or x64.</w:t>
        </w:r>
      </w:ins>
    </w:p>
    <w:p w:rsidR="004C67E9" w:rsidRPr="00116AAA" w:rsidRDefault="004C67E9" w:rsidP="004C67E9">
      <w:pPr>
        <w:ind w:left="720"/>
        <w:rPr>
          <w:rFonts w:ascii="Poppins" w:eastAsia="Times New Roman" w:hAnsi="Poppins"/>
          <w:sz w:val="20"/>
          <w:szCs w:val="20"/>
          <w:lang w:eastAsia="ko-KR"/>
          <w:rPrChange w:id="15495" w:author="thuyhuynh" w:date="2023-05-08T11:25:00Z">
            <w:rPr>
              <w:rFonts w:eastAsia="Times New Roman"/>
              <w:lang w:eastAsia="ko-KR"/>
            </w:rPr>
          </w:rPrChange>
        </w:rPr>
      </w:pPr>
    </w:p>
    <w:p w:rsidR="004C67E9" w:rsidRPr="00116AAA" w:rsidRDefault="00FE0EEA" w:rsidP="004C67E9">
      <w:pPr>
        <w:ind w:leftChars="100" w:left="220"/>
        <w:jc w:val="center"/>
        <w:rPr>
          <w:rFonts w:ascii="Poppins" w:hAnsi="Poppins"/>
          <w:sz w:val="20"/>
          <w:szCs w:val="20"/>
          <w:lang w:eastAsia="ko-KR"/>
          <w:rPrChange w:id="15496" w:author="thuyhuynh" w:date="2023-05-08T11:25:00Z">
            <w:rPr>
              <w:lang w:eastAsia="ko-KR"/>
            </w:rPr>
          </w:rPrChange>
        </w:rPr>
      </w:pPr>
      <w:del w:id="15497" w:author="thuyhuynh" w:date="2022-03-30T16:54:00Z">
        <w:r w:rsidRPr="00116AAA" w:rsidDel="00455E5F">
          <w:rPr>
            <w:rFonts w:ascii="Poppins" w:hAnsi="Poppins"/>
            <w:noProof/>
            <w:sz w:val="20"/>
            <w:szCs w:val="20"/>
            <w:rPrChange w:id="15498">
              <w:rPr>
                <w:noProof/>
              </w:rPr>
            </w:rPrChange>
          </w:rPr>
          <w:lastRenderedPageBreak/>
          <w:drawing>
            <wp:inline distT="0" distB="0" distL="0" distR="0" wp14:anchorId="42858B47" wp14:editId="183CF8BD">
              <wp:extent cx="5943600" cy="415798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943600" cy="4157980"/>
                      </a:xfrm>
                      <a:prstGeom prst="rect">
                        <a:avLst/>
                      </a:prstGeom>
                    </pic:spPr>
                  </pic:pic>
                </a:graphicData>
              </a:graphic>
            </wp:inline>
          </w:drawing>
        </w:r>
      </w:del>
      <w:ins w:id="15499" w:author="thuyhuynh" w:date="2022-03-30T16:54:00Z">
        <w:r w:rsidR="00455E5F" w:rsidRPr="00116AAA">
          <w:rPr>
            <w:rFonts w:ascii="Poppins" w:hAnsi="Poppins"/>
            <w:noProof/>
            <w:sz w:val="20"/>
            <w:szCs w:val="20"/>
            <w:lang w:eastAsia="ko-KR"/>
            <w:rPrChange w:id="15500" w:author="thuyhuynh" w:date="2023-05-08T11:25:00Z">
              <w:rPr>
                <w:noProof/>
                <w:lang w:eastAsia="ko-KR"/>
              </w:rPr>
            </w:rPrChange>
          </w:rPr>
          <w:t xml:space="preserve"> </w:t>
        </w:r>
        <w:del w:id="15501" w:author="ptdung" w:date="2023-11-30T18:19:00Z">
          <w:r w:rsidR="00455E5F" w:rsidRPr="00116AAA" w:rsidDel="004C67FE">
            <w:rPr>
              <w:rFonts w:ascii="Poppins" w:hAnsi="Poppins"/>
              <w:noProof/>
              <w:sz w:val="20"/>
              <w:szCs w:val="20"/>
              <w:rPrChange w:id="15502">
                <w:rPr>
                  <w:noProof/>
                </w:rPr>
              </w:rPrChange>
            </w:rPr>
            <w:drawing>
              <wp:inline distT="0" distB="0" distL="0" distR="0" wp14:anchorId="761F2B3F" wp14:editId="24CAFFC2">
                <wp:extent cx="5943600" cy="4144010"/>
                <wp:effectExtent l="0" t="0" r="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5943600" cy="4144010"/>
                        </a:xfrm>
                        <a:prstGeom prst="rect">
                          <a:avLst/>
                        </a:prstGeom>
                      </pic:spPr>
                    </pic:pic>
                  </a:graphicData>
                </a:graphic>
              </wp:inline>
            </w:drawing>
          </w:r>
        </w:del>
      </w:ins>
      <w:ins w:id="15503" w:author="ptdung" w:date="2023-11-30T18:19:00Z">
        <w:r w:rsidR="004C67FE" w:rsidRPr="004C67FE">
          <w:rPr>
            <w:noProof/>
          </w:rPr>
          <w:t xml:space="preserve"> </w:t>
        </w:r>
        <w:del w:id="15504" w:author="thuyhuynh" w:date="2024-01-05T11:56:00Z">
          <w:r w:rsidR="004C67FE" w:rsidDel="00EC1381">
            <w:rPr>
              <w:noProof/>
            </w:rPr>
            <w:drawing>
              <wp:inline distT="0" distB="0" distL="0" distR="0" wp14:anchorId="4158D411" wp14:editId="07CC562A">
                <wp:extent cx="5943600" cy="4164330"/>
                <wp:effectExtent l="0" t="0" r="0" b="7620"/>
                <wp:docPr id="383802118" name="Picture 38380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943600" cy="4164330"/>
                        </a:xfrm>
                        <a:prstGeom prst="rect">
                          <a:avLst/>
                        </a:prstGeom>
                      </pic:spPr>
                    </pic:pic>
                  </a:graphicData>
                </a:graphic>
              </wp:inline>
            </w:drawing>
          </w:r>
        </w:del>
      </w:ins>
      <w:ins w:id="15505" w:author="thuyhuynh" w:date="2024-01-05T11:56:00Z">
        <w:r w:rsidR="00EC1381" w:rsidRPr="00EC1381">
          <w:rPr>
            <w:noProof/>
            <w:lang w:eastAsia="ko-KR"/>
          </w:rPr>
          <w:t xml:space="preserve"> </w:t>
        </w:r>
      </w:ins>
      <w:ins w:id="15506" w:author="thuyhuynh" w:date="2024-01-05T11:57:00Z">
        <w:r w:rsidR="00EC1381">
          <w:rPr>
            <w:noProof/>
          </w:rPr>
          <w:drawing>
            <wp:inline distT="0" distB="0" distL="0" distR="0" wp14:anchorId="637C1EA9" wp14:editId="2BB1207F">
              <wp:extent cx="5943600" cy="4162425"/>
              <wp:effectExtent l="0" t="0" r="0" b="9525"/>
              <wp:docPr id="383802130" name="Picture 38380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943600" cy="4162425"/>
                      </a:xfrm>
                      <a:prstGeom prst="rect">
                        <a:avLst/>
                      </a:prstGeom>
                    </pic:spPr>
                  </pic:pic>
                </a:graphicData>
              </a:graphic>
            </wp:inline>
          </w:drawing>
        </w:r>
      </w:ins>
    </w:p>
    <w:p w:rsidR="004C67E9" w:rsidRPr="00116AAA" w:rsidRDefault="004C67E9" w:rsidP="004C67E9">
      <w:pPr>
        <w:jc w:val="center"/>
        <w:rPr>
          <w:rFonts w:ascii="Poppins" w:eastAsia="Times New Roman" w:hAnsi="Poppins"/>
          <w:sz w:val="20"/>
          <w:szCs w:val="20"/>
          <w:lang w:eastAsia="ko-KR"/>
          <w:rPrChange w:id="15507" w:author="thuyhuynh" w:date="2023-05-08T11:25:00Z">
            <w:rPr>
              <w:rFonts w:eastAsia="Times New Roman"/>
              <w:lang w:eastAsia="ko-KR"/>
            </w:rPr>
          </w:rPrChange>
        </w:rPr>
      </w:pPr>
    </w:p>
    <w:p w:rsidR="004C67E9" w:rsidRPr="00116AAA" w:rsidRDefault="004C67E9" w:rsidP="00CB68AF">
      <w:pPr>
        <w:numPr>
          <w:ilvl w:val="0"/>
          <w:numId w:val="9"/>
        </w:numPr>
        <w:rPr>
          <w:rFonts w:ascii="Poppins" w:hAnsi="Poppins"/>
          <w:sz w:val="20"/>
          <w:szCs w:val="20"/>
          <w:rPrChange w:id="15508" w:author="thuyhuynh" w:date="2023-05-08T11:25:00Z">
            <w:rPr>
              <w:rFonts w:asciiTheme="minorHAnsi" w:hAnsiTheme="minorHAnsi"/>
            </w:rPr>
          </w:rPrChange>
        </w:rPr>
      </w:pPr>
      <w:r w:rsidRPr="00116AAA">
        <w:rPr>
          <w:rFonts w:ascii="Poppins" w:eastAsia="Times New Roman" w:hAnsi="Poppins"/>
          <w:sz w:val="20"/>
          <w:szCs w:val="20"/>
          <w:lang w:eastAsia="ko-KR"/>
          <w:rPrChange w:id="15509" w:author="thuyhuynh" w:date="2023-05-08T11:25:00Z">
            <w:rPr>
              <w:rFonts w:eastAsia="Times New Roman"/>
              <w:lang w:eastAsia="ko-KR"/>
            </w:rPr>
          </w:rPrChange>
        </w:rPr>
        <w:t>Rebuild the project.</w:t>
      </w:r>
    </w:p>
    <w:p w:rsidR="004C67E9" w:rsidRPr="00116AAA" w:rsidRDefault="004C67E9" w:rsidP="004C67E9">
      <w:pPr>
        <w:rPr>
          <w:rFonts w:ascii="Poppins" w:hAnsi="Poppins"/>
          <w:sz w:val="20"/>
          <w:szCs w:val="20"/>
          <w:rPrChange w:id="15510" w:author="thuyhuynh" w:date="2023-05-08T11:25:00Z">
            <w:rPr>
              <w:rFonts w:asciiTheme="minorHAnsi" w:hAnsiTheme="minorHAnsi"/>
            </w:rPr>
          </w:rPrChange>
        </w:rPr>
      </w:pPr>
    </w:p>
    <w:p w:rsidR="004C67E9" w:rsidRPr="00116AAA" w:rsidRDefault="004C67E9" w:rsidP="008E1C28">
      <w:pPr>
        <w:numPr>
          <w:ilvl w:val="0"/>
          <w:numId w:val="5"/>
        </w:numPr>
        <w:ind w:left="270" w:hanging="270"/>
        <w:rPr>
          <w:rFonts w:ascii="Poppins" w:hAnsi="Poppins"/>
          <w:b/>
          <w:sz w:val="20"/>
          <w:szCs w:val="20"/>
          <w:rPrChange w:id="15511" w:author="thuyhuynh" w:date="2023-05-08T11:25:00Z">
            <w:rPr>
              <w:rFonts w:asciiTheme="minorHAnsi" w:hAnsiTheme="minorHAnsi"/>
              <w:b/>
            </w:rPr>
          </w:rPrChange>
        </w:rPr>
      </w:pPr>
      <w:r w:rsidRPr="00116AAA">
        <w:rPr>
          <w:rFonts w:ascii="Poppins" w:hAnsi="Poppins"/>
          <w:b/>
          <w:sz w:val="20"/>
          <w:szCs w:val="20"/>
          <w:rPrChange w:id="15512" w:author="thuyhuynh" w:date="2023-05-08T11:25:00Z">
            <w:rPr>
              <w:rFonts w:asciiTheme="minorHAnsi" w:hAnsiTheme="minorHAnsi"/>
              <w:b/>
            </w:rPr>
          </w:rPrChange>
        </w:rPr>
        <w:t>Question:</w:t>
      </w:r>
    </w:p>
    <w:p w:rsidR="00E7352A" w:rsidRPr="00116AAA" w:rsidRDefault="00E7352A" w:rsidP="00E7352A">
      <w:pPr>
        <w:ind w:left="270"/>
        <w:rPr>
          <w:rFonts w:ascii="Poppins" w:hAnsi="Poppins"/>
          <w:b/>
          <w:sz w:val="20"/>
          <w:szCs w:val="20"/>
          <w:rPrChange w:id="15513" w:author="thuyhuynh" w:date="2023-05-08T11:25:00Z">
            <w:rPr>
              <w:rFonts w:asciiTheme="minorHAnsi" w:hAnsiTheme="minorHAnsi"/>
              <w:b/>
            </w:rPr>
          </w:rPrChange>
        </w:rPr>
      </w:pPr>
    </w:p>
    <w:p w:rsidR="004C67E9" w:rsidRPr="00116AAA" w:rsidRDefault="004C67E9" w:rsidP="004C67E9">
      <w:pPr>
        <w:ind w:left="720"/>
        <w:rPr>
          <w:rFonts w:ascii="Poppins" w:hAnsi="Poppins"/>
          <w:b/>
          <w:sz w:val="20"/>
          <w:szCs w:val="20"/>
          <w:lang w:eastAsia="ko-KR"/>
          <w:rPrChange w:id="15514" w:author="thuyhuynh" w:date="2023-05-08T11:25:00Z">
            <w:rPr>
              <w:rFonts w:asciiTheme="minorHAnsi" w:hAnsiTheme="minorHAnsi"/>
              <w:b/>
              <w:lang w:eastAsia="ko-KR"/>
            </w:rPr>
          </w:rPrChange>
        </w:rPr>
      </w:pPr>
      <w:r w:rsidRPr="00116AAA">
        <w:rPr>
          <w:rFonts w:ascii="Poppins" w:hAnsi="Poppins"/>
          <w:b/>
          <w:sz w:val="20"/>
          <w:szCs w:val="20"/>
          <w:lang w:eastAsia="ko-KR"/>
          <w:rPrChange w:id="15515" w:author="thuyhuynh" w:date="2023-05-08T11:25:00Z">
            <w:rPr>
              <w:rFonts w:asciiTheme="minorHAnsi" w:hAnsiTheme="minorHAnsi"/>
              <w:b/>
              <w:lang w:eastAsia="ko-KR"/>
            </w:rPr>
          </w:rPrChange>
        </w:rPr>
        <w:t>How do I confirm that the device is correctly plugged into the computer?</w:t>
      </w:r>
    </w:p>
    <w:p w:rsidR="00E7352A" w:rsidRPr="00116AAA" w:rsidRDefault="00E7352A" w:rsidP="004C67E9">
      <w:pPr>
        <w:ind w:left="720"/>
        <w:rPr>
          <w:rFonts w:ascii="Poppins" w:hAnsi="Poppins"/>
          <w:b/>
          <w:sz w:val="20"/>
          <w:szCs w:val="20"/>
          <w:lang w:eastAsia="ko-KR"/>
          <w:rPrChange w:id="15516" w:author="thuyhuynh" w:date="2023-05-08T11:25:00Z">
            <w:rPr>
              <w:rFonts w:asciiTheme="minorHAnsi" w:hAnsiTheme="minorHAnsi"/>
              <w:b/>
              <w:lang w:eastAsia="ko-KR"/>
            </w:rPr>
          </w:rPrChange>
        </w:rPr>
      </w:pPr>
    </w:p>
    <w:p w:rsidR="004C67E9" w:rsidRPr="00116AAA" w:rsidRDefault="004C67E9" w:rsidP="004C67E9">
      <w:pPr>
        <w:rPr>
          <w:rFonts w:ascii="Poppins" w:hAnsi="Poppins"/>
          <w:sz w:val="20"/>
          <w:szCs w:val="20"/>
          <w:lang w:eastAsia="ko-KR"/>
          <w:rPrChange w:id="15517" w:author="thuyhuynh" w:date="2023-05-08T11:25:00Z">
            <w:rPr>
              <w:rFonts w:asciiTheme="minorHAnsi" w:hAnsiTheme="minorHAnsi"/>
              <w:lang w:eastAsia="ko-KR"/>
            </w:rPr>
          </w:rPrChange>
        </w:rPr>
      </w:pPr>
      <w:r w:rsidRPr="00116AAA">
        <w:rPr>
          <w:rFonts w:ascii="Poppins" w:hAnsi="Poppins"/>
          <w:sz w:val="20"/>
          <w:szCs w:val="20"/>
          <w:lang w:eastAsia="ko-KR"/>
          <w:rPrChange w:id="15518" w:author="thuyhuynh" w:date="2023-05-08T11:25:00Z">
            <w:rPr>
              <w:rFonts w:asciiTheme="minorHAnsi" w:hAnsiTheme="minorHAnsi"/>
              <w:lang w:eastAsia="ko-KR"/>
            </w:rPr>
          </w:rPrChange>
        </w:rPr>
        <w:t>Answer:</w:t>
      </w:r>
    </w:p>
    <w:p w:rsidR="004C67E9" w:rsidRPr="00116AAA" w:rsidRDefault="004C67E9" w:rsidP="00CB68AF">
      <w:pPr>
        <w:numPr>
          <w:ilvl w:val="0"/>
          <w:numId w:val="8"/>
        </w:numPr>
        <w:rPr>
          <w:rFonts w:ascii="Poppins" w:eastAsia="Times New Roman" w:hAnsi="Poppins"/>
          <w:sz w:val="20"/>
          <w:szCs w:val="20"/>
          <w:lang w:eastAsia="ko-KR"/>
          <w:rPrChange w:id="15519" w:author="thuyhuynh" w:date="2023-05-08T11:25:00Z">
            <w:rPr>
              <w:rFonts w:eastAsia="Times New Roman"/>
              <w:lang w:eastAsia="ko-KR"/>
            </w:rPr>
          </w:rPrChange>
        </w:rPr>
      </w:pPr>
      <w:r w:rsidRPr="00116AAA">
        <w:rPr>
          <w:rFonts w:ascii="Poppins" w:eastAsia="Times New Roman" w:hAnsi="Poppins"/>
          <w:sz w:val="20"/>
          <w:szCs w:val="20"/>
          <w:lang w:eastAsia="ko-KR"/>
          <w:rPrChange w:id="15520" w:author="thuyhuynh" w:date="2023-05-08T11:25:00Z">
            <w:rPr>
              <w:rFonts w:eastAsia="Times New Roman"/>
              <w:lang w:eastAsia="ko-KR"/>
            </w:rPr>
          </w:rPrChange>
        </w:rPr>
        <w:t xml:space="preserve">Connect your </w:t>
      </w:r>
      <w:del w:id="15521" w:author="thuyhuynh" w:date="2022-03-30T11:09:00Z">
        <w:r w:rsidR="00D84009" w:rsidRPr="00116AAA" w:rsidDel="00E37F22">
          <w:rPr>
            <w:rFonts w:ascii="Poppins" w:hAnsi="Poppins"/>
            <w:sz w:val="20"/>
            <w:szCs w:val="20"/>
            <w:rPrChange w:id="15522" w:author="thuyhuynh" w:date="2023-05-08T11:25:00Z">
              <w:rPr/>
            </w:rPrChange>
          </w:rPr>
          <w:delText>IriShield</w:delText>
        </w:r>
      </w:del>
      <w:proofErr w:type="spellStart"/>
      <w:ins w:id="15523"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Pr="00116AAA">
        <w:rPr>
          <w:rFonts w:ascii="Poppins" w:eastAsia="Times New Roman" w:hAnsi="Poppins"/>
          <w:sz w:val="20"/>
          <w:szCs w:val="20"/>
          <w:lang w:eastAsia="ko-KR"/>
          <w:rPrChange w:id="15524" w:author="thuyhuynh" w:date="2023-05-08T11:25:00Z">
            <w:rPr>
              <w:rFonts w:eastAsia="Times New Roman"/>
              <w:lang w:eastAsia="ko-KR"/>
            </w:rPr>
          </w:rPrChange>
        </w:rPr>
        <w:t xml:space="preserve"> device to your computer's USB port and supply enough power to the device</w:t>
      </w:r>
      <w:r w:rsidR="00F2110A" w:rsidRPr="00116AAA">
        <w:rPr>
          <w:rFonts w:ascii="Poppins" w:hAnsi="Poppins"/>
          <w:sz w:val="20"/>
          <w:szCs w:val="20"/>
          <w:lang w:eastAsia="ko-KR"/>
          <w:rPrChange w:id="15525" w:author="thuyhuynh" w:date="2023-05-08T11:25:00Z">
            <w:rPr>
              <w:lang w:eastAsia="ko-KR"/>
            </w:rPr>
          </w:rPrChange>
        </w:rPr>
        <w:t>.</w:t>
      </w:r>
    </w:p>
    <w:p w:rsidR="004C67E9" w:rsidRPr="00116AAA" w:rsidRDefault="004C67E9" w:rsidP="00CB68AF">
      <w:pPr>
        <w:numPr>
          <w:ilvl w:val="0"/>
          <w:numId w:val="8"/>
        </w:numPr>
        <w:rPr>
          <w:rFonts w:ascii="Poppins" w:eastAsia="Times New Roman" w:hAnsi="Poppins"/>
          <w:sz w:val="20"/>
          <w:szCs w:val="20"/>
          <w:lang w:eastAsia="ko-KR"/>
          <w:rPrChange w:id="15526" w:author="thuyhuynh" w:date="2023-05-08T11:25:00Z">
            <w:rPr>
              <w:rFonts w:eastAsia="Times New Roman"/>
              <w:lang w:eastAsia="ko-KR"/>
            </w:rPr>
          </w:rPrChange>
        </w:rPr>
      </w:pPr>
      <w:r w:rsidRPr="00116AAA">
        <w:rPr>
          <w:rFonts w:ascii="Poppins" w:eastAsia="Times New Roman" w:hAnsi="Poppins"/>
          <w:sz w:val="20"/>
          <w:szCs w:val="20"/>
          <w:lang w:eastAsia="ko-KR"/>
          <w:rPrChange w:id="15527" w:author="thuyhuynh" w:date="2023-05-08T11:25:00Z">
            <w:rPr>
              <w:rFonts w:eastAsia="Times New Roman"/>
              <w:lang w:eastAsia="ko-KR"/>
            </w:rPr>
          </w:rPrChange>
        </w:rPr>
        <w:t>Right-click on "My Computer" from your desktop or Windows Exp</w:t>
      </w:r>
      <w:r w:rsidR="00F2110A" w:rsidRPr="00116AAA">
        <w:rPr>
          <w:rFonts w:ascii="Poppins" w:eastAsia="Times New Roman" w:hAnsi="Poppins"/>
          <w:sz w:val="20"/>
          <w:szCs w:val="20"/>
          <w:lang w:eastAsia="ko-KR"/>
          <w:rPrChange w:id="15528" w:author="thuyhuynh" w:date="2023-05-08T11:25:00Z">
            <w:rPr>
              <w:rFonts w:eastAsia="Times New Roman"/>
              <w:lang w:eastAsia="ko-KR"/>
            </w:rPr>
          </w:rPrChange>
        </w:rPr>
        <w:t>lorer, and select "Manage</w:t>
      </w:r>
      <w:r w:rsidR="00F2110A" w:rsidRPr="00116AAA">
        <w:rPr>
          <w:rFonts w:ascii="Poppins" w:hAnsi="Poppins"/>
          <w:sz w:val="20"/>
          <w:szCs w:val="20"/>
          <w:lang w:eastAsia="ko-KR"/>
          <w:rPrChange w:id="15529" w:author="thuyhuynh" w:date="2023-05-08T11:25:00Z">
            <w:rPr>
              <w:lang w:eastAsia="ko-KR"/>
            </w:rPr>
          </w:rPrChange>
        </w:rPr>
        <w:t>.</w:t>
      </w:r>
      <w:r w:rsidRPr="00116AAA">
        <w:rPr>
          <w:rFonts w:ascii="Poppins" w:eastAsia="Times New Roman" w:hAnsi="Poppins"/>
          <w:sz w:val="20"/>
          <w:szCs w:val="20"/>
          <w:lang w:eastAsia="ko-KR"/>
          <w:rPrChange w:id="15530" w:author="thuyhuynh" w:date="2023-05-08T11:25:00Z">
            <w:rPr>
              <w:rFonts w:eastAsia="Times New Roman"/>
              <w:lang w:eastAsia="ko-KR"/>
            </w:rPr>
          </w:rPrChange>
        </w:rPr>
        <w:t>"</w:t>
      </w:r>
    </w:p>
    <w:p w:rsidR="004C67E9" w:rsidRPr="00116AAA" w:rsidRDefault="004C67E9" w:rsidP="00CB68AF">
      <w:pPr>
        <w:numPr>
          <w:ilvl w:val="0"/>
          <w:numId w:val="8"/>
        </w:numPr>
        <w:rPr>
          <w:rFonts w:ascii="Poppins" w:eastAsia="Times New Roman" w:hAnsi="Poppins"/>
          <w:sz w:val="20"/>
          <w:szCs w:val="20"/>
          <w:lang w:eastAsia="ko-KR"/>
          <w:rPrChange w:id="15531" w:author="thuyhuynh" w:date="2023-05-08T11:25:00Z">
            <w:rPr>
              <w:rFonts w:eastAsia="Times New Roman"/>
              <w:lang w:eastAsia="ko-KR"/>
            </w:rPr>
          </w:rPrChange>
        </w:rPr>
      </w:pPr>
      <w:r w:rsidRPr="00116AAA">
        <w:rPr>
          <w:rFonts w:ascii="Poppins" w:eastAsia="Times New Roman" w:hAnsi="Poppins"/>
          <w:sz w:val="20"/>
          <w:szCs w:val="20"/>
          <w:lang w:eastAsia="ko-KR"/>
          <w:rPrChange w:id="15532" w:author="thuyhuynh" w:date="2023-05-08T11:25:00Z">
            <w:rPr>
              <w:rFonts w:eastAsia="Times New Roman"/>
              <w:lang w:eastAsia="ko-KR"/>
            </w:rPr>
          </w:rPrChange>
        </w:rPr>
        <w:t>Select "Device Manager" in the left pane of</w:t>
      </w:r>
      <w:r w:rsidR="00F2110A" w:rsidRPr="00116AAA">
        <w:rPr>
          <w:rFonts w:ascii="Poppins" w:eastAsia="Times New Roman" w:hAnsi="Poppins"/>
          <w:sz w:val="20"/>
          <w:szCs w:val="20"/>
          <w:lang w:eastAsia="ko-KR"/>
          <w:rPrChange w:id="15533" w:author="thuyhuynh" w:date="2023-05-08T11:25:00Z">
            <w:rPr>
              <w:rFonts w:eastAsia="Times New Roman"/>
              <w:lang w:eastAsia="ko-KR"/>
            </w:rPr>
          </w:rPrChange>
        </w:rPr>
        <w:t xml:space="preserve"> the Computer Management window</w:t>
      </w:r>
      <w:r w:rsidR="00F2110A" w:rsidRPr="00116AAA">
        <w:rPr>
          <w:rFonts w:ascii="Poppins" w:hAnsi="Poppins"/>
          <w:sz w:val="20"/>
          <w:szCs w:val="20"/>
          <w:lang w:eastAsia="ko-KR"/>
          <w:rPrChange w:id="15534" w:author="thuyhuynh" w:date="2023-05-08T11:25:00Z">
            <w:rPr>
              <w:lang w:eastAsia="ko-KR"/>
            </w:rPr>
          </w:rPrChange>
        </w:rPr>
        <w:t>.</w:t>
      </w:r>
    </w:p>
    <w:p w:rsidR="004C67E9" w:rsidRPr="00116AAA" w:rsidRDefault="004C67E9" w:rsidP="00CB68AF">
      <w:pPr>
        <w:numPr>
          <w:ilvl w:val="0"/>
          <w:numId w:val="8"/>
        </w:numPr>
        <w:rPr>
          <w:rFonts w:ascii="Poppins" w:eastAsia="Times New Roman" w:hAnsi="Poppins"/>
          <w:sz w:val="20"/>
          <w:szCs w:val="20"/>
          <w:lang w:eastAsia="ko-KR"/>
          <w:rPrChange w:id="15535" w:author="thuyhuynh" w:date="2023-05-08T11:25:00Z">
            <w:rPr>
              <w:rFonts w:eastAsia="Times New Roman"/>
              <w:lang w:eastAsia="ko-KR"/>
            </w:rPr>
          </w:rPrChange>
        </w:rPr>
      </w:pPr>
      <w:r w:rsidRPr="00116AAA">
        <w:rPr>
          <w:rFonts w:ascii="Poppins" w:eastAsia="Times New Roman" w:hAnsi="Poppins"/>
          <w:sz w:val="20"/>
          <w:szCs w:val="20"/>
          <w:lang w:eastAsia="ko-KR"/>
          <w:rPrChange w:id="15536" w:author="thuyhuynh" w:date="2023-05-08T11:25:00Z">
            <w:rPr>
              <w:rFonts w:eastAsia="Times New Roman"/>
              <w:lang w:eastAsia="ko-KR"/>
            </w:rPr>
          </w:rPrChange>
        </w:rPr>
        <w:t>Locate and expand "</w:t>
      </w:r>
      <w:del w:id="15537" w:author="thuyhuynh" w:date="2024-01-05T11:59:00Z">
        <w:r w:rsidRPr="00116AAA" w:rsidDel="00EC1381">
          <w:rPr>
            <w:rFonts w:ascii="Poppins" w:eastAsia="Times New Roman" w:hAnsi="Poppins"/>
            <w:sz w:val="20"/>
            <w:szCs w:val="20"/>
            <w:lang w:eastAsia="ko-KR"/>
            <w:rPrChange w:id="15538" w:author="thuyhuynh" w:date="2023-05-08T11:25:00Z">
              <w:rPr>
                <w:rFonts w:eastAsia="Times New Roman"/>
                <w:lang w:eastAsia="ko-KR"/>
              </w:rPr>
            </w:rPrChange>
          </w:rPr>
          <w:delText>Iri</w:delText>
        </w:r>
        <w:r w:rsidR="00F2110A" w:rsidRPr="00116AAA" w:rsidDel="00EC1381">
          <w:rPr>
            <w:rFonts w:ascii="Poppins" w:eastAsia="Times New Roman" w:hAnsi="Poppins"/>
            <w:sz w:val="20"/>
            <w:szCs w:val="20"/>
            <w:lang w:eastAsia="ko-KR"/>
            <w:rPrChange w:id="15539" w:author="thuyhuynh" w:date="2023-05-08T11:25:00Z">
              <w:rPr>
                <w:rFonts w:eastAsia="Times New Roman"/>
                <w:lang w:eastAsia="ko-KR"/>
              </w:rPr>
            </w:rPrChange>
          </w:rPr>
          <w:delText xml:space="preserve">Tech </w:delText>
        </w:r>
      </w:del>
      <w:ins w:id="15540" w:author="thuyhuynh" w:date="2024-01-05T11:59:00Z">
        <w:r w:rsidR="00EC1381">
          <w:rPr>
            <w:rFonts w:ascii="Poppins" w:eastAsia="Times New Roman" w:hAnsi="Poppins"/>
            <w:sz w:val="20"/>
            <w:szCs w:val="20"/>
            <w:lang w:eastAsia="ko-KR"/>
          </w:rPr>
          <w:t>Cameras</w:t>
        </w:r>
      </w:ins>
      <w:del w:id="15541" w:author="thuyhuynh" w:date="2022-03-30T17:03:00Z">
        <w:r w:rsidR="00F2110A" w:rsidRPr="00116AAA" w:rsidDel="00160DCD">
          <w:rPr>
            <w:rFonts w:ascii="Poppins" w:eastAsia="Times New Roman" w:hAnsi="Poppins"/>
            <w:sz w:val="20"/>
            <w:szCs w:val="20"/>
            <w:lang w:eastAsia="ko-KR"/>
            <w:rPrChange w:id="15542" w:author="thuyhuynh" w:date="2023-05-08T11:25:00Z">
              <w:rPr>
                <w:rFonts w:eastAsia="Times New Roman"/>
                <w:lang w:eastAsia="ko-KR"/>
              </w:rPr>
            </w:rPrChange>
          </w:rPr>
          <w:delText>Devices</w:delText>
        </w:r>
      </w:del>
      <w:r w:rsidR="00F2110A" w:rsidRPr="00116AAA">
        <w:rPr>
          <w:rFonts w:ascii="Poppins" w:eastAsia="Times New Roman" w:hAnsi="Poppins"/>
          <w:sz w:val="20"/>
          <w:szCs w:val="20"/>
          <w:lang w:eastAsia="ko-KR"/>
          <w:rPrChange w:id="15543" w:author="thuyhuynh" w:date="2023-05-08T11:25:00Z">
            <w:rPr>
              <w:rFonts w:eastAsia="Times New Roman"/>
              <w:lang w:eastAsia="ko-KR"/>
            </w:rPr>
          </w:rPrChange>
        </w:rPr>
        <w:t>" in the right pane</w:t>
      </w:r>
      <w:r w:rsidR="00F2110A" w:rsidRPr="00116AAA">
        <w:rPr>
          <w:rFonts w:ascii="Poppins" w:hAnsi="Poppins"/>
          <w:sz w:val="20"/>
          <w:szCs w:val="20"/>
          <w:lang w:eastAsia="ko-KR"/>
          <w:rPrChange w:id="15544" w:author="thuyhuynh" w:date="2023-05-08T11:25:00Z">
            <w:rPr>
              <w:lang w:eastAsia="ko-KR"/>
            </w:rPr>
          </w:rPrChange>
        </w:rPr>
        <w:t>.</w:t>
      </w:r>
    </w:p>
    <w:p w:rsidR="004C67E9" w:rsidRPr="00116AAA" w:rsidRDefault="004C67E9" w:rsidP="00CB68AF">
      <w:pPr>
        <w:numPr>
          <w:ilvl w:val="0"/>
          <w:numId w:val="8"/>
        </w:numPr>
        <w:rPr>
          <w:rFonts w:ascii="Poppins" w:eastAsia="Times New Roman" w:hAnsi="Poppins"/>
          <w:sz w:val="20"/>
          <w:szCs w:val="20"/>
          <w:lang w:eastAsia="ko-KR"/>
          <w:rPrChange w:id="15545" w:author="thuyhuynh" w:date="2023-05-08T11:25:00Z">
            <w:rPr>
              <w:rFonts w:eastAsia="Times New Roman"/>
              <w:lang w:eastAsia="ko-KR"/>
            </w:rPr>
          </w:rPrChange>
        </w:rPr>
      </w:pPr>
      <w:r w:rsidRPr="00116AAA">
        <w:rPr>
          <w:rFonts w:ascii="Poppins" w:eastAsia="Times New Roman" w:hAnsi="Poppins"/>
          <w:sz w:val="20"/>
          <w:szCs w:val="20"/>
          <w:lang w:eastAsia="ko-KR"/>
          <w:rPrChange w:id="15546" w:author="thuyhuynh" w:date="2023-05-08T11:25:00Z">
            <w:rPr>
              <w:rFonts w:eastAsia="Times New Roman"/>
              <w:lang w:eastAsia="ko-KR"/>
            </w:rPr>
          </w:rPrChange>
        </w:rPr>
        <w:t>If you see the device</w:t>
      </w:r>
      <w:r w:rsidR="00F2110A" w:rsidRPr="00116AAA">
        <w:rPr>
          <w:rFonts w:ascii="Poppins" w:hAnsi="Poppins"/>
          <w:sz w:val="20"/>
          <w:szCs w:val="20"/>
          <w:lang w:eastAsia="ko-KR"/>
          <w:rPrChange w:id="15547" w:author="thuyhuynh" w:date="2023-05-08T11:25:00Z">
            <w:rPr>
              <w:lang w:eastAsia="ko-KR"/>
            </w:rPr>
          </w:rPrChange>
        </w:rPr>
        <w:t>’s</w:t>
      </w:r>
      <w:r w:rsidRPr="00116AAA">
        <w:rPr>
          <w:rFonts w:ascii="Poppins" w:eastAsia="Times New Roman" w:hAnsi="Poppins"/>
          <w:sz w:val="20"/>
          <w:szCs w:val="20"/>
          <w:lang w:eastAsia="ko-KR"/>
          <w:rPrChange w:id="15548" w:author="thuyhuynh" w:date="2023-05-08T11:25:00Z">
            <w:rPr>
              <w:rFonts w:eastAsia="Times New Roman"/>
              <w:lang w:eastAsia="ko-KR"/>
            </w:rPr>
          </w:rPrChange>
        </w:rPr>
        <w:t xml:space="preserve"> name, the device has been plugged in</w:t>
      </w:r>
      <w:r w:rsidR="00F2110A" w:rsidRPr="00116AAA">
        <w:rPr>
          <w:rFonts w:ascii="Poppins" w:hAnsi="Poppins"/>
          <w:sz w:val="20"/>
          <w:szCs w:val="20"/>
          <w:lang w:eastAsia="ko-KR"/>
          <w:rPrChange w:id="15549" w:author="thuyhuynh" w:date="2023-05-08T11:25:00Z">
            <w:rPr>
              <w:lang w:eastAsia="ko-KR"/>
            </w:rPr>
          </w:rPrChange>
        </w:rPr>
        <w:t>to</w:t>
      </w:r>
      <w:r w:rsidRPr="00116AAA">
        <w:rPr>
          <w:rFonts w:ascii="Poppins" w:eastAsia="Times New Roman" w:hAnsi="Poppins"/>
          <w:sz w:val="20"/>
          <w:szCs w:val="20"/>
          <w:lang w:eastAsia="ko-KR"/>
          <w:rPrChange w:id="15550" w:author="thuyhuynh" w:date="2023-05-08T11:25:00Z">
            <w:rPr>
              <w:rFonts w:eastAsia="Times New Roman"/>
              <w:lang w:eastAsia="ko-KR"/>
            </w:rPr>
          </w:rPrChange>
        </w:rPr>
        <w:t xml:space="preserve"> the computer correctly and ready for use.</w:t>
      </w:r>
    </w:p>
    <w:p w:rsidR="004C67E9" w:rsidRPr="00116AAA" w:rsidRDefault="004C67E9" w:rsidP="004C67E9">
      <w:pPr>
        <w:ind w:left="720"/>
        <w:rPr>
          <w:rFonts w:ascii="Poppins" w:hAnsi="Poppins"/>
          <w:b/>
          <w:sz w:val="20"/>
          <w:szCs w:val="20"/>
          <w:lang w:eastAsia="ko-KR"/>
          <w:rPrChange w:id="15551" w:author="thuyhuynh" w:date="2023-05-08T11:25:00Z">
            <w:rPr>
              <w:rFonts w:asciiTheme="minorHAnsi" w:hAnsiTheme="minorHAnsi"/>
              <w:b/>
              <w:lang w:eastAsia="ko-KR"/>
            </w:rPr>
          </w:rPrChange>
        </w:rPr>
      </w:pPr>
    </w:p>
    <w:p w:rsidR="004C67E9" w:rsidRPr="00116AAA" w:rsidRDefault="000D2DD6" w:rsidP="004C67E9">
      <w:pPr>
        <w:jc w:val="center"/>
        <w:rPr>
          <w:rFonts w:ascii="Poppins" w:hAnsi="Poppins"/>
          <w:b/>
          <w:sz w:val="20"/>
          <w:szCs w:val="20"/>
          <w:lang w:eastAsia="ko-KR"/>
          <w:rPrChange w:id="15552" w:author="thuyhuynh" w:date="2023-05-08T11:25:00Z">
            <w:rPr>
              <w:rFonts w:asciiTheme="minorHAnsi" w:hAnsiTheme="minorHAnsi"/>
              <w:b/>
              <w:lang w:eastAsia="ko-KR"/>
            </w:rPr>
          </w:rPrChange>
        </w:rPr>
      </w:pPr>
      <w:del w:id="15553" w:author="thuyhuynh" w:date="2022-03-30T17:03:00Z">
        <w:r w:rsidRPr="00116AAA" w:rsidDel="00160DCD">
          <w:rPr>
            <w:rFonts w:ascii="Poppins" w:hAnsi="Poppins"/>
            <w:noProof/>
            <w:sz w:val="20"/>
            <w:szCs w:val="20"/>
            <w:rPrChange w:id="15554">
              <w:rPr>
                <w:noProof/>
              </w:rPr>
            </w:rPrChange>
          </w:rPr>
          <w:drawing>
            <wp:inline distT="0" distB="0" distL="0" distR="0" wp14:anchorId="47992246" wp14:editId="58C4C07A">
              <wp:extent cx="5943600" cy="41408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5943600" cy="4140835"/>
                      </a:xfrm>
                      <a:prstGeom prst="rect">
                        <a:avLst/>
                      </a:prstGeom>
                    </pic:spPr>
                  </pic:pic>
                </a:graphicData>
              </a:graphic>
            </wp:inline>
          </w:drawing>
        </w:r>
      </w:del>
      <w:ins w:id="15555" w:author="thuyhuynh" w:date="2022-03-30T17:03:00Z">
        <w:r w:rsidR="00160DCD" w:rsidRPr="00116AAA">
          <w:rPr>
            <w:rFonts w:ascii="Poppins" w:hAnsi="Poppins"/>
            <w:noProof/>
            <w:sz w:val="20"/>
            <w:szCs w:val="20"/>
            <w:lang w:eastAsia="ko-KR"/>
            <w:rPrChange w:id="15556" w:author="thuyhuynh" w:date="2023-05-08T11:25:00Z">
              <w:rPr>
                <w:noProof/>
                <w:lang w:eastAsia="ko-KR"/>
              </w:rPr>
            </w:rPrChange>
          </w:rPr>
          <w:t xml:space="preserve"> </w:t>
        </w:r>
      </w:ins>
    </w:p>
    <w:p w:rsidR="004C67E9" w:rsidRPr="00116AAA" w:rsidRDefault="004C67E9" w:rsidP="004C67E9">
      <w:pPr>
        <w:ind w:left="270"/>
        <w:rPr>
          <w:rFonts w:ascii="Poppins" w:hAnsi="Poppins"/>
          <w:b/>
          <w:sz w:val="20"/>
          <w:szCs w:val="20"/>
          <w:lang w:eastAsia="ko-KR"/>
          <w:rPrChange w:id="15557" w:author="thuyhuynh" w:date="2023-05-08T11:25:00Z">
            <w:rPr>
              <w:rFonts w:asciiTheme="minorHAnsi" w:hAnsiTheme="minorHAnsi"/>
              <w:b/>
              <w:lang w:eastAsia="ko-KR"/>
            </w:rPr>
          </w:rPrChange>
        </w:rPr>
      </w:pPr>
    </w:p>
    <w:p w:rsidR="004C67E9" w:rsidRPr="00116AAA" w:rsidRDefault="004C67E9" w:rsidP="008E1C28">
      <w:pPr>
        <w:numPr>
          <w:ilvl w:val="0"/>
          <w:numId w:val="5"/>
        </w:numPr>
        <w:ind w:left="270" w:hanging="270"/>
        <w:rPr>
          <w:rFonts w:ascii="Poppins" w:hAnsi="Poppins"/>
          <w:b/>
          <w:sz w:val="20"/>
          <w:szCs w:val="20"/>
          <w:rPrChange w:id="15558" w:author="thuyhuynh" w:date="2023-05-08T11:25:00Z">
            <w:rPr>
              <w:rFonts w:asciiTheme="minorHAnsi" w:hAnsiTheme="minorHAnsi"/>
              <w:b/>
            </w:rPr>
          </w:rPrChange>
        </w:rPr>
      </w:pPr>
      <w:r w:rsidRPr="00116AAA">
        <w:rPr>
          <w:rFonts w:ascii="Poppins" w:hAnsi="Poppins"/>
          <w:b/>
          <w:sz w:val="20"/>
          <w:szCs w:val="20"/>
          <w:rPrChange w:id="15559" w:author="thuyhuynh" w:date="2023-05-08T11:25:00Z">
            <w:rPr>
              <w:rFonts w:asciiTheme="minorHAnsi" w:hAnsiTheme="minorHAnsi"/>
              <w:b/>
            </w:rPr>
          </w:rPrChange>
        </w:rPr>
        <w:t>Question:</w:t>
      </w:r>
    </w:p>
    <w:p w:rsidR="006112B6" w:rsidRPr="00116AAA" w:rsidRDefault="006112B6" w:rsidP="006112B6">
      <w:pPr>
        <w:ind w:left="270"/>
        <w:rPr>
          <w:rFonts w:ascii="Poppins" w:hAnsi="Poppins"/>
          <w:b/>
          <w:sz w:val="20"/>
          <w:szCs w:val="20"/>
          <w:rPrChange w:id="15560" w:author="thuyhuynh" w:date="2023-05-08T11:25:00Z">
            <w:rPr>
              <w:rFonts w:asciiTheme="minorHAnsi" w:hAnsiTheme="minorHAnsi"/>
              <w:b/>
            </w:rPr>
          </w:rPrChange>
        </w:rPr>
      </w:pPr>
    </w:p>
    <w:p w:rsidR="004C67E9" w:rsidRPr="00116AAA" w:rsidRDefault="004C67E9" w:rsidP="004C67E9">
      <w:pPr>
        <w:ind w:left="720"/>
        <w:rPr>
          <w:rFonts w:ascii="Poppins" w:hAnsi="Poppins"/>
          <w:b/>
          <w:sz w:val="20"/>
          <w:szCs w:val="20"/>
          <w:lang w:eastAsia="ko-KR"/>
          <w:rPrChange w:id="15561" w:author="thuyhuynh" w:date="2023-05-08T11:25:00Z">
            <w:rPr>
              <w:rFonts w:asciiTheme="minorHAnsi" w:hAnsiTheme="minorHAnsi"/>
              <w:b/>
              <w:lang w:eastAsia="ko-KR"/>
            </w:rPr>
          </w:rPrChange>
        </w:rPr>
      </w:pPr>
      <w:r w:rsidRPr="00116AAA">
        <w:rPr>
          <w:rFonts w:ascii="Poppins" w:hAnsi="Poppins"/>
          <w:b/>
          <w:sz w:val="20"/>
          <w:szCs w:val="20"/>
          <w:lang w:eastAsia="ko-KR"/>
          <w:rPrChange w:id="15562" w:author="thuyhuynh" w:date="2023-05-08T11:25:00Z">
            <w:rPr>
              <w:rFonts w:asciiTheme="minorHAnsi" w:hAnsiTheme="minorHAnsi"/>
              <w:b/>
              <w:lang w:eastAsia="ko-KR"/>
            </w:rPr>
          </w:rPrChange>
        </w:rPr>
        <w:t xml:space="preserve">What does the </w:t>
      </w:r>
      <w:r w:rsidRPr="00116AAA">
        <w:rPr>
          <w:rFonts w:ascii="Poppins" w:hAnsi="Poppins" w:hint="eastAsia"/>
          <w:b/>
          <w:sz w:val="20"/>
          <w:szCs w:val="20"/>
          <w:lang w:eastAsia="ko-KR"/>
          <w:rPrChange w:id="15563" w:author="thuyhuynh" w:date="2023-05-08T11:25:00Z">
            <w:rPr>
              <w:rFonts w:asciiTheme="minorHAnsi" w:hAnsiTheme="minorHAnsi" w:hint="eastAsia"/>
              <w:b/>
              <w:lang w:eastAsia="ko-KR"/>
            </w:rPr>
          </w:rPrChange>
        </w:rPr>
        <w:t>“</w:t>
      </w:r>
      <w:r w:rsidRPr="00116AAA">
        <w:rPr>
          <w:rFonts w:ascii="Poppins" w:hAnsi="Poppins"/>
          <w:b/>
          <w:sz w:val="20"/>
          <w:szCs w:val="20"/>
          <w:lang w:eastAsia="ko-KR"/>
          <w:rPrChange w:id="15564" w:author="thuyhuynh" w:date="2023-05-08T11:25:00Z">
            <w:rPr>
              <w:rFonts w:asciiTheme="minorHAnsi" w:hAnsiTheme="minorHAnsi"/>
              <w:b/>
              <w:lang w:eastAsia="ko-KR"/>
            </w:rPr>
          </w:rPrChange>
        </w:rPr>
        <w:t>Device not found” error mean?</w:t>
      </w:r>
    </w:p>
    <w:p w:rsidR="006112B6" w:rsidRPr="00116AAA" w:rsidRDefault="006112B6" w:rsidP="004C67E9">
      <w:pPr>
        <w:ind w:left="720"/>
        <w:rPr>
          <w:rFonts w:ascii="Poppins" w:hAnsi="Poppins"/>
          <w:b/>
          <w:sz w:val="20"/>
          <w:szCs w:val="20"/>
          <w:lang w:eastAsia="ko-KR"/>
          <w:rPrChange w:id="15565" w:author="thuyhuynh" w:date="2023-05-08T11:25:00Z">
            <w:rPr>
              <w:rFonts w:asciiTheme="minorHAnsi" w:hAnsiTheme="minorHAnsi"/>
              <w:b/>
              <w:lang w:eastAsia="ko-KR"/>
            </w:rPr>
          </w:rPrChange>
        </w:rPr>
      </w:pPr>
    </w:p>
    <w:p w:rsidR="004C67E9" w:rsidRPr="00116AAA" w:rsidRDefault="004C67E9" w:rsidP="004C67E9">
      <w:pPr>
        <w:rPr>
          <w:rFonts w:ascii="Poppins" w:hAnsi="Poppins"/>
          <w:sz w:val="20"/>
          <w:szCs w:val="20"/>
          <w:lang w:eastAsia="ko-KR"/>
          <w:rPrChange w:id="15566" w:author="thuyhuynh" w:date="2023-05-08T11:25:00Z">
            <w:rPr>
              <w:rFonts w:asciiTheme="minorHAnsi" w:hAnsiTheme="minorHAnsi"/>
              <w:lang w:eastAsia="ko-KR"/>
            </w:rPr>
          </w:rPrChange>
        </w:rPr>
      </w:pPr>
      <w:r w:rsidRPr="00116AAA">
        <w:rPr>
          <w:rFonts w:ascii="Poppins" w:hAnsi="Poppins"/>
          <w:sz w:val="20"/>
          <w:szCs w:val="20"/>
          <w:lang w:eastAsia="ko-KR"/>
          <w:rPrChange w:id="15567" w:author="thuyhuynh" w:date="2023-05-08T11:25:00Z">
            <w:rPr>
              <w:rFonts w:asciiTheme="minorHAnsi" w:hAnsiTheme="minorHAnsi"/>
              <w:lang w:eastAsia="ko-KR"/>
            </w:rPr>
          </w:rPrChange>
        </w:rPr>
        <w:t>Answer:</w:t>
      </w:r>
    </w:p>
    <w:p w:rsidR="004C67E9" w:rsidRPr="00116AAA" w:rsidRDefault="004C67E9" w:rsidP="004C67E9">
      <w:pPr>
        <w:ind w:leftChars="300" w:left="660"/>
        <w:jc w:val="both"/>
        <w:rPr>
          <w:rFonts w:ascii="Poppins" w:hAnsi="Poppins"/>
          <w:sz w:val="20"/>
          <w:szCs w:val="20"/>
          <w:lang w:eastAsia="ko-KR"/>
          <w:rPrChange w:id="15568" w:author="thuyhuynh" w:date="2023-05-08T11:25:00Z">
            <w:rPr>
              <w:lang w:eastAsia="ko-KR"/>
            </w:rPr>
          </w:rPrChange>
        </w:rPr>
      </w:pPr>
      <w:r w:rsidRPr="00116AAA">
        <w:rPr>
          <w:rFonts w:ascii="Poppins" w:hAnsi="Poppins"/>
          <w:sz w:val="20"/>
          <w:szCs w:val="20"/>
          <w:lang w:eastAsia="ko-KR"/>
          <w:rPrChange w:id="15569" w:author="thuyhuynh" w:date="2023-05-08T11:25:00Z">
            <w:rPr>
              <w:lang w:eastAsia="ko-KR"/>
            </w:rPr>
          </w:rPrChange>
        </w:rPr>
        <w:t xml:space="preserve">The message </w:t>
      </w:r>
      <w:r w:rsidR="004241FD" w:rsidRPr="00116AAA">
        <w:rPr>
          <w:rFonts w:ascii="Poppins" w:hAnsi="Poppins"/>
          <w:sz w:val="20"/>
          <w:szCs w:val="20"/>
          <w:lang w:eastAsia="ko-KR"/>
          <w:rPrChange w:id="15570" w:author="thuyhuynh" w:date="2023-05-08T11:25:00Z">
            <w:rPr>
              <w:lang w:eastAsia="ko-KR"/>
            </w:rPr>
          </w:rPrChange>
        </w:rPr>
        <w:t>indicates</w:t>
      </w:r>
      <w:r w:rsidRPr="00116AAA">
        <w:rPr>
          <w:rFonts w:ascii="Poppins" w:hAnsi="Poppins"/>
          <w:sz w:val="20"/>
          <w:szCs w:val="20"/>
          <w:lang w:eastAsia="ko-KR"/>
          <w:rPrChange w:id="15571" w:author="thuyhuynh" w:date="2023-05-08T11:25:00Z">
            <w:rPr>
              <w:lang w:eastAsia="ko-KR"/>
            </w:rPr>
          </w:rPrChange>
        </w:rPr>
        <w:t xml:space="preserve"> that the program cannot find any appropriate device in the host system. First of all, users need to check the cables</w:t>
      </w:r>
      <w:r w:rsidR="00D635AB" w:rsidRPr="00116AAA">
        <w:rPr>
          <w:rFonts w:ascii="Poppins" w:hAnsi="Poppins"/>
          <w:sz w:val="20"/>
          <w:szCs w:val="20"/>
          <w:lang w:eastAsia="ko-KR"/>
          <w:rPrChange w:id="15572" w:author="thuyhuynh" w:date="2023-05-08T11:25:00Z">
            <w:rPr>
              <w:lang w:eastAsia="ko-KR"/>
            </w:rPr>
          </w:rPrChange>
        </w:rPr>
        <w:t xml:space="preserve"> </w:t>
      </w:r>
      <w:r w:rsidRPr="00116AAA">
        <w:rPr>
          <w:rFonts w:ascii="Poppins" w:hAnsi="Poppins"/>
          <w:sz w:val="20"/>
          <w:szCs w:val="20"/>
          <w:lang w:eastAsia="ko-KR"/>
          <w:rPrChange w:id="15573" w:author="thuyhuynh" w:date="2023-05-08T11:25:00Z">
            <w:rPr>
              <w:lang w:eastAsia="ko-KR"/>
            </w:rPr>
          </w:rPrChange>
        </w:rPr>
        <w:t xml:space="preserve">and power supply </w:t>
      </w:r>
      <w:r w:rsidR="004241FD" w:rsidRPr="00116AAA">
        <w:rPr>
          <w:rFonts w:ascii="Poppins" w:hAnsi="Poppins"/>
          <w:sz w:val="20"/>
          <w:szCs w:val="20"/>
          <w:lang w:eastAsia="ko-KR"/>
          <w:rPrChange w:id="15574" w:author="thuyhuynh" w:date="2023-05-08T11:25:00Z">
            <w:rPr>
              <w:lang w:eastAsia="ko-KR"/>
            </w:rPr>
          </w:rPrChange>
        </w:rPr>
        <w:t>and make sure</w:t>
      </w:r>
      <w:r w:rsidRPr="00116AAA">
        <w:rPr>
          <w:rFonts w:ascii="Poppins" w:hAnsi="Poppins"/>
          <w:sz w:val="20"/>
          <w:szCs w:val="20"/>
          <w:lang w:eastAsia="ko-KR"/>
          <w:rPrChange w:id="15575" w:author="thuyhuynh" w:date="2023-05-08T11:25:00Z">
            <w:rPr>
              <w:lang w:eastAsia="ko-KR"/>
            </w:rPr>
          </w:rPrChange>
        </w:rPr>
        <w:t xml:space="preserve"> </w:t>
      </w:r>
      <w:r w:rsidR="00D635AB" w:rsidRPr="00116AAA">
        <w:rPr>
          <w:rFonts w:ascii="Poppins" w:hAnsi="Poppins"/>
          <w:sz w:val="20"/>
          <w:szCs w:val="20"/>
          <w:lang w:eastAsia="ko-KR"/>
          <w:rPrChange w:id="15576" w:author="thuyhuynh" w:date="2023-05-08T11:25:00Z">
            <w:rPr>
              <w:lang w:eastAsia="ko-KR"/>
            </w:rPr>
          </w:rPrChange>
        </w:rPr>
        <w:t xml:space="preserve">the </w:t>
      </w:r>
      <w:r w:rsidRPr="00116AAA">
        <w:rPr>
          <w:rFonts w:ascii="Poppins" w:hAnsi="Poppins"/>
          <w:sz w:val="20"/>
          <w:szCs w:val="20"/>
          <w:lang w:eastAsia="ko-KR"/>
          <w:rPrChange w:id="15577" w:author="thuyhuynh" w:date="2023-05-08T11:25:00Z">
            <w:rPr>
              <w:lang w:eastAsia="ko-KR"/>
            </w:rPr>
          </w:rPrChange>
        </w:rPr>
        <w:t>device has been plugged into the host computer</w:t>
      </w:r>
      <w:r w:rsidR="004241FD" w:rsidRPr="00116AAA">
        <w:rPr>
          <w:rFonts w:ascii="Poppins" w:hAnsi="Poppins"/>
          <w:sz w:val="20"/>
          <w:szCs w:val="20"/>
          <w:lang w:eastAsia="ko-KR"/>
          <w:rPrChange w:id="15578" w:author="thuyhuynh" w:date="2023-05-08T11:25:00Z">
            <w:rPr>
              <w:lang w:eastAsia="ko-KR"/>
            </w:rPr>
          </w:rPrChange>
        </w:rPr>
        <w:t xml:space="preserve"> proper</w:t>
      </w:r>
      <w:r w:rsidRPr="00116AAA">
        <w:rPr>
          <w:rFonts w:ascii="Poppins" w:hAnsi="Poppins"/>
          <w:sz w:val="20"/>
          <w:szCs w:val="20"/>
          <w:lang w:eastAsia="ko-KR"/>
          <w:rPrChange w:id="15579" w:author="thuyhuynh" w:date="2023-05-08T11:25:00Z">
            <w:rPr>
              <w:lang w:eastAsia="ko-KR"/>
            </w:rPr>
          </w:rPrChange>
        </w:rPr>
        <w:t>ly.</w:t>
      </w:r>
    </w:p>
    <w:p w:rsidR="004C67E9" w:rsidRPr="00116AAA" w:rsidRDefault="004C67E9" w:rsidP="004C67E9">
      <w:pPr>
        <w:ind w:leftChars="300" w:left="660"/>
        <w:jc w:val="both"/>
        <w:rPr>
          <w:rFonts w:ascii="Poppins" w:hAnsi="Poppins"/>
          <w:sz w:val="20"/>
          <w:szCs w:val="20"/>
          <w:rPrChange w:id="15580" w:author="thuyhuynh" w:date="2023-05-08T11:25:00Z">
            <w:rPr/>
          </w:rPrChange>
        </w:rPr>
      </w:pPr>
    </w:p>
    <w:p w:rsidR="004C67E9" w:rsidRPr="00116AAA" w:rsidRDefault="004C67E9" w:rsidP="004C67E9">
      <w:pPr>
        <w:ind w:leftChars="300" w:left="660"/>
        <w:jc w:val="both"/>
        <w:rPr>
          <w:rFonts w:ascii="Poppins" w:hAnsi="Poppins"/>
          <w:sz w:val="20"/>
          <w:szCs w:val="20"/>
          <w:rPrChange w:id="15581" w:author="thuyhuynh" w:date="2023-05-08T11:25:00Z">
            <w:rPr/>
          </w:rPrChange>
        </w:rPr>
      </w:pPr>
      <w:r w:rsidRPr="00116AAA">
        <w:rPr>
          <w:rFonts w:ascii="Poppins" w:hAnsi="Poppins"/>
          <w:sz w:val="20"/>
          <w:szCs w:val="20"/>
          <w:rPrChange w:id="15582" w:author="thuyhuynh" w:date="2023-05-08T11:25:00Z">
            <w:rPr/>
          </w:rPrChange>
        </w:rPr>
        <w:lastRenderedPageBreak/>
        <w:t xml:space="preserve">Secondly, </w:t>
      </w:r>
      <w:proofErr w:type="spellStart"/>
      <w:r w:rsidRPr="00116AAA">
        <w:rPr>
          <w:rFonts w:ascii="Poppins" w:hAnsi="Poppins"/>
          <w:sz w:val="20"/>
          <w:szCs w:val="20"/>
          <w:rPrChange w:id="15583" w:author="thuyhuynh" w:date="2023-05-08T11:25:00Z">
            <w:rPr/>
          </w:rPrChange>
        </w:rPr>
        <w:t>IriTech</w:t>
      </w:r>
      <w:proofErr w:type="spellEnd"/>
      <w:r w:rsidRPr="00116AAA">
        <w:rPr>
          <w:rFonts w:ascii="Poppins" w:hAnsi="Poppins"/>
          <w:sz w:val="20"/>
          <w:szCs w:val="20"/>
          <w:rPrChange w:id="15584" w:author="thuyhuynh" w:date="2023-05-08T11:25:00Z">
            <w:rPr/>
          </w:rPrChange>
        </w:rPr>
        <w:t xml:space="preserve"> provide</w:t>
      </w:r>
      <w:r w:rsidR="004241FD" w:rsidRPr="00116AAA">
        <w:rPr>
          <w:rFonts w:ascii="Poppins" w:hAnsi="Poppins"/>
          <w:sz w:val="20"/>
          <w:szCs w:val="20"/>
          <w:lang w:eastAsia="ko-KR"/>
          <w:rPrChange w:id="15585" w:author="thuyhuynh" w:date="2023-05-08T11:25:00Z">
            <w:rPr>
              <w:lang w:eastAsia="ko-KR"/>
            </w:rPr>
          </w:rPrChange>
        </w:rPr>
        <w:t>s</w:t>
      </w:r>
      <w:r w:rsidRPr="00116AAA">
        <w:rPr>
          <w:rFonts w:ascii="Poppins" w:hAnsi="Poppins"/>
          <w:sz w:val="20"/>
          <w:szCs w:val="20"/>
          <w:rPrChange w:id="15586" w:author="thuyhuynh" w:date="2023-05-08T11:25:00Z">
            <w:rPr/>
          </w:rPrChange>
        </w:rPr>
        <w:t xml:space="preserve"> its customers with various iris-recognition devices, each of which shares several major functionalities with the others </w:t>
      </w:r>
      <w:r w:rsidR="004241FD" w:rsidRPr="00116AAA">
        <w:rPr>
          <w:rFonts w:ascii="Poppins" w:hAnsi="Poppins"/>
          <w:sz w:val="20"/>
          <w:szCs w:val="20"/>
          <w:lang w:eastAsia="ko-KR"/>
          <w:rPrChange w:id="15587" w:author="thuyhuynh" w:date="2023-05-08T11:25:00Z">
            <w:rPr>
              <w:lang w:eastAsia="ko-KR"/>
            </w:rPr>
          </w:rPrChange>
        </w:rPr>
        <w:t>yet</w:t>
      </w:r>
      <w:r w:rsidRPr="00116AAA">
        <w:rPr>
          <w:rFonts w:ascii="Poppins" w:hAnsi="Poppins"/>
          <w:sz w:val="20"/>
          <w:szCs w:val="20"/>
          <w:rPrChange w:id="15588" w:author="thuyhuynh" w:date="2023-05-08T11:25:00Z">
            <w:rPr/>
          </w:rPrChange>
        </w:rPr>
        <w:t xml:space="preserve"> carries its own characteristics. </w:t>
      </w:r>
      <w:r w:rsidR="004241FD" w:rsidRPr="00116AAA">
        <w:rPr>
          <w:rFonts w:ascii="Poppins" w:hAnsi="Poppins"/>
          <w:sz w:val="20"/>
          <w:szCs w:val="20"/>
          <w:lang w:eastAsia="ko-KR"/>
          <w:rPrChange w:id="15589" w:author="thuyhuynh" w:date="2023-05-08T11:25:00Z">
            <w:rPr>
              <w:lang w:eastAsia="ko-KR"/>
            </w:rPr>
          </w:rPrChange>
        </w:rPr>
        <w:t xml:space="preserve">The </w:t>
      </w:r>
      <w:r w:rsidRPr="00116AAA">
        <w:rPr>
          <w:rFonts w:ascii="Poppins" w:hAnsi="Poppins"/>
          <w:sz w:val="20"/>
          <w:szCs w:val="20"/>
          <w:rPrChange w:id="15590" w:author="thuyhuynh" w:date="2023-05-08T11:25:00Z">
            <w:rPr/>
          </w:rPrChange>
        </w:rPr>
        <w:t>SDKs for different product lines are different</w:t>
      </w:r>
      <w:r w:rsidR="004241FD" w:rsidRPr="00116AAA">
        <w:rPr>
          <w:rFonts w:ascii="Poppins" w:hAnsi="Poppins"/>
          <w:sz w:val="20"/>
          <w:szCs w:val="20"/>
          <w:lang w:eastAsia="ko-KR"/>
          <w:rPrChange w:id="15591" w:author="thuyhuynh" w:date="2023-05-08T11:25:00Z">
            <w:rPr>
              <w:lang w:eastAsia="ko-KR"/>
            </w:rPr>
          </w:rPrChange>
        </w:rPr>
        <w:t xml:space="preserve"> from each other</w:t>
      </w:r>
      <w:r w:rsidRPr="00116AAA">
        <w:rPr>
          <w:rFonts w:ascii="Poppins" w:hAnsi="Poppins"/>
          <w:sz w:val="20"/>
          <w:szCs w:val="20"/>
          <w:rPrChange w:id="15592" w:author="thuyhuynh" w:date="2023-05-08T11:25:00Z">
            <w:rPr/>
          </w:rPrChange>
        </w:rPr>
        <w:t xml:space="preserve">. </w:t>
      </w:r>
    </w:p>
    <w:p w:rsidR="00D635AB" w:rsidRPr="00116AAA" w:rsidRDefault="004C67E9" w:rsidP="001212FA">
      <w:pPr>
        <w:ind w:leftChars="300" w:left="660"/>
        <w:jc w:val="both"/>
        <w:rPr>
          <w:rFonts w:ascii="Poppins" w:hAnsi="Poppins"/>
          <w:sz w:val="20"/>
          <w:szCs w:val="20"/>
          <w:rPrChange w:id="15593" w:author="thuyhuynh" w:date="2023-05-08T11:25:00Z">
            <w:rPr/>
          </w:rPrChange>
        </w:rPr>
      </w:pPr>
      <w:r w:rsidRPr="00116AAA">
        <w:rPr>
          <w:rFonts w:ascii="Poppins" w:hAnsi="Poppins"/>
          <w:sz w:val="20"/>
          <w:szCs w:val="20"/>
          <w:rPrChange w:id="15594" w:author="thuyhuynh" w:date="2023-05-08T11:25:00Z">
            <w:rPr/>
          </w:rPrChange>
        </w:rPr>
        <w:t xml:space="preserve">If a customer has purchased </w:t>
      </w:r>
      <w:r w:rsidR="004241FD" w:rsidRPr="00116AAA">
        <w:rPr>
          <w:rFonts w:ascii="Poppins" w:hAnsi="Poppins"/>
          <w:sz w:val="20"/>
          <w:szCs w:val="20"/>
          <w:lang w:eastAsia="ko-KR"/>
          <w:rPrChange w:id="15595" w:author="thuyhuynh" w:date="2023-05-08T11:25:00Z">
            <w:rPr>
              <w:lang w:eastAsia="ko-KR"/>
            </w:rPr>
          </w:rPrChange>
        </w:rPr>
        <w:t>multiple</w:t>
      </w:r>
      <w:r w:rsidRPr="00116AAA">
        <w:rPr>
          <w:rFonts w:ascii="Poppins" w:hAnsi="Poppins"/>
          <w:sz w:val="20"/>
          <w:szCs w:val="20"/>
          <w:rPrChange w:id="15596" w:author="thuyhuynh" w:date="2023-05-08T11:25:00Z">
            <w:rPr/>
          </w:rPrChange>
        </w:rPr>
        <w:t xml:space="preserve"> products from </w:t>
      </w:r>
      <w:proofErr w:type="spellStart"/>
      <w:r w:rsidRPr="00116AAA">
        <w:rPr>
          <w:rFonts w:ascii="Poppins" w:hAnsi="Poppins"/>
          <w:sz w:val="20"/>
          <w:szCs w:val="20"/>
          <w:rPrChange w:id="15597" w:author="thuyhuynh" w:date="2023-05-08T11:25:00Z">
            <w:rPr/>
          </w:rPrChange>
        </w:rPr>
        <w:t>IriTech</w:t>
      </w:r>
      <w:proofErr w:type="spellEnd"/>
      <w:r w:rsidRPr="00116AAA">
        <w:rPr>
          <w:rFonts w:ascii="Poppins" w:hAnsi="Poppins"/>
          <w:sz w:val="20"/>
          <w:szCs w:val="20"/>
          <w:rPrChange w:id="15598" w:author="thuyhuynh" w:date="2023-05-08T11:25:00Z">
            <w:rPr/>
          </w:rPrChange>
        </w:rPr>
        <w:t xml:space="preserve"> and installed them in the same host system, he/she should pay attention to use the correct SDK to control each product. </w:t>
      </w:r>
      <w:del w:id="15599" w:author="thuyhuynh" w:date="2022-03-30T17:05:00Z">
        <w:r w:rsidRPr="00116AAA" w:rsidDel="004D5590">
          <w:rPr>
            <w:rFonts w:ascii="Poppins" w:hAnsi="Poppins"/>
            <w:sz w:val="20"/>
            <w:szCs w:val="20"/>
            <w:rPrChange w:id="15600" w:author="thuyhuynh" w:date="2023-05-08T11:25:00Z">
              <w:rPr/>
            </w:rPrChange>
          </w:rPr>
          <w:delText xml:space="preserve">If the device attached to </w:delText>
        </w:r>
        <w:r w:rsidR="00F2110A" w:rsidRPr="00116AAA" w:rsidDel="004D5590">
          <w:rPr>
            <w:rFonts w:ascii="Poppins" w:hAnsi="Poppins"/>
            <w:sz w:val="20"/>
            <w:szCs w:val="20"/>
            <w:lang w:eastAsia="ko-KR"/>
            <w:rPrChange w:id="15601" w:author="thuyhuynh" w:date="2023-05-08T11:25:00Z">
              <w:rPr>
                <w:lang w:eastAsia="ko-KR"/>
              </w:rPr>
            </w:rPrChange>
          </w:rPr>
          <w:delText xml:space="preserve">the </w:delText>
        </w:r>
        <w:r w:rsidRPr="00116AAA" w:rsidDel="004D5590">
          <w:rPr>
            <w:rFonts w:ascii="Poppins" w:hAnsi="Poppins"/>
            <w:sz w:val="20"/>
            <w:szCs w:val="20"/>
            <w:rPrChange w:id="15602" w:author="thuyhuynh" w:date="2023-05-08T11:25:00Z">
              <w:rPr/>
            </w:rPrChange>
          </w:rPr>
          <w:delText xml:space="preserve">host is a </w:delText>
        </w:r>
        <w:r w:rsidR="00BF5ABC" w:rsidRPr="00116AAA" w:rsidDel="004D5590">
          <w:rPr>
            <w:rFonts w:ascii="Poppins" w:hAnsi="Poppins"/>
            <w:sz w:val="20"/>
            <w:szCs w:val="20"/>
            <w:rPrChange w:id="15603" w:author="thuyhuynh" w:date="2023-05-08T11:25:00Z">
              <w:rPr/>
            </w:rPrChange>
          </w:rPr>
          <w:delText>binocular</w:delText>
        </w:r>
        <w:r w:rsidRPr="00116AAA" w:rsidDel="004D5590">
          <w:rPr>
            <w:rFonts w:ascii="Poppins" w:hAnsi="Poppins"/>
            <w:sz w:val="20"/>
            <w:szCs w:val="20"/>
            <w:rPrChange w:id="15604" w:author="thuyhuynh" w:date="2023-05-08T11:25:00Z">
              <w:rPr/>
            </w:rPrChange>
          </w:rPr>
          <w:delText xml:space="preserve"> device, </w:delText>
        </w:r>
        <w:r w:rsidR="00F2110A" w:rsidRPr="00116AAA" w:rsidDel="004D5590">
          <w:rPr>
            <w:rFonts w:ascii="Poppins" w:hAnsi="Poppins"/>
            <w:sz w:val="20"/>
            <w:szCs w:val="20"/>
            <w:lang w:eastAsia="ko-KR"/>
            <w:rPrChange w:id="15605" w:author="thuyhuynh" w:date="2023-05-08T11:25:00Z">
              <w:rPr>
                <w:lang w:eastAsia="ko-KR"/>
              </w:rPr>
            </w:rPrChange>
          </w:rPr>
          <w:delText xml:space="preserve">but </w:delText>
        </w:r>
        <w:r w:rsidRPr="00116AAA" w:rsidDel="004D5590">
          <w:rPr>
            <w:rFonts w:ascii="Poppins" w:hAnsi="Poppins"/>
            <w:sz w:val="20"/>
            <w:szCs w:val="20"/>
            <w:rPrChange w:id="15606" w:author="thuyhuynh" w:date="2023-05-08T11:25:00Z">
              <w:rPr/>
            </w:rPrChange>
          </w:rPr>
          <w:delText xml:space="preserve">using </w:delText>
        </w:r>
        <w:r w:rsidR="00F2110A" w:rsidRPr="00116AAA" w:rsidDel="004D5590">
          <w:rPr>
            <w:rFonts w:ascii="Poppins" w:hAnsi="Poppins"/>
            <w:sz w:val="20"/>
            <w:szCs w:val="20"/>
            <w:lang w:eastAsia="ko-KR"/>
            <w:rPrChange w:id="15607" w:author="thuyhuynh" w:date="2023-05-08T11:25:00Z">
              <w:rPr>
                <w:lang w:eastAsia="ko-KR"/>
              </w:rPr>
            </w:rPrChange>
          </w:rPr>
          <w:delText xml:space="preserve">an </w:delText>
        </w:r>
      </w:del>
      <w:del w:id="15608" w:author="thuyhuynh" w:date="2022-03-30T11:09:00Z">
        <w:r w:rsidR="00AE0DDD" w:rsidRPr="00116AAA" w:rsidDel="00E37F22">
          <w:rPr>
            <w:rFonts w:ascii="Poppins" w:hAnsi="Poppins"/>
            <w:sz w:val="20"/>
            <w:szCs w:val="20"/>
            <w:rPrChange w:id="15609" w:author="thuyhuynh" w:date="2023-05-08T11:25:00Z">
              <w:rPr/>
            </w:rPrChange>
          </w:rPr>
          <w:delText>IriShield</w:delText>
        </w:r>
      </w:del>
      <w:del w:id="15610" w:author="thuyhuynh" w:date="2022-03-30T17:05:00Z">
        <w:r w:rsidR="00AE0DDD" w:rsidRPr="00116AAA" w:rsidDel="004D5590">
          <w:rPr>
            <w:rFonts w:ascii="Poppins" w:hAnsi="Poppins"/>
            <w:sz w:val="20"/>
            <w:szCs w:val="20"/>
            <w:rPrChange w:id="15611" w:author="thuyhuynh" w:date="2023-05-08T11:25:00Z">
              <w:rPr/>
            </w:rPrChange>
          </w:rPr>
          <w:delText xml:space="preserve"> </w:delText>
        </w:r>
        <w:r w:rsidR="005079A9" w:rsidRPr="00116AAA" w:rsidDel="004D5590">
          <w:rPr>
            <w:rFonts w:ascii="Poppins" w:hAnsi="Poppins"/>
            <w:sz w:val="20"/>
            <w:szCs w:val="20"/>
            <w:rPrChange w:id="15612" w:author="thuyhuynh" w:date="2023-05-08T11:25:00Z">
              <w:rPr/>
            </w:rPrChange>
          </w:rPr>
          <w:delText>Mono</w:delText>
        </w:r>
        <w:r w:rsidRPr="00116AAA" w:rsidDel="004D5590">
          <w:rPr>
            <w:rFonts w:ascii="Poppins" w:hAnsi="Poppins"/>
            <w:sz w:val="20"/>
            <w:szCs w:val="20"/>
            <w:rPrChange w:id="15613" w:author="thuyhuynh" w:date="2023-05-08T11:25:00Z">
              <w:rPr/>
            </w:rPrChange>
          </w:rPr>
          <w:delText xml:space="preserve"> SDK to control it will </w:delText>
        </w:r>
        <w:r w:rsidR="004241FD" w:rsidRPr="00116AAA" w:rsidDel="004D5590">
          <w:rPr>
            <w:rFonts w:ascii="Poppins" w:hAnsi="Poppins"/>
            <w:sz w:val="20"/>
            <w:szCs w:val="20"/>
            <w:lang w:eastAsia="ko-KR"/>
            <w:rPrChange w:id="15614" w:author="thuyhuynh" w:date="2023-05-08T11:25:00Z">
              <w:rPr>
                <w:lang w:eastAsia="ko-KR"/>
              </w:rPr>
            </w:rPrChange>
          </w:rPr>
          <w:delText>return</w:delText>
        </w:r>
        <w:r w:rsidRPr="00116AAA" w:rsidDel="004D5590">
          <w:rPr>
            <w:rFonts w:ascii="Poppins" w:hAnsi="Poppins"/>
            <w:sz w:val="20"/>
            <w:szCs w:val="20"/>
            <w:rPrChange w:id="15615" w:author="thuyhuynh" w:date="2023-05-08T11:25:00Z">
              <w:rPr/>
            </w:rPrChange>
          </w:rPr>
          <w:delText xml:space="preserve"> “Device not found</w:delText>
        </w:r>
        <w:r w:rsidR="00D635AB" w:rsidRPr="00116AAA" w:rsidDel="004D5590">
          <w:rPr>
            <w:rFonts w:ascii="Poppins" w:hAnsi="Poppins"/>
            <w:sz w:val="20"/>
            <w:szCs w:val="20"/>
            <w:rPrChange w:id="15616" w:author="thuyhuynh" w:date="2023-05-08T11:25:00Z">
              <w:rPr/>
            </w:rPrChange>
          </w:rPr>
          <w:delText>.</w:delText>
        </w:r>
        <w:r w:rsidRPr="00116AAA" w:rsidDel="004D5590">
          <w:rPr>
            <w:rFonts w:ascii="Poppins" w:hAnsi="Poppins"/>
            <w:sz w:val="20"/>
            <w:szCs w:val="20"/>
            <w:rPrChange w:id="15617" w:author="thuyhuynh" w:date="2023-05-08T11:25:00Z">
              <w:rPr/>
            </w:rPrChange>
          </w:rPr>
          <w:delText xml:space="preserve">” </w:delText>
        </w:r>
      </w:del>
      <w:bookmarkStart w:id="15618" w:name="_Toc330934500"/>
    </w:p>
    <w:p w:rsidR="0088362A" w:rsidRPr="00116AAA" w:rsidRDefault="0088362A">
      <w:pPr>
        <w:rPr>
          <w:rFonts w:ascii="Poppins" w:hAnsi="Poppins"/>
          <w:sz w:val="20"/>
          <w:szCs w:val="20"/>
          <w:lang w:eastAsia="ko-KR"/>
          <w:rPrChange w:id="15619" w:author="thuyhuynh" w:date="2023-05-08T11:25:00Z">
            <w:rPr>
              <w:lang w:eastAsia="ko-KR"/>
            </w:rPr>
          </w:rPrChange>
        </w:rPr>
      </w:pPr>
      <w:r w:rsidRPr="00116AAA">
        <w:rPr>
          <w:rFonts w:ascii="Poppins" w:hAnsi="Poppins"/>
          <w:b/>
          <w:bCs/>
          <w:sz w:val="20"/>
          <w:szCs w:val="20"/>
          <w:lang w:eastAsia="ko-KR"/>
          <w:rPrChange w:id="15620" w:author="thuyhuynh" w:date="2023-05-08T11:25:00Z">
            <w:rPr>
              <w:b/>
              <w:bCs/>
              <w:lang w:eastAsia="ko-KR"/>
            </w:rPr>
          </w:rPrChange>
        </w:rPr>
        <w:br w:type="page"/>
      </w:r>
    </w:p>
    <w:p w:rsidR="00D67995" w:rsidRPr="0055617B" w:rsidRDefault="000569AD" w:rsidP="00691939">
      <w:pPr>
        <w:pStyle w:val="Heading1"/>
        <w:rPr>
          <w:rFonts w:ascii="Poppins" w:hAnsi="Poppins"/>
          <w:b w:val="0"/>
          <w:color w:val="auto"/>
          <w:szCs w:val="36"/>
          <w:lang w:eastAsia="ko-KR"/>
          <w:rPrChange w:id="15621" w:author="thuyhuynh" w:date="2023-05-08T11:58:00Z">
            <w:rPr>
              <w:lang w:eastAsia="ko-KR"/>
            </w:rPr>
          </w:rPrChange>
        </w:rPr>
      </w:pPr>
      <w:bookmarkStart w:id="15622" w:name="_Toc155348842"/>
      <w:r w:rsidRPr="0055617B">
        <w:rPr>
          <w:rFonts w:ascii="Poppins" w:hAnsi="Poppins"/>
          <w:b w:val="0"/>
          <w:color w:val="auto"/>
          <w:szCs w:val="36"/>
          <w:rPrChange w:id="15623" w:author="thuyhuynh" w:date="2023-05-08T11:58:00Z">
            <w:rPr/>
          </w:rPrChange>
        </w:rPr>
        <w:lastRenderedPageBreak/>
        <w:t>Legal</w:t>
      </w:r>
      <w:r w:rsidRPr="0055617B">
        <w:rPr>
          <w:rFonts w:ascii="Poppins" w:hAnsi="Poppins"/>
          <w:b w:val="0"/>
          <w:color w:val="auto"/>
          <w:szCs w:val="36"/>
          <w:lang w:eastAsia="ko-KR"/>
          <w:rPrChange w:id="15624" w:author="thuyhuynh" w:date="2023-05-08T11:58:00Z">
            <w:rPr>
              <w:lang w:eastAsia="ko-KR"/>
            </w:rPr>
          </w:rPrChange>
        </w:rPr>
        <w:t xml:space="preserve"> Notice</w:t>
      </w:r>
      <w:bookmarkEnd w:id="15618"/>
      <w:bookmarkEnd w:id="15622"/>
    </w:p>
    <w:p w:rsidR="000569AD" w:rsidRPr="00116AAA" w:rsidRDefault="000569AD" w:rsidP="000569AD">
      <w:pPr>
        <w:rPr>
          <w:rFonts w:ascii="Poppins" w:hAnsi="Poppins"/>
          <w:sz w:val="20"/>
          <w:szCs w:val="20"/>
          <w:lang w:eastAsia="ko-KR"/>
          <w:rPrChange w:id="15625" w:author="thuyhuynh" w:date="2023-05-08T11:25:00Z">
            <w:rPr>
              <w:lang w:eastAsia="ko-KR"/>
            </w:rPr>
          </w:rPrChange>
        </w:rPr>
      </w:pPr>
    </w:p>
    <w:p w:rsidR="000569AD" w:rsidRPr="00921F0C" w:rsidRDefault="000569AD" w:rsidP="00C877AD">
      <w:pPr>
        <w:pStyle w:val="Heading2"/>
        <w:rPr>
          <w:rFonts w:ascii="Poppins" w:hAnsi="Poppins"/>
          <w:b w:val="0"/>
          <w:i w:val="0"/>
          <w:sz w:val="24"/>
          <w:szCs w:val="24"/>
          <w:rPrChange w:id="15626" w:author="thuyhuynh" w:date="2023-05-08T12:06:00Z">
            <w:rPr/>
          </w:rPrChange>
        </w:rPr>
      </w:pPr>
      <w:bookmarkStart w:id="15627" w:name="_Toc257210070"/>
      <w:bookmarkStart w:id="15628" w:name="_Toc330934501"/>
      <w:bookmarkStart w:id="15629" w:name="_Toc155348843"/>
      <w:r w:rsidRPr="00921F0C">
        <w:rPr>
          <w:rFonts w:ascii="Poppins" w:hAnsi="Poppins"/>
          <w:b w:val="0"/>
          <w:i w:val="0"/>
          <w:sz w:val="24"/>
          <w:szCs w:val="24"/>
          <w:rPrChange w:id="15630" w:author="thuyhuynh" w:date="2023-05-08T12:06:00Z">
            <w:rPr/>
          </w:rPrChange>
        </w:rPr>
        <w:t>Warranty Agreement</w:t>
      </w:r>
      <w:bookmarkEnd w:id="15627"/>
      <w:bookmarkEnd w:id="15628"/>
      <w:bookmarkEnd w:id="15629"/>
    </w:p>
    <w:p w:rsidR="000569AD" w:rsidRPr="00116AAA" w:rsidRDefault="000569AD" w:rsidP="000569AD">
      <w:pPr>
        <w:rPr>
          <w:rFonts w:ascii="Poppins" w:hAnsi="Poppins"/>
          <w:sz w:val="20"/>
          <w:szCs w:val="20"/>
          <w:lang w:eastAsia="ko-KR"/>
          <w:rPrChange w:id="15631" w:author="thuyhuynh" w:date="2023-05-08T11:25:00Z">
            <w:rPr>
              <w:lang w:eastAsia="ko-KR"/>
            </w:rPr>
          </w:rPrChange>
        </w:rPr>
      </w:pPr>
    </w:p>
    <w:tbl>
      <w:tblPr>
        <w:tblW w:w="946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402"/>
        <w:gridCol w:w="6066"/>
      </w:tblGrid>
      <w:tr w:rsidR="00A57DEA" w:rsidRPr="00116AAA" w:rsidTr="00BE0460">
        <w:tc>
          <w:tcPr>
            <w:tcW w:w="9468" w:type="dxa"/>
            <w:gridSpan w:val="2"/>
            <w:vAlign w:val="center"/>
          </w:tcPr>
          <w:p w:rsidR="00A57DEA" w:rsidRPr="00116AAA" w:rsidRDefault="00A57DEA" w:rsidP="00595FFD">
            <w:pPr>
              <w:rPr>
                <w:rFonts w:ascii="Poppins" w:hAnsi="Poppins"/>
                <w:sz w:val="20"/>
                <w:szCs w:val="20"/>
                <w:rPrChange w:id="15632" w:author="thuyhuynh" w:date="2023-05-08T11:25:00Z">
                  <w:rPr>
                    <w:rFonts w:asciiTheme="minorHAnsi" w:hAnsiTheme="minorHAnsi"/>
                    <w:sz w:val="20"/>
                    <w:szCs w:val="20"/>
                  </w:rPr>
                </w:rPrChange>
              </w:rPr>
            </w:pPr>
            <w:proofErr w:type="spellStart"/>
            <w:r w:rsidRPr="00116AAA">
              <w:rPr>
                <w:rFonts w:ascii="Poppins" w:hAnsi="Poppins"/>
                <w:sz w:val="20"/>
                <w:szCs w:val="20"/>
                <w:rPrChange w:id="15633" w:author="thuyhuynh" w:date="2023-05-08T11:25:00Z">
                  <w:rPr>
                    <w:rFonts w:asciiTheme="minorHAnsi" w:hAnsiTheme="minorHAnsi"/>
                    <w:sz w:val="20"/>
                    <w:szCs w:val="20"/>
                  </w:rPr>
                </w:rPrChange>
              </w:rPr>
              <w:t>IriTech</w:t>
            </w:r>
            <w:proofErr w:type="spellEnd"/>
            <w:r w:rsidR="004241FD" w:rsidRPr="00116AAA">
              <w:rPr>
                <w:rFonts w:ascii="Poppins" w:hAnsi="Poppins"/>
                <w:sz w:val="20"/>
                <w:szCs w:val="20"/>
                <w:lang w:eastAsia="ko-KR"/>
                <w:rPrChange w:id="15634" w:author="thuyhuynh" w:date="2023-05-08T11:25:00Z">
                  <w:rPr>
                    <w:rFonts w:asciiTheme="minorHAnsi" w:hAnsiTheme="minorHAnsi"/>
                    <w:sz w:val="20"/>
                    <w:szCs w:val="20"/>
                    <w:lang w:eastAsia="ko-KR"/>
                  </w:rPr>
                </w:rPrChange>
              </w:rPr>
              <w:t xml:space="preserve">             </w:t>
            </w:r>
            <w:proofErr w:type="spellStart"/>
            <w:r w:rsidRPr="00116AAA">
              <w:rPr>
                <w:rFonts w:ascii="Poppins" w:hAnsi="Poppins"/>
                <w:sz w:val="20"/>
                <w:szCs w:val="20"/>
                <w:rPrChange w:id="15635" w:author="thuyhuynh" w:date="2023-05-08T11:25:00Z">
                  <w:rPr>
                    <w:rFonts w:asciiTheme="minorHAnsi" w:hAnsiTheme="minorHAnsi"/>
                    <w:sz w:val="20"/>
                    <w:szCs w:val="20"/>
                  </w:rPr>
                </w:rPrChange>
              </w:rPr>
              <w:t>IriCAMM</w:t>
            </w:r>
            <w:proofErr w:type="spellEnd"/>
            <w:r w:rsidRPr="00116AAA">
              <w:rPr>
                <w:rFonts w:ascii="Poppins" w:hAnsi="Poppins"/>
                <w:sz w:val="20"/>
                <w:szCs w:val="20"/>
                <w:rPrChange w:id="15636" w:author="thuyhuynh" w:date="2023-05-08T11:25:00Z">
                  <w:rPr>
                    <w:rFonts w:asciiTheme="minorHAnsi" w:hAnsiTheme="minorHAnsi"/>
                    <w:sz w:val="20"/>
                    <w:szCs w:val="20"/>
                  </w:rPr>
                </w:rPrChange>
              </w:rPr>
              <w:t xml:space="preserve"> / </w:t>
            </w:r>
            <w:proofErr w:type="spellStart"/>
            <w:r w:rsidRPr="00116AAA">
              <w:rPr>
                <w:rFonts w:ascii="Poppins" w:hAnsi="Poppins"/>
                <w:sz w:val="20"/>
                <w:szCs w:val="20"/>
                <w:rPrChange w:id="15637" w:author="thuyhuynh" w:date="2023-05-08T11:25:00Z">
                  <w:rPr>
                    <w:rFonts w:asciiTheme="minorHAnsi" w:hAnsiTheme="minorHAnsi"/>
                    <w:sz w:val="20"/>
                    <w:szCs w:val="20"/>
                  </w:rPr>
                </w:rPrChange>
              </w:rPr>
              <w:t>IriTerminal</w:t>
            </w:r>
            <w:proofErr w:type="spellEnd"/>
            <w:r w:rsidRPr="00116AAA">
              <w:rPr>
                <w:rFonts w:ascii="Poppins" w:hAnsi="Poppins"/>
                <w:sz w:val="20"/>
                <w:szCs w:val="20"/>
                <w:rPrChange w:id="15638" w:author="thuyhuynh" w:date="2023-05-08T11:25:00Z">
                  <w:rPr>
                    <w:rFonts w:asciiTheme="minorHAnsi" w:hAnsiTheme="minorHAnsi"/>
                    <w:sz w:val="20"/>
                    <w:szCs w:val="20"/>
                  </w:rPr>
                </w:rPrChange>
              </w:rPr>
              <w:t xml:space="preserve"> / </w:t>
            </w:r>
            <w:proofErr w:type="spellStart"/>
            <w:r w:rsidRPr="00116AAA">
              <w:rPr>
                <w:rFonts w:ascii="Poppins" w:hAnsi="Poppins"/>
                <w:sz w:val="20"/>
                <w:szCs w:val="20"/>
                <w:rPrChange w:id="15639" w:author="thuyhuynh" w:date="2023-05-08T11:25:00Z">
                  <w:rPr>
                    <w:rFonts w:asciiTheme="minorHAnsi" w:hAnsiTheme="minorHAnsi"/>
                    <w:sz w:val="20"/>
                    <w:szCs w:val="20"/>
                  </w:rPr>
                </w:rPrChange>
              </w:rPr>
              <w:t>IriMobile</w:t>
            </w:r>
            <w:proofErr w:type="spellEnd"/>
            <w:r w:rsidRPr="00116AAA">
              <w:rPr>
                <w:rFonts w:ascii="Poppins" w:hAnsi="Poppins"/>
                <w:sz w:val="20"/>
                <w:szCs w:val="20"/>
                <w:rPrChange w:id="15640" w:author="thuyhuynh" w:date="2023-05-08T11:25:00Z">
                  <w:rPr>
                    <w:rFonts w:asciiTheme="minorHAnsi" w:hAnsiTheme="minorHAnsi"/>
                    <w:sz w:val="20"/>
                    <w:szCs w:val="20"/>
                  </w:rPr>
                </w:rPrChange>
              </w:rPr>
              <w:t xml:space="preserve"> / </w:t>
            </w:r>
            <w:proofErr w:type="spellStart"/>
            <w:r w:rsidR="00595FFD" w:rsidRPr="00116AAA">
              <w:rPr>
                <w:rFonts w:ascii="Poppins" w:hAnsi="Poppins"/>
                <w:sz w:val="20"/>
                <w:szCs w:val="20"/>
                <w:rPrChange w:id="15641" w:author="thuyhuynh" w:date="2023-05-08T11:25:00Z">
                  <w:rPr>
                    <w:rFonts w:asciiTheme="minorHAnsi" w:hAnsiTheme="minorHAnsi"/>
                    <w:sz w:val="20"/>
                    <w:szCs w:val="20"/>
                  </w:rPr>
                </w:rPrChange>
              </w:rPr>
              <w:t>IriMagic</w:t>
            </w:r>
            <w:proofErr w:type="spellEnd"/>
            <w:r w:rsidR="002C5991" w:rsidRPr="00116AAA">
              <w:rPr>
                <w:rFonts w:ascii="Poppins" w:hAnsi="Poppins"/>
                <w:sz w:val="20"/>
                <w:szCs w:val="20"/>
                <w:rPrChange w:id="15642" w:author="thuyhuynh" w:date="2023-05-08T11:25:00Z">
                  <w:rPr>
                    <w:rFonts w:asciiTheme="minorHAnsi" w:hAnsiTheme="minorHAnsi"/>
                    <w:sz w:val="20"/>
                    <w:szCs w:val="20"/>
                  </w:rPr>
                </w:rPrChange>
              </w:rPr>
              <w:t>/</w:t>
            </w:r>
            <w:r w:rsidR="00630123" w:rsidRPr="00116AAA">
              <w:rPr>
                <w:rFonts w:ascii="Poppins" w:hAnsi="Poppins"/>
                <w:sz w:val="20"/>
                <w:szCs w:val="20"/>
                <w:lang w:eastAsia="ko-KR"/>
                <w:rPrChange w:id="15643" w:author="thuyhuynh" w:date="2023-05-08T11:25:00Z">
                  <w:rPr>
                    <w:rFonts w:asciiTheme="minorHAnsi" w:hAnsiTheme="minorHAnsi"/>
                    <w:sz w:val="20"/>
                    <w:szCs w:val="20"/>
                    <w:lang w:eastAsia="ko-KR"/>
                  </w:rPr>
                </w:rPrChange>
              </w:rPr>
              <w:t xml:space="preserve"> </w:t>
            </w:r>
            <w:del w:id="15644" w:author="thuyhuynh" w:date="2022-03-30T11:09:00Z">
              <w:r w:rsidR="002C5991" w:rsidRPr="00116AAA" w:rsidDel="00E37F22">
                <w:rPr>
                  <w:rFonts w:ascii="Poppins" w:hAnsi="Poppins"/>
                  <w:sz w:val="20"/>
                  <w:szCs w:val="20"/>
                  <w:rPrChange w:id="15645" w:author="thuyhuynh" w:date="2023-05-08T11:25:00Z">
                    <w:rPr>
                      <w:rFonts w:asciiTheme="minorHAnsi" w:hAnsiTheme="minorHAnsi"/>
                      <w:sz w:val="20"/>
                      <w:szCs w:val="20"/>
                    </w:rPr>
                  </w:rPrChange>
                </w:rPr>
                <w:delText>IriShield</w:delText>
              </w:r>
            </w:del>
            <w:proofErr w:type="spellStart"/>
            <w:ins w:id="15646"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7E48E4" w:rsidRPr="00116AAA">
              <w:rPr>
                <w:rFonts w:ascii="Poppins" w:hAnsi="Poppins"/>
                <w:sz w:val="20"/>
                <w:szCs w:val="20"/>
                <w:rPrChange w:id="15647" w:author="thuyhuynh" w:date="2023-05-08T11:25:00Z">
                  <w:rPr>
                    <w:rFonts w:asciiTheme="minorHAnsi" w:hAnsiTheme="minorHAnsi"/>
                    <w:sz w:val="20"/>
                    <w:szCs w:val="20"/>
                  </w:rPr>
                </w:rPrChange>
              </w:rPr>
              <w:t xml:space="preserve"> / </w:t>
            </w:r>
            <w:proofErr w:type="spellStart"/>
            <w:r w:rsidR="007E48E4" w:rsidRPr="00116AAA">
              <w:rPr>
                <w:rFonts w:ascii="Poppins" w:hAnsi="Poppins"/>
                <w:sz w:val="20"/>
                <w:szCs w:val="20"/>
                <w:rPrChange w:id="15648" w:author="thuyhuynh" w:date="2023-05-08T11:25:00Z">
                  <w:rPr>
                    <w:rFonts w:asciiTheme="minorHAnsi" w:hAnsiTheme="minorHAnsi"/>
                    <w:sz w:val="20"/>
                    <w:szCs w:val="20"/>
                  </w:rPr>
                </w:rPrChange>
              </w:rPr>
              <w:t>IriHerald</w:t>
            </w:r>
            <w:proofErr w:type="spellEnd"/>
          </w:p>
        </w:tc>
      </w:tr>
      <w:tr w:rsidR="00A57DEA" w:rsidRPr="00116AAA" w:rsidTr="00BE0460">
        <w:tc>
          <w:tcPr>
            <w:tcW w:w="3402" w:type="dxa"/>
            <w:vAlign w:val="center"/>
          </w:tcPr>
          <w:p w:rsidR="00A57DEA" w:rsidRPr="00116AAA" w:rsidRDefault="00A57DEA" w:rsidP="00BE0460">
            <w:pPr>
              <w:rPr>
                <w:rFonts w:ascii="Poppins" w:hAnsi="Poppins"/>
                <w:sz w:val="20"/>
                <w:szCs w:val="20"/>
                <w:rPrChange w:id="15649" w:author="thuyhuynh" w:date="2023-05-08T11:25:00Z">
                  <w:rPr>
                    <w:rFonts w:asciiTheme="minorHAnsi" w:hAnsiTheme="minorHAnsi"/>
                    <w:sz w:val="20"/>
                    <w:szCs w:val="20"/>
                  </w:rPr>
                </w:rPrChange>
              </w:rPr>
            </w:pPr>
            <w:r w:rsidRPr="00116AAA">
              <w:rPr>
                <w:rFonts w:ascii="Poppins" w:hAnsi="Poppins"/>
                <w:sz w:val="20"/>
                <w:szCs w:val="20"/>
                <w:rPrChange w:id="15650" w:author="thuyhuynh" w:date="2023-05-08T11:25:00Z">
                  <w:rPr>
                    <w:rFonts w:asciiTheme="minorHAnsi" w:hAnsiTheme="minorHAnsi"/>
                    <w:sz w:val="20"/>
                    <w:szCs w:val="20"/>
                  </w:rPr>
                </w:rPrChange>
              </w:rPr>
              <w:t>Warranty Length</w:t>
            </w:r>
          </w:p>
        </w:tc>
        <w:tc>
          <w:tcPr>
            <w:tcW w:w="6066" w:type="dxa"/>
            <w:vAlign w:val="center"/>
          </w:tcPr>
          <w:p w:rsidR="00A57DEA" w:rsidRPr="00116AAA" w:rsidRDefault="00A57DEA" w:rsidP="00BE0460">
            <w:pPr>
              <w:rPr>
                <w:rFonts w:ascii="Poppins" w:hAnsi="Poppins"/>
                <w:sz w:val="20"/>
                <w:szCs w:val="20"/>
                <w:rPrChange w:id="15651" w:author="thuyhuynh" w:date="2023-05-08T11:25:00Z">
                  <w:rPr>
                    <w:rFonts w:asciiTheme="minorHAnsi" w:hAnsiTheme="minorHAnsi"/>
                    <w:sz w:val="20"/>
                    <w:szCs w:val="20"/>
                  </w:rPr>
                </w:rPrChange>
              </w:rPr>
            </w:pPr>
            <w:r w:rsidRPr="00116AAA">
              <w:rPr>
                <w:rFonts w:ascii="Poppins" w:hAnsi="Poppins"/>
                <w:sz w:val="20"/>
                <w:szCs w:val="20"/>
                <w:rPrChange w:id="15652" w:author="thuyhuynh" w:date="2023-05-08T11:25:00Z">
                  <w:rPr>
                    <w:rFonts w:asciiTheme="minorHAnsi" w:hAnsiTheme="minorHAnsi"/>
                    <w:sz w:val="20"/>
                    <w:szCs w:val="20"/>
                  </w:rPr>
                </w:rPrChange>
              </w:rPr>
              <w:t>1 Year Limited: Parts &amp; Labor, Mail in or Carry in</w:t>
            </w:r>
          </w:p>
        </w:tc>
      </w:tr>
      <w:tr w:rsidR="00A57DEA" w:rsidRPr="00116AAA" w:rsidTr="00BE0460">
        <w:tc>
          <w:tcPr>
            <w:tcW w:w="3402" w:type="dxa"/>
            <w:vAlign w:val="center"/>
          </w:tcPr>
          <w:p w:rsidR="00A57DEA" w:rsidRPr="00116AAA" w:rsidRDefault="00A57DEA" w:rsidP="00BE0460">
            <w:pPr>
              <w:rPr>
                <w:rFonts w:ascii="Poppins" w:hAnsi="Poppins"/>
                <w:sz w:val="20"/>
                <w:szCs w:val="20"/>
                <w:rPrChange w:id="15653" w:author="thuyhuynh" w:date="2023-05-08T11:25:00Z">
                  <w:rPr>
                    <w:rFonts w:asciiTheme="minorHAnsi" w:hAnsiTheme="minorHAnsi"/>
                    <w:sz w:val="20"/>
                    <w:szCs w:val="20"/>
                  </w:rPr>
                </w:rPrChange>
              </w:rPr>
            </w:pPr>
            <w:r w:rsidRPr="00116AAA">
              <w:rPr>
                <w:rFonts w:ascii="Poppins" w:hAnsi="Poppins"/>
                <w:sz w:val="20"/>
                <w:szCs w:val="20"/>
                <w:rPrChange w:id="15654" w:author="thuyhuynh" w:date="2023-05-08T11:25:00Z">
                  <w:rPr>
                    <w:rFonts w:asciiTheme="minorHAnsi" w:hAnsiTheme="minorHAnsi"/>
                    <w:sz w:val="20"/>
                    <w:szCs w:val="20"/>
                  </w:rPr>
                </w:rPrChange>
              </w:rPr>
              <w:t>Hardware Technical Support</w:t>
            </w:r>
          </w:p>
        </w:tc>
        <w:tc>
          <w:tcPr>
            <w:tcW w:w="6066" w:type="dxa"/>
            <w:vAlign w:val="center"/>
          </w:tcPr>
          <w:p w:rsidR="00A57DEA" w:rsidRPr="00116AAA" w:rsidRDefault="00A57DEA" w:rsidP="00BE0460">
            <w:pPr>
              <w:rPr>
                <w:rFonts w:ascii="Poppins" w:hAnsi="Poppins"/>
                <w:sz w:val="20"/>
                <w:szCs w:val="20"/>
                <w:rPrChange w:id="15655" w:author="thuyhuynh" w:date="2023-05-08T11:25:00Z">
                  <w:rPr>
                    <w:rFonts w:asciiTheme="minorHAnsi" w:hAnsiTheme="minorHAnsi"/>
                    <w:sz w:val="20"/>
                    <w:szCs w:val="20"/>
                  </w:rPr>
                </w:rPrChange>
              </w:rPr>
            </w:pPr>
            <w:r w:rsidRPr="00116AAA">
              <w:rPr>
                <w:rFonts w:ascii="Poppins" w:hAnsi="Poppins"/>
                <w:sz w:val="20"/>
                <w:szCs w:val="20"/>
                <w:rPrChange w:id="15656" w:author="thuyhuynh" w:date="2023-05-08T11:25:00Z">
                  <w:rPr>
                    <w:rFonts w:asciiTheme="minorHAnsi" w:hAnsiTheme="minorHAnsi"/>
                    <w:sz w:val="20"/>
                    <w:szCs w:val="20"/>
                  </w:rPr>
                </w:rPrChange>
              </w:rPr>
              <w:t>1 Year</w:t>
            </w:r>
          </w:p>
        </w:tc>
      </w:tr>
      <w:tr w:rsidR="00A57DEA" w:rsidRPr="00116AAA" w:rsidTr="00BE0460">
        <w:tc>
          <w:tcPr>
            <w:tcW w:w="3402" w:type="dxa"/>
            <w:vAlign w:val="center"/>
          </w:tcPr>
          <w:p w:rsidR="00A57DEA" w:rsidRPr="00116AAA" w:rsidRDefault="00A57DEA" w:rsidP="00BE0460">
            <w:pPr>
              <w:rPr>
                <w:rFonts w:ascii="Poppins" w:hAnsi="Poppins"/>
                <w:sz w:val="20"/>
                <w:szCs w:val="20"/>
                <w:rPrChange w:id="15657" w:author="thuyhuynh" w:date="2023-05-08T11:25:00Z">
                  <w:rPr>
                    <w:rFonts w:asciiTheme="minorHAnsi" w:hAnsiTheme="minorHAnsi"/>
                    <w:sz w:val="20"/>
                    <w:szCs w:val="20"/>
                  </w:rPr>
                </w:rPrChange>
              </w:rPr>
            </w:pPr>
            <w:r w:rsidRPr="00116AAA">
              <w:rPr>
                <w:rFonts w:ascii="Poppins" w:hAnsi="Poppins"/>
                <w:sz w:val="20"/>
                <w:szCs w:val="20"/>
                <w:rPrChange w:id="15658" w:author="thuyhuynh" w:date="2023-05-08T11:25:00Z">
                  <w:rPr>
                    <w:rFonts w:asciiTheme="minorHAnsi" w:hAnsiTheme="minorHAnsi"/>
                    <w:sz w:val="20"/>
                    <w:szCs w:val="20"/>
                  </w:rPr>
                </w:rPrChange>
              </w:rPr>
              <w:t>Software Support</w:t>
            </w:r>
          </w:p>
        </w:tc>
        <w:tc>
          <w:tcPr>
            <w:tcW w:w="6066" w:type="dxa"/>
            <w:vAlign w:val="center"/>
          </w:tcPr>
          <w:p w:rsidR="00A57DEA" w:rsidRPr="00116AAA" w:rsidRDefault="00A57DEA" w:rsidP="00BE0460">
            <w:pPr>
              <w:rPr>
                <w:rFonts w:ascii="Poppins" w:hAnsi="Poppins"/>
                <w:sz w:val="20"/>
                <w:szCs w:val="20"/>
                <w:rPrChange w:id="15659" w:author="thuyhuynh" w:date="2023-05-08T11:25:00Z">
                  <w:rPr>
                    <w:rFonts w:asciiTheme="minorHAnsi" w:hAnsiTheme="minorHAnsi"/>
                    <w:sz w:val="20"/>
                    <w:szCs w:val="20"/>
                  </w:rPr>
                </w:rPrChange>
              </w:rPr>
            </w:pPr>
            <w:r w:rsidRPr="00116AAA">
              <w:rPr>
                <w:rFonts w:ascii="Poppins" w:hAnsi="Poppins"/>
                <w:sz w:val="20"/>
                <w:szCs w:val="20"/>
                <w:rPrChange w:id="15660" w:author="thuyhuynh" w:date="2023-05-08T11:25:00Z">
                  <w:rPr>
                    <w:rFonts w:asciiTheme="minorHAnsi" w:hAnsiTheme="minorHAnsi"/>
                    <w:sz w:val="20"/>
                    <w:szCs w:val="20"/>
                  </w:rPr>
                </w:rPrChange>
              </w:rPr>
              <w:t>90 days</w:t>
            </w:r>
          </w:p>
        </w:tc>
      </w:tr>
      <w:tr w:rsidR="00A57DEA" w:rsidRPr="00116AAA" w:rsidTr="00BE0460">
        <w:tc>
          <w:tcPr>
            <w:tcW w:w="3402" w:type="dxa"/>
            <w:vAlign w:val="center"/>
          </w:tcPr>
          <w:p w:rsidR="00A57DEA" w:rsidRPr="00116AAA" w:rsidRDefault="00A57DEA" w:rsidP="00BE0460">
            <w:pPr>
              <w:rPr>
                <w:rFonts w:ascii="Poppins" w:hAnsi="Poppins"/>
                <w:sz w:val="20"/>
                <w:szCs w:val="20"/>
                <w:rPrChange w:id="15661" w:author="thuyhuynh" w:date="2023-05-08T11:25:00Z">
                  <w:rPr>
                    <w:rFonts w:asciiTheme="minorHAnsi" w:hAnsiTheme="minorHAnsi"/>
                    <w:sz w:val="20"/>
                    <w:szCs w:val="20"/>
                  </w:rPr>
                </w:rPrChange>
              </w:rPr>
            </w:pPr>
            <w:r w:rsidRPr="00116AAA">
              <w:rPr>
                <w:rFonts w:ascii="Poppins" w:hAnsi="Poppins"/>
                <w:sz w:val="20"/>
                <w:szCs w:val="20"/>
                <w:rPrChange w:id="15662" w:author="thuyhuynh" w:date="2023-05-08T11:25:00Z">
                  <w:rPr>
                    <w:rFonts w:asciiTheme="minorHAnsi" w:hAnsiTheme="minorHAnsi"/>
                    <w:sz w:val="20"/>
                    <w:szCs w:val="20"/>
                  </w:rPr>
                </w:rPrChange>
              </w:rPr>
              <w:t>Website</w:t>
            </w:r>
          </w:p>
        </w:tc>
        <w:tc>
          <w:tcPr>
            <w:tcW w:w="6066" w:type="dxa"/>
            <w:vAlign w:val="center"/>
          </w:tcPr>
          <w:p w:rsidR="00A57DEA" w:rsidRPr="00116AAA" w:rsidRDefault="00A57DEA" w:rsidP="00BE0460">
            <w:pPr>
              <w:rPr>
                <w:rFonts w:ascii="Poppins" w:hAnsi="Poppins"/>
                <w:sz w:val="20"/>
                <w:szCs w:val="20"/>
                <w:rPrChange w:id="15663" w:author="thuyhuynh" w:date="2023-05-08T11:25:00Z">
                  <w:rPr>
                    <w:rFonts w:asciiTheme="minorHAnsi" w:hAnsiTheme="minorHAnsi"/>
                    <w:sz w:val="20"/>
                    <w:szCs w:val="20"/>
                  </w:rPr>
                </w:rPrChange>
              </w:rPr>
            </w:pPr>
            <w:r w:rsidRPr="00116AAA">
              <w:rPr>
                <w:rFonts w:ascii="Poppins" w:hAnsi="Poppins"/>
                <w:sz w:val="20"/>
                <w:szCs w:val="20"/>
                <w:rPrChange w:id="15664" w:author="thuyhuynh" w:date="2023-05-08T11:25:00Z">
                  <w:rPr>
                    <w:rFonts w:asciiTheme="minorHAnsi" w:hAnsiTheme="minorHAnsi"/>
                    <w:sz w:val="20"/>
                    <w:szCs w:val="20"/>
                  </w:rPr>
                </w:rPrChange>
              </w:rPr>
              <w:t>http://www.iritech.com</w:t>
            </w:r>
          </w:p>
        </w:tc>
      </w:tr>
      <w:tr w:rsidR="00A57DEA" w:rsidRPr="00116AAA" w:rsidTr="00BE0460">
        <w:tc>
          <w:tcPr>
            <w:tcW w:w="3402" w:type="dxa"/>
            <w:vAlign w:val="center"/>
          </w:tcPr>
          <w:p w:rsidR="00A57DEA" w:rsidRPr="00116AAA" w:rsidRDefault="00A57DEA" w:rsidP="00BE0460">
            <w:pPr>
              <w:rPr>
                <w:rFonts w:ascii="Poppins" w:hAnsi="Poppins"/>
                <w:sz w:val="20"/>
                <w:szCs w:val="20"/>
                <w:rPrChange w:id="15665" w:author="thuyhuynh" w:date="2023-05-08T11:25:00Z">
                  <w:rPr>
                    <w:rFonts w:asciiTheme="minorHAnsi" w:hAnsiTheme="minorHAnsi"/>
                    <w:sz w:val="20"/>
                    <w:szCs w:val="20"/>
                  </w:rPr>
                </w:rPrChange>
              </w:rPr>
            </w:pPr>
            <w:r w:rsidRPr="00116AAA">
              <w:rPr>
                <w:rFonts w:ascii="Poppins" w:hAnsi="Poppins"/>
                <w:sz w:val="20"/>
                <w:szCs w:val="20"/>
                <w:rPrChange w:id="15666" w:author="thuyhuynh" w:date="2023-05-08T11:25:00Z">
                  <w:rPr>
                    <w:rFonts w:asciiTheme="minorHAnsi" w:hAnsiTheme="minorHAnsi"/>
                    <w:sz w:val="20"/>
                    <w:szCs w:val="20"/>
                  </w:rPr>
                </w:rPrChange>
              </w:rPr>
              <w:t>Service Phone Number</w:t>
            </w:r>
          </w:p>
        </w:tc>
        <w:tc>
          <w:tcPr>
            <w:tcW w:w="6066" w:type="dxa"/>
            <w:vAlign w:val="center"/>
          </w:tcPr>
          <w:p w:rsidR="00A57DEA" w:rsidRPr="00116AAA" w:rsidRDefault="00A57DEA" w:rsidP="00BE0460">
            <w:pPr>
              <w:rPr>
                <w:rFonts w:ascii="Poppins" w:hAnsi="Poppins"/>
                <w:sz w:val="20"/>
                <w:szCs w:val="20"/>
                <w:rPrChange w:id="15667" w:author="thuyhuynh" w:date="2023-05-08T11:25:00Z">
                  <w:rPr>
                    <w:rFonts w:asciiTheme="minorHAnsi" w:hAnsiTheme="minorHAnsi"/>
                    <w:sz w:val="20"/>
                    <w:szCs w:val="20"/>
                  </w:rPr>
                </w:rPrChange>
              </w:rPr>
            </w:pPr>
            <w:r w:rsidRPr="00116AAA">
              <w:rPr>
                <w:rFonts w:ascii="Poppins" w:hAnsi="Poppins"/>
                <w:sz w:val="20"/>
                <w:szCs w:val="20"/>
                <w:rPrChange w:id="15668" w:author="thuyhuynh" w:date="2023-05-08T11:25:00Z">
                  <w:rPr>
                    <w:rFonts w:asciiTheme="minorHAnsi" w:hAnsiTheme="minorHAnsi"/>
                    <w:sz w:val="20"/>
                    <w:szCs w:val="20"/>
                  </w:rPr>
                </w:rPrChange>
              </w:rPr>
              <w:t>+1 703 877 2135 (United States)</w:t>
            </w:r>
          </w:p>
          <w:p w:rsidR="00A57DEA" w:rsidRPr="00116AAA" w:rsidRDefault="00A57DEA" w:rsidP="00BE0460">
            <w:pPr>
              <w:rPr>
                <w:rFonts w:ascii="Poppins" w:hAnsi="Poppins"/>
                <w:sz w:val="20"/>
                <w:szCs w:val="20"/>
                <w:rPrChange w:id="15669" w:author="thuyhuynh" w:date="2023-05-08T11:25:00Z">
                  <w:rPr>
                    <w:rFonts w:asciiTheme="minorHAnsi" w:hAnsiTheme="minorHAnsi"/>
                    <w:sz w:val="20"/>
                    <w:szCs w:val="20"/>
                  </w:rPr>
                </w:rPrChange>
              </w:rPr>
            </w:pPr>
            <w:r w:rsidRPr="00116AAA">
              <w:rPr>
                <w:rFonts w:ascii="Poppins" w:hAnsi="Poppins"/>
                <w:sz w:val="20"/>
                <w:szCs w:val="20"/>
                <w:rPrChange w:id="15670" w:author="thuyhuynh" w:date="2023-05-08T11:25:00Z">
                  <w:rPr>
                    <w:rFonts w:asciiTheme="minorHAnsi" w:hAnsiTheme="minorHAnsi"/>
                    <w:sz w:val="20"/>
                    <w:szCs w:val="20"/>
                  </w:rPr>
                </w:rPrChange>
              </w:rPr>
              <w:t>+82 2 872 3812 (Korea)</w:t>
            </w:r>
          </w:p>
        </w:tc>
      </w:tr>
    </w:tbl>
    <w:p w:rsidR="009F5278" w:rsidRPr="00116AAA" w:rsidRDefault="009F5278" w:rsidP="00A57DEA">
      <w:pPr>
        <w:jc w:val="both"/>
        <w:rPr>
          <w:rFonts w:ascii="Poppins" w:hAnsi="Poppins"/>
          <w:b/>
          <w:sz w:val="20"/>
          <w:szCs w:val="20"/>
          <w:rPrChange w:id="15671" w:author="thuyhuynh" w:date="2023-05-08T11:25:00Z">
            <w:rPr>
              <w:rFonts w:asciiTheme="minorHAnsi" w:hAnsiTheme="minorHAnsi"/>
              <w:b/>
              <w:sz w:val="20"/>
              <w:szCs w:val="20"/>
            </w:rPr>
          </w:rPrChange>
        </w:rPr>
      </w:pPr>
    </w:p>
    <w:p w:rsidR="00A57DEA" w:rsidRPr="00116AAA" w:rsidRDefault="00A57DEA" w:rsidP="00A57DEA">
      <w:pPr>
        <w:jc w:val="both"/>
        <w:rPr>
          <w:rFonts w:ascii="Poppins" w:hAnsi="Poppins"/>
          <w:b/>
          <w:sz w:val="20"/>
          <w:szCs w:val="20"/>
          <w:rPrChange w:id="15672" w:author="thuyhuynh" w:date="2023-05-08T11:25:00Z">
            <w:rPr>
              <w:rFonts w:asciiTheme="minorHAnsi" w:hAnsiTheme="minorHAnsi"/>
              <w:b/>
              <w:sz w:val="20"/>
              <w:szCs w:val="20"/>
            </w:rPr>
          </w:rPrChange>
        </w:rPr>
      </w:pPr>
      <w:r w:rsidRPr="00116AAA">
        <w:rPr>
          <w:rFonts w:ascii="Poppins" w:hAnsi="Poppins"/>
          <w:b/>
          <w:sz w:val="20"/>
          <w:szCs w:val="20"/>
          <w:rPrChange w:id="15673" w:author="thuyhuynh" w:date="2023-05-08T11:25:00Z">
            <w:rPr>
              <w:rFonts w:asciiTheme="minorHAnsi" w:hAnsiTheme="minorHAnsi"/>
              <w:b/>
              <w:sz w:val="20"/>
              <w:szCs w:val="20"/>
            </w:rPr>
          </w:rPrChange>
        </w:rPr>
        <w:t>THIS AGREEMENT CONTAINS A MANDATORY AND BINDING ARBITRATION PROVISION IN WHICH YOU AND IRITECH AGREE TO RESOLVE ANY DISPUTES BETWEEN YOU AND IRITECH BY BINDING ARBITRATION. PLEASE SEE SECTION 10 BELOW.</w:t>
      </w:r>
    </w:p>
    <w:p w:rsidR="00A57DEA" w:rsidRPr="00116AAA" w:rsidRDefault="00A57DEA" w:rsidP="00A57DEA">
      <w:pPr>
        <w:jc w:val="both"/>
        <w:rPr>
          <w:rFonts w:ascii="Poppins" w:hAnsi="Poppins"/>
          <w:sz w:val="20"/>
          <w:szCs w:val="20"/>
          <w:rPrChange w:id="15674" w:author="thuyhuynh" w:date="2023-05-08T11:25:00Z">
            <w:rPr>
              <w:rFonts w:asciiTheme="minorHAnsi" w:hAnsiTheme="minorHAnsi"/>
              <w:sz w:val="20"/>
              <w:szCs w:val="20"/>
            </w:rPr>
          </w:rPrChange>
        </w:rPr>
      </w:pPr>
    </w:p>
    <w:p w:rsidR="00A57DEA" w:rsidRPr="00116AAA" w:rsidRDefault="00A57DEA" w:rsidP="00A57DEA">
      <w:pPr>
        <w:jc w:val="both"/>
        <w:rPr>
          <w:rFonts w:ascii="Poppins" w:hAnsi="Poppins"/>
          <w:sz w:val="20"/>
          <w:szCs w:val="20"/>
          <w:rPrChange w:id="15675" w:author="thuyhuynh" w:date="2023-05-08T11:25:00Z">
            <w:rPr>
              <w:rFonts w:asciiTheme="minorHAnsi" w:hAnsiTheme="minorHAnsi"/>
              <w:sz w:val="20"/>
              <w:szCs w:val="20"/>
            </w:rPr>
          </w:rPrChange>
        </w:rPr>
      </w:pPr>
      <w:r w:rsidRPr="00116AAA">
        <w:rPr>
          <w:rFonts w:ascii="Poppins" w:hAnsi="Poppins"/>
          <w:sz w:val="20"/>
          <w:szCs w:val="20"/>
          <w:rPrChange w:id="15676" w:author="thuyhuynh" w:date="2023-05-08T11:25:00Z">
            <w:rPr>
              <w:rFonts w:asciiTheme="minorHAnsi" w:hAnsiTheme="minorHAnsi"/>
              <w:sz w:val="20"/>
              <w:szCs w:val="20"/>
            </w:rPr>
          </w:rPrChange>
        </w:rPr>
        <w:t xml:space="preserve">This Agreement (“Agreement”) is between the original purchaser (“You”) and </w:t>
      </w:r>
      <w:proofErr w:type="spellStart"/>
      <w:r w:rsidRPr="00116AAA">
        <w:rPr>
          <w:rFonts w:ascii="Poppins" w:hAnsi="Poppins"/>
          <w:sz w:val="20"/>
          <w:szCs w:val="20"/>
          <w:rPrChange w:id="15677" w:author="thuyhuynh" w:date="2023-05-08T11:25:00Z">
            <w:rPr>
              <w:rFonts w:asciiTheme="minorHAnsi" w:hAnsiTheme="minorHAnsi"/>
              <w:sz w:val="20"/>
              <w:szCs w:val="20"/>
            </w:rPr>
          </w:rPrChange>
        </w:rPr>
        <w:t>IriTech</w:t>
      </w:r>
      <w:proofErr w:type="spellEnd"/>
      <w:r w:rsidRPr="00116AAA">
        <w:rPr>
          <w:rFonts w:ascii="Poppins" w:hAnsi="Poppins"/>
          <w:sz w:val="20"/>
          <w:szCs w:val="20"/>
          <w:rPrChange w:id="15678" w:author="thuyhuynh" w:date="2023-05-08T11:25:00Z">
            <w:rPr>
              <w:rFonts w:asciiTheme="minorHAnsi" w:hAnsiTheme="minorHAnsi"/>
              <w:sz w:val="20"/>
              <w:szCs w:val="20"/>
            </w:rPr>
          </w:rPrChange>
        </w:rPr>
        <w:t xml:space="preserve">, Inc. (“IRITECH”) and applies to IRITECH products (“Products”) and services purchased by you from IRITECH or affiliates or an IRITECH authorized reseller (“Reseller”). This limited warranty extends only to </w:t>
      </w:r>
      <w:proofErr w:type="gramStart"/>
      <w:r w:rsidRPr="00116AAA">
        <w:rPr>
          <w:rFonts w:ascii="Poppins" w:hAnsi="Poppins"/>
          <w:sz w:val="20"/>
          <w:szCs w:val="20"/>
          <w:rPrChange w:id="15679" w:author="thuyhuynh" w:date="2023-05-08T11:25:00Z">
            <w:rPr>
              <w:rFonts w:asciiTheme="minorHAnsi" w:hAnsiTheme="minorHAnsi"/>
              <w:sz w:val="20"/>
              <w:szCs w:val="20"/>
            </w:rPr>
          </w:rPrChange>
        </w:rPr>
        <w:t>You</w:t>
      </w:r>
      <w:proofErr w:type="gramEnd"/>
      <w:r w:rsidRPr="00116AAA">
        <w:rPr>
          <w:rFonts w:ascii="Poppins" w:hAnsi="Poppins"/>
          <w:sz w:val="20"/>
          <w:szCs w:val="20"/>
          <w:rPrChange w:id="15680" w:author="thuyhuynh" w:date="2023-05-08T11:25:00Z">
            <w:rPr>
              <w:rFonts w:asciiTheme="minorHAnsi" w:hAnsiTheme="minorHAnsi"/>
              <w:sz w:val="20"/>
              <w:szCs w:val="20"/>
            </w:rPr>
          </w:rPrChange>
        </w:rPr>
        <w:t>, the original purchaser, and is not transferable to anyone who subsequently purchases, leases, or otherwise obtains the Product from You.</w:t>
      </w:r>
    </w:p>
    <w:p w:rsidR="00A57DEA" w:rsidRPr="00116AAA" w:rsidRDefault="00A57DEA" w:rsidP="00A57DEA">
      <w:pPr>
        <w:jc w:val="both"/>
        <w:rPr>
          <w:rFonts w:ascii="Poppins" w:hAnsi="Poppins"/>
          <w:sz w:val="20"/>
          <w:szCs w:val="20"/>
          <w:rPrChange w:id="15681" w:author="thuyhuynh" w:date="2023-05-08T11:25:00Z">
            <w:rPr>
              <w:rFonts w:asciiTheme="minorHAnsi" w:hAnsiTheme="minorHAnsi"/>
              <w:sz w:val="20"/>
              <w:szCs w:val="20"/>
            </w:rPr>
          </w:rPrChange>
        </w:rPr>
      </w:pPr>
    </w:p>
    <w:p w:rsidR="00A57DEA" w:rsidRPr="00116AAA" w:rsidRDefault="00A57DEA" w:rsidP="00A57DEA">
      <w:pPr>
        <w:jc w:val="both"/>
        <w:rPr>
          <w:rFonts w:ascii="Poppins" w:hAnsi="Poppins"/>
          <w:sz w:val="20"/>
          <w:szCs w:val="20"/>
          <w:rPrChange w:id="15682" w:author="thuyhuynh" w:date="2023-05-08T11:25:00Z">
            <w:rPr>
              <w:rFonts w:asciiTheme="minorHAnsi" w:hAnsiTheme="minorHAnsi"/>
              <w:sz w:val="20"/>
              <w:szCs w:val="20"/>
            </w:rPr>
          </w:rPrChange>
        </w:rPr>
      </w:pPr>
      <w:r w:rsidRPr="00116AAA">
        <w:rPr>
          <w:rFonts w:ascii="Poppins" w:hAnsi="Poppins"/>
          <w:sz w:val="20"/>
          <w:szCs w:val="20"/>
          <w:rPrChange w:id="15683" w:author="thuyhuynh" w:date="2023-05-08T11:25:00Z">
            <w:rPr>
              <w:rFonts w:asciiTheme="minorHAnsi" w:hAnsiTheme="minorHAnsi"/>
              <w:sz w:val="20"/>
              <w:szCs w:val="20"/>
            </w:rPr>
          </w:rPrChange>
        </w:rPr>
        <w:t xml:space="preserve">The term of this Limited Warranty (the “Limited Warranty Period”) is identified in the reference table included with this Agreement (Warranty Reference Table”). The Limited Warranty Period commences on the date of purchase by </w:t>
      </w:r>
      <w:proofErr w:type="gramStart"/>
      <w:r w:rsidRPr="00116AAA">
        <w:rPr>
          <w:rFonts w:ascii="Poppins" w:hAnsi="Poppins"/>
          <w:sz w:val="20"/>
          <w:szCs w:val="20"/>
          <w:rPrChange w:id="15684" w:author="thuyhuynh" w:date="2023-05-08T11:25:00Z">
            <w:rPr>
              <w:rFonts w:asciiTheme="minorHAnsi" w:hAnsiTheme="minorHAnsi"/>
              <w:sz w:val="20"/>
              <w:szCs w:val="20"/>
            </w:rPr>
          </w:rPrChange>
        </w:rPr>
        <w:t>You</w:t>
      </w:r>
      <w:proofErr w:type="gramEnd"/>
      <w:r w:rsidRPr="00116AAA">
        <w:rPr>
          <w:rFonts w:ascii="Poppins" w:hAnsi="Poppins"/>
          <w:sz w:val="20"/>
          <w:szCs w:val="20"/>
          <w:rPrChange w:id="15685" w:author="thuyhuynh" w:date="2023-05-08T11:25:00Z">
            <w:rPr>
              <w:rFonts w:asciiTheme="minorHAnsi" w:hAnsiTheme="minorHAnsi"/>
              <w:sz w:val="20"/>
              <w:szCs w:val="20"/>
            </w:rPr>
          </w:rPrChange>
        </w:rPr>
        <w:t>. Your original purchase invoice (sales receipt) showing the date of purchase of the Product is your proof of the date of purchase.</w:t>
      </w:r>
    </w:p>
    <w:p w:rsidR="00A57DEA" w:rsidRPr="00116AAA" w:rsidRDefault="00A57DEA" w:rsidP="00A57DEA">
      <w:pPr>
        <w:jc w:val="both"/>
        <w:rPr>
          <w:rFonts w:ascii="Poppins" w:hAnsi="Poppins"/>
          <w:sz w:val="20"/>
          <w:szCs w:val="20"/>
          <w:rPrChange w:id="15686" w:author="thuyhuynh" w:date="2023-05-08T11:25:00Z">
            <w:rPr>
              <w:rFonts w:asciiTheme="minorHAnsi" w:hAnsiTheme="minorHAnsi"/>
              <w:sz w:val="20"/>
              <w:szCs w:val="20"/>
            </w:rPr>
          </w:rPrChange>
        </w:rPr>
      </w:pPr>
    </w:p>
    <w:p w:rsidR="00A57DEA" w:rsidRPr="00116AAA" w:rsidRDefault="00A57DEA" w:rsidP="00A57DEA">
      <w:pPr>
        <w:pStyle w:val="ListParagraph"/>
        <w:jc w:val="both"/>
        <w:rPr>
          <w:rFonts w:ascii="Poppins" w:hAnsi="Poppins"/>
          <w:sz w:val="20"/>
          <w:szCs w:val="20"/>
          <w:rPrChange w:id="15687" w:author="thuyhuynh" w:date="2023-05-08T11:25:00Z">
            <w:rPr>
              <w:rFonts w:asciiTheme="minorHAnsi" w:hAnsiTheme="minorHAnsi"/>
              <w:sz w:val="20"/>
              <w:szCs w:val="20"/>
            </w:rPr>
          </w:rPrChange>
        </w:rPr>
      </w:pPr>
      <w:proofErr w:type="gramStart"/>
      <w:r w:rsidRPr="00116AAA">
        <w:rPr>
          <w:rFonts w:ascii="Poppins" w:hAnsi="Poppins"/>
          <w:b/>
          <w:sz w:val="20"/>
          <w:szCs w:val="20"/>
          <w:rPrChange w:id="15688" w:author="thuyhuynh" w:date="2023-05-08T11:25:00Z">
            <w:rPr>
              <w:rFonts w:asciiTheme="minorHAnsi" w:hAnsiTheme="minorHAnsi"/>
              <w:b/>
              <w:sz w:val="20"/>
              <w:szCs w:val="20"/>
            </w:rPr>
          </w:rPrChange>
        </w:rPr>
        <w:t>Product Limited Warranty.</w:t>
      </w:r>
      <w:proofErr w:type="gramEnd"/>
      <w:r w:rsidR="004241FD" w:rsidRPr="00116AAA">
        <w:rPr>
          <w:rFonts w:ascii="Poppins" w:hAnsi="Poppins"/>
          <w:b/>
          <w:sz w:val="20"/>
          <w:szCs w:val="20"/>
          <w:lang w:eastAsia="ko-KR"/>
          <w:rPrChange w:id="15689" w:author="thuyhuynh" w:date="2023-05-08T11:25:00Z">
            <w:rPr>
              <w:rFonts w:asciiTheme="minorHAnsi" w:hAnsiTheme="minorHAnsi"/>
              <w:b/>
              <w:sz w:val="20"/>
              <w:szCs w:val="20"/>
              <w:lang w:eastAsia="ko-KR"/>
            </w:rPr>
          </w:rPrChange>
        </w:rPr>
        <w:t xml:space="preserve"> </w:t>
      </w:r>
      <w:r w:rsidRPr="00116AAA">
        <w:rPr>
          <w:rFonts w:ascii="Poppins" w:hAnsi="Poppins"/>
          <w:sz w:val="20"/>
          <w:szCs w:val="20"/>
          <w:rPrChange w:id="15690" w:author="thuyhuynh" w:date="2023-05-08T11:25:00Z">
            <w:rPr>
              <w:rFonts w:asciiTheme="minorHAnsi" w:hAnsiTheme="minorHAnsi"/>
              <w:sz w:val="20"/>
              <w:szCs w:val="20"/>
            </w:rPr>
          </w:rPrChange>
        </w:rPr>
        <w:t>IRITECH warrants that its Products will be free from defects in materials and workmanship for the Limited Warranty Period. During the Limited Warranty Period, IRITECH will, as its option; (</w:t>
      </w:r>
      <w:proofErr w:type="spellStart"/>
      <w:r w:rsidRPr="00116AAA">
        <w:rPr>
          <w:rFonts w:ascii="Poppins" w:hAnsi="Poppins"/>
          <w:sz w:val="20"/>
          <w:szCs w:val="20"/>
          <w:rPrChange w:id="15691" w:author="thuyhuynh" w:date="2023-05-08T11:25:00Z">
            <w:rPr>
              <w:rFonts w:asciiTheme="minorHAnsi" w:hAnsiTheme="minorHAnsi"/>
              <w:sz w:val="20"/>
              <w:szCs w:val="20"/>
            </w:rPr>
          </w:rPrChange>
        </w:rPr>
        <w:t>i</w:t>
      </w:r>
      <w:proofErr w:type="spellEnd"/>
      <w:r w:rsidRPr="00116AAA">
        <w:rPr>
          <w:rFonts w:ascii="Poppins" w:hAnsi="Poppins"/>
          <w:sz w:val="20"/>
          <w:szCs w:val="20"/>
          <w:rPrChange w:id="15692" w:author="thuyhuynh" w:date="2023-05-08T11:25:00Z">
            <w:rPr>
              <w:rFonts w:asciiTheme="minorHAnsi" w:hAnsiTheme="minorHAnsi"/>
              <w:sz w:val="20"/>
              <w:szCs w:val="20"/>
            </w:rPr>
          </w:rPrChange>
        </w:rPr>
        <w:t xml:space="preserve">) provide replacement parts necessary to repair the Product; (ii) repair the Product or replace it with a comparable product; or (iii) refund the amount </w:t>
      </w:r>
      <w:proofErr w:type="gramStart"/>
      <w:r w:rsidRPr="00116AAA">
        <w:rPr>
          <w:rFonts w:ascii="Poppins" w:hAnsi="Poppins"/>
          <w:sz w:val="20"/>
          <w:szCs w:val="20"/>
          <w:rPrChange w:id="15693" w:author="thuyhuynh" w:date="2023-05-08T11:25:00Z">
            <w:rPr>
              <w:rFonts w:asciiTheme="minorHAnsi" w:hAnsiTheme="minorHAnsi"/>
              <w:sz w:val="20"/>
              <w:szCs w:val="20"/>
            </w:rPr>
          </w:rPrChange>
        </w:rPr>
        <w:t>You</w:t>
      </w:r>
      <w:proofErr w:type="gramEnd"/>
      <w:r w:rsidRPr="00116AAA">
        <w:rPr>
          <w:rFonts w:ascii="Poppins" w:hAnsi="Poppins"/>
          <w:sz w:val="20"/>
          <w:szCs w:val="20"/>
          <w:rPrChange w:id="15694" w:author="thuyhuynh" w:date="2023-05-08T11:25:00Z">
            <w:rPr>
              <w:rFonts w:asciiTheme="minorHAnsi" w:hAnsiTheme="minorHAnsi"/>
              <w:sz w:val="20"/>
              <w:szCs w:val="20"/>
            </w:rPr>
          </w:rPrChange>
        </w:rPr>
        <w:t xml:space="preserve"> paid for the Product, LESS DEPRECIATION, upon its return. Replacement parts and Products will be new or serviceably used, comparable in function and performance to the original part or Product and warranted for the remainder of the original warranty period or, if longer, 90 days after they are shipped to you.</w:t>
      </w:r>
    </w:p>
    <w:p w:rsidR="00A57DEA" w:rsidRPr="00116AAA" w:rsidRDefault="00A57DEA" w:rsidP="00A57DEA">
      <w:pPr>
        <w:pStyle w:val="ListParagraph"/>
        <w:jc w:val="both"/>
        <w:rPr>
          <w:rFonts w:ascii="Poppins" w:hAnsi="Poppins"/>
          <w:sz w:val="20"/>
          <w:szCs w:val="20"/>
          <w:rPrChange w:id="15695" w:author="thuyhuynh" w:date="2023-05-08T11:25:00Z">
            <w:rPr>
              <w:rFonts w:asciiTheme="minorHAnsi" w:hAnsiTheme="minorHAnsi"/>
              <w:sz w:val="20"/>
              <w:szCs w:val="20"/>
            </w:rPr>
          </w:rPrChange>
        </w:rPr>
      </w:pPr>
    </w:p>
    <w:p w:rsidR="00A57DEA" w:rsidRPr="00116AAA" w:rsidRDefault="00A57DEA" w:rsidP="00A57DEA">
      <w:pPr>
        <w:pStyle w:val="ListParagraph"/>
        <w:jc w:val="both"/>
        <w:rPr>
          <w:rFonts w:ascii="Poppins" w:hAnsi="Poppins"/>
          <w:sz w:val="20"/>
          <w:szCs w:val="20"/>
          <w:rPrChange w:id="15696" w:author="thuyhuynh" w:date="2023-05-08T11:25:00Z">
            <w:rPr>
              <w:rFonts w:asciiTheme="minorHAnsi" w:hAnsiTheme="minorHAnsi"/>
              <w:sz w:val="20"/>
              <w:szCs w:val="20"/>
            </w:rPr>
          </w:rPrChange>
        </w:rPr>
      </w:pPr>
      <w:proofErr w:type="gramStart"/>
      <w:r w:rsidRPr="00116AAA">
        <w:rPr>
          <w:rFonts w:ascii="Poppins" w:hAnsi="Poppins"/>
          <w:b/>
          <w:sz w:val="20"/>
          <w:szCs w:val="20"/>
          <w:rPrChange w:id="15697" w:author="thuyhuynh" w:date="2023-05-08T11:25:00Z">
            <w:rPr>
              <w:rFonts w:asciiTheme="minorHAnsi" w:hAnsiTheme="minorHAnsi"/>
              <w:b/>
              <w:sz w:val="20"/>
              <w:szCs w:val="20"/>
            </w:rPr>
          </w:rPrChange>
        </w:rPr>
        <w:t>Technical Support.</w:t>
      </w:r>
      <w:proofErr w:type="gramEnd"/>
      <w:r w:rsidRPr="00116AAA">
        <w:rPr>
          <w:rFonts w:ascii="Poppins" w:hAnsi="Poppins"/>
          <w:sz w:val="20"/>
          <w:szCs w:val="20"/>
          <w:rPrChange w:id="15698" w:author="thuyhuynh" w:date="2023-05-08T11:25:00Z">
            <w:rPr>
              <w:rFonts w:asciiTheme="minorHAnsi" w:hAnsiTheme="minorHAnsi"/>
              <w:sz w:val="20"/>
              <w:szCs w:val="20"/>
            </w:rPr>
          </w:rPrChange>
        </w:rPr>
        <w:t xml:space="preserve"> During the Limited Warranty Period, IRITECH will provide product technical support by e-mail. The scope of technical support consists of helping you diagnose and resolve problems with defects in Products covered by this Agreement, and, for Camera Products, reinstalling the factory-installed operating system and software to restore it to the original factory configuration. IRITECH may provide technical support via on-line and other methods. IRITECH may change the means through which it provides technical support at any time.</w:t>
      </w:r>
    </w:p>
    <w:p w:rsidR="00A57DEA" w:rsidRPr="00116AAA" w:rsidRDefault="00A57DEA" w:rsidP="00A57DEA">
      <w:pPr>
        <w:pStyle w:val="ListParagraph"/>
        <w:jc w:val="both"/>
        <w:rPr>
          <w:rFonts w:ascii="Poppins" w:hAnsi="Poppins"/>
          <w:sz w:val="20"/>
          <w:szCs w:val="20"/>
          <w:rPrChange w:id="15699" w:author="thuyhuynh" w:date="2023-05-08T11:25:00Z">
            <w:rPr>
              <w:rFonts w:asciiTheme="minorHAnsi" w:hAnsiTheme="minorHAnsi"/>
              <w:sz w:val="20"/>
              <w:szCs w:val="20"/>
            </w:rPr>
          </w:rPrChange>
        </w:rPr>
      </w:pPr>
    </w:p>
    <w:p w:rsidR="00A57DEA" w:rsidRPr="00116AAA" w:rsidRDefault="00A57DEA" w:rsidP="00A57DEA">
      <w:pPr>
        <w:pStyle w:val="ListParagraph"/>
        <w:jc w:val="both"/>
        <w:rPr>
          <w:rFonts w:ascii="Poppins" w:hAnsi="Poppins"/>
          <w:sz w:val="20"/>
          <w:szCs w:val="20"/>
          <w:rPrChange w:id="15700" w:author="thuyhuynh" w:date="2023-05-08T11:25:00Z">
            <w:rPr>
              <w:rFonts w:asciiTheme="minorHAnsi" w:hAnsiTheme="minorHAnsi"/>
              <w:sz w:val="20"/>
              <w:szCs w:val="20"/>
            </w:rPr>
          </w:rPrChange>
        </w:rPr>
      </w:pPr>
      <w:r w:rsidRPr="00116AAA">
        <w:rPr>
          <w:rFonts w:ascii="Poppins" w:hAnsi="Poppins"/>
          <w:sz w:val="20"/>
          <w:szCs w:val="20"/>
          <w:rPrChange w:id="15701" w:author="thuyhuynh" w:date="2023-05-08T11:25:00Z">
            <w:rPr>
              <w:rFonts w:asciiTheme="minorHAnsi" w:hAnsiTheme="minorHAnsi"/>
              <w:sz w:val="20"/>
              <w:szCs w:val="20"/>
            </w:rPr>
          </w:rPrChange>
        </w:rPr>
        <w:t xml:space="preserve">THIS LIMITED WARRANTY DOES NOT COVER MISUSE OR MINOR IMPERFECTIONS IN UNITS THAT MEET DESIGN SPECIFICATIONS OR IMPERFECTIONS THAT DO NOT MATERIALLY ALTER FUNCTIONALITY. </w:t>
      </w:r>
    </w:p>
    <w:p w:rsidR="00A57DEA" w:rsidRPr="00116AAA" w:rsidRDefault="00A57DEA" w:rsidP="00A57DEA">
      <w:pPr>
        <w:pStyle w:val="Default"/>
        <w:jc w:val="both"/>
        <w:rPr>
          <w:rFonts w:ascii="Poppins" w:hAnsi="Poppins"/>
          <w:b/>
          <w:bCs/>
          <w:sz w:val="20"/>
          <w:szCs w:val="20"/>
          <w:rPrChange w:id="15702" w:author="thuyhuynh" w:date="2023-05-08T11:25:00Z">
            <w:rPr>
              <w:rFonts w:asciiTheme="minorHAnsi" w:hAnsiTheme="minorHAnsi"/>
              <w:b/>
              <w:bCs/>
              <w:sz w:val="20"/>
              <w:szCs w:val="20"/>
            </w:rPr>
          </w:rPrChange>
        </w:rPr>
      </w:pPr>
    </w:p>
    <w:p w:rsidR="00A57DEA" w:rsidRPr="00116AAA" w:rsidRDefault="00A57DEA" w:rsidP="0067277F">
      <w:pPr>
        <w:pStyle w:val="Default"/>
        <w:ind w:firstLineChars="150" w:firstLine="300"/>
        <w:jc w:val="both"/>
        <w:rPr>
          <w:rFonts w:ascii="Poppins" w:hAnsi="Poppins"/>
          <w:b/>
          <w:bCs/>
          <w:sz w:val="20"/>
          <w:szCs w:val="20"/>
          <w:rPrChange w:id="15703" w:author="thuyhuynh" w:date="2023-05-08T11:25:00Z">
            <w:rPr>
              <w:rFonts w:asciiTheme="minorHAnsi" w:hAnsiTheme="minorHAnsi"/>
              <w:b/>
              <w:bCs/>
              <w:sz w:val="20"/>
              <w:szCs w:val="20"/>
            </w:rPr>
          </w:rPrChange>
        </w:rPr>
      </w:pPr>
      <w:r w:rsidRPr="00116AAA">
        <w:rPr>
          <w:rFonts w:ascii="Poppins" w:hAnsi="Poppins"/>
          <w:b/>
          <w:bCs/>
          <w:sz w:val="20"/>
          <w:szCs w:val="20"/>
          <w:rPrChange w:id="15704" w:author="thuyhuynh" w:date="2023-05-08T11:25:00Z">
            <w:rPr>
              <w:rFonts w:asciiTheme="minorHAnsi" w:hAnsiTheme="minorHAnsi"/>
              <w:b/>
              <w:bCs/>
              <w:sz w:val="20"/>
              <w:szCs w:val="20"/>
            </w:rPr>
          </w:rPrChange>
        </w:rPr>
        <w:t xml:space="preserve">THIS LIMITED WARRANTY DOES NOT COVER AND IRITECH IS NOT RESPONSIBLE FOR: </w:t>
      </w:r>
    </w:p>
    <w:p w:rsidR="00A57DEA" w:rsidRPr="00116AAA" w:rsidRDefault="00A57DEA">
      <w:pPr>
        <w:pStyle w:val="Default"/>
        <w:ind w:firstLineChars="150" w:firstLine="300"/>
        <w:jc w:val="both"/>
        <w:rPr>
          <w:rFonts w:ascii="Poppins" w:hAnsi="Poppins"/>
          <w:sz w:val="20"/>
          <w:szCs w:val="20"/>
          <w:rPrChange w:id="15705" w:author="thuyhuynh" w:date="2023-05-08T11:25:00Z">
            <w:rPr>
              <w:rFonts w:asciiTheme="minorHAnsi" w:hAnsiTheme="minorHAnsi"/>
              <w:sz w:val="20"/>
              <w:szCs w:val="20"/>
            </w:rPr>
          </w:rPrChange>
        </w:rPr>
      </w:pPr>
    </w:p>
    <w:p w:rsidR="00A57DEA" w:rsidRPr="00116AAA" w:rsidRDefault="00A57DEA">
      <w:pPr>
        <w:pStyle w:val="Default"/>
        <w:ind w:leftChars="150" w:left="430" w:hangingChars="50" w:hanging="100"/>
        <w:jc w:val="both"/>
        <w:rPr>
          <w:rFonts w:ascii="Poppins" w:hAnsi="Poppins"/>
          <w:sz w:val="20"/>
          <w:szCs w:val="20"/>
          <w:rPrChange w:id="15706" w:author="thuyhuynh" w:date="2023-05-08T11:25:00Z">
            <w:rPr>
              <w:rFonts w:asciiTheme="minorHAnsi" w:hAnsiTheme="minorHAnsi"/>
              <w:sz w:val="20"/>
              <w:szCs w:val="20"/>
            </w:rPr>
          </w:rPrChange>
        </w:rPr>
      </w:pPr>
      <w:r w:rsidRPr="00116AAA">
        <w:rPr>
          <w:rFonts w:ascii="Poppins" w:hAnsi="Poppins"/>
          <w:sz w:val="20"/>
          <w:szCs w:val="20"/>
          <w:rPrChange w:id="15707" w:author="thuyhuynh" w:date="2023-05-08T11:25:00Z">
            <w:rPr>
              <w:rFonts w:asciiTheme="minorHAnsi" w:hAnsiTheme="minorHAnsi"/>
              <w:sz w:val="20"/>
              <w:szCs w:val="20"/>
            </w:rPr>
          </w:rPrChange>
        </w:rPr>
        <w:t xml:space="preserve">• DAMAGES CAUSED BY MISUSE, ABUSE, ACCIDENTS, FIRE, THEFT, DISAPPEARANCE, MISPLACEMENT, POWER  SURGES, VIRUSES, RECKLESS, WILLFUL, OR INTENTIONAL CONDUCT. </w:t>
      </w:r>
    </w:p>
    <w:p w:rsidR="00A57DEA" w:rsidRPr="00116AAA" w:rsidRDefault="00A57DEA">
      <w:pPr>
        <w:pStyle w:val="Default"/>
        <w:ind w:leftChars="150" w:left="430" w:hangingChars="50" w:hanging="100"/>
        <w:jc w:val="both"/>
        <w:rPr>
          <w:rFonts w:ascii="Poppins" w:hAnsi="Poppins"/>
          <w:sz w:val="20"/>
          <w:szCs w:val="20"/>
          <w:rPrChange w:id="15708" w:author="thuyhuynh" w:date="2023-05-08T11:25:00Z">
            <w:rPr>
              <w:rFonts w:asciiTheme="minorHAnsi" w:hAnsiTheme="minorHAnsi"/>
              <w:sz w:val="20"/>
              <w:szCs w:val="20"/>
            </w:rPr>
          </w:rPrChange>
        </w:rPr>
      </w:pPr>
    </w:p>
    <w:p w:rsidR="00A57DEA" w:rsidRPr="00116AAA" w:rsidRDefault="00A57DEA">
      <w:pPr>
        <w:pStyle w:val="Default"/>
        <w:ind w:leftChars="150" w:left="390" w:hangingChars="30" w:hanging="60"/>
        <w:jc w:val="both"/>
        <w:rPr>
          <w:rFonts w:ascii="Poppins" w:hAnsi="Poppins"/>
          <w:sz w:val="20"/>
          <w:szCs w:val="20"/>
          <w:rPrChange w:id="15709" w:author="thuyhuynh" w:date="2023-05-08T11:25:00Z">
            <w:rPr>
              <w:rFonts w:asciiTheme="minorHAnsi" w:hAnsiTheme="minorHAnsi"/>
              <w:sz w:val="20"/>
              <w:szCs w:val="20"/>
            </w:rPr>
          </w:rPrChange>
        </w:rPr>
      </w:pPr>
      <w:r w:rsidRPr="00116AAA">
        <w:rPr>
          <w:rFonts w:ascii="Poppins" w:hAnsi="Poppins"/>
          <w:sz w:val="20"/>
          <w:szCs w:val="20"/>
          <w:rPrChange w:id="15710" w:author="thuyhuynh" w:date="2023-05-08T11:25:00Z">
            <w:rPr>
              <w:rFonts w:asciiTheme="minorHAnsi" w:hAnsiTheme="minorHAnsi"/>
              <w:sz w:val="20"/>
              <w:szCs w:val="20"/>
            </w:rPr>
          </w:rPrChange>
        </w:rPr>
        <w:t xml:space="preserve">• DAMAGES CAUSED BY SERVICING NOT AUTHORIZED BY IRITECH. </w:t>
      </w:r>
    </w:p>
    <w:p w:rsidR="00A57DEA" w:rsidRPr="00116AAA" w:rsidRDefault="00A57DEA">
      <w:pPr>
        <w:pStyle w:val="Default"/>
        <w:ind w:leftChars="150" w:left="390" w:hangingChars="30" w:hanging="60"/>
        <w:jc w:val="both"/>
        <w:rPr>
          <w:rFonts w:ascii="Poppins" w:hAnsi="Poppins"/>
          <w:sz w:val="20"/>
          <w:szCs w:val="20"/>
          <w:rPrChange w:id="15711" w:author="thuyhuynh" w:date="2023-05-08T11:25:00Z">
            <w:rPr>
              <w:rFonts w:asciiTheme="minorHAnsi" w:hAnsiTheme="minorHAnsi"/>
              <w:sz w:val="20"/>
              <w:szCs w:val="20"/>
            </w:rPr>
          </w:rPrChange>
        </w:rPr>
      </w:pPr>
    </w:p>
    <w:p w:rsidR="00A57DEA" w:rsidRPr="00116AAA" w:rsidRDefault="00A57DEA">
      <w:pPr>
        <w:pStyle w:val="Default"/>
        <w:ind w:leftChars="150" w:left="390" w:hangingChars="30" w:hanging="60"/>
        <w:jc w:val="both"/>
        <w:rPr>
          <w:rFonts w:ascii="Poppins" w:hAnsi="Poppins"/>
          <w:sz w:val="20"/>
          <w:szCs w:val="20"/>
          <w:rPrChange w:id="15712" w:author="thuyhuynh" w:date="2023-05-08T11:25:00Z">
            <w:rPr>
              <w:rFonts w:asciiTheme="minorHAnsi" w:hAnsiTheme="minorHAnsi"/>
              <w:sz w:val="20"/>
              <w:szCs w:val="20"/>
            </w:rPr>
          </w:rPrChange>
        </w:rPr>
      </w:pPr>
      <w:r w:rsidRPr="00116AAA">
        <w:rPr>
          <w:rFonts w:ascii="Poppins" w:hAnsi="Poppins"/>
          <w:sz w:val="20"/>
          <w:szCs w:val="20"/>
          <w:rPrChange w:id="15713" w:author="thuyhuynh" w:date="2023-05-08T11:25:00Z">
            <w:rPr>
              <w:rFonts w:asciiTheme="minorHAnsi" w:hAnsiTheme="minorHAnsi"/>
              <w:sz w:val="20"/>
              <w:szCs w:val="20"/>
            </w:rPr>
          </w:rPrChange>
        </w:rPr>
        <w:t xml:space="preserve">• DAMAGES CAUSED BY USAGE THAT IS NOT IN ACCORDANCE WITH PRODUCT INSTRUCTIONS. </w:t>
      </w:r>
    </w:p>
    <w:p w:rsidR="00A57DEA" w:rsidRPr="00116AAA" w:rsidRDefault="00A57DEA">
      <w:pPr>
        <w:pStyle w:val="Default"/>
        <w:ind w:leftChars="150" w:left="390" w:hangingChars="30" w:hanging="60"/>
        <w:jc w:val="both"/>
        <w:rPr>
          <w:rFonts w:ascii="Poppins" w:hAnsi="Poppins"/>
          <w:sz w:val="20"/>
          <w:szCs w:val="20"/>
          <w:rPrChange w:id="15714" w:author="thuyhuynh" w:date="2023-05-08T11:25:00Z">
            <w:rPr>
              <w:rFonts w:asciiTheme="minorHAnsi" w:hAnsiTheme="minorHAnsi"/>
              <w:sz w:val="20"/>
              <w:szCs w:val="20"/>
            </w:rPr>
          </w:rPrChange>
        </w:rPr>
      </w:pPr>
    </w:p>
    <w:p w:rsidR="00A57DEA" w:rsidRPr="00116AAA" w:rsidRDefault="00A57DEA">
      <w:pPr>
        <w:pStyle w:val="Default"/>
        <w:ind w:leftChars="150" w:left="490" w:hangingChars="80" w:hanging="160"/>
        <w:jc w:val="both"/>
        <w:rPr>
          <w:rFonts w:ascii="Poppins" w:hAnsi="Poppins"/>
          <w:sz w:val="20"/>
          <w:szCs w:val="20"/>
          <w:rPrChange w:id="15715" w:author="thuyhuynh" w:date="2023-05-08T11:25:00Z">
            <w:rPr>
              <w:rFonts w:asciiTheme="minorHAnsi" w:hAnsiTheme="minorHAnsi"/>
              <w:sz w:val="20"/>
              <w:szCs w:val="20"/>
            </w:rPr>
          </w:rPrChange>
        </w:rPr>
      </w:pPr>
      <w:r w:rsidRPr="00116AAA">
        <w:rPr>
          <w:rFonts w:ascii="Poppins" w:hAnsi="Poppins"/>
          <w:sz w:val="20"/>
          <w:szCs w:val="20"/>
          <w:rPrChange w:id="15716" w:author="thuyhuynh" w:date="2023-05-08T11:25:00Z">
            <w:rPr>
              <w:rFonts w:asciiTheme="minorHAnsi" w:hAnsiTheme="minorHAnsi"/>
              <w:sz w:val="20"/>
              <w:szCs w:val="20"/>
            </w:rPr>
          </w:rPrChange>
        </w:rPr>
        <w:lastRenderedPageBreak/>
        <w:t xml:space="preserve">• DAMAGES CAUSED BY FAILURE TO FOLLOW THE PRODUCT INSTRUCTIONS OR FAILURE TO PERFORM PREVENTIVE MAINTENANCE. </w:t>
      </w:r>
    </w:p>
    <w:p w:rsidR="00A57DEA" w:rsidRPr="00116AAA" w:rsidRDefault="00A57DEA">
      <w:pPr>
        <w:pStyle w:val="Default"/>
        <w:ind w:leftChars="150" w:left="490" w:hangingChars="80" w:hanging="160"/>
        <w:jc w:val="both"/>
        <w:rPr>
          <w:rFonts w:ascii="Poppins" w:hAnsi="Poppins"/>
          <w:sz w:val="20"/>
          <w:szCs w:val="20"/>
          <w:rPrChange w:id="15717" w:author="thuyhuynh" w:date="2023-05-08T11:25:00Z">
            <w:rPr>
              <w:rFonts w:asciiTheme="minorHAnsi" w:hAnsiTheme="minorHAnsi"/>
              <w:sz w:val="20"/>
              <w:szCs w:val="20"/>
            </w:rPr>
          </w:rPrChange>
        </w:rPr>
      </w:pPr>
    </w:p>
    <w:p w:rsidR="00A57DEA" w:rsidRPr="00116AAA" w:rsidRDefault="00A57DEA">
      <w:pPr>
        <w:pStyle w:val="Default"/>
        <w:ind w:leftChars="150" w:left="490" w:hangingChars="80" w:hanging="160"/>
        <w:jc w:val="both"/>
        <w:rPr>
          <w:rFonts w:ascii="Poppins" w:hAnsi="Poppins"/>
          <w:sz w:val="20"/>
          <w:szCs w:val="20"/>
          <w:rPrChange w:id="15718" w:author="thuyhuynh" w:date="2023-05-08T11:25:00Z">
            <w:rPr>
              <w:rFonts w:asciiTheme="minorHAnsi" w:hAnsiTheme="minorHAnsi"/>
              <w:sz w:val="20"/>
              <w:szCs w:val="20"/>
            </w:rPr>
          </w:rPrChange>
        </w:rPr>
      </w:pPr>
      <w:r w:rsidRPr="00116AAA">
        <w:rPr>
          <w:rFonts w:ascii="Poppins" w:hAnsi="Poppins"/>
          <w:sz w:val="20"/>
          <w:szCs w:val="20"/>
          <w:rPrChange w:id="15719" w:author="thuyhuynh" w:date="2023-05-08T11:25:00Z">
            <w:rPr>
              <w:rFonts w:asciiTheme="minorHAnsi" w:hAnsiTheme="minorHAnsi"/>
              <w:sz w:val="20"/>
              <w:szCs w:val="20"/>
            </w:rPr>
          </w:rPrChange>
        </w:rPr>
        <w:t xml:space="preserve">• DAMAGES CAUSED BY THE COMBINATION OF IRITECH PRODUCTS WITH OTHER NON-IRITECH BRANDED PRODUCTS, ACCESSORIES, PARTS OR COMPONENTS. </w:t>
      </w:r>
    </w:p>
    <w:p w:rsidR="00A57DEA" w:rsidRPr="00116AAA" w:rsidRDefault="00A57DEA">
      <w:pPr>
        <w:pStyle w:val="Default"/>
        <w:ind w:leftChars="150" w:left="490" w:hangingChars="80" w:hanging="160"/>
        <w:jc w:val="both"/>
        <w:rPr>
          <w:rFonts w:ascii="Poppins" w:hAnsi="Poppins"/>
          <w:sz w:val="20"/>
          <w:szCs w:val="20"/>
          <w:rPrChange w:id="15720" w:author="thuyhuynh" w:date="2023-05-08T11:25:00Z">
            <w:rPr>
              <w:rFonts w:asciiTheme="minorHAnsi" w:hAnsiTheme="minorHAnsi"/>
              <w:sz w:val="20"/>
              <w:szCs w:val="20"/>
            </w:rPr>
          </w:rPrChange>
        </w:rPr>
      </w:pPr>
    </w:p>
    <w:p w:rsidR="00A57DEA" w:rsidRPr="00116AAA" w:rsidRDefault="00A57DEA">
      <w:pPr>
        <w:pStyle w:val="Default"/>
        <w:ind w:leftChars="150" w:left="490" w:hangingChars="80" w:hanging="160"/>
        <w:jc w:val="both"/>
        <w:rPr>
          <w:rFonts w:ascii="Poppins" w:hAnsi="Poppins"/>
          <w:sz w:val="20"/>
          <w:szCs w:val="20"/>
          <w:rPrChange w:id="15721" w:author="thuyhuynh" w:date="2023-05-08T11:25:00Z">
            <w:rPr>
              <w:rFonts w:asciiTheme="minorHAnsi" w:hAnsiTheme="minorHAnsi"/>
              <w:sz w:val="20"/>
              <w:szCs w:val="20"/>
            </w:rPr>
          </w:rPrChange>
        </w:rPr>
      </w:pPr>
      <w:r w:rsidRPr="00116AAA">
        <w:rPr>
          <w:rFonts w:ascii="Poppins" w:hAnsi="Poppins"/>
          <w:sz w:val="20"/>
          <w:szCs w:val="20"/>
          <w:rPrChange w:id="15722" w:author="thuyhuynh" w:date="2023-05-08T11:25:00Z">
            <w:rPr>
              <w:rFonts w:asciiTheme="minorHAnsi" w:hAnsiTheme="minorHAnsi"/>
              <w:sz w:val="20"/>
              <w:szCs w:val="20"/>
            </w:rPr>
          </w:rPrChange>
        </w:rPr>
        <w:t xml:space="preserve">• SOFTWARE, INCLUDING THE OPERATING SYSTEM AND SOFTWARE ADDED TO YOUR PRODUCT THROUGH OUR FACTORY-INTEGRATION SYSTEM, THIRD-PARTY SOFTWARE, OR THE RELOADING OF SOFTWARE. </w:t>
      </w:r>
    </w:p>
    <w:p w:rsidR="00A57DEA" w:rsidRPr="00116AAA" w:rsidRDefault="00A57DEA">
      <w:pPr>
        <w:pStyle w:val="Default"/>
        <w:ind w:leftChars="150" w:left="490" w:hangingChars="80" w:hanging="160"/>
        <w:jc w:val="both"/>
        <w:rPr>
          <w:rFonts w:ascii="Poppins" w:hAnsi="Poppins"/>
          <w:sz w:val="20"/>
          <w:szCs w:val="20"/>
          <w:rPrChange w:id="15723" w:author="thuyhuynh" w:date="2023-05-08T11:25:00Z">
            <w:rPr>
              <w:rFonts w:asciiTheme="minorHAnsi" w:hAnsiTheme="minorHAnsi"/>
              <w:sz w:val="20"/>
              <w:szCs w:val="20"/>
            </w:rPr>
          </w:rPrChange>
        </w:rPr>
      </w:pPr>
    </w:p>
    <w:p w:rsidR="00A57DEA" w:rsidRPr="00116AAA" w:rsidRDefault="00A57DEA">
      <w:pPr>
        <w:pStyle w:val="Default"/>
        <w:ind w:leftChars="150" w:left="490" w:hangingChars="80" w:hanging="160"/>
        <w:jc w:val="both"/>
        <w:rPr>
          <w:rFonts w:ascii="Poppins" w:hAnsi="Poppins"/>
          <w:sz w:val="20"/>
          <w:szCs w:val="20"/>
          <w:rPrChange w:id="15724" w:author="thuyhuynh" w:date="2023-05-08T11:25:00Z">
            <w:rPr>
              <w:rFonts w:asciiTheme="minorHAnsi" w:hAnsiTheme="minorHAnsi"/>
              <w:sz w:val="20"/>
              <w:szCs w:val="20"/>
            </w:rPr>
          </w:rPrChange>
        </w:rPr>
      </w:pPr>
      <w:r w:rsidRPr="00116AAA">
        <w:rPr>
          <w:rFonts w:ascii="Poppins" w:hAnsi="Poppins"/>
          <w:sz w:val="20"/>
          <w:szCs w:val="20"/>
          <w:rPrChange w:id="15725" w:author="thuyhuynh" w:date="2023-05-08T11:25:00Z">
            <w:rPr>
              <w:rFonts w:asciiTheme="minorHAnsi" w:hAnsiTheme="minorHAnsi"/>
              <w:sz w:val="20"/>
              <w:szCs w:val="20"/>
            </w:rPr>
          </w:rPrChange>
        </w:rPr>
        <w:t xml:space="preserve">• ANY EQUIPMENT OR COMPONENTS THAT WERE NOT INCLUDED IN YOUR PRODUCT AS ORIGINALLY SOLD TO YOU. </w:t>
      </w:r>
    </w:p>
    <w:p w:rsidR="00A57DEA" w:rsidRPr="00116AAA" w:rsidRDefault="00A57DEA">
      <w:pPr>
        <w:pStyle w:val="Default"/>
        <w:ind w:leftChars="150" w:left="490" w:hangingChars="80" w:hanging="160"/>
        <w:jc w:val="both"/>
        <w:rPr>
          <w:rFonts w:ascii="Poppins" w:hAnsi="Poppins"/>
          <w:sz w:val="20"/>
          <w:szCs w:val="20"/>
          <w:rPrChange w:id="15726" w:author="thuyhuynh" w:date="2023-05-08T11:25:00Z">
            <w:rPr>
              <w:rFonts w:asciiTheme="minorHAnsi" w:hAnsiTheme="minorHAnsi"/>
              <w:sz w:val="20"/>
              <w:szCs w:val="20"/>
            </w:rPr>
          </w:rPrChange>
        </w:rPr>
      </w:pPr>
    </w:p>
    <w:p w:rsidR="00A57DEA" w:rsidRPr="00116AAA" w:rsidRDefault="00A57DEA">
      <w:pPr>
        <w:pStyle w:val="Default"/>
        <w:ind w:leftChars="150" w:left="390" w:hangingChars="30" w:hanging="60"/>
        <w:jc w:val="both"/>
        <w:rPr>
          <w:rFonts w:ascii="Poppins" w:hAnsi="Poppins"/>
          <w:sz w:val="20"/>
          <w:szCs w:val="20"/>
          <w:rPrChange w:id="15727" w:author="thuyhuynh" w:date="2023-05-08T11:25:00Z">
            <w:rPr>
              <w:rFonts w:asciiTheme="minorHAnsi" w:hAnsiTheme="minorHAnsi"/>
              <w:sz w:val="20"/>
              <w:szCs w:val="20"/>
            </w:rPr>
          </w:rPrChange>
        </w:rPr>
      </w:pPr>
      <w:r w:rsidRPr="00116AAA">
        <w:rPr>
          <w:rFonts w:ascii="Poppins" w:hAnsi="Poppins"/>
          <w:sz w:val="20"/>
          <w:szCs w:val="20"/>
          <w:rPrChange w:id="15728" w:author="thuyhuynh" w:date="2023-05-08T11:25:00Z">
            <w:rPr>
              <w:rFonts w:asciiTheme="minorHAnsi" w:hAnsiTheme="minorHAnsi"/>
              <w:sz w:val="20"/>
              <w:szCs w:val="20"/>
            </w:rPr>
          </w:rPrChange>
        </w:rPr>
        <w:t>• NORMAL WEAR AND TEAR.</w:t>
      </w:r>
    </w:p>
    <w:p w:rsidR="00A57DEA" w:rsidRPr="00116AAA" w:rsidRDefault="00A57DEA">
      <w:pPr>
        <w:pStyle w:val="Default"/>
        <w:ind w:leftChars="150" w:left="390" w:hangingChars="30" w:hanging="60"/>
        <w:jc w:val="both"/>
        <w:rPr>
          <w:rFonts w:ascii="Poppins" w:hAnsi="Poppins"/>
          <w:sz w:val="20"/>
          <w:szCs w:val="20"/>
          <w:rPrChange w:id="15729" w:author="thuyhuynh" w:date="2023-05-08T11:25:00Z">
            <w:rPr>
              <w:rFonts w:asciiTheme="minorHAnsi" w:hAnsiTheme="minorHAnsi"/>
              <w:sz w:val="20"/>
              <w:szCs w:val="20"/>
            </w:rPr>
          </w:rPrChange>
        </w:rPr>
      </w:pPr>
    </w:p>
    <w:p w:rsidR="00A57DEA" w:rsidRPr="00116AAA" w:rsidRDefault="00A57DEA">
      <w:pPr>
        <w:pStyle w:val="Default"/>
        <w:ind w:leftChars="150" w:left="390" w:hangingChars="30" w:hanging="60"/>
        <w:jc w:val="both"/>
        <w:rPr>
          <w:rFonts w:ascii="Poppins" w:hAnsi="Poppins"/>
          <w:sz w:val="20"/>
          <w:szCs w:val="20"/>
          <w:rPrChange w:id="15730" w:author="thuyhuynh" w:date="2023-05-08T11:25:00Z">
            <w:rPr>
              <w:rFonts w:asciiTheme="minorHAnsi" w:hAnsiTheme="minorHAnsi"/>
              <w:sz w:val="20"/>
              <w:szCs w:val="20"/>
            </w:rPr>
          </w:rPrChange>
        </w:rPr>
      </w:pPr>
      <w:r w:rsidRPr="00116AAA">
        <w:rPr>
          <w:rFonts w:ascii="Poppins" w:hAnsi="Poppins"/>
          <w:sz w:val="20"/>
          <w:szCs w:val="20"/>
          <w:rPrChange w:id="15731" w:author="thuyhuynh" w:date="2023-05-08T11:25:00Z">
            <w:rPr>
              <w:rFonts w:asciiTheme="minorHAnsi" w:hAnsiTheme="minorHAnsi"/>
              <w:sz w:val="20"/>
              <w:szCs w:val="20"/>
            </w:rPr>
          </w:rPrChange>
        </w:rPr>
        <w:t xml:space="preserve">• COSMETIC DAMAGE THAT DOES NOT AFFECT FUNCTIONALITY. </w:t>
      </w:r>
    </w:p>
    <w:p w:rsidR="00A57DEA" w:rsidRPr="00116AAA" w:rsidRDefault="00A57DEA">
      <w:pPr>
        <w:pStyle w:val="Default"/>
        <w:ind w:leftChars="150" w:left="390" w:hangingChars="30" w:hanging="60"/>
        <w:jc w:val="both"/>
        <w:rPr>
          <w:rFonts w:ascii="Poppins" w:hAnsi="Poppins"/>
          <w:sz w:val="20"/>
          <w:szCs w:val="20"/>
          <w:rPrChange w:id="15732" w:author="thuyhuynh" w:date="2023-05-08T11:25:00Z">
            <w:rPr>
              <w:rFonts w:asciiTheme="minorHAnsi" w:hAnsiTheme="minorHAnsi"/>
              <w:sz w:val="20"/>
              <w:szCs w:val="20"/>
            </w:rPr>
          </w:rPrChange>
        </w:rPr>
      </w:pPr>
    </w:p>
    <w:p w:rsidR="00A57DEA" w:rsidRPr="00116AAA" w:rsidRDefault="00A57DEA">
      <w:pPr>
        <w:pStyle w:val="Default"/>
        <w:ind w:leftChars="150" w:left="390" w:hangingChars="30" w:hanging="60"/>
        <w:jc w:val="both"/>
        <w:rPr>
          <w:rFonts w:ascii="Poppins" w:hAnsi="Poppins"/>
          <w:sz w:val="20"/>
          <w:szCs w:val="20"/>
          <w:rPrChange w:id="15733" w:author="thuyhuynh" w:date="2023-05-08T11:25:00Z">
            <w:rPr>
              <w:rFonts w:asciiTheme="minorHAnsi" w:hAnsiTheme="minorHAnsi"/>
              <w:sz w:val="20"/>
              <w:szCs w:val="20"/>
            </w:rPr>
          </w:rPrChange>
        </w:rPr>
      </w:pPr>
      <w:r w:rsidRPr="00116AAA">
        <w:rPr>
          <w:rFonts w:ascii="Poppins" w:hAnsi="Poppins"/>
          <w:sz w:val="20"/>
          <w:szCs w:val="20"/>
          <w:rPrChange w:id="15734" w:author="thuyhuynh" w:date="2023-05-08T11:25:00Z">
            <w:rPr>
              <w:rFonts w:asciiTheme="minorHAnsi" w:hAnsiTheme="minorHAnsi"/>
              <w:sz w:val="20"/>
              <w:szCs w:val="20"/>
            </w:rPr>
          </w:rPrChange>
        </w:rPr>
        <w:t xml:space="preserve">• PRODUCTS WHERE THE IRITECH SERIAL NUMBER IS MISSING, ALTERED OR DEFACED. </w:t>
      </w:r>
    </w:p>
    <w:p w:rsidR="00A57DEA" w:rsidRPr="00116AAA" w:rsidRDefault="00A57DEA">
      <w:pPr>
        <w:pStyle w:val="Default"/>
        <w:ind w:leftChars="150" w:left="390" w:hangingChars="30" w:hanging="60"/>
        <w:jc w:val="both"/>
        <w:rPr>
          <w:rFonts w:ascii="Poppins" w:hAnsi="Poppins"/>
          <w:sz w:val="20"/>
          <w:szCs w:val="20"/>
          <w:rPrChange w:id="15735" w:author="thuyhuynh" w:date="2023-05-08T11:25:00Z">
            <w:rPr>
              <w:rFonts w:asciiTheme="minorHAnsi" w:hAnsiTheme="minorHAnsi"/>
              <w:sz w:val="20"/>
              <w:szCs w:val="20"/>
            </w:rPr>
          </w:rPrChange>
        </w:rPr>
      </w:pPr>
    </w:p>
    <w:p w:rsidR="00A57DEA" w:rsidRPr="00116AAA" w:rsidRDefault="00A57DEA" w:rsidP="008E1C28">
      <w:pPr>
        <w:pStyle w:val="Default"/>
        <w:widowControl w:val="0"/>
        <w:numPr>
          <w:ilvl w:val="0"/>
          <w:numId w:val="1"/>
        </w:numPr>
        <w:jc w:val="both"/>
        <w:rPr>
          <w:rFonts w:ascii="Poppins" w:hAnsi="Poppins"/>
          <w:sz w:val="20"/>
          <w:szCs w:val="20"/>
          <w:rPrChange w:id="15736" w:author="thuyhuynh" w:date="2023-05-08T11:25:00Z">
            <w:rPr>
              <w:rFonts w:asciiTheme="minorHAnsi" w:hAnsiTheme="minorHAnsi"/>
              <w:sz w:val="20"/>
              <w:szCs w:val="20"/>
            </w:rPr>
          </w:rPrChange>
        </w:rPr>
      </w:pPr>
      <w:r w:rsidRPr="00116AAA">
        <w:rPr>
          <w:rFonts w:ascii="Poppins" w:hAnsi="Poppins"/>
          <w:b/>
          <w:bCs/>
          <w:sz w:val="20"/>
          <w:szCs w:val="20"/>
          <w:rPrChange w:id="15737" w:author="thuyhuynh" w:date="2023-05-08T11:25:00Z">
            <w:rPr>
              <w:rFonts w:asciiTheme="minorHAnsi" w:hAnsiTheme="minorHAnsi"/>
              <w:b/>
              <w:bCs/>
              <w:sz w:val="20"/>
              <w:szCs w:val="20"/>
            </w:rPr>
          </w:rPrChange>
        </w:rPr>
        <w:t xml:space="preserve">Instructions for Warranty Service. </w:t>
      </w:r>
      <w:r w:rsidRPr="00116AAA">
        <w:rPr>
          <w:rFonts w:ascii="Poppins" w:hAnsi="Poppins"/>
          <w:sz w:val="20"/>
          <w:szCs w:val="20"/>
          <w:rPrChange w:id="15738" w:author="thuyhuynh" w:date="2023-05-08T11:25:00Z">
            <w:rPr>
              <w:rFonts w:asciiTheme="minorHAnsi" w:hAnsiTheme="minorHAnsi"/>
              <w:sz w:val="20"/>
              <w:szCs w:val="20"/>
            </w:rPr>
          </w:rPrChange>
        </w:rPr>
        <w:t xml:space="preserve">For specific instructions on how to obtain warranty service for your product, please refer to the Warranty Reference Table contained in this Agreement and go to: </w:t>
      </w:r>
      <w:r w:rsidR="00CE4FDC" w:rsidRPr="00116AAA">
        <w:rPr>
          <w:rFonts w:ascii="Poppins" w:hAnsi="Poppins"/>
          <w:rPrChange w:id="15739" w:author="thuyhuynh" w:date="2023-05-08T11:25:00Z">
            <w:rPr>
              <w:rStyle w:val="Hyperlink"/>
              <w:rFonts w:asciiTheme="minorHAnsi" w:hAnsiTheme="minorHAnsi"/>
              <w:sz w:val="20"/>
              <w:szCs w:val="20"/>
            </w:rPr>
          </w:rPrChange>
        </w:rPr>
        <w:fldChar w:fldCharType="begin"/>
      </w:r>
      <w:r w:rsidR="00CE4FDC" w:rsidRPr="00116AAA">
        <w:rPr>
          <w:rFonts w:ascii="Poppins" w:hAnsi="Poppins"/>
          <w:sz w:val="20"/>
          <w:szCs w:val="20"/>
          <w:rPrChange w:id="15740" w:author="thuyhuynh" w:date="2023-05-08T11:25:00Z">
            <w:rPr/>
          </w:rPrChange>
        </w:rPr>
        <w:instrText xml:space="preserve"> HYPERLINK "http://www.iritech.com" </w:instrText>
      </w:r>
      <w:r w:rsidR="00CE4FDC" w:rsidRPr="00116AAA">
        <w:rPr>
          <w:rFonts w:ascii="Poppins" w:hAnsi="Poppins"/>
          <w:rPrChange w:id="15741" w:author="thuyhuynh" w:date="2023-05-08T11:25:00Z">
            <w:rPr>
              <w:rStyle w:val="Hyperlink"/>
              <w:rFonts w:asciiTheme="minorHAnsi" w:hAnsiTheme="minorHAnsi"/>
              <w:sz w:val="20"/>
              <w:szCs w:val="20"/>
            </w:rPr>
          </w:rPrChange>
        </w:rPr>
        <w:fldChar w:fldCharType="separate"/>
      </w:r>
      <w:r w:rsidRPr="00116AAA">
        <w:rPr>
          <w:rStyle w:val="Hyperlink"/>
          <w:rFonts w:ascii="Poppins" w:hAnsi="Poppins"/>
          <w:sz w:val="20"/>
          <w:szCs w:val="20"/>
          <w:rPrChange w:id="15742" w:author="thuyhuynh" w:date="2023-05-08T11:25:00Z">
            <w:rPr>
              <w:rStyle w:val="Hyperlink"/>
              <w:rFonts w:asciiTheme="minorHAnsi" w:hAnsiTheme="minorHAnsi"/>
              <w:sz w:val="20"/>
              <w:szCs w:val="20"/>
            </w:rPr>
          </w:rPrChange>
        </w:rPr>
        <w:t>http://www.iritech.com</w:t>
      </w:r>
      <w:r w:rsidR="00CE4FDC" w:rsidRPr="00116AAA">
        <w:rPr>
          <w:rStyle w:val="Hyperlink"/>
          <w:rFonts w:ascii="Poppins" w:hAnsi="Poppins"/>
          <w:sz w:val="20"/>
          <w:szCs w:val="20"/>
          <w:rPrChange w:id="15743" w:author="thuyhuynh" w:date="2023-05-08T11:25:00Z">
            <w:rPr>
              <w:rStyle w:val="Hyperlink"/>
              <w:rFonts w:asciiTheme="minorHAnsi" w:hAnsiTheme="minorHAnsi"/>
              <w:sz w:val="20"/>
              <w:szCs w:val="20"/>
            </w:rPr>
          </w:rPrChange>
        </w:rPr>
        <w:fldChar w:fldCharType="end"/>
      </w:r>
      <w:r w:rsidRPr="00116AAA">
        <w:rPr>
          <w:rFonts w:ascii="Poppins" w:hAnsi="Poppins"/>
          <w:sz w:val="20"/>
          <w:szCs w:val="20"/>
          <w:rPrChange w:id="15744" w:author="thuyhuynh" w:date="2023-05-08T11:25:00Z">
            <w:rPr>
              <w:rFonts w:asciiTheme="minorHAnsi" w:hAnsiTheme="minorHAnsi"/>
              <w:sz w:val="20"/>
              <w:szCs w:val="20"/>
            </w:rPr>
          </w:rPrChange>
        </w:rPr>
        <w:t xml:space="preserve">. </w:t>
      </w:r>
    </w:p>
    <w:p w:rsidR="00A57DEA" w:rsidRPr="00116AAA" w:rsidRDefault="00A57DEA" w:rsidP="00A57DEA">
      <w:pPr>
        <w:pStyle w:val="Default"/>
        <w:ind w:left="760"/>
        <w:jc w:val="both"/>
        <w:rPr>
          <w:rFonts w:ascii="Poppins" w:hAnsi="Poppins"/>
          <w:sz w:val="20"/>
          <w:szCs w:val="20"/>
          <w:rPrChange w:id="15745" w:author="thuyhuynh" w:date="2023-05-08T11:25:00Z">
            <w:rPr>
              <w:rFonts w:asciiTheme="minorHAnsi" w:hAnsiTheme="minorHAnsi"/>
              <w:sz w:val="20"/>
              <w:szCs w:val="20"/>
            </w:rPr>
          </w:rPrChange>
        </w:rPr>
      </w:pPr>
    </w:p>
    <w:p w:rsidR="00A57DEA" w:rsidRPr="00116AAA" w:rsidRDefault="00A57DEA">
      <w:pPr>
        <w:pStyle w:val="Default"/>
        <w:ind w:leftChars="100" w:left="220" w:firstLineChars="50" w:firstLine="100"/>
        <w:jc w:val="both"/>
        <w:rPr>
          <w:rFonts w:ascii="Poppins" w:hAnsi="Poppins"/>
          <w:b/>
          <w:sz w:val="20"/>
          <w:szCs w:val="20"/>
          <w:rPrChange w:id="15746" w:author="thuyhuynh" w:date="2023-05-08T11:25:00Z">
            <w:rPr>
              <w:rFonts w:asciiTheme="minorHAnsi" w:hAnsiTheme="minorHAnsi"/>
              <w:b/>
              <w:sz w:val="20"/>
              <w:szCs w:val="20"/>
            </w:rPr>
          </w:rPrChange>
        </w:rPr>
      </w:pPr>
      <w:r w:rsidRPr="00116AAA">
        <w:rPr>
          <w:rFonts w:ascii="Poppins" w:hAnsi="Poppins"/>
          <w:b/>
          <w:sz w:val="20"/>
          <w:szCs w:val="20"/>
          <w:rPrChange w:id="15747" w:author="thuyhuynh" w:date="2023-05-08T11:25:00Z">
            <w:rPr>
              <w:rFonts w:asciiTheme="minorHAnsi" w:hAnsiTheme="minorHAnsi"/>
              <w:b/>
              <w:sz w:val="20"/>
              <w:szCs w:val="20"/>
            </w:rPr>
          </w:rPrChange>
        </w:rPr>
        <w:t xml:space="preserve">To obtain warranty service: </w:t>
      </w:r>
    </w:p>
    <w:p w:rsidR="00A57DEA" w:rsidRPr="00116AAA" w:rsidRDefault="00A57DEA">
      <w:pPr>
        <w:pStyle w:val="Default"/>
        <w:ind w:leftChars="100" w:left="220" w:firstLineChars="50" w:firstLine="100"/>
        <w:jc w:val="both"/>
        <w:rPr>
          <w:rFonts w:ascii="Poppins" w:hAnsi="Poppins"/>
          <w:b/>
          <w:sz w:val="20"/>
          <w:szCs w:val="20"/>
          <w:rPrChange w:id="15748" w:author="thuyhuynh" w:date="2023-05-08T11:25:00Z">
            <w:rPr>
              <w:rFonts w:asciiTheme="minorHAnsi" w:hAnsiTheme="minorHAnsi"/>
              <w:b/>
              <w:sz w:val="20"/>
              <w:szCs w:val="20"/>
            </w:rPr>
          </w:rPrChange>
        </w:rPr>
      </w:pPr>
    </w:p>
    <w:p w:rsidR="00A57DEA" w:rsidRPr="00116AAA" w:rsidRDefault="00A57DEA">
      <w:pPr>
        <w:pStyle w:val="Default"/>
        <w:ind w:leftChars="150" w:left="490" w:hangingChars="80" w:hanging="160"/>
        <w:jc w:val="both"/>
        <w:rPr>
          <w:rFonts w:ascii="Poppins" w:hAnsi="Poppins"/>
          <w:sz w:val="20"/>
          <w:szCs w:val="20"/>
          <w:rPrChange w:id="15749" w:author="thuyhuynh" w:date="2023-05-08T11:25:00Z">
            <w:rPr>
              <w:rFonts w:asciiTheme="minorHAnsi" w:hAnsiTheme="minorHAnsi"/>
              <w:sz w:val="20"/>
              <w:szCs w:val="20"/>
            </w:rPr>
          </w:rPrChange>
        </w:rPr>
      </w:pPr>
      <w:r w:rsidRPr="00116AAA">
        <w:rPr>
          <w:rFonts w:ascii="Poppins" w:hAnsi="Poppins"/>
          <w:sz w:val="20"/>
          <w:szCs w:val="20"/>
          <w:rPrChange w:id="15750" w:author="thuyhuynh" w:date="2023-05-08T11:25:00Z">
            <w:rPr>
              <w:rFonts w:asciiTheme="minorHAnsi" w:hAnsiTheme="minorHAnsi"/>
              <w:sz w:val="20"/>
              <w:szCs w:val="20"/>
            </w:rPr>
          </w:rPrChange>
        </w:rPr>
        <w:t xml:space="preserve">• You must assist IRITECH in diagnosing issues with your product and follow IRITECH’s warranty processes. </w:t>
      </w:r>
    </w:p>
    <w:p w:rsidR="00A57DEA" w:rsidRPr="00116AAA" w:rsidRDefault="00A57DEA">
      <w:pPr>
        <w:pStyle w:val="Default"/>
        <w:ind w:leftChars="150" w:left="390" w:hangingChars="30" w:hanging="60"/>
        <w:jc w:val="both"/>
        <w:rPr>
          <w:rFonts w:ascii="Poppins" w:hAnsi="Poppins"/>
          <w:sz w:val="20"/>
          <w:szCs w:val="20"/>
          <w:rPrChange w:id="15751" w:author="thuyhuynh" w:date="2023-05-08T11:25:00Z">
            <w:rPr>
              <w:rFonts w:asciiTheme="minorHAnsi" w:hAnsiTheme="minorHAnsi"/>
              <w:sz w:val="20"/>
              <w:szCs w:val="20"/>
            </w:rPr>
          </w:rPrChange>
        </w:rPr>
      </w:pPr>
    </w:p>
    <w:p w:rsidR="00A57DEA" w:rsidRPr="00116AAA" w:rsidRDefault="00A57DEA">
      <w:pPr>
        <w:pStyle w:val="Default"/>
        <w:ind w:leftChars="150" w:left="490" w:hangingChars="80" w:hanging="160"/>
        <w:jc w:val="both"/>
        <w:rPr>
          <w:rFonts w:ascii="Poppins" w:hAnsi="Poppins"/>
          <w:sz w:val="20"/>
          <w:szCs w:val="20"/>
          <w:rPrChange w:id="15752" w:author="thuyhuynh" w:date="2023-05-08T11:25:00Z">
            <w:rPr>
              <w:rFonts w:asciiTheme="minorHAnsi" w:hAnsiTheme="minorHAnsi"/>
              <w:sz w:val="20"/>
              <w:szCs w:val="20"/>
            </w:rPr>
          </w:rPrChange>
        </w:rPr>
      </w:pPr>
      <w:r w:rsidRPr="00116AAA">
        <w:rPr>
          <w:rFonts w:ascii="Poppins" w:hAnsi="Poppins"/>
          <w:sz w:val="20"/>
          <w:szCs w:val="20"/>
          <w:rPrChange w:id="15753" w:author="thuyhuynh" w:date="2023-05-08T11:25:00Z">
            <w:rPr>
              <w:rFonts w:asciiTheme="minorHAnsi" w:hAnsiTheme="minorHAnsi"/>
              <w:sz w:val="20"/>
              <w:szCs w:val="20"/>
            </w:rPr>
          </w:rPrChange>
        </w:rPr>
        <w:t>• You must obtain warranty service from IRITECH or an authorized service center specified by IRITECH. IRIECH will not reimburse you for service performed by others.</w:t>
      </w:r>
    </w:p>
    <w:p w:rsidR="00A57DEA" w:rsidRPr="00116AAA" w:rsidRDefault="00A57DEA">
      <w:pPr>
        <w:pStyle w:val="Default"/>
        <w:ind w:leftChars="150" w:left="490" w:hangingChars="80" w:hanging="160"/>
        <w:jc w:val="both"/>
        <w:rPr>
          <w:rFonts w:ascii="Poppins" w:hAnsi="Poppins"/>
          <w:sz w:val="20"/>
          <w:szCs w:val="20"/>
          <w:rPrChange w:id="15754" w:author="thuyhuynh" w:date="2023-05-08T11:25:00Z">
            <w:rPr>
              <w:rFonts w:asciiTheme="minorHAnsi" w:hAnsiTheme="minorHAnsi"/>
              <w:sz w:val="20"/>
              <w:szCs w:val="20"/>
            </w:rPr>
          </w:rPrChange>
        </w:rPr>
      </w:pPr>
    </w:p>
    <w:p w:rsidR="00A57DEA" w:rsidRPr="00116AAA" w:rsidRDefault="00A57DEA">
      <w:pPr>
        <w:pStyle w:val="Default"/>
        <w:ind w:leftChars="150" w:left="490" w:hangingChars="80" w:hanging="160"/>
        <w:jc w:val="both"/>
        <w:rPr>
          <w:rFonts w:ascii="Poppins" w:hAnsi="Poppins"/>
          <w:b/>
          <w:bCs/>
          <w:sz w:val="20"/>
          <w:szCs w:val="20"/>
          <w:rPrChange w:id="15755" w:author="thuyhuynh" w:date="2023-05-08T11:25:00Z">
            <w:rPr>
              <w:rFonts w:asciiTheme="minorHAnsi" w:hAnsiTheme="minorHAnsi"/>
              <w:b/>
              <w:bCs/>
              <w:sz w:val="20"/>
              <w:szCs w:val="20"/>
            </w:rPr>
          </w:rPrChange>
        </w:rPr>
      </w:pPr>
      <w:r w:rsidRPr="00116AAA">
        <w:rPr>
          <w:rFonts w:ascii="Poppins" w:hAnsi="Poppins"/>
          <w:sz w:val="20"/>
          <w:szCs w:val="20"/>
          <w:rPrChange w:id="15756" w:author="thuyhuynh" w:date="2023-05-08T11:25:00Z">
            <w:rPr>
              <w:rFonts w:asciiTheme="minorHAnsi" w:hAnsiTheme="minorHAnsi"/>
              <w:sz w:val="20"/>
              <w:szCs w:val="20"/>
            </w:rPr>
          </w:rPrChange>
        </w:rPr>
        <w:t xml:space="preserve">• You may be required to deliver and retrieve your product to and from IRITECH or an authorized service facility specified by IRITECH at your expense. When sending a product to IRITECH or the authorized service facility specified by IRITECH, you must deliver the product, freight prepaid, in either its original packaging or packaging affording an equal degree of protection. You are responsible for properly packaging your product, paying all shipping costs, loss or damage to the product during shipping, and any other taxes, fees or charges associated with transporting the product to an authorized IRITECH service facility. </w:t>
      </w:r>
      <w:r w:rsidRPr="00116AAA">
        <w:rPr>
          <w:rFonts w:ascii="Poppins" w:hAnsi="Poppins"/>
          <w:b/>
          <w:bCs/>
          <w:sz w:val="20"/>
          <w:szCs w:val="20"/>
          <w:rPrChange w:id="15757" w:author="thuyhuynh" w:date="2023-05-08T11:25:00Z">
            <w:rPr>
              <w:rFonts w:asciiTheme="minorHAnsi" w:hAnsiTheme="minorHAnsi"/>
              <w:b/>
              <w:bCs/>
              <w:sz w:val="20"/>
              <w:szCs w:val="20"/>
            </w:rPr>
          </w:rPrChange>
        </w:rPr>
        <w:t xml:space="preserve">YOU ARE RESPONSIBLE FOR ANY DAMAGE TO YOUR IRITECH PRODUCT DURING SHIPMENT TO US. </w:t>
      </w:r>
    </w:p>
    <w:p w:rsidR="00A57DEA" w:rsidRPr="00116AAA" w:rsidRDefault="00A57DEA">
      <w:pPr>
        <w:pStyle w:val="Default"/>
        <w:ind w:leftChars="150" w:left="490" w:hangingChars="80" w:hanging="160"/>
        <w:jc w:val="both"/>
        <w:rPr>
          <w:rFonts w:ascii="Poppins" w:hAnsi="Poppins"/>
          <w:sz w:val="20"/>
          <w:szCs w:val="20"/>
          <w:rPrChange w:id="15758" w:author="thuyhuynh" w:date="2023-05-08T11:25:00Z">
            <w:rPr>
              <w:rFonts w:asciiTheme="minorHAnsi" w:hAnsiTheme="minorHAnsi"/>
              <w:sz w:val="20"/>
              <w:szCs w:val="20"/>
            </w:rPr>
          </w:rPrChange>
        </w:rPr>
      </w:pPr>
    </w:p>
    <w:p w:rsidR="00A57DEA" w:rsidRPr="00116AAA" w:rsidRDefault="00A57DEA">
      <w:pPr>
        <w:pStyle w:val="Default"/>
        <w:ind w:leftChars="150" w:left="490" w:hangingChars="80" w:hanging="160"/>
        <w:jc w:val="both"/>
        <w:rPr>
          <w:rFonts w:ascii="Poppins" w:hAnsi="Poppins"/>
          <w:sz w:val="20"/>
          <w:szCs w:val="20"/>
          <w:rPrChange w:id="15759" w:author="thuyhuynh" w:date="2023-05-08T11:25:00Z">
            <w:rPr>
              <w:rFonts w:asciiTheme="minorHAnsi" w:hAnsiTheme="minorHAnsi"/>
              <w:sz w:val="20"/>
              <w:szCs w:val="20"/>
            </w:rPr>
          </w:rPrChange>
        </w:rPr>
      </w:pPr>
      <w:r w:rsidRPr="00116AAA">
        <w:rPr>
          <w:rFonts w:ascii="Poppins" w:hAnsi="Poppins"/>
          <w:sz w:val="20"/>
          <w:szCs w:val="20"/>
          <w:rPrChange w:id="15760" w:author="thuyhuynh" w:date="2023-05-08T11:25:00Z">
            <w:rPr>
              <w:rFonts w:asciiTheme="minorHAnsi" w:hAnsiTheme="minorHAnsi"/>
              <w:sz w:val="20"/>
              <w:szCs w:val="20"/>
            </w:rPr>
          </w:rPrChange>
        </w:rPr>
        <w:t>• Before providing your product to IRITECH for service, remove any confidential, proprietary or personal information.</w:t>
      </w:r>
    </w:p>
    <w:p w:rsidR="00A57DEA" w:rsidRPr="00116AAA" w:rsidRDefault="00A57DEA">
      <w:pPr>
        <w:pStyle w:val="Default"/>
        <w:ind w:leftChars="150" w:left="490" w:hangingChars="80" w:hanging="160"/>
        <w:jc w:val="both"/>
        <w:rPr>
          <w:rFonts w:ascii="Poppins" w:hAnsi="Poppins"/>
          <w:sz w:val="20"/>
          <w:szCs w:val="20"/>
          <w:rPrChange w:id="15761" w:author="thuyhuynh" w:date="2023-05-08T11:25:00Z">
            <w:rPr>
              <w:rFonts w:asciiTheme="minorHAnsi" w:hAnsiTheme="minorHAnsi"/>
              <w:sz w:val="20"/>
              <w:szCs w:val="20"/>
            </w:rPr>
          </w:rPrChange>
        </w:rPr>
      </w:pPr>
    </w:p>
    <w:p w:rsidR="00A57DEA" w:rsidRPr="00116AAA" w:rsidRDefault="00A57DEA">
      <w:pPr>
        <w:pStyle w:val="Default"/>
        <w:ind w:leftChars="150" w:left="490" w:hangingChars="80" w:hanging="160"/>
        <w:jc w:val="both"/>
        <w:rPr>
          <w:rFonts w:ascii="Poppins" w:hAnsi="Poppins"/>
          <w:sz w:val="20"/>
          <w:szCs w:val="20"/>
          <w:rPrChange w:id="15762" w:author="thuyhuynh" w:date="2023-05-08T11:25:00Z">
            <w:rPr>
              <w:rFonts w:asciiTheme="minorHAnsi" w:hAnsiTheme="minorHAnsi"/>
              <w:sz w:val="20"/>
              <w:szCs w:val="20"/>
            </w:rPr>
          </w:rPrChange>
        </w:rPr>
      </w:pPr>
      <w:r w:rsidRPr="00116AAA">
        <w:rPr>
          <w:rFonts w:ascii="Poppins" w:hAnsi="Poppins"/>
          <w:sz w:val="20"/>
          <w:szCs w:val="20"/>
          <w:rPrChange w:id="15763" w:author="thuyhuynh" w:date="2023-05-08T11:25:00Z">
            <w:rPr>
              <w:rFonts w:asciiTheme="minorHAnsi" w:hAnsiTheme="minorHAnsi"/>
              <w:sz w:val="20"/>
              <w:szCs w:val="20"/>
            </w:rPr>
          </w:rPrChange>
        </w:rPr>
        <w:t xml:space="preserve">• If IRITECH asks you to return defective parts or products, you must do so within 7 days after you receive the replacement parts or products. IRITECH will charge you for replacement parts or products if you fail to do so. </w:t>
      </w:r>
    </w:p>
    <w:p w:rsidR="00A57DEA" w:rsidRPr="00116AAA" w:rsidRDefault="00A57DEA" w:rsidP="00A57DEA">
      <w:pPr>
        <w:pStyle w:val="Default"/>
        <w:jc w:val="both"/>
        <w:rPr>
          <w:rFonts w:ascii="Poppins" w:hAnsi="Poppins"/>
          <w:sz w:val="20"/>
          <w:szCs w:val="20"/>
          <w:rPrChange w:id="15764" w:author="thuyhuynh" w:date="2023-05-08T11:25:00Z">
            <w:rPr>
              <w:rFonts w:asciiTheme="minorHAnsi" w:hAnsiTheme="minorHAnsi"/>
              <w:sz w:val="20"/>
              <w:szCs w:val="20"/>
            </w:rPr>
          </w:rPrChange>
        </w:rPr>
      </w:pPr>
    </w:p>
    <w:p w:rsidR="00A57DEA" w:rsidRPr="00116AAA" w:rsidRDefault="00A57DEA" w:rsidP="00A57DEA">
      <w:pPr>
        <w:pStyle w:val="Default"/>
        <w:ind w:leftChars="150" w:left="330"/>
        <w:jc w:val="both"/>
        <w:rPr>
          <w:rFonts w:ascii="Poppins" w:hAnsi="Poppins"/>
          <w:sz w:val="20"/>
          <w:szCs w:val="20"/>
          <w:rPrChange w:id="15765" w:author="thuyhuynh" w:date="2023-05-08T11:25:00Z">
            <w:rPr>
              <w:rFonts w:asciiTheme="minorHAnsi" w:hAnsiTheme="minorHAnsi"/>
              <w:sz w:val="20"/>
              <w:szCs w:val="20"/>
            </w:rPr>
          </w:rPrChange>
        </w:rPr>
      </w:pPr>
      <w:r w:rsidRPr="00116AAA">
        <w:rPr>
          <w:rFonts w:ascii="Poppins" w:hAnsi="Poppins"/>
          <w:sz w:val="20"/>
          <w:szCs w:val="20"/>
          <w:rPrChange w:id="15766" w:author="thuyhuynh" w:date="2023-05-08T11:25:00Z">
            <w:rPr>
              <w:rFonts w:asciiTheme="minorHAnsi" w:hAnsiTheme="minorHAnsi"/>
              <w:sz w:val="20"/>
              <w:szCs w:val="20"/>
            </w:rPr>
          </w:rPrChange>
        </w:rPr>
        <w:t xml:space="preserve">IT IS YOUR RESPONSIBILITY TO BACK UP THE CONTENTS OR DATA RECORDED ON THE DEVICE BEFORE SERVICES ARE PERFORMED AND REMOVE ANY DATA FROM PARTS OR PRODUCTS RETURNED TO IRITECH. It is possible that the contents recorded will be lost or reformatted in the course of service and IRITECH will not be responsible for any damage to or loss of any programs, data, or other information stored on any media or any part of any product serviced. IF DURING THE REPAIR OF THE PRODUCT THE CONTENTS OF THE DEVICE ARE ALTERED, DELETED, OR IN ANY WAY MODIFIED, IRITECH IS NOT RESPONSIBLE FOR ANY LOSS OF YOUR DATA WHATSOEVER. YOUR PRODUCT WILL BE RETURNED TO YOU CONFIGURED AS ORIGINALLY PURCHASED (SUBJECT TO AVAILABILITY OF SOFTWARE). </w:t>
      </w:r>
    </w:p>
    <w:p w:rsidR="00A57DEA" w:rsidRPr="00116AAA" w:rsidRDefault="00A57DEA" w:rsidP="008E1C28">
      <w:pPr>
        <w:pStyle w:val="Default"/>
        <w:widowControl w:val="0"/>
        <w:numPr>
          <w:ilvl w:val="0"/>
          <w:numId w:val="1"/>
        </w:numPr>
        <w:jc w:val="both"/>
        <w:rPr>
          <w:rFonts w:ascii="Poppins" w:hAnsi="Poppins"/>
          <w:b/>
          <w:bCs/>
          <w:sz w:val="20"/>
          <w:szCs w:val="20"/>
          <w:rPrChange w:id="15767" w:author="thuyhuynh" w:date="2023-05-08T11:25:00Z">
            <w:rPr>
              <w:rFonts w:asciiTheme="minorHAnsi" w:hAnsiTheme="minorHAnsi"/>
              <w:b/>
              <w:bCs/>
              <w:sz w:val="20"/>
              <w:szCs w:val="20"/>
            </w:rPr>
          </w:rPrChange>
        </w:rPr>
      </w:pPr>
      <w:r w:rsidRPr="00116AAA">
        <w:rPr>
          <w:rFonts w:ascii="Poppins" w:hAnsi="Poppins"/>
          <w:b/>
          <w:bCs/>
          <w:sz w:val="20"/>
          <w:szCs w:val="20"/>
          <w:rPrChange w:id="15768" w:author="thuyhuynh" w:date="2023-05-08T11:25:00Z">
            <w:rPr>
              <w:rFonts w:asciiTheme="minorHAnsi" w:hAnsiTheme="minorHAnsi"/>
              <w:b/>
              <w:bCs/>
              <w:sz w:val="20"/>
              <w:szCs w:val="20"/>
            </w:rPr>
          </w:rPrChange>
        </w:rPr>
        <w:t xml:space="preserve">Implied Warranties. EXCEPT TO THE EXTENT PROHIBITED BY APPLICABLE LAW, ANY IMPLIED WARRANTY OF MERCHANTABILITY OR FITNESS FOR A PARTICULAR </w:t>
      </w:r>
      <w:r w:rsidRPr="00116AAA">
        <w:rPr>
          <w:rFonts w:ascii="Poppins" w:hAnsi="Poppins"/>
          <w:b/>
          <w:bCs/>
          <w:sz w:val="20"/>
          <w:szCs w:val="20"/>
          <w:rPrChange w:id="15769" w:author="thuyhuynh" w:date="2023-05-08T11:25:00Z">
            <w:rPr>
              <w:rFonts w:asciiTheme="minorHAnsi" w:hAnsiTheme="minorHAnsi"/>
              <w:b/>
              <w:bCs/>
              <w:sz w:val="20"/>
              <w:szCs w:val="20"/>
            </w:rPr>
          </w:rPrChange>
        </w:rPr>
        <w:lastRenderedPageBreak/>
        <w:t xml:space="preserve">PURPOSE IS LIMITED IN DURATION TO THE DURATION OF THIS WARRANTY. </w:t>
      </w:r>
    </w:p>
    <w:p w:rsidR="00A57DEA" w:rsidRPr="00116AAA" w:rsidRDefault="00A57DEA" w:rsidP="00A57DEA">
      <w:pPr>
        <w:pStyle w:val="Default"/>
        <w:ind w:left="760"/>
        <w:jc w:val="both"/>
        <w:rPr>
          <w:rFonts w:ascii="Poppins" w:hAnsi="Poppins"/>
          <w:sz w:val="20"/>
          <w:szCs w:val="20"/>
          <w:rPrChange w:id="15770" w:author="thuyhuynh" w:date="2023-05-08T11:25:00Z">
            <w:rPr>
              <w:rFonts w:asciiTheme="minorHAnsi" w:hAnsiTheme="minorHAnsi"/>
              <w:sz w:val="20"/>
              <w:szCs w:val="20"/>
            </w:rPr>
          </w:rPrChange>
        </w:rPr>
      </w:pPr>
    </w:p>
    <w:p w:rsidR="00A57DEA" w:rsidRPr="00116AAA" w:rsidRDefault="00A57DEA" w:rsidP="00A57DEA">
      <w:pPr>
        <w:pStyle w:val="Default"/>
        <w:ind w:leftChars="150" w:left="330"/>
        <w:jc w:val="both"/>
        <w:rPr>
          <w:rFonts w:ascii="Poppins" w:hAnsi="Poppins"/>
          <w:b/>
          <w:bCs/>
          <w:sz w:val="20"/>
          <w:szCs w:val="20"/>
          <w:rPrChange w:id="15771" w:author="thuyhuynh" w:date="2023-05-08T11:25:00Z">
            <w:rPr>
              <w:rFonts w:asciiTheme="minorHAnsi" w:hAnsiTheme="minorHAnsi"/>
              <w:b/>
              <w:bCs/>
              <w:sz w:val="20"/>
              <w:szCs w:val="20"/>
            </w:rPr>
          </w:rPrChange>
        </w:rPr>
      </w:pPr>
      <w:r w:rsidRPr="00116AAA">
        <w:rPr>
          <w:rFonts w:ascii="Poppins" w:hAnsi="Poppins"/>
          <w:sz w:val="20"/>
          <w:szCs w:val="20"/>
          <w:rPrChange w:id="15772" w:author="thuyhuynh" w:date="2023-05-08T11:25:00Z">
            <w:rPr>
              <w:rFonts w:asciiTheme="minorHAnsi" w:hAnsiTheme="minorHAnsi"/>
              <w:sz w:val="20"/>
              <w:szCs w:val="20"/>
            </w:rPr>
          </w:rPrChange>
        </w:rPr>
        <w:t xml:space="preserve">Commercial Purchasers: IRITECH extends the above limited warranty to purchasers of Products for industrial, commercial and business use upon the same terms and conditions and exclusions applicable to consumer purchasers. </w:t>
      </w:r>
      <w:r w:rsidRPr="00116AAA">
        <w:rPr>
          <w:rFonts w:ascii="Poppins" w:hAnsi="Poppins"/>
          <w:b/>
          <w:bCs/>
          <w:sz w:val="20"/>
          <w:szCs w:val="20"/>
          <w:rPrChange w:id="15773" w:author="thuyhuynh" w:date="2023-05-08T11:25:00Z">
            <w:rPr>
              <w:rFonts w:asciiTheme="minorHAnsi" w:hAnsiTheme="minorHAnsi"/>
              <w:b/>
              <w:bCs/>
              <w:sz w:val="20"/>
              <w:szCs w:val="20"/>
            </w:rPr>
          </w:rPrChange>
        </w:rPr>
        <w:t xml:space="preserve">HOWEVER, WITH RESPECT TO COMMERCIAL PURCHASERS, ALL IMPLIED WARRANTIES, INCLUDING THE IMPLIED WARRANTIES OF MERCHANTABILITY AND FITNESS FOR A PARTICULAR PURPOSE, ARE EXCLUDED AND DISCLAIMED. </w:t>
      </w:r>
    </w:p>
    <w:p w:rsidR="00A57DEA" w:rsidRPr="00116AAA" w:rsidRDefault="00A57DEA" w:rsidP="00A57DEA">
      <w:pPr>
        <w:pStyle w:val="Default"/>
        <w:ind w:leftChars="150" w:left="330"/>
        <w:jc w:val="both"/>
        <w:rPr>
          <w:rFonts w:ascii="Poppins" w:hAnsi="Poppins"/>
          <w:sz w:val="20"/>
          <w:szCs w:val="20"/>
          <w:rPrChange w:id="15774" w:author="thuyhuynh" w:date="2023-05-08T11:25:00Z">
            <w:rPr>
              <w:rFonts w:asciiTheme="minorHAnsi" w:hAnsiTheme="minorHAnsi"/>
              <w:sz w:val="20"/>
              <w:szCs w:val="20"/>
            </w:rPr>
          </w:rPrChange>
        </w:rPr>
      </w:pPr>
    </w:p>
    <w:p w:rsidR="00A57DEA" w:rsidRPr="00116AAA" w:rsidRDefault="00A57DEA" w:rsidP="008E1C28">
      <w:pPr>
        <w:pStyle w:val="Default"/>
        <w:widowControl w:val="0"/>
        <w:numPr>
          <w:ilvl w:val="0"/>
          <w:numId w:val="1"/>
        </w:numPr>
        <w:jc w:val="both"/>
        <w:rPr>
          <w:rFonts w:ascii="Poppins" w:hAnsi="Poppins"/>
          <w:sz w:val="20"/>
          <w:szCs w:val="20"/>
          <w:rPrChange w:id="15775" w:author="thuyhuynh" w:date="2023-05-08T11:25:00Z">
            <w:rPr>
              <w:rFonts w:asciiTheme="minorHAnsi" w:hAnsiTheme="minorHAnsi"/>
              <w:sz w:val="20"/>
              <w:szCs w:val="20"/>
            </w:rPr>
          </w:rPrChange>
        </w:rPr>
      </w:pPr>
      <w:r w:rsidRPr="00116AAA">
        <w:rPr>
          <w:rFonts w:ascii="Poppins" w:hAnsi="Poppins"/>
          <w:b/>
          <w:bCs/>
          <w:sz w:val="20"/>
          <w:szCs w:val="20"/>
          <w:rPrChange w:id="15776" w:author="thuyhuynh" w:date="2023-05-08T11:25:00Z">
            <w:rPr>
              <w:rFonts w:asciiTheme="minorHAnsi" w:hAnsiTheme="minorHAnsi"/>
              <w:b/>
              <w:bCs/>
              <w:sz w:val="20"/>
              <w:szCs w:val="20"/>
            </w:rPr>
          </w:rPrChange>
        </w:rPr>
        <w:t xml:space="preserve">Limitation of Liability. IRITECH SHALL NOT BE LIABLE FOR ANY INCIDENTAL OR CONSEQUENTIAL DAMAGES FOR BREACH OF ANY EXPRESS OR IMPLIED WARRANTY. </w:t>
      </w:r>
      <w:r w:rsidRPr="00116AAA">
        <w:rPr>
          <w:rFonts w:ascii="Poppins" w:hAnsi="Poppins"/>
          <w:sz w:val="20"/>
          <w:szCs w:val="20"/>
          <w:rPrChange w:id="15777" w:author="thuyhuynh" w:date="2023-05-08T11:25:00Z">
            <w:rPr>
              <w:rFonts w:asciiTheme="minorHAnsi" w:hAnsiTheme="minorHAnsi"/>
              <w:sz w:val="20"/>
              <w:szCs w:val="20"/>
            </w:rPr>
          </w:rPrChange>
        </w:rPr>
        <w:t xml:space="preserve">IRITECH’S AND YOUR MAXIMUM LIABILITY TO THE OTHER IS LIMITED TO PURCHASE PRICE YOU PAID FOR PRODUCTS OR SERVICES PLUS INTEREST ALLOWED BY LAW. NEITHER YOU NOR IRITECH IS LIABLE TO THE OTHER IF YOU OR IT ARE UNABLE TO PERFORM DUE TO EVENTS YOU OR IT ARE NOT ABLE TO CONTROL, SUCH AS ACTS OF GOD OR FOR VIRUSES, PROPERTY DAMAGE, LOSS OF USE, INTERRUPTION OF BUSINESS, LOST PROFITS, LOST DATA OR OTHER CONSEQUENTIAL, PUNITIVE OR SPECIAL DAMAGES, HOWSOEVER CAUSED, WHETHER FOR BREACH OF WARRANTY, CONTRACT, TORT (INCLUDING NEGLIGENCE), STRICT LIABILITY OR OTHERWISE. </w:t>
      </w:r>
    </w:p>
    <w:p w:rsidR="00A57DEA" w:rsidRPr="00116AAA" w:rsidRDefault="00A57DEA" w:rsidP="00A57DEA">
      <w:pPr>
        <w:pStyle w:val="Default"/>
        <w:ind w:left="760"/>
        <w:jc w:val="both"/>
        <w:rPr>
          <w:rFonts w:ascii="Poppins" w:hAnsi="Poppins"/>
          <w:sz w:val="20"/>
          <w:szCs w:val="20"/>
          <w:rPrChange w:id="15778" w:author="thuyhuynh" w:date="2023-05-08T11:25:00Z">
            <w:rPr>
              <w:rFonts w:asciiTheme="minorHAnsi" w:hAnsiTheme="minorHAnsi"/>
              <w:sz w:val="20"/>
              <w:szCs w:val="20"/>
            </w:rPr>
          </w:rPrChange>
        </w:rPr>
      </w:pPr>
    </w:p>
    <w:p w:rsidR="00A57DEA" w:rsidRPr="00116AAA" w:rsidRDefault="00A57DEA" w:rsidP="00A57DEA">
      <w:pPr>
        <w:pStyle w:val="Default"/>
        <w:ind w:leftChars="150" w:left="330"/>
        <w:jc w:val="both"/>
        <w:rPr>
          <w:rFonts w:ascii="Poppins" w:hAnsi="Poppins"/>
          <w:sz w:val="20"/>
          <w:szCs w:val="20"/>
          <w:rPrChange w:id="15779" w:author="thuyhuynh" w:date="2023-05-08T11:25:00Z">
            <w:rPr>
              <w:rFonts w:asciiTheme="minorHAnsi" w:hAnsiTheme="minorHAnsi"/>
              <w:sz w:val="20"/>
              <w:szCs w:val="20"/>
            </w:rPr>
          </w:rPrChange>
        </w:rPr>
      </w:pPr>
      <w:r w:rsidRPr="00116AAA">
        <w:rPr>
          <w:rFonts w:ascii="Poppins" w:hAnsi="Poppins"/>
          <w:sz w:val="20"/>
          <w:szCs w:val="20"/>
          <w:rPrChange w:id="15780" w:author="thuyhuynh" w:date="2023-05-08T11:25:00Z">
            <w:rPr>
              <w:rFonts w:asciiTheme="minorHAnsi" w:hAnsiTheme="minorHAnsi"/>
              <w:sz w:val="20"/>
              <w:szCs w:val="20"/>
            </w:rPr>
          </w:rPrChange>
        </w:rPr>
        <w:t xml:space="preserve">Some states or jurisdictions do not allow the exclusion or limitation of incidental or consequential damages, or allow limitations on how long an implied warranty lasts, so the above limitations may not apply to you. This Limited Warranty gives you specific legal rights and you may have other rights which vary from state to state or jurisdiction to jurisdiction. </w:t>
      </w:r>
    </w:p>
    <w:p w:rsidR="00A57DEA" w:rsidRPr="00116AAA" w:rsidRDefault="00A57DEA" w:rsidP="00A57DEA">
      <w:pPr>
        <w:pStyle w:val="Default"/>
        <w:ind w:leftChars="150" w:left="330"/>
        <w:jc w:val="both"/>
        <w:rPr>
          <w:rFonts w:ascii="Poppins" w:hAnsi="Poppins"/>
          <w:sz w:val="20"/>
          <w:szCs w:val="20"/>
          <w:rPrChange w:id="15781" w:author="thuyhuynh" w:date="2023-05-08T11:25:00Z">
            <w:rPr>
              <w:rFonts w:asciiTheme="minorHAnsi" w:hAnsiTheme="minorHAnsi"/>
              <w:sz w:val="20"/>
              <w:szCs w:val="20"/>
            </w:rPr>
          </w:rPrChange>
        </w:rPr>
      </w:pPr>
    </w:p>
    <w:p w:rsidR="00A57DEA" w:rsidRPr="00116AAA" w:rsidRDefault="00A57DEA" w:rsidP="008E1C28">
      <w:pPr>
        <w:pStyle w:val="Default"/>
        <w:widowControl w:val="0"/>
        <w:numPr>
          <w:ilvl w:val="0"/>
          <w:numId w:val="1"/>
        </w:numPr>
        <w:jc w:val="both"/>
        <w:rPr>
          <w:rFonts w:ascii="Poppins" w:hAnsi="Poppins"/>
          <w:bCs/>
          <w:sz w:val="20"/>
          <w:szCs w:val="20"/>
          <w:rPrChange w:id="15782" w:author="thuyhuynh" w:date="2023-05-08T11:25:00Z">
            <w:rPr>
              <w:rFonts w:asciiTheme="minorHAnsi" w:hAnsiTheme="minorHAnsi"/>
              <w:bCs/>
              <w:sz w:val="20"/>
              <w:szCs w:val="20"/>
            </w:rPr>
          </w:rPrChange>
        </w:rPr>
      </w:pPr>
      <w:r w:rsidRPr="00116AAA">
        <w:rPr>
          <w:rFonts w:ascii="Poppins" w:hAnsi="Poppins"/>
          <w:b/>
          <w:bCs/>
          <w:sz w:val="20"/>
          <w:szCs w:val="20"/>
          <w:rPrChange w:id="15783" w:author="thuyhuynh" w:date="2023-05-08T11:25:00Z">
            <w:rPr>
              <w:rFonts w:asciiTheme="minorHAnsi" w:hAnsiTheme="minorHAnsi"/>
              <w:b/>
              <w:bCs/>
              <w:sz w:val="20"/>
              <w:szCs w:val="20"/>
            </w:rPr>
          </w:rPrChange>
        </w:rPr>
        <w:t xml:space="preserve">Binding Arbitration. </w:t>
      </w:r>
      <w:r w:rsidRPr="00116AAA">
        <w:rPr>
          <w:rFonts w:ascii="Poppins" w:hAnsi="Poppins"/>
          <w:bCs/>
          <w:sz w:val="20"/>
          <w:szCs w:val="20"/>
          <w:rPrChange w:id="15784" w:author="thuyhuynh" w:date="2023-05-08T11:25:00Z">
            <w:rPr>
              <w:rFonts w:asciiTheme="minorHAnsi" w:hAnsiTheme="minorHAnsi"/>
              <w:bCs/>
              <w:sz w:val="20"/>
              <w:szCs w:val="20"/>
            </w:rPr>
          </w:rPrChange>
        </w:rPr>
        <w:t>THIS AGREENET PROVIDES THAT ALL DISPUTES BETWEEN YOU AND IRITECH WILL BE RESOLVED BY MANDATORY AND BINDING ARBITRATION TO THE FULLEST EXTENT PROVIDED BY LAW. YOU THUS GIVE UP YOUR RIGHT TO GO TO COURT TO ASSERT OR DEFEND YOUR RIGHTS UNDER THIS AGREEMENT (EXCEPT FOR MATTERS THA MAY BE TAKEN TO SMALL CLAIMS COURT AS FURTHER SET FORTH BELOW IN THIS SECTION 7).</w:t>
      </w:r>
    </w:p>
    <w:p w:rsidR="00A57DEA" w:rsidRPr="00116AAA" w:rsidRDefault="00A57DEA" w:rsidP="00A57DEA">
      <w:pPr>
        <w:pStyle w:val="Default"/>
        <w:ind w:left="760"/>
        <w:jc w:val="both"/>
        <w:rPr>
          <w:rFonts w:ascii="Poppins" w:hAnsi="Poppins"/>
          <w:sz w:val="20"/>
          <w:szCs w:val="20"/>
          <w:rPrChange w:id="15785" w:author="thuyhuynh" w:date="2023-05-08T11:25:00Z">
            <w:rPr>
              <w:rFonts w:asciiTheme="minorHAnsi" w:hAnsiTheme="minorHAnsi"/>
              <w:sz w:val="20"/>
              <w:szCs w:val="20"/>
            </w:rPr>
          </w:rPrChange>
        </w:rPr>
      </w:pPr>
    </w:p>
    <w:p w:rsidR="00A57DEA" w:rsidRPr="00116AAA" w:rsidRDefault="00A57DEA" w:rsidP="00A57DEA">
      <w:pPr>
        <w:pStyle w:val="Default"/>
        <w:ind w:leftChars="150" w:left="330"/>
        <w:jc w:val="both"/>
        <w:rPr>
          <w:rFonts w:ascii="Poppins" w:hAnsi="Poppins"/>
          <w:sz w:val="20"/>
          <w:szCs w:val="20"/>
          <w:rPrChange w:id="15786" w:author="thuyhuynh" w:date="2023-05-08T11:25:00Z">
            <w:rPr>
              <w:rFonts w:asciiTheme="minorHAnsi" w:hAnsiTheme="minorHAnsi"/>
              <w:sz w:val="20"/>
              <w:szCs w:val="20"/>
            </w:rPr>
          </w:rPrChange>
        </w:rPr>
      </w:pPr>
      <w:r w:rsidRPr="00116AAA">
        <w:rPr>
          <w:rFonts w:ascii="Poppins" w:hAnsi="Poppins"/>
          <w:bCs/>
          <w:sz w:val="20"/>
          <w:szCs w:val="20"/>
          <w:rPrChange w:id="15787" w:author="thuyhuynh" w:date="2023-05-08T11:25:00Z">
            <w:rPr>
              <w:rFonts w:asciiTheme="minorHAnsi" w:hAnsiTheme="minorHAnsi"/>
              <w:bCs/>
              <w:sz w:val="20"/>
              <w:szCs w:val="20"/>
            </w:rPr>
          </w:rPrChange>
        </w:rPr>
        <w:t xml:space="preserve">To the fullest extent provided by law, and except as otherwise provided below, You and </w:t>
      </w:r>
      <w:r w:rsidRPr="00116AAA">
        <w:rPr>
          <w:rFonts w:ascii="Poppins" w:hAnsi="Poppins"/>
          <w:sz w:val="20"/>
          <w:szCs w:val="20"/>
          <w:rPrChange w:id="15788" w:author="thuyhuynh" w:date="2023-05-08T11:25:00Z">
            <w:rPr>
              <w:rFonts w:asciiTheme="minorHAnsi" w:hAnsiTheme="minorHAnsi"/>
              <w:sz w:val="20"/>
              <w:szCs w:val="20"/>
            </w:rPr>
          </w:rPrChange>
        </w:rPr>
        <w:t xml:space="preserve">IRITECH agree that any Dispute between You and IRITECH will be resolved exclusively and finally by binding arbitration administered by the American Arbitration Association (AAA) and conducted in accordance with AAA’s Supplementary Procedures for Consumer-Related Disputes of the Commercial Arbitration rules and the Consumer Due Process Protocol. YOUR RIGHTS WILL THEREFORE BE DETERMINED BY A NEUTRAL ARBITRATOR AND NOT A JUDGE OR JURY. You and IRITECH will agree on another arbitration forum if AAA ceases operations. </w:t>
      </w:r>
    </w:p>
    <w:p w:rsidR="00A57DEA" w:rsidRPr="00116AAA" w:rsidRDefault="00A57DEA" w:rsidP="00A57DEA">
      <w:pPr>
        <w:pStyle w:val="Default"/>
        <w:ind w:leftChars="150" w:left="330"/>
        <w:jc w:val="both"/>
        <w:rPr>
          <w:rFonts w:ascii="Poppins" w:hAnsi="Poppins"/>
          <w:sz w:val="20"/>
          <w:szCs w:val="20"/>
          <w:rPrChange w:id="15789" w:author="thuyhuynh" w:date="2023-05-08T11:25:00Z">
            <w:rPr>
              <w:rFonts w:asciiTheme="minorHAnsi" w:hAnsiTheme="minorHAnsi"/>
              <w:sz w:val="20"/>
              <w:szCs w:val="20"/>
            </w:rPr>
          </w:rPrChange>
        </w:rPr>
      </w:pPr>
    </w:p>
    <w:p w:rsidR="00A57DEA" w:rsidRPr="00116AAA" w:rsidRDefault="00A57DEA" w:rsidP="00A57DEA">
      <w:pPr>
        <w:pStyle w:val="Default"/>
        <w:ind w:leftChars="150" w:left="330"/>
        <w:jc w:val="both"/>
        <w:rPr>
          <w:rFonts w:ascii="Poppins" w:hAnsi="Poppins"/>
          <w:sz w:val="20"/>
          <w:szCs w:val="20"/>
          <w:rPrChange w:id="15790" w:author="thuyhuynh" w:date="2023-05-08T11:25:00Z">
            <w:rPr>
              <w:rFonts w:asciiTheme="minorHAnsi" w:hAnsiTheme="minorHAnsi"/>
              <w:sz w:val="20"/>
              <w:szCs w:val="20"/>
            </w:rPr>
          </w:rPrChange>
        </w:rPr>
      </w:pPr>
      <w:r w:rsidRPr="00116AAA">
        <w:rPr>
          <w:rFonts w:ascii="Poppins" w:hAnsi="Poppins"/>
          <w:sz w:val="20"/>
          <w:szCs w:val="20"/>
          <w:rPrChange w:id="15791" w:author="thuyhuynh" w:date="2023-05-08T11:25:00Z">
            <w:rPr>
              <w:rFonts w:asciiTheme="minorHAnsi" w:hAnsiTheme="minorHAnsi"/>
              <w:sz w:val="20"/>
              <w:szCs w:val="20"/>
            </w:rPr>
          </w:rPrChange>
        </w:rPr>
        <w:t xml:space="preserve">The arbitration will be conducted before a single arbitrator, and will be limited solely to the Dispute between You and IRITECH. Arbitration is a process whereby a dispute is submitted to </w:t>
      </w:r>
      <w:r w:rsidR="00BC51FA" w:rsidRPr="00116AAA">
        <w:rPr>
          <w:rFonts w:ascii="Poppins" w:hAnsi="Poppins"/>
          <w:sz w:val="20"/>
          <w:szCs w:val="20"/>
          <w:rPrChange w:id="15792" w:author="thuyhuynh" w:date="2023-05-08T11:25:00Z">
            <w:rPr>
              <w:rFonts w:asciiTheme="minorHAnsi" w:hAnsiTheme="minorHAnsi"/>
              <w:sz w:val="20"/>
              <w:szCs w:val="20"/>
            </w:rPr>
          </w:rPrChange>
        </w:rPr>
        <w:t>an</w:t>
      </w:r>
      <w:r w:rsidRPr="00116AAA">
        <w:rPr>
          <w:rFonts w:ascii="Poppins" w:hAnsi="Poppins"/>
          <w:sz w:val="20"/>
          <w:szCs w:val="20"/>
          <w:rPrChange w:id="15793" w:author="thuyhuynh" w:date="2023-05-08T11:25:00Z">
            <w:rPr>
              <w:rFonts w:asciiTheme="minorHAnsi" w:hAnsiTheme="minorHAnsi"/>
              <w:sz w:val="20"/>
              <w:szCs w:val="20"/>
            </w:rPr>
          </w:rPrChange>
        </w:rPr>
        <w:t xml:space="preserve"> arbitrator, for a final and binding determination, known as the award. The arbitrator is an individual, similar to a judge, who reviews and weighs evidence provided by both parties, and renders an award enforceable in court. Arbitrator decisions are as enforceable as any court order and are subject to VERY LIMITED REVIEW BY A COURT. YOU ACKNOWLEDGE THAT, BY WAY OF THIS AGREEMENT, YOU AND IRITECH WAIVE ALL RIGHTS TO A JURY TRIAL.</w:t>
      </w:r>
    </w:p>
    <w:p w:rsidR="00A57DEA" w:rsidRPr="00116AAA" w:rsidRDefault="00A57DEA" w:rsidP="00A57DEA">
      <w:pPr>
        <w:pStyle w:val="Default"/>
        <w:ind w:leftChars="150" w:left="330"/>
        <w:jc w:val="both"/>
        <w:rPr>
          <w:rFonts w:ascii="Poppins" w:hAnsi="Poppins"/>
          <w:sz w:val="20"/>
          <w:szCs w:val="20"/>
          <w:rPrChange w:id="15794" w:author="thuyhuynh" w:date="2023-05-08T11:25:00Z">
            <w:rPr>
              <w:rFonts w:asciiTheme="minorHAnsi" w:hAnsiTheme="minorHAnsi"/>
              <w:sz w:val="20"/>
              <w:szCs w:val="20"/>
            </w:rPr>
          </w:rPrChange>
        </w:rPr>
      </w:pPr>
    </w:p>
    <w:p w:rsidR="00A57DEA" w:rsidRPr="00116AAA" w:rsidRDefault="00A57DEA" w:rsidP="00A57DEA">
      <w:pPr>
        <w:pStyle w:val="Default"/>
        <w:ind w:leftChars="150" w:left="330"/>
        <w:jc w:val="both"/>
        <w:rPr>
          <w:rFonts w:ascii="Poppins" w:hAnsi="Poppins"/>
          <w:sz w:val="20"/>
          <w:szCs w:val="20"/>
          <w:rPrChange w:id="15795" w:author="thuyhuynh" w:date="2023-05-08T11:25:00Z">
            <w:rPr>
              <w:rFonts w:asciiTheme="minorHAnsi" w:hAnsiTheme="minorHAnsi"/>
              <w:sz w:val="20"/>
              <w:szCs w:val="20"/>
            </w:rPr>
          </w:rPrChange>
        </w:rPr>
      </w:pPr>
      <w:r w:rsidRPr="00116AAA">
        <w:rPr>
          <w:rFonts w:ascii="Poppins" w:hAnsi="Poppins"/>
          <w:sz w:val="20"/>
          <w:szCs w:val="20"/>
          <w:rPrChange w:id="15796" w:author="thuyhuynh" w:date="2023-05-08T11:25:00Z">
            <w:rPr>
              <w:rFonts w:asciiTheme="minorHAnsi" w:hAnsiTheme="minorHAnsi"/>
              <w:sz w:val="20"/>
              <w:szCs w:val="20"/>
            </w:rPr>
          </w:rPrChange>
        </w:rPr>
        <w:t xml:space="preserve">The arbitration, or any portion of it, will not be consolidated with any other arbitration and will not be conducted on a class-wide or class action basis. The arbitration shall be held at any reasonable location near your residence by submission of documents, by telephone, online or in person whichever method of presentation </w:t>
      </w:r>
      <w:proofErr w:type="gramStart"/>
      <w:r w:rsidRPr="00116AAA">
        <w:rPr>
          <w:rFonts w:ascii="Poppins" w:hAnsi="Poppins"/>
          <w:sz w:val="20"/>
          <w:szCs w:val="20"/>
          <w:rPrChange w:id="15797" w:author="thuyhuynh" w:date="2023-05-08T11:25:00Z">
            <w:rPr>
              <w:rFonts w:asciiTheme="minorHAnsi" w:hAnsiTheme="minorHAnsi"/>
              <w:sz w:val="20"/>
              <w:szCs w:val="20"/>
            </w:rPr>
          </w:rPrChange>
        </w:rPr>
        <w:t>You</w:t>
      </w:r>
      <w:proofErr w:type="gramEnd"/>
      <w:r w:rsidRPr="00116AAA">
        <w:rPr>
          <w:rFonts w:ascii="Poppins" w:hAnsi="Poppins"/>
          <w:sz w:val="20"/>
          <w:szCs w:val="20"/>
          <w:rPrChange w:id="15798" w:author="thuyhuynh" w:date="2023-05-08T11:25:00Z">
            <w:rPr>
              <w:rFonts w:asciiTheme="minorHAnsi" w:hAnsiTheme="minorHAnsi"/>
              <w:sz w:val="20"/>
              <w:szCs w:val="20"/>
            </w:rPr>
          </w:rPrChange>
        </w:rPr>
        <w:t xml:space="preserve"> choose. Under the AAA Supplementary Procedures for Consumer-Related Disputes and Consumer Due Process Protocol, You retain the right to seek relief in a small claims court for Disputes within the scope of the small claims court’s jurisdiction. If you prevail in the arbitration of any Dispute with IRITECH, IRITECH will reimburse </w:t>
      </w:r>
      <w:proofErr w:type="gramStart"/>
      <w:r w:rsidRPr="00116AAA">
        <w:rPr>
          <w:rFonts w:ascii="Poppins" w:hAnsi="Poppins"/>
          <w:sz w:val="20"/>
          <w:szCs w:val="20"/>
          <w:rPrChange w:id="15799" w:author="thuyhuynh" w:date="2023-05-08T11:25:00Z">
            <w:rPr>
              <w:rFonts w:asciiTheme="minorHAnsi" w:hAnsiTheme="minorHAnsi"/>
              <w:sz w:val="20"/>
              <w:szCs w:val="20"/>
            </w:rPr>
          </w:rPrChange>
        </w:rPr>
        <w:t>You</w:t>
      </w:r>
      <w:proofErr w:type="gramEnd"/>
      <w:r w:rsidRPr="00116AAA">
        <w:rPr>
          <w:rFonts w:ascii="Poppins" w:hAnsi="Poppins"/>
          <w:sz w:val="20"/>
          <w:szCs w:val="20"/>
          <w:rPrChange w:id="15800" w:author="thuyhuynh" w:date="2023-05-08T11:25:00Z">
            <w:rPr>
              <w:rFonts w:asciiTheme="minorHAnsi" w:hAnsiTheme="minorHAnsi"/>
              <w:sz w:val="20"/>
              <w:szCs w:val="20"/>
            </w:rPr>
          </w:rPrChange>
        </w:rPr>
        <w:t xml:space="preserve"> for any fees You paid to AAA in connection with the arbitration. </w:t>
      </w:r>
    </w:p>
    <w:p w:rsidR="00A57DEA" w:rsidRPr="00116AAA" w:rsidRDefault="00A57DEA" w:rsidP="00A57DEA">
      <w:pPr>
        <w:pStyle w:val="Default"/>
        <w:ind w:leftChars="150" w:left="330"/>
        <w:jc w:val="both"/>
        <w:rPr>
          <w:rFonts w:ascii="Poppins" w:hAnsi="Poppins"/>
          <w:sz w:val="20"/>
          <w:szCs w:val="20"/>
          <w:rPrChange w:id="15801" w:author="thuyhuynh" w:date="2023-05-08T11:25:00Z">
            <w:rPr>
              <w:rFonts w:asciiTheme="minorHAnsi" w:hAnsiTheme="minorHAnsi"/>
              <w:sz w:val="20"/>
              <w:szCs w:val="20"/>
            </w:rPr>
          </w:rPrChange>
        </w:rPr>
      </w:pPr>
    </w:p>
    <w:p w:rsidR="00A57DEA" w:rsidRPr="00116AAA" w:rsidRDefault="00A57DEA" w:rsidP="00A57DEA">
      <w:pPr>
        <w:pStyle w:val="Default"/>
        <w:ind w:leftChars="150" w:left="330"/>
        <w:jc w:val="both"/>
        <w:rPr>
          <w:rFonts w:ascii="Poppins" w:hAnsi="Poppins"/>
          <w:caps/>
          <w:sz w:val="20"/>
          <w:szCs w:val="20"/>
          <w:rPrChange w:id="15802" w:author="thuyhuynh" w:date="2023-05-08T11:25:00Z">
            <w:rPr>
              <w:rFonts w:asciiTheme="minorHAnsi" w:hAnsiTheme="minorHAnsi"/>
              <w:caps/>
              <w:sz w:val="20"/>
              <w:szCs w:val="20"/>
            </w:rPr>
          </w:rPrChange>
        </w:rPr>
      </w:pPr>
      <w:r w:rsidRPr="00116AAA">
        <w:rPr>
          <w:rFonts w:ascii="Poppins" w:hAnsi="Poppins"/>
          <w:caps/>
          <w:sz w:val="20"/>
          <w:szCs w:val="20"/>
          <w:rPrChange w:id="15803" w:author="thuyhuynh" w:date="2023-05-08T11:25:00Z">
            <w:rPr>
              <w:rFonts w:asciiTheme="minorHAnsi" w:hAnsiTheme="minorHAnsi"/>
              <w:caps/>
              <w:sz w:val="20"/>
              <w:szCs w:val="20"/>
            </w:rPr>
          </w:rPrChange>
        </w:rPr>
        <w:lastRenderedPageBreak/>
        <w:t xml:space="preserve">Any decision rendered in such arbitration proceedings will be final and binding on the parties, and judgment may be entered thereon in any court of competent jurisdiction. </w:t>
      </w:r>
    </w:p>
    <w:p w:rsidR="00A57DEA" w:rsidRPr="00116AAA" w:rsidRDefault="00A57DEA" w:rsidP="00A57DEA">
      <w:pPr>
        <w:pStyle w:val="Default"/>
        <w:ind w:leftChars="150" w:left="330"/>
        <w:jc w:val="both"/>
        <w:rPr>
          <w:rFonts w:ascii="Poppins" w:hAnsi="Poppins"/>
          <w:b/>
          <w:bCs/>
          <w:sz w:val="20"/>
          <w:szCs w:val="20"/>
          <w:rPrChange w:id="15804" w:author="thuyhuynh" w:date="2023-05-08T11:25:00Z">
            <w:rPr>
              <w:rFonts w:asciiTheme="minorHAnsi" w:hAnsiTheme="minorHAnsi"/>
              <w:b/>
              <w:bCs/>
              <w:sz w:val="20"/>
              <w:szCs w:val="20"/>
            </w:rPr>
          </w:rPrChange>
        </w:rPr>
      </w:pPr>
      <w:r w:rsidRPr="00116AAA">
        <w:rPr>
          <w:rFonts w:ascii="Poppins" w:hAnsi="Poppins"/>
          <w:sz w:val="20"/>
          <w:szCs w:val="20"/>
          <w:rPrChange w:id="15805" w:author="thuyhuynh" w:date="2023-05-08T11:25:00Z">
            <w:rPr>
              <w:rFonts w:asciiTheme="minorHAnsi" w:hAnsiTheme="minorHAnsi"/>
              <w:sz w:val="20"/>
              <w:szCs w:val="20"/>
            </w:rPr>
          </w:rPrChange>
        </w:rPr>
        <w:t xml:space="preserve">Should either party bring a Dispute in a forum other than AAA, the arbitrator may award the other party its reasonable costs and expenses, including legal fees, incurred in staying or dismissing such other proceedings or in otherwise enforcing compliance with this dispute resolution provision. </w:t>
      </w:r>
      <w:r w:rsidRPr="00116AAA">
        <w:rPr>
          <w:rFonts w:ascii="Poppins" w:hAnsi="Poppins"/>
          <w:b/>
          <w:bCs/>
          <w:caps/>
          <w:sz w:val="20"/>
          <w:szCs w:val="20"/>
          <w:rPrChange w:id="15806" w:author="thuyhuynh" w:date="2023-05-08T11:25:00Z">
            <w:rPr>
              <w:rFonts w:asciiTheme="minorHAnsi" w:hAnsiTheme="minorHAnsi"/>
              <w:b/>
              <w:bCs/>
              <w:caps/>
              <w:sz w:val="20"/>
              <w:szCs w:val="20"/>
            </w:rPr>
          </w:rPrChange>
        </w:rPr>
        <w:t>You understand that, in the absence of this provision, you would have had a right to litigate disputes through a court</w:t>
      </w:r>
      <w:r w:rsidRPr="00116AAA">
        <w:rPr>
          <w:rFonts w:ascii="Poppins" w:hAnsi="Poppins"/>
          <w:caps/>
          <w:sz w:val="20"/>
          <w:szCs w:val="20"/>
          <w:rPrChange w:id="15807" w:author="thuyhuynh" w:date="2023-05-08T11:25:00Z">
            <w:rPr>
              <w:rFonts w:asciiTheme="minorHAnsi" w:hAnsiTheme="minorHAnsi"/>
              <w:caps/>
              <w:sz w:val="20"/>
              <w:szCs w:val="20"/>
            </w:rPr>
          </w:rPrChange>
        </w:rPr>
        <w:t xml:space="preserve">, including the right, if any and subject to the rules of your jurisdiction, to litigate claims on a class-wide or class-action basis, </w:t>
      </w:r>
      <w:r w:rsidRPr="00116AAA">
        <w:rPr>
          <w:rFonts w:ascii="Poppins" w:hAnsi="Poppins"/>
          <w:b/>
          <w:bCs/>
          <w:caps/>
          <w:sz w:val="20"/>
          <w:szCs w:val="20"/>
          <w:rPrChange w:id="15808" w:author="thuyhuynh" w:date="2023-05-08T11:25:00Z">
            <w:rPr>
              <w:rFonts w:asciiTheme="minorHAnsi" w:hAnsiTheme="minorHAnsi"/>
              <w:b/>
              <w:bCs/>
              <w:caps/>
              <w:sz w:val="20"/>
              <w:szCs w:val="20"/>
            </w:rPr>
          </w:rPrChange>
        </w:rPr>
        <w:t>and that you have expressly and knowingly waived those rights and agreed to resolve any Disputes through binding arbitration in accordance with the provisions of this paragraph.</w:t>
      </w:r>
    </w:p>
    <w:p w:rsidR="00A57DEA" w:rsidRPr="00116AAA" w:rsidRDefault="00A57DEA" w:rsidP="00A57DEA">
      <w:pPr>
        <w:pStyle w:val="Default"/>
        <w:ind w:leftChars="150" w:left="330"/>
        <w:jc w:val="both"/>
        <w:rPr>
          <w:rFonts w:ascii="Poppins" w:hAnsi="Poppins"/>
          <w:b/>
          <w:bCs/>
          <w:sz w:val="20"/>
          <w:szCs w:val="20"/>
          <w:rPrChange w:id="15809" w:author="thuyhuynh" w:date="2023-05-08T11:25:00Z">
            <w:rPr>
              <w:rFonts w:asciiTheme="minorHAnsi" w:hAnsiTheme="minorHAnsi"/>
              <w:b/>
              <w:bCs/>
              <w:sz w:val="20"/>
              <w:szCs w:val="20"/>
            </w:rPr>
          </w:rPrChange>
        </w:rPr>
      </w:pPr>
    </w:p>
    <w:p w:rsidR="00A57DEA" w:rsidRPr="00116AAA" w:rsidRDefault="00A57DEA" w:rsidP="00A57DEA">
      <w:pPr>
        <w:pStyle w:val="Default"/>
        <w:ind w:leftChars="150" w:left="330"/>
        <w:jc w:val="both"/>
        <w:rPr>
          <w:rFonts w:ascii="Poppins" w:hAnsi="Poppins"/>
          <w:sz w:val="20"/>
          <w:szCs w:val="20"/>
          <w:rPrChange w:id="15810" w:author="thuyhuynh" w:date="2023-05-08T11:25:00Z">
            <w:rPr>
              <w:rFonts w:asciiTheme="minorHAnsi" w:hAnsiTheme="minorHAnsi"/>
              <w:sz w:val="20"/>
              <w:szCs w:val="20"/>
            </w:rPr>
          </w:rPrChange>
        </w:rPr>
      </w:pPr>
      <w:r w:rsidRPr="00116AAA">
        <w:rPr>
          <w:rFonts w:ascii="Poppins" w:hAnsi="Poppins"/>
          <w:sz w:val="20"/>
          <w:szCs w:val="20"/>
          <w:rPrChange w:id="15811" w:author="thuyhuynh" w:date="2023-05-08T11:25:00Z">
            <w:rPr>
              <w:rFonts w:asciiTheme="minorHAnsi" w:hAnsiTheme="minorHAnsi"/>
              <w:sz w:val="20"/>
              <w:szCs w:val="20"/>
            </w:rPr>
          </w:rPrChange>
        </w:rPr>
        <w:t xml:space="preserve">This arbitration provision shall be governed by the Federal Arbitration Act, 9 U.S.C. Section 1, </w:t>
      </w:r>
      <w:proofErr w:type="gramStart"/>
      <w:r w:rsidRPr="00116AAA">
        <w:rPr>
          <w:rFonts w:ascii="Poppins" w:hAnsi="Poppins"/>
          <w:i/>
          <w:iCs/>
          <w:sz w:val="20"/>
          <w:szCs w:val="20"/>
          <w:rPrChange w:id="15812" w:author="thuyhuynh" w:date="2023-05-08T11:25:00Z">
            <w:rPr>
              <w:rFonts w:asciiTheme="minorHAnsi" w:hAnsiTheme="minorHAnsi"/>
              <w:i/>
              <w:iCs/>
              <w:sz w:val="20"/>
              <w:szCs w:val="20"/>
            </w:rPr>
          </w:rPrChange>
        </w:rPr>
        <w:t>et</w:t>
      </w:r>
      <w:proofErr w:type="gramEnd"/>
      <w:r w:rsidRPr="00116AAA">
        <w:rPr>
          <w:rFonts w:ascii="Poppins" w:hAnsi="Poppins"/>
          <w:i/>
          <w:iCs/>
          <w:sz w:val="20"/>
          <w:szCs w:val="20"/>
          <w:rPrChange w:id="15813" w:author="thuyhuynh" w:date="2023-05-08T11:25:00Z">
            <w:rPr>
              <w:rFonts w:asciiTheme="minorHAnsi" w:hAnsiTheme="minorHAnsi"/>
              <w:i/>
              <w:iCs/>
              <w:sz w:val="20"/>
              <w:szCs w:val="20"/>
            </w:rPr>
          </w:rPrChange>
        </w:rPr>
        <w:t xml:space="preserve"> seq</w:t>
      </w:r>
      <w:r w:rsidRPr="00116AAA">
        <w:rPr>
          <w:rFonts w:ascii="Poppins" w:hAnsi="Poppins"/>
          <w:sz w:val="20"/>
          <w:szCs w:val="20"/>
          <w:rPrChange w:id="15814" w:author="thuyhuynh" w:date="2023-05-08T11:25:00Z">
            <w:rPr>
              <w:rFonts w:asciiTheme="minorHAnsi" w:hAnsiTheme="minorHAnsi"/>
              <w:sz w:val="20"/>
              <w:szCs w:val="20"/>
            </w:rPr>
          </w:rPrChange>
        </w:rPr>
        <w:t>. For the purposes of this provision, the term “Dispute” means any dispute, controversy, or claim arising out of or relating to (</w:t>
      </w:r>
      <w:proofErr w:type="spellStart"/>
      <w:r w:rsidRPr="00116AAA">
        <w:rPr>
          <w:rFonts w:ascii="Poppins" w:hAnsi="Poppins"/>
          <w:sz w:val="20"/>
          <w:szCs w:val="20"/>
          <w:rPrChange w:id="15815" w:author="thuyhuynh" w:date="2023-05-08T11:25:00Z">
            <w:rPr>
              <w:rFonts w:asciiTheme="minorHAnsi" w:hAnsiTheme="minorHAnsi"/>
              <w:sz w:val="20"/>
              <w:szCs w:val="20"/>
            </w:rPr>
          </w:rPrChange>
        </w:rPr>
        <w:t>i</w:t>
      </w:r>
      <w:proofErr w:type="spellEnd"/>
      <w:r w:rsidRPr="00116AAA">
        <w:rPr>
          <w:rFonts w:ascii="Poppins" w:hAnsi="Poppins"/>
          <w:sz w:val="20"/>
          <w:szCs w:val="20"/>
          <w:rPrChange w:id="15816" w:author="thuyhuynh" w:date="2023-05-08T11:25:00Z">
            <w:rPr>
              <w:rFonts w:asciiTheme="minorHAnsi" w:hAnsiTheme="minorHAnsi"/>
              <w:sz w:val="20"/>
              <w:szCs w:val="20"/>
            </w:rPr>
          </w:rPrChange>
        </w:rPr>
        <w:t xml:space="preserve">) this Agreement, its interpretation, or the breach, termination, applicability or validity thereof, (ii) the related order for, purchase, delivery, receipt or use of any product or service from IRITECH, or (iii) any other dispute arising out of or relating to the relationship between you and IRITECH; the term “IRITECH” means IRITECH, </w:t>
      </w:r>
      <w:proofErr w:type="spellStart"/>
      <w:r w:rsidRPr="00116AAA">
        <w:rPr>
          <w:rFonts w:ascii="Poppins" w:hAnsi="Poppins"/>
          <w:sz w:val="20"/>
          <w:szCs w:val="20"/>
          <w:rPrChange w:id="15817" w:author="thuyhuynh" w:date="2023-05-08T11:25:00Z">
            <w:rPr>
              <w:rFonts w:asciiTheme="minorHAnsi" w:hAnsiTheme="minorHAnsi"/>
              <w:sz w:val="20"/>
              <w:szCs w:val="20"/>
            </w:rPr>
          </w:rPrChange>
        </w:rPr>
        <w:t>Inc</w:t>
      </w:r>
      <w:proofErr w:type="spellEnd"/>
      <w:r w:rsidRPr="00116AAA">
        <w:rPr>
          <w:rFonts w:ascii="Poppins" w:hAnsi="Poppins"/>
          <w:sz w:val="20"/>
          <w:szCs w:val="20"/>
          <w:rPrChange w:id="15818" w:author="thuyhuynh" w:date="2023-05-08T11:25:00Z">
            <w:rPr>
              <w:rFonts w:asciiTheme="minorHAnsi" w:hAnsiTheme="minorHAnsi"/>
              <w:sz w:val="20"/>
              <w:szCs w:val="20"/>
            </w:rPr>
          </w:rPrChange>
        </w:rPr>
        <w:t xml:space="preserve">, its parents, subsidiaries, affiliates, directors, officers, employees, beneficiaries, agents, assigns, component suppliers (both hardware and software), and/ or any third party who provides products or services purchased from or distributed by IRITECH; and the term “You” means the original purchaser and those in privacy with the original purchaser, such as family members or beneficiaries. Information may be obtained from the AAA on line at www.adr.org, by calling 800-778-7879 or writing to American Arbitration Association, 1633 Broadway, 10th Floor, New York, NY, 10019. </w:t>
      </w:r>
    </w:p>
    <w:p w:rsidR="00A57DEA" w:rsidRPr="00116AAA" w:rsidRDefault="00A57DEA" w:rsidP="00A57DEA">
      <w:pPr>
        <w:pStyle w:val="Default"/>
        <w:ind w:leftChars="150" w:left="330"/>
        <w:jc w:val="both"/>
        <w:rPr>
          <w:rFonts w:ascii="Poppins" w:hAnsi="Poppins"/>
          <w:sz w:val="20"/>
          <w:szCs w:val="20"/>
          <w:rPrChange w:id="15819" w:author="thuyhuynh" w:date="2023-05-08T11:25:00Z">
            <w:rPr>
              <w:rFonts w:asciiTheme="minorHAnsi" w:hAnsiTheme="minorHAnsi"/>
              <w:sz w:val="20"/>
              <w:szCs w:val="20"/>
            </w:rPr>
          </w:rPrChange>
        </w:rPr>
      </w:pPr>
    </w:p>
    <w:p w:rsidR="00A57DEA" w:rsidRPr="00116AAA" w:rsidRDefault="00A57DEA" w:rsidP="008E1C28">
      <w:pPr>
        <w:pStyle w:val="Default"/>
        <w:widowControl w:val="0"/>
        <w:numPr>
          <w:ilvl w:val="0"/>
          <w:numId w:val="1"/>
        </w:numPr>
        <w:jc w:val="both"/>
        <w:rPr>
          <w:rFonts w:ascii="Poppins" w:hAnsi="Poppins"/>
          <w:sz w:val="20"/>
          <w:szCs w:val="20"/>
          <w:rPrChange w:id="15820" w:author="thuyhuynh" w:date="2023-05-08T11:25:00Z">
            <w:rPr>
              <w:rFonts w:asciiTheme="minorHAnsi" w:hAnsiTheme="minorHAnsi"/>
              <w:sz w:val="20"/>
              <w:szCs w:val="20"/>
            </w:rPr>
          </w:rPrChange>
        </w:rPr>
      </w:pPr>
      <w:r w:rsidRPr="00116AAA">
        <w:rPr>
          <w:rFonts w:ascii="Poppins" w:hAnsi="Poppins"/>
          <w:b/>
          <w:bCs/>
          <w:sz w:val="20"/>
          <w:szCs w:val="20"/>
          <w:rPrChange w:id="15821" w:author="thuyhuynh" w:date="2023-05-08T11:25:00Z">
            <w:rPr>
              <w:rFonts w:asciiTheme="minorHAnsi" w:hAnsiTheme="minorHAnsi"/>
              <w:b/>
              <w:bCs/>
              <w:sz w:val="20"/>
              <w:szCs w:val="20"/>
            </w:rPr>
          </w:rPrChange>
        </w:rPr>
        <w:t xml:space="preserve">General. </w:t>
      </w:r>
      <w:r w:rsidRPr="00116AAA">
        <w:rPr>
          <w:rFonts w:ascii="Poppins" w:hAnsi="Poppins"/>
          <w:sz w:val="20"/>
          <w:szCs w:val="20"/>
          <w:rPrChange w:id="15822" w:author="thuyhuynh" w:date="2023-05-08T11:25:00Z">
            <w:rPr>
              <w:rFonts w:asciiTheme="minorHAnsi" w:hAnsiTheme="minorHAnsi"/>
              <w:sz w:val="20"/>
              <w:szCs w:val="20"/>
            </w:rPr>
          </w:rPrChange>
        </w:rPr>
        <w:t xml:space="preserve">IRITECH may assign this Agreement and/or any associated service plan without your consent and without notice to </w:t>
      </w:r>
      <w:proofErr w:type="gramStart"/>
      <w:r w:rsidRPr="00116AAA">
        <w:rPr>
          <w:rFonts w:ascii="Poppins" w:hAnsi="Poppins"/>
          <w:sz w:val="20"/>
          <w:szCs w:val="20"/>
          <w:rPrChange w:id="15823" w:author="thuyhuynh" w:date="2023-05-08T11:25:00Z">
            <w:rPr>
              <w:rFonts w:asciiTheme="minorHAnsi" w:hAnsiTheme="minorHAnsi"/>
              <w:sz w:val="20"/>
              <w:szCs w:val="20"/>
            </w:rPr>
          </w:rPrChange>
        </w:rPr>
        <w:t>You</w:t>
      </w:r>
      <w:proofErr w:type="gramEnd"/>
      <w:r w:rsidRPr="00116AAA">
        <w:rPr>
          <w:rFonts w:ascii="Poppins" w:hAnsi="Poppins"/>
          <w:sz w:val="20"/>
          <w:szCs w:val="20"/>
          <w:rPrChange w:id="15824" w:author="thuyhuynh" w:date="2023-05-08T11:25:00Z">
            <w:rPr>
              <w:rFonts w:asciiTheme="minorHAnsi" w:hAnsiTheme="minorHAnsi"/>
              <w:sz w:val="20"/>
              <w:szCs w:val="20"/>
            </w:rPr>
          </w:rPrChange>
        </w:rPr>
        <w:t xml:space="preserve">. If IRITECH does assign this Agreement and/or any associated service plan, the assignee will assume all obligations to You, IRITECH will be released of all obligations, and </w:t>
      </w:r>
      <w:proofErr w:type="gramStart"/>
      <w:r w:rsidRPr="00116AAA">
        <w:rPr>
          <w:rFonts w:ascii="Poppins" w:hAnsi="Poppins"/>
          <w:sz w:val="20"/>
          <w:szCs w:val="20"/>
          <w:rPrChange w:id="15825" w:author="thuyhuynh" w:date="2023-05-08T11:25:00Z">
            <w:rPr>
              <w:rFonts w:asciiTheme="minorHAnsi" w:hAnsiTheme="minorHAnsi"/>
              <w:sz w:val="20"/>
              <w:szCs w:val="20"/>
            </w:rPr>
          </w:rPrChange>
        </w:rPr>
        <w:t>You</w:t>
      </w:r>
      <w:proofErr w:type="gramEnd"/>
      <w:r w:rsidRPr="00116AAA">
        <w:rPr>
          <w:rFonts w:ascii="Poppins" w:hAnsi="Poppins"/>
          <w:sz w:val="20"/>
          <w:szCs w:val="20"/>
          <w:rPrChange w:id="15826" w:author="thuyhuynh" w:date="2023-05-08T11:25:00Z">
            <w:rPr>
              <w:rFonts w:asciiTheme="minorHAnsi" w:hAnsiTheme="minorHAnsi"/>
              <w:sz w:val="20"/>
              <w:szCs w:val="20"/>
            </w:rPr>
          </w:rPrChange>
        </w:rPr>
        <w:t xml:space="preserve"> agree to look solely to the assignee for the performance of all obligations under this Agreement and/or any associated service plan. IRITECH, Inc. and its subsidiaries and affiliates are intended beneficiaries of this Agreement. If there is any inconsistency between this Agreement and any other agreement included with or relating to products or services purchased from IRITECH, this Agreement shall govern. This Agreement may not be modified, altered or amended without the written agreement of IRITECH. Any additional or altered terms shall be null and void, unless expressly agreed to in writing by IRITECH. If any term of this Agreement is illegal or unenforceable, the legality and enforceability of the remaining provisions shall not be affected or impaired. This Agreement shall be interpreted under the laws of the State of South Dakota, without giving effect to conflicts of law rules. </w:t>
      </w:r>
    </w:p>
    <w:p w:rsidR="00A57DEA" w:rsidRPr="00116AAA" w:rsidRDefault="00A57DEA" w:rsidP="00A57DEA">
      <w:pPr>
        <w:pStyle w:val="Default"/>
        <w:ind w:left="760"/>
        <w:jc w:val="both"/>
        <w:rPr>
          <w:rFonts w:ascii="Poppins" w:hAnsi="Poppins"/>
          <w:sz w:val="20"/>
          <w:szCs w:val="20"/>
          <w:rPrChange w:id="15827" w:author="thuyhuynh" w:date="2023-05-08T11:25:00Z">
            <w:rPr>
              <w:rFonts w:asciiTheme="minorHAnsi" w:hAnsiTheme="minorHAnsi"/>
              <w:sz w:val="20"/>
              <w:szCs w:val="20"/>
            </w:rPr>
          </w:rPrChange>
        </w:rPr>
      </w:pPr>
    </w:p>
    <w:p w:rsidR="00A57DEA" w:rsidRPr="00116AAA" w:rsidRDefault="00A57DEA" w:rsidP="008E1C28">
      <w:pPr>
        <w:pStyle w:val="Default"/>
        <w:widowControl w:val="0"/>
        <w:numPr>
          <w:ilvl w:val="0"/>
          <w:numId w:val="1"/>
        </w:numPr>
        <w:jc w:val="both"/>
        <w:rPr>
          <w:rFonts w:ascii="Poppins" w:hAnsi="Poppins"/>
          <w:sz w:val="20"/>
          <w:szCs w:val="20"/>
          <w:rPrChange w:id="15828" w:author="thuyhuynh" w:date="2023-05-08T11:25:00Z">
            <w:rPr>
              <w:rFonts w:asciiTheme="minorHAnsi" w:hAnsiTheme="minorHAnsi"/>
              <w:sz w:val="20"/>
              <w:szCs w:val="20"/>
            </w:rPr>
          </w:rPrChange>
        </w:rPr>
      </w:pPr>
      <w:r w:rsidRPr="00116AAA">
        <w:rPr>
          <w:rFonts w:ascii="Poppins" w:hAnsi="Poppins"/>
          <w:b/>
          <w:bCs/>
          <w:sz w:val="20"/>
          <w:szCs w:val="20"/>
          <w:rPrChange w:id="15829" w:author="thuyhuynh" w:date="2023-05-08T11:25:00Z">
            <w:rPr>
              <w:rFonts w:asciiTheme="minorHAnsi" w:hAnsiTheme="minorHAnsi"/>
              <w:b/>
              <w:bCs/>
              <w:sz w:val="20"/>
              <w:szCs w:val="20"/>
            </w:rPr>
          </w:rPrChange>
        </w:rPr>
        <w:t xml:space="preserve">Privacy Notice. </w:t>
      </w:r>
      <w:r w:rsidRPr="00116AAA">
        <w:rPr>
          <w:rFonts w:ascii="Poppins" w:hAnsi="Poppins"/>
          <w:sz w:val="20"/>
          <w:szCs w:val="20"/>
          <w:rPrChange w:id="15830" w:author="thuyhuynh" w:date="2023-05-08T11:25:00Z">
            <w:rPr>
              <w:rFonts w:asciiTheme="minorHAnsi" w:hAnsiTheme="minorHAnsi"/>
              <w:sz w:val="20"/>
              <w:szCs w:val="20"/>
            </w:rPr>
          </w:rPrChange>
        </w:rPr>
        <w:t xml:space="preserve">You can review IRITECH’s Privacy Policy on our web site, located at </w:t>
      </w:r>
      <w:r w:rsidR="00CE4FDC" w:rsidRPr="00116AAA">
        <w:rPr>
          <w:rFonts w:ascii="Poppins" w:hAnsi="Poppins"/>
          <w:rPrChange w:id="15831" w:author="thuyhuynh" w:date="2023-05-08T11:25:00Z">
            <w:rPr>
              <w:rStyle w:val="Hyperlink"/>
              <w:rFonts w:asciiTheme="minorHAnsi" w:hAnsiTheme="minorHAnsi"/>
              <w:color w:val="auto"/>
              <w:sz w:val="20"/>
              <w:szCs w:val="20"/>
            </w:rPr>
          </w:rPrChange>
        </w:rPr>
        <w:fldChar w:fldCharType="begin"/>
      </w:r>
      <w:r w:rsidR="00CE4FDC" w:rsidRPr="00116AAA">
        <w:rPr>
          <w:rFonts w:ascii="Poppins" w:hAnsi="Poppins"/>
          <w:sz w:val="20"/>
          <w:szCs w:val="20"/>
          <w:rPrChange w:id="15832" w:author="thuyhuynh" w:date="2023-05-08T11:25:00Z">
            <w:rPr/>
          </w:rPrChange>
        </w:rPr>
        <w:instrText xml:space="preserve"> HYPERLINK "http://www.iritech.com" </w:instrText>
      </w:r>
      <w:r w:rsidR="00CE4FDC" w:rsidRPr="00116AAA">
        <w:rPr>
          <w:rFonts w:ascii="Poppins" w:hAnsi="Poppins"/>
          <w:rPrChange w:id="15833" w:author="thuyhuynh" w:date="2023-05-08T11:25:00Z">
            <w:rPr>
              <w:rStyle w:val="Hyperlink"/>
              <w:rFonts w:asciiTheme="minorHAnsi" w:hAnsiTheme="minorHAnsi"/>
              <w:color w:val="auto"/>
              <w:sz w:val="20"/>
              <w:szCs w:val="20"/>
            </w:rPr>
          </w:rPrChange>
        </w:rPr>
        <w:fldChar w:fldCharType="separate"/>
      </w:r>
      <w:r w:rsidRPr="00116AAA">
        <w:rPr>
          <w:rStyle w:val="Hyperlink"/>
          <w:rFonts w:ascii="Poppins" w:hAnsi="Poppins"/>
          <w:color w:val="auto"/>
          <w:sz w:val="20"/>
          <w:szCs w:val="20"/>
          <w:rPrChange w:id="15834" w:author="thuyhuynh" w:date="2023-05-08T11:25:00Z">
            <w:rPr>
              <w:rStyle w:val="Hyperlink"/>
              <w:rFonts w:asciiTheme="minorHAnsi" w:hAnsiTheme="minorHAnsi"/>
              <w:color w:val="auto"/>
              <w:sz w:val="20"/>
              <w:szCs w:val="20"/>
            </w:rPr>
          </w:rPrChange>
        </w:rPr>
        <w:t>www.iritech.com</w:t>
      </w:r>
      <w:r w:rsidR="00CE4FDC" w:rsidRPr="00116AAA">
        <w:rPr>
          <w:rStyle w:val="Hyperlink"/>
          <w:rFonts w:ascii="Poppins" w:hAnsi="Poppins"/>
          <w:color w:val="auto"/>
          <w:sz w:val="20"/>
          <w:szCs w:val="20"/>
          <w:rPrChange w:id="15835" w:author="thuyhuynh" w:date="2023-05-08T11:25:00Z">
            <w:rPr>
              <w:rStyle w:val="Hyperlink"/>
              <w:rFonts w:asciiTheme="minorHAnsi" w:hAnsiTheme="minorHAnsi"/>
              <w:color w:val="auto"/>
              <w:sz w:val="20"/>
              <w:szCs w:val="20"/>
            </w:rPr>
          </w:rPrChange>
        </w:rPr>
        <w:fldChar w:fldCharType="end"/>
      </w:r>
      <w:r w:rsidRPr="00116AAA">
        <w:rPr>
          <w:rFonts w:ascii="Poppins" w:hAnsi="Poppins"/>
          <w:sz w:val="20"/>
          <w:szCs w:val="20"/>
          <w:rPrChange w:id="15836" w:author="thuyhuynh" w:date="2023-05-08T11:25:00Z">
            <w:rPr>
              <w:rFonts w:asciiTheme="minorHAnsi" w:hAnsiTheme="minorHAnsi"/>
              <w:sz w:val="20"/>
              <w:szCs w:val="20"/>
            </w:rPr>
          </w:rPrChange>
        </w:rPr>
        <w:t xml:space="preserve">.  IRITECH will maintain and use your customer information in accordance with its Privacy Policy. </w:t>
      </w:r>
    </w:p>
    <w:p w:rsidR="00A57DEA" w:rsidRPr="00116AAA" w:rsidRDefault="00A57DEA" w:rsidP="00A57DEA">
      <w:pPr>
        <w:pStyle w:val="ListParagraph"/>
        <w:jc w:val="both"/>
        <w:rPr>
          <w:rFonts w:ascii="Poppins" w:hAnsi="Poppins"/>
          <w:sz w:val="20"/>
          <w:szCs w:val="20"/>
          <w:rPrChange w:id="15837" w:author="thuyhuynh" w:date="2023-05-08T11:25:00Z">
            <w:rPr>
              <w:rFonts w:asciiTheme="minorHAnsi" w:hAnsiTheme="minorHAnsi"/>
              <w:sz w:val="20"/>
              <w:szCs w:val="20"/>
            </w:rPr>
          </w:rPrChange>
        </w:rPr>
      </w:pPr>
    </w:p>
    <w:p w:rsidR="00A57DEA" w:rsidRPr="00116AAA" w:rsidRDefault="00A57DEA" w:rsidP="008E1C28">
      <w:pPr>
        <w:pStyle w:val="Default"/>
        <w:widowControl w:val="0"/>
        <w:numPr>
          <w:ilvl w:val="0"/>
          <w:numId w:val="1"/>
        </w:numPr>
        <w:jc w:val="both"/>
        <w:rPr>
          <w:rFonts w:ascii="Poppins" w:hAnsi="Poppins"/>
          <w:sz w:val="20"/>
          <w:szCs w:val="20"/>
          <w:rPrChange w:id="15838" w:author="thuyhuynh" w:date="2023-05-08T11:25:00Z">
            <w:rPr>
              <w:rFonts w:asciiTheme="minorHAnsi" w:hAnsiTheme="minorHAnsi"/>
              <w:sz w:val="20"/>
              <w:szCs w:val="20"/>
            </w:rPr>
          </w:rPrChange>
        </w:rPr>
      </w:pPr>
      <w:r w:rsidRPr="00116AAA">
        <w:rPr>
          <w:rFonts w:ascii="Poppins" w:hAnsi="Poppins"/>
          <w:b/>
          <w:bCs/>
          <w:sz w:val="20"/>
          <w:szCs w:val="20"/>
          <w:rPrChange w:id="15839" w:author="thuyhuynh" w:date="2023-05-08T11:25:00Z">
            <w:rPr>
              <w:rFonts w:asciiTheme="minorHAnsi" w:hAnsiTheme="minorHAnsi"/>
              <w:b/>
              <w:bCs/>
              <w:sz w:val="20"/>
              <w:szCs w:val="20"/>
            </w:rPr>
          </w:rPrChange>
        </w:rPr>
        <w:t xml:space="preserve">For Residents of Canada: </w:t>
      </w:r>
      <w:r w:rsidRPr="00116AAA">
        <w:rPr>
          <w:rFonts w:ascii="Poppins" w:hAnsi="Poppins"/>
          <w:sz w:val="20"/>
          <w:szCs w:val="20"/>
          <w:rPrChange w:id="15840" w:author="thuyhuynh" w:date="2023-05-08T11:25:00Z">
            <w:rPr>
              <w:rFonts w:asciiTheme="minorHAnsi" w:hAnsiTheme="minorHAnsi"/>
              <w:sz w:val="20"/>
              <w:szCs w:val="20"/>
            </w:rPr>
          </w:rPrChange>
        </w:rPr>
        <w:t xml:space="preserve">This Agreement is subject to the applicable provisions of Canadian consumer protection laws that cannot be derogated from by private agreement. </w:t>
      </w:r>
    </w:p>
    <w:p w:rsidR="00A57DEA" w:rsidRPr="00116AAA" w:rsidRDefault="00A57DEA" w:rsidP="00A57DEA">
      <w:pPr>
        <w:pStyle w:val="ListParagraph"/>
        <w:jc w:val="both"/>
        <w:rPr>
          <w:rFonts w:ascii="Poppins" w:hAnsi="Poppins"/>
          <w:sz w:val="20"/>
          <w:szCs w:val="20"/>
          <w:rPrChange w:id="15841" w:author="thuyhuynh" w:date="2023-05-08T11:25:00Z">
            <w:rPr>
              <w:rFonts w:asciiTheme="minorHAnsi" w:hAnsiTheme="minorHAnsi"/>
              <w:sz w:val="20"/>
              <w:szCs w:val="20"/>
            </w:rPr>
          </w:rPrChange>
        </w:rPr>
      </w:pPr>
    </w:p>
    <w:p w:rsidR="00A57DEA" w:rsidRPr="00116AAA" w:rsidRDefault="00A57DEA" w:rsidP="008E1C28">
      <w:pPr>
        <w:pStyle w:val="Default"/>
        <w:widowControl w:val="0"/>
        <w:numPr>
          <w:ilvl w:val="0"/>
          <w:numId w:val="1"/>
        </w:numPr>
        <w:jc w:val="both"/>
        <w:rPr>
          <w:rFonts w:ascii="Poppins" w:hAnsi="Poppins"/>
          <w:sz w:val="20"/>
          <w:szCs w:val="20"/>
          <w:rPrChange w:id="15842" w:author="thuyhuynh" w:date="2023-05-08T11:25:00Z">
            <w:rPr>
              <w:rFonts w:asciiTheme="minorHAnsi" w:hAnsiTheme="minorHAnsi"/>
              <w:sz w:val="20"/>
              <w:szCs w:val="20"/>
            </w:rPr>
          </w:rPrChange>
        </w:rPr>
      </w:pPr>
      <w:r w:rsidRPr="00116AAA">
        <w:rPr>
          <w:rFonts w:ascii="Poppins" w:hAnsi="Poppins"/>
          <w:b/>
          <w:bCs/>
          <w:sz w:val="20"/>
          <w:szCs w:val="20"/>
          <w:rPrChange w:id="15843" w:author="thuyhuynh" w:date="2023-05-08T11:25:00Z">
            <w:rPr>
              <w:rFonts w:asciiTheme="minorHAnsi" w:hAnsiTheme="minorHAnsi"/>
              <w:b/>
              <w:bCs/>
              <w:sz w:val="20"/>
              <w:szCs w:val="20"/>
            </w:rPr>
          </w:rPrChange>
        </w:rPr>
        <w:t xml:space="preserve">International Support: </w:t>
      </w:r>
      <w:r w:rsidRPr="00116AAA">
        <w:rPr>
          <w:rFonts w:ascii="Poppins" w:hAnsi="Poppins"/>
          <w:sz w:val="20"/>
          <w:szCs w:val="20"/>
          <w:rPrChange w:id="15844" w:author="thuyhuynh" w:date="2023-05-08T11:25:00Z">
            <w:rPr>
              <w:rFonts w:asciiTheme="minorHAnsi" w:hAnsiTheme="minorHAnsi"/>
              <w:sz w:val="20"/>
              <w:szCs w:val="20"/>
            </w:rPr>
          </w:rPrChange>
        </w:rPr>
        <w:t xml:space="preserve">You must comply with all applicable export laws and regulations if you export the product from Korea, the United States or Canada. IRITECH does not accept for return any products purchased from a reseller. Customers may be responsible for paying all freight charges incurred in shipping, importing/exporting and receiving replacement products and parts and for arranging and paying for the shipment of any defective part(s) back to the IRITECH. </w:t>
      </w:r>
    </w:p>
    <w:p w:rsidR="00A57DEA" w:rsidRPr="00116AAA" w:rsidRDefault="00A57DEA" w:rsidP="00A57DEA">
      <w:pPr>
        <w:pStyle w:val="Default"/>
        <w:ind w:left="760"/>
        <w:jc w:val="both"/>
        <w:rPr>
          <w:rFonts w:ascii="Poppins" w:hAnsi="Poppins"/>
          <w:sz w:val="20"/>
          <w:szCs w:val="20"/>
          <w:rPrChange w:id="15845" w:author="thuyhuynh" w:date="2023-05-08T11:25:00Z">
            <w:rPr>
              <w:rFonts w:asciiTheme="minorHAnsi" w:hAnsiTheme="minorHAnsi"/>
              <w:sz w:val="20"/>
              <w:szCs w:val="20"/>
            </w:rPr>
          </w:rPrChange>
        </w:rPr>
      </w:pPr>
    </w:p>
    <w:p w:rsidR="00A57DEA" w:rsidRPr="00116AAA" w:rsidRDefault="00A57DEA">
      <w:pPr>
        <w:pStyle w:val="Default"/>
        <w:ind w:firstLineChars="150" w:firstLine="300"/>
        <w:jc w:val="both"/>
        <w:rPr>
          <w:rFonts w:ascii="Poppins" w:hAnsi="Poppins"/>
          <w:sz w:val="20"/>
          <w:szCs w:val="20"/>
          <w:rPrChange w:id="15846" w:author="thuyhuynh" w:date="2023-05-08T11:25:00Z">
            <w:rPr>
              <w:rFonts w:asciiTheme="minorHAnsi" w:hAnsiTheme="minorHAnsi"/>
              <w:sz w:val="20"/>
              <w:szCs w:val="20"/>
            </w:rPr>
          </w:rPrChange>
        </w:rPr>
      </w:pPr>
      <w:r w:rsidRPr="00116AAA">
        <w:rPr>
          <w:rFonts w:ascii="Poppins" w:hAnsi="Poppins"/>
          <w:sz w:val="20"/>
          <w:szCs w:val="20"/>
          <w:rPrChange w:id="15847" w:author="thuyhuynh" w:date="2023-05-08T11:25:00Z">
            <w:rPr>
              <w:rFonts w:asciiTheme="minorHAnsi" w:hAnsiTheme="minorHAnsi"/>
              <w:sz w:val="20"/>
              <w:szCs w:val="20"/>
            </w:rPr>
          </w:rPrChange>
        </w:rPr>
        <w:t xml:space="preserve">All international customers are responsible for all customs duties, VAT and other associated taxes and charges. </w:t>
      </w:r>
    </w:p>
    <w:p w:rsidR="00D7011F" w:rsidRPr="00116AAA" w:rsidRDefault="00D7011F">
      <w:pPr>
        <w:rPr>
          <w:rFonts w:ascii="Poppins" w:eastAsia="Batang" w:hAnsi="Poppins"/>
          <w:color w:val="000000"/>
          <w:sz w:val="20"/>
          <w:szCs w:val="20"/>
          <w:lang w:eastAsia="ko-KR"/>
          <w:rPrChange w:id="15848" w:author="thuyhuynh" w:date="2023-05-08T11:25:00Z">
            <w:rPr>
              <w:rFonts w:asciiTheme="minorHAnsi" w:eastAsia="Batang" w:hAnsiTheme="minorHAnsi"/>
              <w:color w:val="000000"/>
              <w:sz w:val="20"/>
              <w:szCs w:val="20"/>
              <w:lang w:eastAsia="ko-KR"/>
            </w:rPr>
          </w:rPrChange>
        </w:rPr>
      </w:pPr>
      <w:r w:rsidRPr="00116AAA">
        <w:rPr>
          <w:rFonts w:ascii="Poppins" w:hAnsi="Poppins"/>
          <w:sz w:val="20"/>
          <w:szCs w:val="20"/>
          <w:rPrChange w:id="15849" w:author="thuyhuynh" w:date="2023-05-08T11:25:00Z">
            <w:rPr>
              <w:rFonts w:asciiTheme="minorHAnsi" w:hAnsiTheme="minorHAnsi"/>
              <w:sz w:val="20"/>
              <w:szCs w:val="20"/>
            </w:rPr>
          </w:rPrChange>
        </w:rPr>
        <w:br w:type="page"/>
      </w:r>
    </w:p>
    <w:p w:rsidR="00A57DEA" w:rsidRPr="00116AAA" w:rsidRDefault="00A57DEA">
      <w:pPr>
        <w:pStyle w:val="Default"/>
        <w:ind w:firstLineChars="150" w:firstLine="300"/>
        <w:jc w:val="both"/>
        <w:rPr>
          <w:rFonts w:ascii="Poppins" w:hAnsi="Poppins"/>
          <w:sz w:val="20"/>
          <w:szCs w:val="20"/>
          <w:rPrChange w:id="15850" w:author="thuyhuynh" w:date="2023-05-08T11:25:00Z">
            <w:rPr>
              <w:rFonts w:asciiTheme="minorHAnsi" w:hAnsiTheme="minorHAnsi"/>
              <w:sz w:val="20"/>
              <w:szCs w:val="20"/>
            </w:rPr>
          </w:rPrChange>
        </w:rPr>
      </w:pPr>
      <w:r w:rsidRPr="00116AAA">
        <w:rPr>
          <w:rFonts w:ascii="Poppins" w:hAnsi="Poppins"/>
          <w:sz w:val="20"/>
          <w:szCs w:val="20"/>
          <w:rPrChange w:id="15851" w:author="thuyhuynh" w:date="2023-05-08T11:25:00Z">
            <w:rPr>
              <w:rFonts w:asciiTheme="minorHAnsi" w:hAnsiTheme="minorHAnsi"/>
              <w:sz w:val="20"/>
              <w:szCs w:val="20"/>
            </w:rPr>
          </w:rPrChange>
        </w:rPr>
        <w:lastRenderedPageBreak/>
        <w:t xml:space="preserve">Please send correspondence about this Agreement to: </w:t>
      </w:r>
    </w:p>
    <w:p w:rsidR="00A57DEA" w:rsidRPr="00116AAA" w:rsidRDefault="00A57DEA">
      <w:pPr>
        <w:pStyle w:val="Default"/>
        <w:ind w:firstLineChars="150" w:firstLine="300"/>
        <w:jc w:val="both"/>
        <w:rPr>
          <w:rFonts w:ascii="Poppins" w:hAnsi="Poppins"/>
          <w:sz w:val="20"/>
          <w:szCs w:val="20"/>
          <w:rPrChange w:id="15852" w:author="thuyhuynh" w:date="2023-05-08T11:25:00Z">
            <w:rPr>
              <w:rFonts w:asciiTheme="minorHAnsi" w:hAnsiTheme="minorHAnsi"/>
              <w:sz w:val="20"/>
              <w:szCs w:val="20"/>
            </w:rPr>
          </w:rPrChange>
        </w:rPr>
      </w:pPr>
    </w:p>
    <w:p w:rsidR="00A57DEA" w:rsidRPr="00116AAA" w:rsidRDefault="00A57DEA" w:rsidP="00A57DEA">
      <w:pPr>
        <w:pStyle w:val="Default"/>
        <w:jc w:val="center"/>
        <w:rPr>
          <w:rFonts w:ascii="Poppins" w:hAnsi="Poppins"/>
          <w:sz w:val="20"/>
          <w:szCs w:val="20"/>
          <w:rPrChange w:id="15853" w:author="thuyhuynh" w:date="2023-05-08T11:25:00Z">
            <w:rPr>
              <w:rFonts w:asciiTheme="minorHAnsi" w:hAnsiTheme="minorHAnsi"/>
              <w:sz w:val="20"/>
              <w:szCs w:val="20"/>
            </w:rPr>
          </w:rPrChange>
        </w:rPr>
      </w:pPr>
      <w:r w:rsidRPr="00116AAA">
        <w:rPr>
          <w:rFonts w:ascii="Poppins" w:hAnsi="Poppins"/>
          <w:b/>
          <w:bCs/>
          <w:sz w:val="20"/>
          <w:szCs w:val="20"/>
          <w:rPrChange w:id="15854" w:author="thuyhuynh" w:date="2023-05-08T11:25:00Z">
            <w:rPr>
              <w:rFonts w:asciiTheme="minorHAnsi" w:hAnsiTheme="minorHAnsi"/>
              <w:b/>
              <w:bCs/>
              <w:sz w:val="20"/>
              <w:szCs w:val="20"/>
            </w:rPr>
          </w:rPrChange>
        </w:rPr>
        <w:t>IRITECH Customer Service Department</w:t>
      </w:r>
    </w:p>
    <w:p w:rsidR="00A57DEA" w:rsidRPr="00116AAA" w:rsidRDefault="00A57DEA" w:rsidP="00A57DEA">
      <w:pPr>
        <w:pStyle w:val="Default"/>
        <w:jc w:val="center"/>
        <w:rPr>
          <w:rFonts w:ascii="Poppins" w:hAnsi="Poppins"/>
          <w:sz w:val="20"/>
          <w:szCs w:val="20"/>
          <w:rPrChange w:id="15855" w:author="thuyhuynh" w:date="2023-05-08T11:25:00Z">
            <w:rPr>
              <w:rFonts w:asciiTheme="minorHAnsi" w:hAnsiTheme="minorHAnsi"/>
              <w:sz w:val="20"/>
              <w:szCs w:val="20"/>
            </w:rPr>
          </w:rPrChange>
        </w:rPr>
      </w:pPr>
      <w:r w:rsidRPr="00116AAA">
        <w:rPr>
          <w:rFonts w:ascii="Poppins" w:hAnsi="Poppins"/>
          <w:b/>
          <w:bCs/>
          <w:sz w:val="20"/>
          <w:szCs w:val="20"/>
          <w:rPrChange w:id="15856" w:author="thuyhuynh" w:date="2023-05-08T11:25:00Z">
            <w:rPr>
              <w:rFonts w:asciiTheme="minorHAnsi" w:hAnsiTheme="minorHAnsi"/>
              <w:b/>
              <w:bCs/>
              <w:sz w:val="20"/>
              <w:szCs w:val="20"/>
            </w:rPr>
          </w:rPrChange>
        </w:rPr>
        <w:t>Attn: Warranty Services</w:t>
      </w:r>
    </w:p>
    <w:p w:rsidR="00A57DEA" w:rsidRPr="00116AAA" w:rsidRDefault="00A57DEA" w:rsidP="00A57DEA">
      <w:pPr>
        <w:pStyle w:val="Default"/>
        <w:jc w:val="center"/>
        <w:rPr>
          <w:rFonts w:ascii="Poppins" w:hAnsi="Poppins"/>
          <w:sz w:val="20"/>
          <w:szCs w:val="20"/>
          <w:rPrChange w:id="15857" w:author="thuyhuynh" w:date="2023-05-08T11:25:00Z">
            <w:rPr>
              <w:rFonts w:asciiTheme="minorHAnsi" w:hAnsiTheme="minorHAnsi"/>
              <w:sz w:val="20"/>
              <w:szCs w:val="20"/>
            </w:rPr>
          </w:rPrChange>
        </w:rPr>
      </w:pPr>
      <w:r w:rsidRPr="00116AAA">
        <w:rPr>
          <w:rFonts w:ascii="Poppins" w:hAnsi="Poppins"/>
          <w:b/>
          <w:bCs/>
          <w:sz w:val="20"/>
          <w:szCs w:val="20"/>
          <w:rPrChange w:id="15858" w:author="thuyhuynh" w:date="2023-05-08T11:25:00Z">
            <w:rPr>
              <w:rFonts w:asciiTheme="minorHAnsi" w:hAnsiTheme="minorHAnsi"/>
              <w:b/>
              <w:bCs/>
              <w:sz w:val="20"/>
              <w:szCs w:val="20"/>
            </w:rPr>
          </w:rPrChange>
        </w:rPr>
        <w:t>3951 Pender Dr., Suite 120A</w:t>
      </w:r>
    </w:p>
    <w:p w:rsidR="00A57DEA" w:rsidRPr="00116AAA" w:rsidRDefault="00A57DEA" w:rsidP="00A57DEA">
      <w:pPr>
        <w:pStyle w:val="Default"/>
        <w:jc w:val="center"/>
        <w:rPr>
          <w:rFonts w:ascii="Poppins" w:hAnsi="Poppins"/>
          <w:b/>
          <w:bCs/>
          <w:sz w:val="20"/>
          <w:szCs w:val="20"/>
          <w:rPrChange w:id="15859" w:author="thuyhuynh" w:date="2023-05-08T11:25:00Z">
            <w:rPr>
              <w:rFonts w:asciiTheme="minorHAnsi" w:hAnsiTheme="minorHAnsi"/>
              <w:b/>
              <w:bCs/>
              <w:sz w:val="20"/>
              <w:szCs w:val="20"/>
            </w:rPr>
          </w:rPrChange>
        </w:rPr>
      </w:pPr>
      <w:r w:rsidRPr="00116AAA">
        <w:rPr>
          <w:rFonts w:ascii="Poppins" w:hAnsi="Poppins"/>
          <w:b/>
          <w:bCs/>
          <w:sz w:val="20"/>
          <w:szCs w:val="20"/>
          <w:rPrChange w:id="15860" w:author="thuyhuynh" w:date="2023-05-08T11:25:00Z">
            <w:rPr>
              <w:rFonts w:asciiTheme="minorHAnsi" w:hAnsiTheme="minorHAnsi"/>
              <w:b/>
              <w:bCs/>
              <w:sz w:val="20"/>
              <w:szCs w:val="20"/>
            </w:rPr>
          </w:rPrChange>
        </w:rPr>
        <w:t>Fairfax, VA 22030</w:t>
      </w:r>
    </w:p>
    <w:p w:rsidR="00A57DEA" w:rsidRPr="00116AAA" w:rsidRDefault="00427391" w:rsidP="00A57DEA">
      <w:pPr>
        <w:pStyle w:val="Default"/>
        <w:jc w:val="center"/>
        <w:rPr>
          <w:ins w:id="15861" w:author="thuyhuynh" w:date="2022-03-30T17:06:00Z"/>
          <w:rFonts w:ascii="Poppins" w:hAnsi="Poppins"/>
          <w:b/>
          <w:bCs/>
          <w:sz w:val="20"/>
          <w:szCs w:val="20"/>
          <w:rPrChange w:id="15862" w:author="thuyhuynh" w:date="2023-05-08T11:25:00Z">
            <w:rPr>
              <w:ins w:id="15863" w:author="thuyhuynh" w:date="2022-03-30T17:06:00Z"/>
              <w:rFonts w:asciiTheme="minorHAnsi" w:hAnsiTheme="minorHAnsi"/>
              <w:b/>
              <w:bCs/>
              <w:sz w:val="20"/>
              <w:szCs w:val="20"/>
            </w:rPr>
          </w:rPrChange>
        </w:rPr>
      </w:pPr>
      <w:r w:rsidRPr="00116AAA">
        <w:rPr>
          <w:rFonts w:ascii="Poppins" w:hAnsi="Poppins"/>
          <w:b/>
          <w:bCs/>
          <w:sz w:val="20"/>
          <w:szCs w:val="20"/>
          <w:rPrChange w:id="15864" w:author="thuyhuynh" w:date="2023-05-08T11:25:00Z">
            <w:rPr>
              <w:rFonts w:asciiTheme="minorHAnsi" w:hAnsiTheme="minorHAnsi"/>
              <w:b/>
              <w:bCs/>
              <w:sz w:val="20"/>
              <w:szCs w:val="20"/>
            </w:rPr>
          </w:rPrChange>
        </w:rPr>
        <w:t>O</w:t>
      </w:r>
      <w:r w:rsidR="00A57DEA" w:rsidRPr="00116AAA">
        <w:rPr>
          <w:rFonts w:ascii="Poppins" w:hAnsi="Poppins"/>
          <w:b/>
          <w:bCs/>
          <w:sz w:val="20"/>
          <w:szCs w:val="20"/>
          <w:rPrChange w:id="15865" w:author="thuyhuynh" w:date="2023-05-08T11:25:00Z">
            <w:rPr>
              <w:rFonts w:asciiTheme="minorHAnsi" w:hAnsiTheme="minorHAnsi"/>
              <w:b/>
              <w:bCs/>
              <w:sz w:val="20"/>
              <w:szCs w:val="20"/>
            </w:rPr>
          </w:rPrChange>
        </w:rPr>
        <w:t>r</w:t>
      </w:r>
    </w:p>
    <w:p w:rsidR="00427391" w:rsidRPr="00116AAA" w:rsidRDefault="00427391" w:rsidP="00427391">
      <w:pPr>
        <w:pStyle w:val="Default"/>
        <w:jc w:val="center"/>
        <w:rPr>
          <w:ins w:id="15866" w:author="thuyhuynh" w:date="2022-03-30T17:07:00Z"/>
          <w:rFonts w:ascii="Poppins" w:eastAsia="Malgun Gothic" w:hAnsi="Poppins" w:cstheme="minorHAnsi"/>
          <w:b/>
          <w:bCs/>
          <w:sz w:val="20"/>
          <w:szCs w:val="20"/>
          <w:lang w:val="vi-VN"/>
          <w:rPrChange w:id="15867" w:author="thuyhuynh" w:date="2023-05-08T11:25:00Z">
            <w:rPr>
              <w:ins w:id="15868" w:author="thuyhuynh" w:date="2022-03-30T17:07:00Z"/>
              <w:rFonts w:asciiTheme="minorHAnsi" w:eastAsia="Malgun Gothic" w:hAnsiTheme="minorHAnsi" w:cstheme="minorHAnsi"/>
              <w:b/>
              <w:bCs/>
              <w:sz w:val="20"/>
              <w:szCs w:val="20"/>
              <w:lang w:val="vi-VN"/>
            </w:rPr>
          </w:rPrChange>
        </w:rPr>
      </w:pPr>
      <w:ins w:id="15869" w:author="thuyhuynh" w:date="2022-03-30T17:07:00Z">
        <w:r w:rsidRPr="00116AAA">
          <w:rPr>
            <w:rFonts w:ascii="Poppins" w:eastAsia="Malgun Gothic" w:hAnsi="Poppins" w:cstheme="minorHAnsi"/>
            <w:b/>
            <w:bCs/>
            <w:sz w:val="20"/>
            <w:szCs w:val="20"/>
            <w:lang w:val="vi-VN"/>
            <w:rPrChange w:id="15870" w:author="thuyhuynh" w:date="2023-05-08T11:25:00Z">
              <w:rPr>
                <w:rFonts w:asciiTheme="minorHAnsi" w:eastAsia="Malgun Gothic" w:hAnsiTheme="minorHAnsi" w:cstheme="minorHAnsi"/>
                <w:b/>
                <w:bCs/>
                <w:sz w:val="20"/>
                <w:szCs w:val="20"/>
                <w:lang w:val="vi-VN"/>
              </w:rPr>
            </w:rPrChange>
          </w:rPr>
          <w:t>A-801</w:t>
        </w:r>
        <w:r w:rsidRPr="00116AAA">
          <w:rPr>
            <w:rFonts w:ascii="Poppins" w:eastAsia="Malgun Gothic" w:hAnsi="Poppins" w:cstheme="minorHAnsi"/>
            <w:b/>
            <w:bCs/>
            <w:sz w:val="20"/>
            <w:szCs w:val="20"/>
            <w:rPrChange w:id="15871" w:author="thuyhuynh" w:date="2023-05-08T11:25:00Z">
              <w:rPr>
                <w:rFonts w:asciiTheme="minorHAnsi" w:eastAsia="Malgun Gothic" w:hAnsiTheme="minorHAnsi" w:cstheme="minorHAnsi"/>
                <w:b/>
                <w:bCs/>
                <w:sz w:val="20"/>
                <w:szCs w:val="20"/>
              </w:rPr>
            </w:rPrChange>
          </w:rPr>
          <w:t>,</w:t>
        </w:r>
        <w:r w:rsidRPr="00116AAA">
          <w:rPr>
            <w:rFonts w:ascii="Poppins" w:eastAsia="Malgun Gothic" w:hAnsi="Poppins" w:cstheme="minorHAnsi"/>
            <w:b/>
            <w:bCs/>
            <w:sz w:val="20"/>
            <w:szCs w:val="20"/>
            <w:lang w:val="vi-VN"/>
            <w:rPrChange w:id="15872" w:author="thuyhuynh" w:date="2023-05-08T11:25:00Z">
              <w:rPr>
                <w:rFonts w:asciiTheme="minorHAnsi" w:eastAsia="Malgun Gothic" w:hAnsiTheme="minorHAnsi" w:cstheme="minorHAnsi"/>
                <w:b/>
                <w:bCs/>
                <w:sz w:val="20"/>
                <w:szCs w:val="20"/>
                <w:lang w:val="vi-VN"/>
              </w:rPr>
            </w:rPrChange>
          </w:rPr>
          <w:t xml:space="preserve"> </w:t>
        </w:r>
        <w:proofErr w:type="spellStart"/>
        <w:r w:rsidRPr="00116AAA">
          <w:rPr>
            <w:rFonts w:ascii="Poppins" w:eastAsia="Malgun Gothic" w:hAnsi="Poppins" w:cstheme="minorHAnsi"/>
            <w:b/>
            <w:bCs/>
            <w:sz w:val="20"/>
            <w:szCs w:val="20"/>
            <w:rPrChange w:id="15873" w:author="thuyhuynh" w:date="2023-05-08T11:25:00Z">
              <w:rPr>
                <w:rFonts w:asciiTheme="minorHAnsi" w:eastAsia="Malgun Gothic" w:hAnsiTheme="minorHAnsi" w:cstheme="minorHAnsi"/>
                <w:b/>
                <w:bCs/>
                <w:sz w:val="20"/>
                <w:szCs w:val="20"/>
              </w:rPr>
            </w:rPrChange>
          </w:rPr>
          <w:t>Daesung</w:t>
        </w:r>
        <w:proofErr w:type="spellEnd"/>
        <w:r w:rsidRPr="00116AAA">
          <w:rPr>
            <w:rFonts w:ascii="Poppins" w:eastAsia="Malgun Gothic" w:hAnsi="Poppins" w:cstheme="minorHAnsi"/>
            <w:b/>
            <w:bCs/>
            <w:sz w:val="20"/>
            <w:szCs w:val="20"/>
            <w:rPrChange w:id="15874" w:author="thuyhuynh" w:date="2023-05-08T11:25:00Z">
              <w:rPr>
                <w:rFonts w:asciiTheme="minorHAnsi" w:eastAsia="Malgun Gothic" w:hAnsiTheme="minorHAnsi" w:cstheme="minorHAnsi"/>
                <w:b/>
                <w:bCs/>
                <w:sz w:val="20"/>
                <w:szCs w:val="20"/>
              </w:rPr>
            </w:rPrChange>
          </w:rPr>
          <w:t xml:space="preserve"> D-POLIS Knowledge Industry Center, </w:t>
        </w:r>
      </w:ins>
    </w:p>
    <w:p w:rsidR="00427391" w:rsidRPr="00116AAA" w:rsidRDefault="00427391" w:rsidP="00427391">
      <w:pPr>
        <w:pStyle w:val="Default"/>
        <w:jc w:val="center"/>
        <w:rPr>
          <w:rFonts w:ascii="Poppins" w:hAnsi="Poppins"/>
          <w:b/>
          <w:bCs/>
          <w:sz w:val="20"/>
          <w:szCs w:val="20"/>
          <w:rPrChange w:id="15875" w:author="thuyhuynh" w:date="2023-05-08T11:25:00Z">
            <w:rPr>
              <w:rFonts w:asciiTheme="minorHAnsi" w:hAnsiTheme="minorHAnsi"/>
              <w:b/>
              <w:bCs/>
              <w:sz w:val="20"/>
              <w:szCs w:val="20"/>
            </w:rPr>
          </w:rPrChange>
        </w:rPr>
      </w:pPr>
      <w:ins w:id="15876" w:author="thuyhuynh" w:date="2022-03-30T17:07:00Z">
        <w:r w:rsidRPr="00116AAA">
          <w:rPr>
            <w:rFonts w:ascii="Poppins" w:eastAsia="Malgun Gothic" w:hAnsi="Poppins" w:cstheme="minorHAnsi"/>
            <w:b/>
            <w:bCs/>
            <w:sz w:val="20"/>
            <w:szCs w:val="20"/>
            <w:rPrChange w:id="15877" w:author="thuyhuynh" w:date="2023-05-08T11:25:00Z">
              <w:rPr>
                <w:rFonts w:asciiTheme="minorHAnsi" w:eastAsia="Malgun Gothic" w:hAnsiTheme="minorHAnsi" w:cstheme="minorHAnsi"/>
                <w:b/>
                <w:bCs/>
                <w:sz w:val="20"/>
                <w:szCs w:val="20"/>
              </w:rPr>
            </w:rPrChange>
          </w:rPr>
          <w:t>606,</w:t>
        </w:r>
        <w:r w:rsidRPr="00116AAA">
          <w:rPr>
            <w:rFonts w:ascii="Poppins" w:eastAsia="Malgun Gothic" w:hAnsi="Poppins" w:cstheme="minorHAnsi"/>
            <w:b/>
            <w:bCs/>
            <w:sz w:val="20"/>
            <w:szCs w:val="20"/>
            <w:lang w:val="vi-VN"/>
            <w:rPrChange w:id="15878" w:author="thuyhuynh" w:date="2023-05-08T11:25:00Z">
              <w:rPr>
                <w:rFonts w:asciiTheme="minorHAnsi" w:eastAsia="Malgun Gothic" w:hAnsiTheme="minorHAnsi" w:cstheme="minorHAnsi"/>
                <w:b/>
                <w:bCs/>
                <w:sz w:val="20"/>
                <w:szCs w:val="20"/>
                <w:lang w:val="vi-VN"/>
              </w:rPr>
            </w:rPrChange>
          </w:rPr>
          <w:t xml:space="preserve"> </w:t>
        </w:r>
        <w:proofErr w:type="spellStart"/>
        <w:r w:rsidRPr="00116AAA">
          <w:rPr>
            <w:rFonts w:ascii="Poppins" w:eastAsia="Malgun Gothic" w:hAnsi="Poppins" w:cstheme="minorHAnsi"/>
            <w:b/>
            <w:bCs/>
            <w:sz w:val="20"/>
            <w:szCs w:val="20"/>
            <w:rPrChange w:id="15879" w:author="thuyhuynh" w:date="2023-05-08T11:25:00Z">
              <w:rPr>
                <w:rFonts w:asciiTheme="minorHAnsi" w:eastAsia="Malgun Gothic" w:hAnsiTheme="minorHAnsi" w:cstheme="minorHAnsi"/>
                <w:b/>
                <w:bCs/>
                <w:sz w:val="20"/>
                <w:szCs w:val="20"/>
              </w:rPr>
            </w:rPrChange>
          </w:rPr>
          <w:t>Sobusatgil</w:t>
        </w:r>
        <w:proofErr w:type="spellEnd"/>
        <w:r w:rsidRPr="00116AAA">
          <w:rPr>
            <w:rFonts w:ascii="Poppins" w:eastAsia="Malgun Gothic" w:hAnsi="Poppins" w:cstheme="minorHAnsi"/>
            <w:b/>
            <w:bCs/>
            <w:sz w:val="20"/>
            <w:szCs w:val="20"/>
            <w:rPrChange w:id="15880" w:author="thuyhuynh" w:date="2023-05-08T11:25:00Z">
              <w:rPr>
                <w:rFonts w:asciiTheme="minorHAnsi" w:eastAsia="Malgun Gothic" w:hAnsiTheme="minorHAnsi" w:cstheme="minorHAnsi"/>
                <w:b/>
                <w:bCs/>
                <w:sz w:val="20"/>
                <w:szCs w:val="20"/>
              </w:rPr>
            </w:rPrChange>
          </w:rPr>
          <w:t xml:space="preserve">, </w:t>
        </w:r>
        <w:proofErr w:type="spellStart"/>
        <w:r w:rsidRPr="00116AAA">
          <w:rPr>
            <w:rFonts w:ascii="Poppins" w:eastAsia="Malgun Gothic" w:hAnsi="Poppins" w:cstheme="minorHAnsi"/>
            <w:b/>
            <w:bCs/>
            <w:sz w:val="20"/>
            <w:szCs w:val="20"/>
            <w:rPrChange w:id="15881" w:author="thuyhuynh" w:date="2023-05-08T11:25:00Z">
              <w:rPr>
                <w:rFonts w:asciiTheme="minorHAnsi" w:eastAsia="Malgun Gothic" w:hAnsiTheme="minorHAnsi" w:cstheme="minorHAnsi"/>
                <w:b/>
                <w:bCs/>
                <w:sz w:val="20"/>
                <w:szCs w:val="20"/>
              </w:rPr>
            </w:rPrChange>
          </w:rPr>
          <w:t>Gasan</w:t>
        </w:r>
        <w:proofErr w:type="spellEnd"/>
        <w:r w:rsidRPr="00116AAA">
          <w:rPr>
            <w:rFonts w:ascii="Poppins" w:eastAsia="Malgun Gothic" w:hAnsi="Poppins" w:cstheme="minorHAnsi"/>
            <w:b/>
            <w:bCs/>
            <w:sz w:val="20"/>
            <w:szCs w:val="20"/>
            <w:rPrChange w:id="15882" w:author="thuyhuynh" w:date="2023-05-08T11:25:00Z">
              <w:rPr>
                <w:rFonts w:asciiTheme="minorHAnsi" w:eastAsia="Malgun Gothic" w:hAnsiTheme="minorHAnsi" w:cstheme="minorHAnsi"/>
                <w:b/>
                <w:bCs/>
                <w:sz w:val="20"/>
                <w:szCs w:val="20"/>
              </w:rPr>
            </w:rPrChange>
          </w:rPr>
          <w:t xml:space="preserve">-dong, </w:t>
        </w:r>
        <w:proofErr w:type="spellStart"/>
        <w:r w:rsidRPr="00116AAA">
          <w:rPr>
            <w:rFonts w:ascii="Poppins" w:eastAsia="Malgun Gothic" w:hAnsi="Poppins" w:cstheme="minorHAnsi"/>
            <w:b/>
            <w:bCs/>
            <w:sz w:val="20"/>
            <w:szCs w:val="20"/>
            <w:rPrChange w:id="15883" w:author="thuyhuynh" w:date="2023-05-08T11:25:00Z">
              <w:rPr>
                <w:rFonts w:asciiTheme="minorHAnsi" w:eastAsia="Malgun Gothic" w:hAnsiTheme="minorHAnsi" w:cstheme="minorHAnsi"/>
                <w:b/>
                <w:bCs/>
                <w:sz w:val="20"/>
                <w:szCs w:val="20"/>
              </w:rPr>
            </w:rPrChange>
          </w:rPr>
          <w:t>Geumchun-gu</w:t>
        </w:r>
        <w:proofErr w:type="spellEnd"/>
        <w:r w:rsidRPr="00116AAA">
          <w:rPr>
            <w:rFonts w:ascii="Poppins" w:eastAsia="Malgun Gothic" w:hAnsi="Poppins" w:cstheme="minorHAnsi"/>
            <w:b/>
            <w:bCs/>
            <w:sz w:val="20"/>
            <w:szCs w:val="20"/>
            <w:rPrChange w:id="15884" w:author="thuyhuynh" w:date="2023-05-08T11:25:00Z">
              <w:rPr>
                <w:rFonts w:asciiTheme="minorHAnsi" w:eastAsia="Malgun Gothic" w:hAnsiTheme="minorHAnsi" w:cstheme="minorHAnsi"/>
                <w:b/>
                <w:bCs/>
                <w:sz w:val="20"/>
                <w:szCs w:val="20"/>
              </w:rPr>
            </w:rPrChange>
          </w:rPr>
          <w:t>, Seoul, South Korea</w:t>
        </w:r>
      </w:ins>
    </w:p>
    <w:p w:rsidR="00A57DEA" w:rsidRPr="00116AAA" w:rsidDel="00427391" w:rsidRDefault="00A57DEA" w:rsidP="00A57DEA">
      <w:pPr>
        <w:pStyle w:val="Default"/>
        <w:jc w:val="center"/>
        <w:rPr>
          <w:del w:id="15885" w:author="thuyhuynh" w:date="2022-03-30T17:07:00Z"/>
          <w:rFonts w:ascii="Poppins" w:hAnsi="Poppins"/>
          <w:b/>
          <w:bCs/>
          <w:sz w:val="20"/>
          <w:szCs w:val="20"/>
          <w:rPrChange w:id="15886" w:author="thuyhuynh" w:date="2023-05-08T11:25:00Z">
            <w:rPr>
              <w:del w:id="15887" w:author="thuyhuynh" w:date="2022-03-30T17:07:00Z"/>
              <w:rFonts w:asciiTheme="minorHAnsi" w:hAnsiTheme="minorHAnsi"/>
              <w:b/>
              <w:bCs/>
              <w:sz w:val="20"/>
              <w:szCs w:val="20"/>
            </w:rPr>
          </w:rPrChange>
        </w:rPr>
      </w:pPr>
      <w:del w:id="15888" w:author="thuyhuynh" w:date="2022-03-30T17:07:00Z">
        <w:r w:rsidRPr="00116AAA" w:rsidDel="00427391">
          <w:rPr>
            <w:rFonts w:ascii="Poppins" w:hAnsi="Poppins"/>
            <w:b/>
            <w:bCs/>
            <w:sz w:val="20"/>
            <w:szCs w:val="20"/>
            <w:rPrChange w:id="15889" w:author="thuyhuynh" w:date="2023-05-08T11:25:00Z">
              <w:rPr>
                <w:rFonts w:asciiTheme="minorHAnsi" w:hAnsiTheme="minorHAnsi"/>
                <w:b/>
                <w:bCs/>
                <w:sz w:val="20"/>
                <w:szCs w:val="20"/>
              </w:rPr>
            </w:rPrChange>
          </w:rPr>
          <w:delText>Suite 70</w:delText>
        </w:r>
        <w:r w:rsidR="0054039B" w:rsidRPr="00116AAA" w:rsidDel="00427391">
          <w:rPr>
            <w:rFonts w:ascii="Poppins" w:hAnsi="Poppins"/>
            <w:b/>
            <w:bCs/>
            <w:sz w:val="20"/>
            <w:szCs w:val="20"/>
            <w:rPrChange w:id="15890" w:author="thuyhuynh" w:date="2023-05-08T11:25:00Z">
              <w:rPr>
                <w:rFonts w:asciiTheme="minorHAnsi" w:hAnsiTheme="minorHAnsi"/>
                <w:b/>
                <w:bCs/>
                <w:sz w:val="20"/>
                <w:szCs w:val="20"/>
              </w:rPr>
            </w:rPrChange>
          </w:rPr>
          <w:delText>1</w:delText>
        </w:r>
        <w:r w:rsidRPr="00116AAA" w:rsidDel="00427391">
          <w:rPr>
            <w:rFonts w:ascii="Poppins" w:hAnsi="Poppins"/>
            <w:b/>
            <w:bCs/>
            <w:sz w:val="20"/>
            <w:szCs w:val="20"/>
            <w:rPrChange w:id="15891" w:author="thuyhuynh" w:date="2023-05-08T11:25:00Z">
              <w:rPr>
                <w:rFonts w:asciiTheme="minorHAnsi" w:hAnsiTheme="minorHAnsi"/>
                <w:b/>
                <w:bCs/>
                <w:sz w:val="20"/>
                <w:szCs w:val="20"/>
              </w:rPr>
            </w:rPrChange>
          </w:rPr>
          <w:delText xml:space="preserve"> </w:delText>
        </w:r>
        <w:r w:rsidR="0054039B" w:rsidRPr="00116AAA" w:rsidDel="00427391">
          <w:rPr>
            <w:rFonts w:ascii="Poppins" w:hAnsi="Poppins"/>
            <w:b/>
            <w:bCs/>
            <w:sz w:val="20"/>
            <w:szCs w:val="20"/>
            <w:rPrChange w:id="15892" w:author="thuyhuynh" w:date="2023-05-08T11:25:00Z">
              <w:rPr>
                <w:rFonts w:asciiTheme="minorHAnsi" w:hAnsiTheme="minorHAnsi"/>
                <w:b/>
                <w:bCs/>
                <w:sz w:val="20"/>
                <w:szCs w:val="20"/>
              </w:rPr>
            </w:rPrChange>
          </w:rPr>
          <w:delText>Cheongdong</w:delText>
        </w:r>
        <w:r w:rsidRPr="00116AAA" w:rsidDel="00427391">
          <w:rPr>
            <w:rFonts w:ascii="Poppins" w:hAnsi="Poppins"/>
            <w:b/>
            <w:bCs/>
            <w:sz w:val="20"/>
            <w:szCs w:val="20"/>
            <w:rPrChange w:id="15893" w:author="thuyhuynh" w:date="2023-05-08T11:25:00Z">
              <w:rPr>
                <w:rFonts w:asciiTheme="minorHAnsi" w:hAnsiTheme="minorHAnsi"/>
                <w:b/>
                <w:bCs/>
                <w:sz w:val="20"/>
                <w:szCs w:val="20"/>
              </w:rPr>
            </w:rPrChange>
          </w:rPr>
          <w:delText xml:space="preserve"> Bldg., </w:delText>
        </w:r>
        <w:r w:rsidR="004241FD" w:rsidRPr="00116AAA" w:rsidDel="00427391">
          <w:rPr>
            <w:rFonts w:ascii="Poppins" w:hAnsi="Poppins"/>
            <w:b/>
            <w:bCs/>
            <w:sz w:val="20"/>
            <w:szCs w:val="20"/>
            <w:rPrChange w:id="15894" w:author="thuyhuynh" w:date="2023-05-08T11:25:00Z">
              <w:rPr>
                <w:rFonts w:asciiTheme="minorHAnsi" w:hAnsiTheme="minorHAnsi"/>
                <w:b/>
                <w:bCs/>
                <w:sz w:val="20"/>
                <w:szCs w:val="20"/>
              </w:rPr>
            </w:rPrChange>
          </w:rPr>
          <w:delText>1922</w:delText>
        </w:r>
        <w:r w:rsidRPr="00116AAA" w:rsidDel="00427391">
          <w:rPr>
            <w:rFonts w:ascii="Poppins" w:hAnsi="Poppins"/>
            <w:b/>
            <w:bCs/>
            <w:sz w:val="20"/>
            <w:szCs w:val="20"/>
            <w:rPrChange w:id="15895" w:author="thuyhuynh" w:date="2023-05-08T11:25:00Z">
              <w:rPr>
                <w:rFonts w:asciiTheme="minorHAnsi" w:hAnsiTheme="minorHAnsi"/>
                <w:b/>
                <w:bCs/>
                <w:sz w:val="20"/>
                <w:szCs w:val="20"/>
              </w:rPr>
            </w:rPrChange>
          </w:rPr>
          <w:delText xml:space="preserve"> </w:delText>
        </w:r>
        <w:r w:rsidR="004241FD" w:rsidRPr="00116AAA" w:rsidDel="00427391">
          <w:rPr>
            <w:rFonts w:ascii="Poppins" w:hAnsi="Poppins"/>
            <w:b/>
            <w:bCs/>
            <w:sz w:val="20"/>
            <w:szCs w:val="20"/>
            <w:rPrChange w:id="15896" w:author="thuyhuynh" w:date="2023-05-08T11:25:00Z">
              <w:rPr>
                <w:rFonts w:asciiTheme="minorHAnsi" w:hAnsiTheme="minorHAnsi"/>
                <w:b/>
                <w:bCs/>
                <w:sz w:val="20"/>
                <w:szCs w:val="20"/>
              </w:rPr>
            </w:rPrChange>
          </w:rPr>
          <w:delText>Nambusunhwan-Ro</w:delText>
        </w:r>
        <w:r w:rsidRPr="00116AAA" w:rsidDel="00427391">
          <w:rPr>
            <w:rFonts w:ascii="Poppins" w:hAnsi="Poppins"/>
            <w:b/>
            <w:bCs/>
            <w:sz w:val="20"/>
            <w:szCs w:val="20"/>
            <w:rPrChange w:id="15897" w:author="thuyhuynh" w:date="2023-05-08T11:25:00Z">
              <w:rPr>
                <w:rFonts w:asciiTheme="minorHAnsi" w:hAnsiTheme="minorHAnsi"/>
                <w:b/>
                <w:bCs/>
                <w:sz w:val="20"/>
                <w:szCs w:val="20"/>
              </w:rPr>
            </w:rPrChange>
          </w:rPr>
          <w:delText>,</w:delText>
        </w:r>
      </w:del>
    </w:p>
    <w:p w:rsidR="00A57DEA" w:rsidRPr="00116AAA" w:rsidDel="00427391" w:rsidRDefault="004241FD" w:rsidP="00A57DEA">
      <w:pPr>
        <w:pStyle w:val="Default"/>
        <w:jc w:val="center"/>
        <w:rPr>
          <w:del w:id="15898" w:author="thuyhuynh" w:date="2022-03-30T17:07:00Z"/>
          <w:rFonts w:ascii="Poppins" w:hAnsi="Poppins"/>
          <w:b/>
          <w:bCs/>
          <w:sz w:val="20"/>
          <w:szCs w:val="20"/>
          <w:rPrChange w:id="15899" w:author="thuyhuynh" w:date="2023-05-08T11:25:00Z">
            <w:rPr>
              <w:del w:id="15900" w:author="thuyhuynh" w:date="2022-03-30T17:07:00Z"/>
              <w:rFonts w:asciiTheme="minorHAnsi" w:hAnsiTheme="minorHAnsi"/>
              <w:b/>
              <w:bCs/>
              <w:sz w:val="20"/>
              <w:szCs w:val="20"/>
            </w:rPr>
          </w:rPrChange>
        </w:rPr>
      </w:pPr>
      <w:del w:id="15901" w:author="thuyhuynh" w:date="2022-03-30T17:07:00Z">
        <w:r w:rsidRPr="00116AAA" w:rsidDel="00427391">
          <w:rPr>
            <w:rFonts w:ascii="Poppins" w:hAnsi="Poppins"/>
            <w:b/>
            <w:bCs/>
            <w:sz w:val="20"/>
            <w:szCs w:val="20"/>
            <w:rPrChange w:id="15902" w:author="thuyhuynh" w:date="2023-05-08T11:25:00Z">
              <w:rPr>
                <w:rFonts w:asciiTheme="minorHAnsi" w:hAnsiTheme="minorHAnsi"/>
                <w:b/>
                <w:bCs/>
                <w:sz w:val="20"/>
                <w:szCs w:val="20"/>
              </w:rPr>
            </w:rPrChange>
          </w:rPr>
          <w:delText>G</w:delText>
        </w:r>
        <w:r w:rsidR="00A57DEA" w:rsidRPr="00116AAA" w:rsidDel="00427391">
          <w:rPr>
            <w:rFonts w:ascii="Poppins" w:hAnsi="Poppins"/>
            <w:b/>
            <w:bCs/>
            <w:sz w:val="20"/>
            <w:szCs w:val="20"/>
            <w:rPrChange w:id="15903" w:author="thuyhuynh" w:date="2023-05-08T11:25:00Z">
              <w:rPr>
                <w:rFonts w:asciiTheme="minorHAnsi" w:hAnsiTheme="minorHAnsi"/>
                <w:b/>
                <w:bCs/>
                <w:sz w:val="20"/>
                <w:szCs w:val="20"/>
              </w:rPr>
            </w:rPrChange>
          </w:rPr>
          <w:delText>wanak-Gu, Seoul 151-</w:delText>
        </w:r>
        <w:r w:rsidR="0054039B" w:rsidRPr="00116AAA" w:rsidDel="00427391">
          <w:rPr>
            <w:rFonts w:ascii="Poppins" w:hAnsi="Poppins"/>
            <w:b/>
            <w:bCs/>
            <w:sz w:val="20"/>
            <w:szCs w:val="20"/>
            <w:rPrChange w:id="15904" w:author="thuyhuynh" w:date="2023-05-08T11:25:00Z">
              <w:rPr>
                <w:rFonts w:asciiTheme="minorHAnsi" w:hAnsiTheme="minorHAnsi"/>
                <w:b/>
                <w:bCs/>
                <w:sz w:val="20"/>
                <w:szCs w:val="20"/>
              </w:rPr>
            </w:rPrChange>
          </w:rPr>
          <w:delText>832</w:delText>
        </w:r>
        <w:r w:rsidR="00A57DEA" w:rsidRPr="00116AAA" w:rsidDel="00427391">
          <w:rPr>
            <w:rFonts w:ascii="Poppins" w:hAnsi="Poppins"/>
            <w:b/>
            <w:bCs/>
            <w:sz w:val="20"/>
            <w:szCs w:val="20"/>
            <w:rPrChange w:id="15905" w:author="thuyhuynh" w:date="2023-05-08T11:25:00Z">
              <w:rPr>
                <w:rFonts w:asciiTheme="minorHAnsi" w:hAnsiTheme="minorHAnsi"/>
                <w:b/>
                <w:bCs/>
                <w:sz w:val="20"/>
                <w:szCs w:val="20"/>
              </w:rPr>
            </w:rPrChange>
          </w:rPr>
          <w:delText>, Korea</w:delText>
        </w:r>
      </w:del>
    </w:p>
    <w:p w:rsidR="00A57DEA" w:rsidRPr="00116AAA" w:rsidRDefault="00427391" w:rsidP="00A57DEA">
      <w:pPr>
        <w:jc w:val="both"/>
        <w:rPr>
          <w:rFonts w:ascii="Poppins" w:hAnsi="Poppins"/>
          <w:sz w:val="20"/>
          <w:szCs w:val="20"/>
          <w:lang w:eastAsia="ko-KR"/>
          <w:rPrChange w:id="15906" w:author="thuyhuynh" w:date="2023-05-08T11:25:00Z">
            <w:rPr>
              <w:rFonts w:asciiTheme="minorHAnsi" w:hAnsiTheme="minorHAnsi"/>
              <w:sz w:val="20"/>
              <w:szCs w:val="20"/>
              <w:lang w:eastAsia="ko-KR"/>
            </w:rPr>
          </w:rPrChange>
        </w:rPr>
      </w:pPr>
      <w:ins w:id="15907" w:author="thuyhuynh" w:date="2022-03-30T17:07:00Z">
        <w:r w:rsidRPr="00116AAA">
          <w:rPr>
            <w:rFonts w:ascii="Poppins" w:hAnsi="Poppins"/>
            <w:sz w:val="20"/>
            <w:szCs w:val="20"/>
            <w:rPrChange w:id="15908" w:author="thuyhuynh" w:date="2023-05-08T11:25:00Z">
              <w:rPr>
                <w:rFonts w:asciiTheme="minorHAnsi" w:hAnsiTheme="minorHAnsi"/>
                <w:sz w:val="20"/>
                <w:szCs w:val="20"/>
              </w:rPr>
            </w:rPrChange>
          </w:rPr>
          <w:br/>
        </w:r>
      </w:ins>
      <w:r w:rsidR="00A57DEA" w:rsidRPr="00116AAA">
        <w:rPr>
          <w:rFonts w:ascii="Poppins" w:hAnsi="Poppins"/>
          <w:sz w:val="20"/>
          <w:szCs w:val="20"/>
          <w:rPrChange w:id="15909" w:author="thuyhuynh" w:date="2023-05-08T11:25:00Z">
            <w:rPr>
              <w:rFonts w:asciiTheme="minorHAnsi" w:hAnsiTheme="minorHAnsi"/>
              <w:sz w:val="20"/>
              <w:szCs w:val="20"/>
            </w:rPr>
          </w:rPrChange>
        </w:rPr>
        <w:t xml:space="preserve">Current information on technical support and warranty policies, phone numbers and other service information is available on our web sites: </w:t>
      </w:r>
      <w:r w:rsidR="00CE4FDC" w:rsidRPr="00116AAA">
        <w:rPr>
          <w:rFonts w:ascii="Poppins" w:hAnsi="Poppins"/>
          <w:rPrChange w:id="15910" w:author="thuyhuynh" w:date="2023-05-08T11:25:00Z">
            <w:rPr>
              <w:rStyle w:val="Hyperlink"/>
              <w:rFonts w:asciiTheme="minorHAnsi" w:hAnsiTheme="minorHAnsi"/>
              <w:sz w:val="20"/>
              <w:szCs w:val="20"/>
            </w:rPr>
          </w:rPrChange>
        </w:rPr>
        <w:fldChar w:fldCharType="begin"/>
      </w:r>
      <w:r w:rsidR="00CE4FDC" w:rsidRPr="00116AAA">
        <w:rPr>
          <w:rFonts w:ascii="Poppins" w:hAnsi="Poppins"/>
          <w:sz w:val="20"/>
          <w:szCs w:val="20"/>
          <w:rPrChange w:id="15911" w:author="thuyhuynh" w:date="2023-05-08T11:25:00Z">
            <w:rPr/>
          </w:rPrChange>
        </w:rPr>
        <w:instrText xml:space="preserve"> HYPERLINK "http://www.iritech.com" </w:instrText>
      </w:r>
      <w:r w:rsidR="00CE4FDC" w:rsidRPr="00116AAA">
        <w:rPr>
          <w:rFonts w:ascii="Poppins" w:hAnsi="Poppins"/>
          <w:rPrChange w:id="15912" w:author="thuyhuynh" w:date="2023-05-08T11:25:00Z">
            <w:rPr>
              <w:rStyle w:val="Hyperlink"/>
              <w:rFonts w:asciiTheme="minorHAnsi" w:hAnsiTheme="minorHAnsi"/>
              <w:sz w:val="20"/>
              <w:szCs w:val="20"/>
            </w:rPr>
          </w:rPrChange>
        </w:rPr>
        <w:fldChar w:fldCharType="separate"/>
      </w:r>
      <w:r w:rsidR="00A57DEA" w:rsidRPr="00116AAA">
        <w:rPr>
          <w:rStyle w:val="Hyperlink"/>
          <w:rFonts w:ascii="Poppins" w:hAnsi="Poppins"/>
          <w:sz w:val="20"/>
          <w:szCs w:val="20"/>
          <w:rPrChange w:id="15913" w:author="thuyhuynh" w:date="2023-05-08T11:25:00Z">
            <w:rPr>
              <w:rStyle w:val="Hyperlink"/>
              <w:rFonts w:asciiTheme="minorHAnsi" w:hAnsiTheme="minorHAnsi"/>
              <w:sz w:val="20"/>
              <w:szCs w:val="20"/>
            </w:rPr>
          </w:rPrChange>
        </w:rPr>
        <w:t>www.iritech.com</w:t>
      </w:r>
      <w:r w:rsidR="00CE4FDC" w:rsidRPr="00116AAA">
        <w:rPr>
          <w:rStyle w:val="Hyperlink"/>
          <w:rFonts w:ascii="Poppins" w:hAnsi="Poppins"/>
          <w:sz w:val="20"/>
          <w:szCs w:val="20"/>
          <w:rPrChange w:id="15914" w:author="thuyhuynh" w:date="2023-05-08T11:25:00Z">
            <w:rPr>
              <w:rStyle w:val="Hyperlink"/>
              <w:rFonts w:asciiTheme="minorHAnsi" w:hAnsiTheme="minorHAnsi"/>
              <w:sz w:val="20"/>
              <w:szCs w:val="20"/>
            </w:rPr>
          </w:rPrChange>
        </w:rPr>
        <w:fldChar w:fldCharType="end"/>
      </w:r>
    </w:p>
    <w:p w:rsidR="00A57DEA" w:rsidRPr="00116AAA" w:rsidRDefault="00A57DEA" w:rsidP="00A57DEA">
      <w:pPr>
        <w:jc w:val="both"/>
        <w:rPr>
          <w:rFonts w:ascii="Poppins" w:hAnsi="Poppins"/>
          <w:sz w:val="20"/>
          <w:szCs w:val="20"/>
          <w:lang w:eastAsia="ko-KR"/>
          <w:rPrChange w:id="15915" w:author="thuyhuynh" w:date="2023-05-08T11:25:00Z">
            <w:rPr>
              <w:rFonts w:asciiTheme="minorHAnsi" w:hAnsiTheme="minorHAnsi"/>
              <w:sz w:val="20"/>
              <w:szCs w:val="20"/>
              <w:lang w:eastAsia="ko-KR"/>
            </w:rPr>
          </w:rPrChange>
        </w:rPr>
      </w:pPr>
    </w:p>
    <w:p w:rsidR="00A57DEA" w:rsidRPr="00116AAA" w:rsidRDefault="00A57DEA" w:rsidP="00A57DEA">
      <w:pPr>
        <w:jc w:val="both"/>
        <w:rPr>
          <w:rFonts w:ascii="Poppins" w:hAnsi="Poppins"/>
          <w:sz w:val="20"/>
          <w:szCs w:val="20"/>
          <w:lang w:eastAsia="ko-KR"/>
          <w:rPrChange w:id="15916" w:author="thuyhuynh" w:date="2023-05-08T11:25:00Z">
            <w:rPr>
              <w:rFonts w:asciiTheme="minorHAnsi" w:hAnsiTheme="minorHAnsi"/>
              <w:sz w:val="20"/>
              <w:szCs w:val="20"/>
              <w:lang w:eastAsia="ko-KR"/>
            </w:rPr>
          </w:rPrChange>
        </w:rPr>
      </w:pPr>
    </w:p>
    <w:p w:rsidR="00A57DEA" w:rsidRPr="00921F0C" w:rsidRDefault="00A57DEA" w:rsidP="00A57DEA">
      <w:pPr>
        <w:pStyle w:val="Heading2"/>
        <w:rPr>
          <w:rFonts w:ascii="Poppins" w:hAnsi="Poppins"/>
          <w:b w:val="0"/>
          <w:i w:val="0"/>
          <w:sz w:val="24"/>
          <w:szCs w:val="24"/>
          <w:rPrChange w:id="15917" w:author="thuyhuynh" w:date="2023-05-08T12:07:00Z">
            <w:rPr/>
          </w:rPrChange>
        </w:rPr>
      </w:pPr>
      <w:bookmarkStart w:id="15918" w:name="_Toc257210071"/>
      <w:bookmarkStart w:id="15919" w:name="_Toc257210788"/>
      <w:bookmarkStart w:id="15920" w:name="_Toc267313369"/>
      <w:bookmarkStart w:id="15921" w:name="_Toc267315741"/>
      <w:bookmarkStart w:id="15922" w:name="_Toc267321331"/>
      <w:bookmarkStart w:id="15923" w:name="_Toc267321684"/>
      <w:bookmarkStart w:id="15924" w:name="_Toc330934502"/>
      <w:bookmarkStart w:id="15925" w:name="_Toc155348844"/>
      <w:r w:rsidRPr="00921F0C">
        <w:rPr>
          <w:rFonts w:ascii="Poppins" w:hAnsi="Poppins"/>
          <w:b w:val="0"/>
          <w:i w:val="0"/>
          <w:sz w:val="24"/>
          <w:szCs w:val="24"/>
          <w:rPrChange w:id="15926" w:author="thuyhuynh" w:date="2023-05-08T12:07:00Z">
            <w:rPr/>
          </w:rPrChange>
        </w:rPr>
        <w:t>End-User License Agreement</w:t>
      </w:r>
      <w:bookmarkEnd w:id="15918"/>
      <w:bookmarkEnd w:id="15919"/>
      <w:bookmarkEnd w:id="15920"/>
      <w:bookmarkEnd w:id="15921"/>
      <w:bookmarkEnd w:id="15922"/>
      <w:bookmarkEnd w:id="15923"/>
      <w:bookmarkEnd w:id="15924"/>
      <w:bookmarkEnd w:id="15925"/>
    </w:p>
    <w:p w:rsidR="00A57DEA" w:rsidRPr="00116AAA" w:rsidRDefault="00A57DEA" w:rsidP="00A57DEA">
      <w:pPr>
        <w:jc w:val="both"/>
        <w:rPr>
          <w:rFonts w:ascii="Poppins" w:hAnsi="Poppins"/>
          <w:sz w:val="20"/>
          <w:szCs w:val="20"/>
          <w:lang w:eastAsia="ko-KR"/>
          <w:rPrChange w:id="15927" w:author="thuyhuynh" w:date="2023-05-08T11:25:00Z">
            <w:rPr>
              <w:rFonts w:asciiTheme="minorHAnsi" w:hAnsiTheme="minorHAnsi"/>
              <w:sz w:val="20"/>
              <w:szCs w:val="20"/>
              <w:lang w:eastAsia="ko-KR"/>
            </w:rPr>
          </w:rPrChange>
        </w:rPr>
      </w:pPr>
    </w:p>
    <w:p w:rsidR="00A57DEA" w:rsidRPr="00116AAA" w:rsidRDefault="00A57DEA" w:rsidP="00A57DEA">
      <w:pPr>
        <w:pStyle w:val="NormalWeb"/>
        <w:spacing w:before="0" w:beforeAutospacing="0" w:after="0" w:afterAutospacing="0"/>
        <w:jc w:val="both"/>
        <w:rPr>
          <w:rFonts w:ascii="Poppins" w:eastAsia="Malgun Gothic" w:hAnsi="Poppins" w:cs="Times New Roman"/>
          <w:color w:val="auto"/>
          <w:sz w:val="20"/>
          <w:szCs w:val="20"/>
          <w:rPrChange w:id="15928" w:author="thuyhuynh" w:date="2023-05-08T11:25:00Z">
            <w:rPr>
              <w:rFonts w:asciiTheme="minorHAnsi" w:eastAsia="Malgun Gothic" w:hAnsiTheme="minorHAnsi" w:cs="Times New Roman"/>
              <w:color w:val="auto"/>
              <w:sz w:val="20"/>
              <w:szCs w:val="20"/>
            </w:rPr>
          </w:rPrChange>
        </w:rPr>
      </w:pPr>
      <w:r w:rsidRPr="00116AAA">
        <w:rPr>
          <w:rFonts w:ascii="Poppins" w:eastAsia="Malgun Gothic" w:hAnsi="Poppins" w:cs="Times New Roman"/>
          <w:color w:val="auto"/>
          <w:sz w:val="20"/>
          <w:szCs w:val="20"/>
          <w:rPrChange w:id="15929" w:author="thuyhuynh" w:date="2023-05-08T11:25:00Z">
            <w:rPr>
              <w:rFonts w:asciiTheme="minorHAnsi" w:eastAsia="Malgun Gothic" w:hAnsiTheme="minorHAnsi" w:cs="Times New Roman"/>
              <w:color w:val="auto"/>
              <w:sz w:val="20"/>
              <w:szCs w:val="20"/>
            </w:rPr>
          </w:rPrChange>
        </w:rPr>
        <w:t>IMPORTANT-READ CAREFULLY:</w:t>
      </w:r>
    </w:p>
    <w:p w:rsidR="00A57DEA" w:rsidRPr="00116AAA" w:rsidRDefault="00A57DEA" w:rsidP="00A57DEA">
      <w:pPr>
        <w:pStyle w:val="NormalWeb"/>
        <w:spacing w:before="0" w:beforeAutospacing="0" w:after="0" w:afterAutospacing="0"/>
        <w:jc w:val="both"/>
        <w:rPr>
          <w:rFonts w:ascii="Poppins" w:eastAsia="Malgun Gothic" w:hAnsi="Poppins" w:cs="Times New Roman"/>
          <w:color w:val="auto"/>
          <w:sz w:val="20"/>
          <w:szCs w:val="20"/>
          <w:rPrChange w:id="15930" w:author="thuyhuynh" w:date="2023-05-08T11:25:00Z">
            <w:rPr>
              <w:rFonts w:asciiTheme="minorHAnsi" w:eastAsia="Malgun Gothic" w:hAnsiTheme="minorHAnsi" w:cs="Times New Roman"/>
              <w:color w:val="auto"/>
              <w:sz w:val="20"/>
              <w:szCs w:val="20"/>
            </w:rPr>
          </w:rPrChange>
        </w:rPr>
      </w:pPr>
      <w:r w:rsidRPr="00116AAA">
        <w:rPr>
          <w:rFonts w:ascii="Poppins" w:eastAsia="Malgun Gothic" w:hAnsi="Poppins" w:cs="Times New Roman"/>
          <w:color w:val="auto"/>
          <w:sz w:val="20"/>
          <w:szCs w:val="20"/>
          <w:rPrChange w:id="15931" w:author="thuyhuynh" w:date="2023-05-08T11:25:00Z">
            <w:rPr>
              <w:rFonts w:asciiTheme="minorHAnsi" w:eastAsia="Malgun Gothic" w:hAnsiTheme="minorHAnsi" w:cs="Times New Roman"/>
              <w:color w:val="auto"/>
              <w:sz w:val="20"/>
              <w:szCs w:val="20"/>
            </w:rPr>
          </w:rPrChange>
        </w:rPr>
        <w:t>THIS IS A LEGAL AGREEMENT BETWEEN YOU (EITHER AN INDIVIDUAL OR A SINGLE ENTITY) AND IRITECH, INC. (“IRITECH”) STATING THE TERMS THAT GOVERN YOUR USE OF THIS SOFTWARE SERVICE. THIS AGREEMENT - TOGETHER WITH ALL UPDATES, ADDITIONAL TERMS, SOFTWARE LICENSES, AND ALL OF IRITECH, INC.’S RULES AND POLICIES-</w:t>
      </w:r>
      <w:r w:rsidRPr="00116AAA">
        <w:rPr>
          <w:rStyle w:val="apple-style-span"/>
          <w:rFonts w:ascii="Poppins" w:eastAsia="Malgun Gothic" w:hAnsi="Poppins"/>
          <w:color w:val="auto"/>
          <w:sz w:val="20"/>
          <w:szCs w:val="20"/>
          <w:rPrChange w:id="15932" w:author="thuyhuynh" w:date="2023-05-08T11:25:00Z">
            <w:rPr>
              <w:rStyle w:val="apple-style-span"/>
              <w:rFonts w:asciiTheme="minorHAnsi" w:eastAsia="Malgun Gothic" w:hAnsiTheme="minorHAnsi"/>
              <w:color w:val="auto"/>
              <w:sz w:val="20"/>
              <w:szCs w:val="20"/>
            </w:rPr>
          </w:rPrChange>
        </w:rPr>
        <w:t>COLLECTIVELY CONSTITUTES THE "AGREEMENT" BETWEEN YOU AND IRITECH, INC.</w:t>
      </w:r>
    </w:p>
    <w:p w:rsidR="00A57DEA" w:rsidRPr="00116AAA" w:rsidRDefault="00A57DEA" w:rsidP="00A57DEA">
      <w:pPr>
        <w:pStyle w:val="NormalWeb"/>
        <w:spacing w:before="0" w:beforeAutospacing="0" w:after="0" w:afterAutospacing="0"/>
        <w:jc w:val="both"/>
        <w:rPr>
          <w:rFonts w:ascii="Poppins" w:eastAsia="Malgun Gothic" w:hAnsi="Poppins" w:cs="Times New Roman"/>
          <w:color w:val="auto"/>
          <w:sz w:val="20"/>
          <w:szCs w:val="20"/>
          <w:rPrChange w:id="15933" w:author="thuyhuynh" w:date="2023-05-08T11:25:00Z">
            <w:rPr>
              <w:rFonts w:asciiTheme="minorHAnsi" w:eastAsia="Malgun Gothic" w:hAnsiTheme="minorHAnsi" w:cs="Times New Roman"/>
              <w:color w:val="auto"/>
              <w:sz w:val="20"/>
              <w:szCs w:val="20"/>
            </w:rPr>
          </w:rPrChange>
        </w:rPr>
      </w:pPr>
    </w:p>
    <w:p w:rsidR="00A57DEA" w:rsidRPr="00116AAA" w:rsidRDefault="00A57DEA" w:rsidP="00A57DEA">
      <w:pPr>
        <w:pStyle w:val="NormalWeb"/>
        <w:spacing w:before="0" w:beforeAutospacing="0" w:after="0" w:afterAutospacing="0"/>
        <w:jc w:val="both"/>
        <w:rPr>
          <w:rFonts w:ascii="Poppins" w:eastAsia="Malgun Gothic" w:hAnsi="Poppins" w:cs="Times New Roman"/>
          <w:color w:val="auto"/>
          <w:sz w:val="20"/>
          <w:szCs w:val="20"/>
          <w:rPrChange w:id="15934" w:author="thuyhuynh" w:date="2023-05-08T11:25:00Z">
            <w:rPr>
              <w:rFonts w:asciiTheme="minorHAnsi" w:eastAsia="Malgun Gothic" w:hAnsiTheme="minorHAnsi" w:cs="Times New Roman"/>
              <w:color w:val="auto"/>
              <w:sz w:val="20"/>
              <w:szCs w:val="20"/>
            </w:rPr>
          </w:rPrChange>
        </w:rPr>
      </w:pPr>
      <w:r w:rsidRPr="00116AAA">
        <w:rPr>
          <w:rFonts w:ascii="Poppins" w:eastAsia="Malgun Gothic" w:hAnsi="Poppins" w:cs="Times New Roman"/>
          <w:color w:val="auto"/>
          <w:sz w:val="20"/>
          <w:szCs w:val="20"/>
          <w:rPrChange w:id="15935" w:author="thuyhuynh" w:date="2023-05-08T11:25:00Z">
            <w:rPr>
              <w:rFonts w:asciiTheme="minorHAnsi" w:eastAsia="Malgun Gothic" w:hAnsiTheme="minorHAnsi" w:cs="Times New Roman"/>
              <w:color w:val="auto"/>
              <w:sz w:val="20"/>
              <w:szCs w:val="20"/>
            </w:rPr>
          </w:rPrChange>
        </w:rPr>
        <w:t xml:space="preserve">IF YOU DO NOT AGREE TO THESE TERMS AND CONDITIONS, DO NOT OPEN THE PACKAGE AND DO NOT INSTALL, COPY OR USE THE SOFTWARE; YOU MAY RETURN IT TO YOUR PLACE OF PURCHASE WITHIN </w:t>
      </w:r>
      <w:r w:rsidRPr="00116AAA">
        <w:rPr>
          <w:rFonts w:ascii="Poppins" w:eastAsia="Malgun Gothic" w:hAnsi="Poppins" w:cs="Times New Roman"/>
          <w:color w:val="auto"/>
          <w:sz w:val="20"/>
          <w:szCs w:val="20"/>
          <w:u w:val="single" w:color="FF0000"/>
          <w:rPrChange w:id="15936" w:author="thuyhuynh" w:date="2023-05-08T11:25:00Z">
            <w:rPr>
              <w:rFonts w:asciiTheme="minorHAnsi" w:eastAsia="Malgun Gothic" w:hAnsiTheme="minorHAnsi" w:cs="Times New Roman"/>
              <w:color w:val="auto"/>
              <w:sz w:val="20"/>
              <w:szCs w:val="20"/>
              <w:u w:val="single" w:color="FF0000"/>
            </w:rPr>
          </w:rPrChange>
        </w:rPr>
        <w:t>FOURTEEN (14) DAYS</w:t>
      </w:r>
      <w:r w:rsidRPr="00116AAA">
        <w:rPr>
          <w:rFonts w:ascii="Poppins" w:eastAsia="Malgun Gothic" w:hAnsi="Poppins" w:cs="Times New Roman"/>
          <w:color w:val="auto"/>
          <w:sz w:val="20"/>
          <w:szCs w:val="20"/>
          <w:rPrChange w:id="15937" w:author="thuyhuynh" w:date="2023-05-08T11:25:00Z">
            <w:rPr>
              <w:rFonts w:asciiTheme="minorHAnsi" w:eastAsia="Malgun Gothic" w:hAnsiTheme="minorHAnsi" w:cs="Times New Roman"/>
              <w:color w:val="auto"/>
              <w:sz w:val="20"/>
              <w:szCs w:val="20"/>
            </w:rPr>
          </w:rPrChange>
        </w:rPr>
        <w:t xml:space="preserve"> OF PURCHASE FOR A REFUND OF ITS PURCHASE PRICE. IF THE PACKAGE HAS BEEN OPENED OR THIS SOFTWARE HAS BEEN USED WITHOUT OPENING OF THE PACKAGE, YOU SHALL BE DEEMED TO ACCEPT AND AGREE TO THESE TERMS AS PRESENTED TO YOU HEREINAFTER.</w:t>
      </w:r>
    </w:p>
    <w:p w:rsidR="00A57DEA" w:rsidRPr="00116AAA" w:rsidRDefault="00A57DEA" w:rsidP="00A57DEA">
      <w:pPr>
        <w:pStyle w:val="NormalWeb"/>
        <w:spacing w:before="0" w:beforeAutospacing="0" w:after="0" w:afterAutospacing="0"/>
        <w:jc w:val="both"/>
        <w:rPr>
          <w:rFonts w:ascii="Poppins" w:hAnsi="Poppins" w:cs="Times New Roman"/>
          <w:color w:val="auto"/>
          <w:sz w:val="20"/>
          <w:szCs w:val="20"/>
          <w:rPrChange w:id="15938" w:author="thuyhuynh" w:date="2023-05-08T11:25:00Z">
            <w:rPr>
              <w:rFonts w:asciiTheme="minorHAnsi" w:hAnsiTheme="minorHAnsi" w:cs="Times New Roman"/>
              <w:color w:val="auto"/>
              <w:sz w:val="20"/>
              <w:szCs w:val="20"/>
            </w:rPr>
          </w:rPrChange>
        </w:rPr>
      </w:pPr>
    </w:p>
    <w:p w:rsidR="00A57DEA" w:rsidRPr="00116AAA" w:rsidRDefault="00A57DEA" w:rsidP="00A57DEA">
      <w:pPr>
        <w:pStyle w:val="ListParagraph"/>
        <w:jc w:val="both"/>
        <w:rPr>
          <w:rFonts w:ascii="Poppins" w:hAnsi="Poppins"/>
          <w:sz w:val="20"/>
          <w:szCs w:val="20"/>
          <w:rPrChange w:id="15939" w:author="thuyhuynh" w:date="2023-05-08T11:25:00Z">
            <w:rPr>
              <w:rFonts w:asciiTheme="minorHAnsi" w:hAnsiTheme="minorHAnsi"/>
              <w:sz w:val="20"/>
              <w:szCs w:val="20"/>
            </w:rPr>
          </w:rPrChange>
        </w:rPr>
      </w:pPr>
      <w:r w:rsidRPr="00116AAA">
        <w:rPr>
          <w:rFonts w:ascii="Poppins" w:hAnsi="Poppins"/>
          <w:sz w:val="20"/>
          <w:szCs w:val="20"/>
          <w:rPrChange w:id="15940" w:author="thuyhuynh" w:date="2023-05-08T11:25:00Z">
            <w:rPr>
              <w:rFonts w:asciiTheme="minorHAnsi" w:hAnsiTheme="minorHAnsi"/>
              <w:sz w:val="20"/>
              <w:szCs w:val="20"/>
            </w:rPr>
          </w:rPrChange>
        </w:rPr>
        <w:t>Definitions</w:t>
      </w:r>
    </w:p>
    <w:p w:rsidR="00A57DEA" w:rsidRPr="00116AAA" w:rsidRDefault="00A57DEA" w:rsidP="00A57DEA">
      <w:pPr>
        <w:pStyle w:val="ListParagraph"/>
        <w:jc w:val="both"/>
        <w:rPr>
          <w:rFonts w:ascii="Poppins" w:hAnsi="Poppins"/>
          <w:sz w:val="20"/>
          <w:szCs w:val="20"/>
          <w:rPrChange w:id="15941" w:author="thuyhuynh" w:date="2023-05-08T11:25:00Z">
            <w:rPr>
              <w:rFonts w:asciiTheme="minorHAnsi" w:hAnsiTheme="minorHAnsi"/>
              <w:sz w:val="20"/>
              <w:szCs w:val="20"/>
            </w:rPr>
          </w:rPrChange>
        </w:rPr>
      </w:pPr>
    </w:p>
    <w:p w:rsidR="00A57DEA" w:rsidRPr="00116AAA" w:rsidRDefault="00A57DEA" w:rsidP="00A57DEA">
      <w:pPr>
        <w:suppressAutoHyphens/>
        <w:jc w:val="both"/>
        <w:rPr>
          <w:rFonts w:ascii="Poppins" w:hAnsi="Poppins"/>
          <w:sz w:val="20"/>
          <w:szCs w:val="20"/>
          <w:rPrChange w:id="15942" w:author="thuyhuynh" w:date="2023-05-08T11:25:00Z">
            <w:rPr>
              <w:rFonts w:asciiTheme="minorHAnsi" w:hAnsiTheme="minorHAnsi"/>
              <w:sz w:val="20"/>
              <w:szCs w:val="20"/>
            </w:rPr>
          </w:rPrChange>
        </w:rPr>
      </w:pPr>
      <w:r w:rsidRPr="00116AAA">
        <w:rPr>
          <w:rFonts w:ascii="Poppins" w:hAnsi="Poppins"/>
          <w:sz w:val="20"/>
          <w:szCs w:val="20"/>
          <w:rPrChange w:id="15943" w:author="thuyhuynh" w:date="2023-05-08T11:25:00Z">
            <w:rPr>
              <w:rFonts w:asciiTheme="minorHAnsi" w:hAnsiTheme="minorHAnsi"/>
              <w:sz w:val="20"/>
              <w:szCs w:val="20"/>
            </w:rPr>
          </w:rPrChange>
        </w:rPr>
        <w:t>The following terms used in this Agreement, to all intents and purposes of this Agreement, have the meaning as specified below respectively except where the context requires otherwise:</w:t>
      </w:r>
    </w:p>
    <w:p w:rsidR="00A57DEA" w:rsidRPr="00116AAA" w:rsidRDefault="00A57DEA" w:rsidP="00A57DEA">
      <w:pPr>
        <w:suppressAutoHyphens/>
        <w:jc w:val="both"/>
        <w:rPr>
          <w:rFonts w:ascii="Poppins" w:hAnsi="Poppins"/>
          <w:sz w:val="20"/>
          <w:szCs w:val="20"/>
          <w:rPrChange w:id="15944" w:author="thuyhuynh" w:date="2023-05-08T11:25:00Z">
            <w:rPr>
              <w:rFonts w:asciiTheme="minorHAnsi" w:hAnsiTheme="minorHAnsi"/>
              <w:sz w:val="20"/>
              <w:szCs w:val="20"/>
            </w:rPr>
          </w:rPrChange>
        </w:rPr>
      </w:pPr>
    </w:p>
    <w:p w:rsidR="00A57DEA" w:rsidRPr="00116AAA" w:rsidRDefault="00A57DEA" w:rsidP="008E1C28">
      <w:pPr>
        <w:widowControl w:val="0"/>
        <w:numPr>
          <w:ilvl w:val="0"/>
          <w:numId w:val="2"/>
        </w:numPr>
        <w:tabs>
          <w:tab w:val="clear" w:pos="2345"/>
        </w:tabs>
        <w:suppressAutoHyphens/>
        <w:autoSpaceDE w:val="0"/>
        <w:ind w:left="987" w:hanging="448"/>
        <w:contextualSpacing/>
        <w:jc w:val="both"/>
        <w:rPr>
          <w:rFonts w:ascii="Poppins" w:hAnsi="Poppins"/>
          <w:color w:val="444444"/>
          <w:sz w:val="20"/>
          <w:szCs w:val="20"/>
          <w:rPrChange w:id="15945" w:author="thuyhuynh" w:date="2023-05-08T11:25:00Z">
            <w:rPr>
              <w:rFonts w:asciiTheme="minorHAnsi" w:hAnsiTheme="minorHAnsi"/>
              <w:color w:val="444444"/>
              <w:sz w:val="20"/>
              <w:szCs w:val="20"/>
            </w:rPr>
          </w:rPrChange>
        </w:rPr>
      </w:pPr>
      <w:r w:rsidRPr="00116AAA">
        <w:rPr>
          <w:rFonts w:ascii="Poppins" w:hAnsi="Poppins"/>
          <w:sz w:val="20"/>
          <w:szCs w:val="20"/>
          <w:rPrChange w:id="15946" w:author="thuyhuynh" w:date="2023-05-08T11:25:00Z">
            <w:rPr>
              <w:rFonts w:asciiTheme="minorHAnsi" w:hAnsiTheme="minorHAnsi"/>
              <w:sz w:val="20"/>
              <w:szCs w:val="20"/>
            </w:rPr>
          </w:rPrChange>
        </w:rPr>
        <w:t xml:space="preserve">“Products” means hardware products such as including, but not limited to, </w:t>
      </w:r>
      <w:proofErr w:type="spellStart"/>
      <w:r w:rsidRPr="00116AAA">
        <w:rPr>
          <w:rFonts w:ascii="Poppins" w:hAnsi="Poppins"/>
          <w:sz w:val="20"/>
          <w:szCs w:val="20"/>
          <w:rPrChange w:id="15947" w:author="thuyhuynh" w:date="2023-05-08T11:25:00Z">
            <w:rPr>
              <w:rFonts w:asciiTheme="minorHAnsi" w:hAnsiTheme="minorHAnsi"/>
              <w:sz w:val="20"/>
              <w:szCs w:val="20"/>
            </w:rPr>
          </w:rPrChange>
        </w:rPr>
        <w:t>IriCAMM</w:t>
      </w:r>
      <w:proofErr w:type="spellEnd"/>
      <w:r w:rsidRPr="00116AAA">
        <w:rPr>
          <w:rFonts w:ascii="Poppins" w:hAnsi="Poppins"/>
          <w:sz w:val="20"/>
          <w:szCs w:val="20"/>
          <w:rPrChange w:id="15948" w:author="thuyhuynh" w:date="2023-05-08T11:25:00Z">
            <w:rPr>
              <w:rFonts w:asciiTheme="minorHAnsi" w:hAnsiTheme="minorHAnsi"/>
              <w:sz w:val="20"/>
              <w:szCs w:val="20"/>
            </w:rPr>
          </w:rPrChange>
        </w:rPr>
        <w:t xml:space="preserve"> products, </w:t>
      </w:r>
      <w:proofErr w:type="spellStart"/>
      <w:r w:rsidRPr="00116AAA">
        <w:rPr>
          <w:rFonts w:ascii="Poppins" w:hAnsi="Poppins"/>
          <w:sz w:val="20"/>
          <w:szCs w:val="20"/>
          <w:rPrChange w:id="15949" w:author="thuyhuynh" w:date="2023-05-08T11:25:00Z">
            <w:rPr>
              <w:rFonts w:asciiTheme="minorHAnsi" w:hAnsiTheme="minorHAnsi"/>
              <w:sz w:val="20"/>
              <w:szCs w:val="20"/>
            </w:rPr>
          </w:rPrChange>
        </w:rPr>
        <w:t>IriTerminal</w:t>
      </w:r>
      <w:proofErr w:type="spellEnd"/>
      <w:r w:rsidRPr="00116AAA">
        <w:rPr>
          <w:rFonts w:ascii="Poppins" w:hAnsi="Poppins"/>
          <w:sz w:val="20"/>
          <w:szCs w:val="20"/>
          <w:rPrChange w:id="15950" w:author="thuyhuynh" w:date="2023-05-08T11:25:00Z">
            <w:rPr>
              <w:rFonts w:asciiTheme="minorHAnsi" w:hAnsiTheme="minorHAnsi"/>
              <w:sz w:val="20"/>
              <w:szCs w:val="20"/>
            </w:rPr>
          </w:rPrChange>
        </w:rPr>
        <w:t xml:space="preserve"> products, </w:t>
      </w:r>
      <w:proofErr w:type="spellStart"/>
      <w:r w:rsidRPr="00116AAA">
        <w:rPr>
          <w:rFonts w:ascii="Poppins" w:hAnsi="Poppins"/>
          <w:sz w:val="20"/>
          <w:szCs w:val="20"/>
          <w:rPrChange w:id="15951" w:author="thuyhuynh" w:date="2023-05-08T11:25:00Z">
            <w:rPr>
              <w:rFonts w:asciiTheme="minorHAnsi" w:hAnsiTheme="minorHAnsi"/>
              <w:sz w:val="20"/>
              <w:szCs w:val="20"/>
            </w:rPr>
          </w:rPrChange>
        </w:rPr>
        <w:t>IriMobile</w:t>
      </w:r>
      <w:proofErr w:type="spellEnd"/>
      <w:r w:rsidRPr="00116AAA">
        <w:rPr>
          <w:rFonts w:ascii="Poppins" w:hAnsi="Poppins"/>
          <w:sz w:val="20"/>
          <w:szCs w:val="20"/>
          <w:rPrChange w:id="15952" w:author="thuyhuynh" w:date="2023-05-08T11:25:00Z">
            <w:rPr>
              <w:rFonts w:asciiTheme="minorHAnsi" w:hAnsiTheme="minorHAnsi"/>
              <w:sz w:val="20"/>
              <w:szCs w:val="20"/>
            </w:rPr>
          </w:rPrChange>
        </w:rPr>
        <w:t xml:space="preserve"> products, </w:t>
      </w:r>
      <w:proofErr w:type="spellStart"/>
      <w:r w:rsidR="00595FFD" w:rsidRPr="00116AAA">
        <w:rPr>
          <w:rFonts w:ascii="Poppins" w:hAnsi="Poppins"/>
          <w:sz w:val="20"/>
          <w:szCs w:val="20"/>
          <w:rPrChange w:id="15953" w:author="thuyhuynh" w:date="2023-05-08T11:25:00Z">
            <w:rPr>
              <w:rFonts w:asciiTheme="minorHAnsi" w:hAnsiTheme="minorHAnsi"/>
              <w:sz w:val="20"/>
              <w:szCs w:val="20"/>
            </w:rPr>
          </w:rPrChange>
        </w:rPr>
        <w:t>IriMagic</w:t>
      </w:r>
      <w:proofErr w:type="spellEnd"/>
      <w:r w:rsidR="00595FFD" w:rsidRPr="00116AAA">
        <w:rPr>
          <w:rFonts w:ascii="Poppins" w:hAnsi="Poppins"/>
          <w:sz w:val="20"/>
          <w:szCs w:val="20"/>
          <w:rPrChange w:id="15954" w:author="thuyhuynh" w:date="2023-05-08T11:25:00Z">
            <w:rPr>
              <w:rFonts w:asciiTheme="minorHAnsi" w:hAnsiTheme="minorHAnsi"/>
              <w:sz w:val="20"/>
              <w:szCs w:val="20"/>
            </w:rPr>
          </w:rPrChange>
        </w:rPr>
        <w:t xml:space="preserve"> products</w:t>
      </w:r>
      <w:r w:rsidRPr="00116AAA">
        <w:rPr>
          <w:rFonts w:ascii="Poppins" w:hAnsi="Poppins"/>
          <w:sz w:val="20"/>
          <w:szCs w:val="20"/>
          <w:rPrChange w:id="15955" w:author="thuyhuynh" w:date="2023-05-08T11:25:00Z">
            <w:rPr>
              <w:rFonts w:asciiTheme="minorHAnsi" w:hAnsiTheme="minorHAnsi"/>
              <w:sz w:val="20"/>
              <w:szCs w:val="20"/>
            </w:rPr>
          </w:rPrChange>
        </w:rPr>
        <w:t>,</w:t>
      </w:r>
      <w:r w:rsidR="00595FFD" w:rsidRPr="00116AAA">
        <w:rPr>
          <w:rFonts w:ascii="Poppins" w:hAnsi="Poppins"/>
          <w:sz w:val="20"/>
          <w:szCs w:val="20"/>
          <w:rPrChange w:id="15956" w:author="thuyhuynh" w:date="2023-05-08T11:25:00Z">
            <w:rPr>
              <w:rFonts w:asciiTheme="minorHAnsi" w:hAnsiTheme="minorHAnsi"/>
              <w:sz w:val="20"/>
              <w:szCs w:val="20"/>
            </w:rPr>
          </w:rPrChange>
        </w:rPr>
        <w:t xml:space="preserve"> </w:t>
      </w:r>
      <w:del w:id="15957" w:author="thuyhuynh" w:date="2022-03-30T11:09:00Z">
        <w:r w:rsidR="00595FFD" w:rsidRPr="00116AAA" w:rsidDel="00E37F22">
          <w:rPr>
            <w:rFonts w:ascii="Poppins" w:hAnsi="Poppins"/>
            <w:sz w:val="20"/>
            <w:szCs w:val="20"/>
            <w:rPrChange w:id="15958" w:author="thuyhuynh" w:date="2023-05-08T11:25:00Z">
              <w:rPr>
                <w:rFonts w:asciiTheme="minorHAnsi" w:hAnsiTheme="minorHAnsi"/>
                <w:sz w:val="20"/>
                <w:szCs w:val="20"/>
              </w:rPr>
            </w:rPrChange>
          </w:rPr>
          <w:delText>IriShield</w:delText>
        </w:r>
      </w:del>
      <w:proofErr w:type="spellStart"/>
      <w:ins w:id="15959" w:author="thuyhuynh" w:date="2024-01-05T11:02:00Z">
        <w:r w:rsidR="00C63B7A">
          <w:rPr>
            <w:rFonts w:ascii="Poppins" w:hAnsi="Poppins"/>
            <w:sz w:val="20"/>
            <w:szCs w:val="20"/>
          </w:rPr>
          <w:t>IriEnvoy</w:t>
        </w:r>
        <w:proofErr w:type="spellEnd"/>
        <w:r w:rsidR="00C63B7A">
          <w:rPr>
            <w:rFonts w:ascii="Poppins" w:hAnsi="Poppins"/>
            <w:sz w:val="20"/>
            <w:szCs w:val="20"/>
          </w:rPr>
          <w:t>-MK</w:t>
        </w:r>
      </w:ins>
      <w:r w:rsidR="00595FFD" w:rsidRPr="00116AAA">
        <w:rPr>
          <w:rFonts w:ascii="Poppins" w:hAnsi="Poppins"/>
          <w:sz w:val="20"/>
          <w:szCs w:val="20"/>
          <w:rPrChange w:id="15960" w:author="thuyhuynh" w:date="2023-05-08T11:25:00Z">
            <w:rPr>
              <w:rFonts w:asciiTheme="minorHAnsi" w:hAnsiTheme="minorHAnsi"/>
              <w:sz w:val="20"/>
              <w:szCs w:val="20"/>
            </w:rPr>
          </w:rPrChange>
        </w:rPr>
        <w:t xml:space="preserve"> products</w:t>
      </w:r>
      <w:r w:rsidR="007E48E4" w:rsidRPr="00116AAA">
        <w:rPr>
          <w:rFonts w:ascii="Poppins" w:hAnsi="Poppins"/>
          <w:sz w:val="20"/>
          <w:szCs w:val="20"/>
          <w:rPrChange w:id="15961" w:author="thuyhuynh" w:date="2023-05-08T11:25:00Z">
            <w:rPr>
              <w:rFonts w:asciiTheme="minorHAnsi" w:hAnsiTheme="minorHAnsi"/>
              <w:sz w:val="20"/>
              <w:szCs w:val="20"/>
            </w:rPr>
          </w:rPrChange>
        </w:rPr>
        <w:t xml:space="preserve">, </w:t>
      </w:r>
      <w:proofErr w:type="spellStart"/>
      <w:r w:rsidR="007E48E4" w:rsidRPr="00116AAA">
        <w:rPr>
          <w:rFonts w:ascii="Poppins" w:hAnsi="Poppins"/>
          <w:sz w:val="20"/>
          <w:szCs w:val="20"/>
          <w:rPrChange w:id="15962" w:author="thuyhuynh" w:date="2023-05-08T11:25:00Z">
            <w:rPr>
              <w:rFonts w:asciiTheme="minorHAnsi" w:hAnsiTheme="minorHAnsi"/>
              <w:sz w:val="20"/>
              <w:szCs w:val="20"/>
            </w:rPr>
          </w:rPrChange>
        </w:rPr>
        <w:t>IriHerald</w:t>
      </w:r>
      <w:proofErr w:type="spellEnd"/>
      <w:r w:rsidR="007E48E4" w:rsidRPr="00116AAA">
        <w:rPr>
          <w:rFonts w:ascii="Poppins" w:hAnsi="Poppins"/>
          <w:sz w:val="20"/>
          <w:szCs w:val="20"/>
          <w:rPrChange w:id="15963" w:author="thuyhuynh" w:date="2023-05-08T11:25:00Z">
            <w:rPr>
              <w:rFonts w:asciiTheme="minorHAnsi" w:hAnsiTheme="minorHAnsi"/>
              <w:sz w:val="20"/>
              <w:szCs w:val="20"/>
            </w:rPr>
          </w:rPrChange>
        </w:rPr>
        <w:t xml:space="preserve"> products</w:t>
      </w:r>
      <w:r w:rsidR="00653F42" w:rsidRPr="00116AAA">
        <w:rPr>
          <w:rFonts w:ascii="Poppins" w:hAnsi="Poppins"/>
          <w:sz w:val="20"/>
          <w:szCs w:val="20"/>
          <w:rPrChange w:id="15964" w:author="thuyhuynh" w:date="2023-05-08T11:25:00Z">
            <w:rPr>
              <w:rFonts w:asciiTheme="minorHAnsi" w:hAnsiTheme="minorHAnsi"/>
              <w:sz w:val="20"/>
              <w:szCs w:val="20"/>
            </w:rPr>
          </w:rPrChange>
        </w:rPr>
        <w:t>,</w:t>
      </w:r>
      <w:r w:rsidR="007E48E4" w:rsidRPr="00116AAA">
        <w:rPr>
          <w:rFonts w:ascii="Poppins" w:hAnsi="Poppins"/>
          <w:sz w:val="20"/>
          <w:szCs w:val="20"/>
          <w:rPrChange w:id="15965" w:author="thuyhuynh" w:date="2023-05-08T11:25:00Z">
            <w:rPr>
              <w:rFonts w:asciiTheme="minorHAnsi" w:hAnsiTheme="minorHAnsi"/>
              <w:sz w:val="20"/>
              <w:szCs w:val="20"/>
            </w:rPr>
          </w:rPrChange>
        </w:rPr>
        <w:t xml:space="preserve"> </w:t>
      </w:r>
      <w:r w:rsidRPr="00116AAA">
        <w:rPr>
          <w:rFonts w:ascii="Poppins" w:hAnsi="Poppins"/>
          <w:sz w:val="20"/>
          <w:szCs w:val="20"/>
          <w:rPrChange w:id="15966" w:author="thuyhuynh" w:date="2023-05-08T11:25:00Z">
            <w:rPr>
              <w:rFonts w:asciiTheme="minorHAnsi" w:hAnsiTheme="minorHAnsi"/>
              <w:sz w:val="20"/>
              <w:szCs w:val="20"/>
            </w:rPr>
          </w:rPrChange>
        </w:rPr>
        <w:t xml:space="preserve">any </w:t>
      </w:r>
      <w:r w:rsidR="007E48E4" w:rsidRPr="00116AAA">
        <w:rPr>
          <w:rFonts w:ascii="Poppins" w:hAnsi="Poppins"/>
          <w:sz w:val="20"/>
          <w:szCs w:val="20"/>
          <w:rPrChange w:id="15967" w:author="thuyhuynh" w:date="2023-05-08T11:25:00Z">
            <w:rPr>
              <w:rFonts w:asciiTheme="minorHAnsi" w:hAnsiTheme="minorHAnsi"/>
              <w:sz w:val="20"/>
              <w:szCs w:val="20"/>
            </w:rPr>
          </w:rPrChange>
        </w:rPr>
        <w:t xml:space="preserve">and </w:t>
      </w:r>
      <w:r w:rsidRPr="00116AAA">
        <w:rPr>
          <w:rFonts w:ascii="Poppins" w:hAnsi="Poppins"/>
          <w:sz w:val="20"/>
          <w:szCs w:val="20"/>
          <w:rPrChange w:id="15968" w:author="thuyhuynh" w:date="2023-05-08T11:25:00Z">
            <w:rPr>
              <w:rFonts w:asciiTheme="minorHAnsi" w:hAnsiTheme="minorHAnsi"/>
              <w:sz w:val="20"/>
              <w:szCs w:val="20"/>
            </w:rPr>
          </w:rPrChange>
        </w:rPr>
        <w:t xml:space="preserve">all iris-recognition cameras that are developed and/or manufactured by IRITECH. </w:t>
      </w:r>
    </w:p>
    <w:p w:rsidR="00A57DEA" w:rsidRPr="00116AAA" w:rsidRDefault="00A57DEA" w:rsidP="008E1C28">
      <w:pPr>
        <w:widowControl w:val="0"/>
        <w:numPr>
          <w:ilvl w:val="0"/>
          <w:numId w:val="2"/>
        </w:numPr>
        <w:tabs>
          <w:tab w:val="clear" w:pos="2345"/>
        </w:tabs>
        <w:suppressAutoHyphens/>
        <w:autoSpaceDE w:val="0"/>
        <w:ind w:left="987" w:hanging="448"/>
        <w:contextualSpacing/>
        <w:jc w:val="both"/>
        <w:rPr>
          <w:rFonts w:ascii="Poppins" w:hAnsi="Poppins"/>
          <w:sz w:val="20"/>
          <w:szCs w:val="20"/>
          <w:rPrChange w:id="15969" w:author="thuyhuynh" w:date="2023-05-08T11:25:00Z">
            <w:rPr>
              <w:rFonts w:asciiTheme="minorHAnsi" w:hAnsiTheme="minorHAnsi"/>
              <w:sz w:val="20"/>
              <w:szCs w:val="20"/>
            </w:rPr>
          </w:rPrChange>
        </w:rPr>
      </w:pPr>
      <w:r w:rsidRPr="00116AAA">
        <w:rPr>
          <w:rFonts w:ascii="Poppins" w:hAnsi="Poppins"/>
          <w:sz w:val="20"/>
          <w:szCs w:val="20"/>
          <w:rPrChange w:id="15970" w:author="thuyhuynh" w:date="2023-05-08T11:25:00Z">
            <w:rPr>
              <w:rFonts w:asciiTheme="minorHAnsi" w:hAnsiTheme="minorHAnsi"/>
              <w:sz w:val="20"/>
              <w:szCs w:val="20"/>
            </w:rPr>
          </w:rPrChange>
        </w:rPr>
        <w:t>“Embedded Software” means any and all software embedded, recorded, contained or enclosed in hardware products and any related printed or electronic material developed and/or provided by IRTECH, and any updates, modifications, revisions, copies, documentation and design data of the foregoing.</w:t>
      </w:r>
    </w:p>
    <w:p w:rsidR="00A57DEA" w:rsidRPr="00116AAA" w:rsidRDefault="00A57DEA" w:rsidP="008E1C28">
      <w:pPr>
        <w:widowControl w:val="0"/>
        <w:numPr>
          <w:ilvl w:val="0"/>
          <w:numId w:val="2"/>
        </w:numPr>
        <w:tabs>
          <w:tab w:val="clear" w:pos="2345"/>
        </w:tabs>
        <w:suppressAutoHyphens/>
        <w:autoSpaceDE w:val="0"/>
        <w:ind w:left="987" w:hanging="448"/>
        <w:contextualSpacing/>
        <w:jc w:val="both"/>
        <w:rPr>
          <w:rFonts w:ascii="Poppins" w:hAnsi="Poppins"/>
          <w:sz w:val="20"/>
          <w:szCs w:val="20"/>
          <w:rPrChange w:id="15971" w:author="thuyhuynh" w:date="2023-05-08T11:25:00Z">
            <w:rPr>
              <w:rFonts w:asciiTheme="minorHAnsi" w:hAnsiTheme="minorHAnsi"/>
              <w:sz w:val="20"/>
              <w:szCs w:val="20"/>
            </w:rPr>
          </w:rPrChange>
        </w:rPr>
      </w:pPr>
      <w:r w:rsidRPr="00116AAA">
        <w:rPr>
          <w:rFonts w:ascii="Poppins" w:hAnsi="Poppins"/>
          <w:sz w:val="20"/>
          <w:szCs w:val="20"/>
          <w:rPrChange w:id="15972" w:author="thuyhuynh" w:date="2023-05-08T11:25:00Z">
            <w:rPr>
              <w:rFonts w:asciiTheme="minorHAnsi" w:hAnsiTheme="minorHAnsi"/>
              <w:sz w:val="20"/>
              <w:szCs w:val="20"/>
            </w:rPr>
          </w:rPrChange>
        </w:rPr>
        <w:t xml:space="preserve">“Supporting Software” means any and all software </w:t>
      </w:r>
      <w:proofErr w:type="gramStart"/>
      <w:r w:rsidRPr="00116AAA">
        <w:rPr>
          <w:rFonts w:ascii="Poppins" w:hAnsi="Poppins"/>
          <w:sz w:val="20"/>
          <w:szCs w:val="20"/>
          <w:rPrChange w:id="15973" w:author="thuyhuynh" w:date="2023-05-08T11:25:00Z">
            <w:rPr>
              <w:rFonts w:asciiTheme="minorHAnsi" w:hAnsiTheme="minorHAnsi"/>
              <w:sz w:val="20"/>
              <w:szCs w:val="20"/>
            </w:rPr>
          </w:rPrChange>
        </w:rPr>
        <w:t>recorded,</w:t>
      </w:r>
      <w:proofErr w:type="gramEnd"/>
      <w:r w:rsidRPr="00116AAA">
        <w:rPr>
          <w:rFonts w:ascii="Poppins" w:hAnsi="Poppins"/>
          <w:sz w:val="20"/>
          <w:szCs w:val="20"/>
          <w:rPrChange w:id="15974" w:author="thuyhuynh" w:date="2023-05-08T11:25:00Z">
            <w:rPr>
              <w:rFonts w:asciiTheme="minorHAnsi" w:hAnsiTheme="minorHAnsi"/>
              <w:sz w:val="20"/>
              <w:szCs w:val="20"/>
            </w:rPr>
          </w:rPrChange>
        </w:rPr>
        <w:t xml:space="preserve"> contained or enclosed in media products and any related printed or electronic material developed and/or provided by IRTECH, and any updates, modifications, revisions, copies, documentation and design data of the foregoing. Supporting Software specifically excludes Embedded Software.</w:t>
      </w:r>
    </w:p>
    <w:p w:rsidR="00A57DEA" w:rsidRPr="00116AAA" w:rsidRDefault="00A57DEA" w:rsidP="008E1C28">
      <w:pPr>
        <w:widowControl w:val="0"/>
        <w:numPr>
          <w:ilvl w:val="0"/>
          <w:numId w:val="2"/>
        </w:numPr>
        <w:tabs>
          <w:tab w:val="clear" w:pos="2345"/>
        </w:tabs>
        <w:suppressAutoHyphens/>
        <w:autoSpaceDE w:val="0"/>
        <w:ind w:left="987" w:hanging="448"/>
        <w:contextualSpacing/>
        <w:jc w:val="both"/>
        <w:rPr>
          <w:rFonts w:ascii="Poppins" w:hAnsi="Poppins"/>
          <w:sz w:val="20"/>
          <w:szCs w:val="20"/>
          <w:rPrChange w:id="15975" w:author="thuyhuynh" w:date="2023-05-08T11:25:00Z">
            <w:rPr>
              <w:rFonts w:asciiTheme="minorHAnsi" w:hAnsiTheme="minorHAnsi"/>
              <w:sz w:val="20"/>
              <w:szCs w:val="20"/>
            </w:rPr>
          </w:rPrChange>
        </w:rPr>
      </w:pPr>
      <w:r w:rsidRPr="00116AAA">
        <w:rPr>
          <w:rFonts w:ascii="Poppins" w:hAnsi="Poppins"/>
          <w:sz w:val="20"/>
          <w:szCs w:val="20"/>
          <w:rPrChange w:id="15976" w:author="thuyhuynh" w:date="2023-05-08T11:25:00Z">
            <w:rPr>
              <w:rFonts w:asciiTheme="minorHAnsi" w:hAnsiTheme="minorHAnsi"/>
              <w:sz w:val="20"/>
              <w:szCs w:val="20"/>
            </w:rPr>
          </w:rPrChange>
        </w:rPr>
        <w:t>“Software” means any and all of Embedded Software and/or Supporting Software.</w:t>
      </w:r>
    </w:p>
    <w:p w:rsidR="00A57DEA" w:rsidRPr="00116AAA" w:rsidRDefault="00A57DEA" w:rsidP="008E1C28">
      <w:pPr>
        <w:widowControl w:val="0"/>
        <w:numPr>
          <w:ilvl w:val="0"/>
          <w:numId w:val="2"/>
        </w:numPr>
        <w:tabs>
          <w:tab w:val="clear" w:pos="2345"/>
        </w:tabs>
        <w:suppressAutoHyphens/>
        <w:autoSpaceDE w:val="0"/>
        <w:ind w:left="987" w:hanging="448"/>
        <w:contextualSpacing/>
        <w:jc w:val="both"/>
        <w:rPr>
          <w:rFonts w:ascii="Poppins" w:hAnsi="Poppins"/>
          <w:sz w:val="20"/>
          <w:szCs w:val="20"/>
          <w:rPrChange w:id="15977" w:author="thuyhuynh" w:date="2023-05-08T11:25:00Z">
            <w:rPr>
              <w:rFonts w:asciiTheme="minorHAnsi" w:hAnsiTheme="minorHAnsi"/>
              <w:sz w:val="20"/>
              <w:szCs w:val="20"/>
            </w:rPr>
          </w:rPrChange>
        </w:rPr>
      </w:pPr>
      <w:r w:rsidRPr="00116AAA">
        <w:rPr>
          <w:rFonts w:ascii="Poppins" w:hAnsi="Poppins"/>
          <w:sz w:val="20"/>
          <w:szCs w:val="20"/>
          <w:rPrChange w:id="15978" w:author="thuyhuynh" w:date="2023-05-08T11:25:00Z">
            <w:rPr>
              <w:rFonts w:asciiTheme="minorHAnsi" w:hAnsiTheme="minorHAnsi"/>
              <w:sz w:val="20"/>
              <w:szCs w:val="20"/>
            </w:rPr>
          </w:rPrChange>
        </w:rPr>
        <w:t>“License Tool” means a file or hardware device provided by IRITECH to you so that it may be used to activate the Software</w:t>
      </w:r>
      <w:r w:rsidRPr="00116AAA">
        <w:rPr>
          <w:rFonts w:ascii="Poppins" w:hAnsi="Poppins"/>
          <w:color w:val="444444"/>
          <w:sz w:val="20"/>
          <w:szCs w:val="20"/>
          <w:rPrChange w:id="15979" w:author="thuyhuynh" w:date="2023-05-08T11:25:00Z">
            <w:rPr>
              <w:rFonts w:asciiTheme="minorHAnsi" w:hAnsiTheme="minorHAnsi"/>
              <w:color w:val="444444"/>
              <w:sz w:val="20"/>
              <w:szCs w:val="20"/>
            </w:rPr>
          </w:rPrChange>
        </w:rPr>
        <w:t>.</w:t>
      </w:r>
    </w:p>
    <w:p w:rsidR="00A57DEA" w:rsidRPr="00116AAA" w:rsidRDefault="00A57DEA" w:rsidP="008E1C28">
      <w:pPr>
        <w:widowControl w:val="0"/>
        <w:numPr>
          <w:ilvl w:val="0"/>
          <w:numId w:val="2"/>
        </w:numPr>
        <w:tabs>
          <w:tab w:val="clear" w:pos="2345"/>
        </w:tabs>
        <w:suppressAutoHyphens/>
        <w:autoSpaceDE w:val="0"/>
        <w:ind w:left="987" w:hanging="448"/>
        <w:contextualSpacing/>
        <w:jc w:val="both"/>
        <w:rPr>
          <w:rFonts w:ascii="Poppins" w:hAnsi="Poppins"/>
          <w:sz w:val="20"/>
          <w:szCs w:val="20"/>
          <w:rPrChange w:id="15980" w:author="thuyhuynh" w:date="2023-05-08T11:25:00Z">
            <w:rPr>
              <w:rFonts w:asciiTheme="minorHAnsi" w:hAnsiTheme="minorHAnsi"/>
              <w:sz w:val="20"/>
              <w:szCs w:val="20"/>
            </w:rPr>
          </w:rPrChange>
        </w:rPr>
      </w:pPr>
      <w:r w:rsidRPr="00116AAA">
        <w:rPr>
          <w:rFonts w:ascii="Poppins" w:hAnsi="Poppins"/>
          <w:sz w:val="20"/>
          <w:szCs w:val="20"/>
          <w:rPrChange w:id="15981" w:author="thuyhuynh" w:date="2023-05-08T11:25:00Z">
            <w:rPr>
              <w:rFonts w:asciiTheme="minorHAnsi" w:hAnsiTheme="minorHAnsi"/>
              <w:sz w:val="20"/>
              <w:szCs w:val="20"/>
            </w:rPr>
          </w:rPrChange>
        </w:rPr>
        <w:t>“Computer” means the computer, server, workstation, embedded system, or any device on which any software can be used.</w:t>
      </w:r>
    </w:p>
    <w:p w:rsidR="00A57DEA" w:rsidRPr="00116AAA" w:rsidRDefault="00A57DEA" w:rsidP="00A57DEA">
      <w:pPr>
        <w:suppressAutoHyphens/>
        <w:ind w:left="987"/>
        <w:contextualSpacing/>
        <w:jc w:val="both"/>
        <w:rPr>
          <w:rFonts w:ascii="Poppins" w:hAnsi="Poppins"/>
          <w:sz w:val="20"/>
          <w:szCs w:val="20"/>
          <w:rPrChange w:id="15982" w:author="thuyhuynh" w:date="2023-05-08T11:25:00Z">
            <w:rPr>
              <w:rFonts w:asciiTheme="minorHAnsi" w:hAnsiTheme="minorHAnsi"/>
              <w:sz w:val="20"/>
              <w:szCs w:val="20"/>
            </w:rPr>
          </w:rPrChange>
        </w:rPr>
      </w:pPr>
    </w:p>
    <w:p w:rsidR="00A57DEA" w:rsidRPr="00116AAA" w:rsidRDefault="00A57DEA" w:rsidP="00A57DEA">
      <w:pPr>
        <w:jc w:val="both"/>
        <w:rPr>
          <w:rFonts w:ascii="Poppins" w:hAnsi="Poppins"/>
          <w:sz w:val="20"/>
          <w:szCs w:val="20"/>
          <w:rPrChange w:id="15983" w:author="thuyhuynh" w:date="2023-05-08T11:25:00Z">
            <w:rPr>
              <w:rFonts w:asciiTheme="minorHAnsi" w:hAnsiTheme="minorHAnsi"/>
              <w:sz w:val="20"/>
              <w:szCs w:val="20"/>
            </w:rPr>
          </w:rPrChange>
        </w:rPr>
      </w:pPr>
      <w:r w:rsidRPr="00116AAA">
        <w:rPr>
          <w:rFonts w:ascii="Poppins" w:hAnsi="Poppins"/>
          <w:sz w:val="20"/>
          <w:szCs w:val="20"/>
          <w:rPrChange w:id="15984" w:author="thuyhuynh" w:date="2023-05-08T11:25:00Z">
            <w:rPr>
              <w:rFonts w:asciiTheme="minorHAnsi" w:hAnsiTheme="minorHAnsi"/>
              <w:sz w:val="20"/>
              <w:szCs w:val="20"/>
            </w:rPr>
          </w:rPrChange>
        </w:rPr>
        <w:t>Any terms used in this Agreement in the singular form includes the meaning of plural and vice versa, if the context requires.</w:t>
      </w:r>
    </w:p>
    <w:p w:rsidR="00A57DEA" w:rsidRPr="00116AAA" w:rsidRDefault="00A57DEA" w:rsidP="00A57DEA">
      <w:pPr>
        <w:jc w:val="both"/>
        <w:rPr>
          <w:rFonts w:ascii="Poppins" w:hAnsi="Poppins"/>
          <w:sz w:val="20"/>
          <w:szCs w:val="20"/>
          <w:rPrChange w:id="15985" w:author="thuyhuynh" w:date="2023-05-08T11:25:00Z">
            <w:rPr>
              <w:rFonts w:asciiTheme="minorHAnsi" w:hAnsiTheme="minorHAnsi"/>
              <w:sz w:val="20"/>
              <w:szCs w:val="20"/>
            </w:rPr>
          </w:rPrChange>
        </w:rPr>
      </w:pPr>
    </w:p>
    <w:p w:rsidR="00A57DEA" w:rsidRPr="00116AAA" w:rsidRDefault="00A57DEA" w:rsidP="00A57DEA">
      <w:pPr>
        <w:pStyle w:val="ListParagraph"/>
        <w:jc w:val="both"/>
        <w:rPr>
          <w:rFonts w:ascii="Poppins" w:hAnsi="Poppins"/>
          <w:sz w:val="20"/>
          <w:szCs w:val="20"/>
          <w:rPrChange w:id="15986" w:author="thuyhuynh" w:date="2023-05-08T11:25:00Z">
            <w:rPr>
              <w:rFonts w:asciiTheme="minorHAnsi" w:hAnsiTheme="minorHAnsi"/>
              <w:sz w:val="20"/>
              <w:szCs w:val="20"/>
            </w:rPr>
          </w:rPrChange>
        </w:rPr>
      </w:pPr>
      <w:proofErr w:type="gramStart"/>
      <w:r w:rsidRPr="00116AAA">
        <w:rPr>
          <w:rFonts w:ascii="Poppins" w:hAnsi="Poppins"/>
          <w:sz w:val="20"/>
          <w:szCs w:val="20"/>
          <w:rPrChange w:id="15987" w:author="thuyhuynh" w:date="2023-05-08T11:25:00Z">
            <w:rPr>
              <w:rFonts w:asciiTheme="minorHAnsi" w:hAnsiTheme="minorHAnsi"/>
              <w:sz w:val="20"/>
              <w:szCs w:val="20"/>
            </w:rPr>
          </w:rPrChange>
        </w:rPr>
        <w:t>OWNERSHIP, COPYRIGHT, AND INTELLECTUAL PROPERTY RIGHTS.</w:t>
      </w:r>
      <w:proofErr w:type="gramEnd"/>
      <w:r w:rsidRPr="00116AAA">
        <w:rPr>
          <w:rFonts w:ascii="Poppins" w:hAnsi="Poppins"/>
          <w:sz w:val="20"/>
          <w:szCs w:val="20"/>
          <w:rPrChange w:id="15988" w:author="thuyhuynh" w:date="2023-05-08T11:25:00Z">
            <w:rPr>
              <w:rFonts w:asciiTheme="minorHAnsi" w:hAnsiTheme="minorHAnsi"/>
              <w:sz w:val="20"/>
              <w:szCs w:val="20"/>
            </w:rPr>
          </w:rPrChange>
        </w:rPr>
        <w:t xml:space="preserve">  </w:t>
      </w:r>
    </w:p>
    <w:p w:rsidR="00A57DEA" w:rsidRPr="00116AAA" w:rsidRDefault="00A57DEA" w:rsidP="00A57DEA">
      <w:pPr>
        <w:spacing w:line="162" w:lineRule="atLeast"/>
        <w:jc w:val="both"/>
        <w:rPr>
          <w:rFonts w:ascii="Poppins" w:hAnsi="Poppins"/>
          <w:sz w:val="20"/>
          <w:szCs w:val="20"/>
          <w:rPrChange w:id="15989" w:author="thuyhuynh" w:date="2023-05-08T11:25:00Z">
            <w:rPr>
              <w:rFonts w:asciiTheme="minorHAnsi" w:hAnsiTheme="minorHAnsi"/>
              <w:sz w:val="20"/>
              <w:szCs w:val="20"/>
            </w:rPr>
          </w:rPrChange>
        </w:rPr>
      </w:pPr>
      <w:r w:rsidRPr="00116AAA">
        <w:rPr>
          <w:rFonts w:ascii="Poppins" w:hAnsi="Poppins"/>
          <w:sz w:val="20"/>
          <w:szCs w:val="20"/>
          <w:rPrChange w:id="15990" w:author="thuyhuynh" w:date="2023-05-08T11:25:00Z">
            <w:rPr>
              <w:rFonts w:asciiTheme="minorHAnsi" w:hAnsiTheme="minorHAnsi"/>
              <w:sz w:val="20"/>
              <w:szCs w:val="20"/>
            </w:rPr>
          </w:rPrChange>
        </w:rPr>
        <w:lastRenderedPageBreak/>
        <w:t>Although you own the hardware and/or physical media in which the Software is embedded, recorded, contained or enclosed</w:t>
      </w:r>
      <w:r w:rsidRPr="00116AAA">
        <w:rPr>
          <w:rStyle w:val="apple-style-span"/>
          <w:rFonts w:ascii="Poppins" w:hAnsi="Poppins"/>
          <w:sz w:val="20"/>
          <w:szCs w:val="20"/>
          <w:rPrChange w:id="15991" w:author="thuyhuynh" w:date="2023-05-08T11:25:00Z">
            <w:rPr>
              <w:rStyle w:val="apple-style-span"/>
              <w:rFonts w:asciiTheme="minorHAnsi" w:hAnsiTheme="minorHAnsi"/>
              <w:sz w:val="20"/>
              <w:szCs w:val="20"/>
            </w:rPr>
          </w:rPrChange>
        </w:rPr>
        <w:t>, the Embedded Software and/or Supporting Software is the property of</w:t>
      </w:r>
      <w:r w:rsidRPr="00116AAA">
        <w:rPr>
          <w:rFonts w:ascii="Poppins" w:hAnsi="Poppins"/>
          <w:sz w:val="20"/>
          <w:szCs w:val="20"/>
          <w:rPrChange w:id="15992" w:author="thuyhuynh" w:date="2023-05-08T11:25:00Z">
            <w:rPr>
              <w:rFonts w:asciiTheme="minorHAnsi" w:hAnsiTheme="minorHAnsi"/>
              <w:sz w:val="20"/>
              <w:szCs w:val="20"/>
            </w:rPr>
          </w:rPrChange>
        </w:rPr>
        <w:t xml:space="preserve"> IRITECH</w:t>
      </w:r>
      <w:r w:rsidRPr="00116AAA">
        <w:rPr>
          <w:rStyle w:val="apple-style-span"/>
          <w:rFonts w:ascii="Poppins" w:hAnsi="Poppins"/>
          <w:sz w:val="20"/>
          <w:szCs w:val="20"/>
          <w:rPrChange w:id="15993" w:author="thuyhuynh" w:date="2023-05-08T11:25:00Z">
            <w:rPr>
              <w:rStyle w:val="apple-style-span"/>
              <w:rFonts w:asciiTheme="minorHAnsi" w:hAnsiTheme="minorHAnsi"/>
              <w:sz w:val="20"/>
              <w:szCs w:val="20"/>
            </w:rPr>
          </w:rPrChange>
        </w:rPr>
        <w:t xml:space="preserve">. </w:t>
      </w:r>
    </w:p>
    <w:p w:rsidR="00A57DEA" w:rsidRPr="00116AAA" w:rsidRDefault="00A57DEA" w:rsidP="00A57DEA">
      <w:pPr>
        <w:spacing w:line="162" w:lineRule="atLeast"/>
        <w:jc w:val="both"/>
        <w:rPr>
          <w:rFonts w:ascii="Poppins" w:hAnsi="Poppins"/>
          <w:sz w:val="20"/>
          <w:szCs w:val="20"/>
          <w:rPrChange w:id="15994" w:author="thuyhuynh" w:date="2023-05-08T11:25:00Z">
            <w:rPr>
              <w:rFonts w:asciiTheme="minorHAnsi" w:hAnsiTheme="minorHAnsi"/>
              <w:sz w:val="20"/>
              <w:szCs w:val="20"/>
            </w:rPr>
          </w:rPrChange>
        </w:rPr>
      </w:pPr>
    </w:p>
    <w:p w:rsidR="00A57DEA" w:rsidRPr="00116AAA" w:rsidRDefault="00A57DEA" w:rsidP="00A57DEA">
      <w:pPr>
        <w:spacing w:line="162" w:lineRule="atLeast"/>
        <w:jc w:val="both"/>
        <w:rPr>
          <w:rStyle w:val="apple-style-span"/>
          <w:rFonts w:ascii="Poppins" w:hAnsi="Poppins"/>
          <w:color w:val="002060"/>
          <w:sz w:val="20"/>
          <w:szCs w:val="20"/>
          <w:rPrChange w:id="15995" w:author="thuyhuynh" w:date="2023-05-08T11:25:00Z">
            <w:rPr>
              <w:rStyle w:val="apple-style-span"/>
              <w:rFonts w:asciiTheme="minorHAnsi" w:hAnsiTheme="minorHAnsi"/>
              <w:color w:val="002060"/>
              <w:sz w:val="20"/>
              <w:szCs w:val="20"/>
            </w:rPr>
          </w:rPrChange>
        </w:rPr>
      </w:pPr>
      <w:r w:rsidRPr="00116AAA">
        <w:rPr>
          <w:rStyle w:val="apple-style-span"/>
          <w:rFonts w:ascii="Poppins" w:hAnsi="Poppins"/>
          <w:sz w:val="20"/>
          <w:szCs w:val="20"/>
          <w:rPrChange w:id="15996" w:author="thuyhuynh" w:date="2023-05-08T11:25:00Z">
            <w:rPr>
              <w:rStyle w:val="apple-style-span"/>
              <w:rFonts w:asciiTheme="minorHAnsi" w:hAnsiTheme="minorHAnsi"/>
              <w:sz w:val="20"/>
              <w:szCs w:val="20"/>
            </w:rPr>
          </w:rPrChange>
        </w:rPr>
        <w:t xml:space="preserve">Title to and intellectual property rights of (including copyrights to) the Embedded Software and Supporting Software, in whole and in part, and all copies thereof, and all modifications, enhancements, and other alterations (“Modifications) and derivatives of the Embedded Software and Supporting Software, if any, are, and shall remain, the sole and exclusive property of </w:t>
      </w:r>
      <w:r w:rsidRPr="00116AAA">
        <w:rPr>
          <w:rFonts w:ascii="Poppins" w:hAnsi="Poppins"/>
          <w:sz w:val="20"/>
          <w:szCs w:val="20"/>
          <w:rPrChange w:id="15997" w:author="thuyhuynh" w:date="2023-05-08T11:25:00Z">
            <w:rPr>
              <w:rFonts w:asciiTheme="minorHAnsi" w:hAnsiTheme="minorHAnsi"/>
              <w:sz w:val="20"/>
              <w:szCs w:val="20"/>
            </w:rPr>
          </w:rPrChange>
        </w:rPr>
        <w:t>IRITECH</w:t>
      </w:r>
      <w:r w:rsidRPr="00116AAA">
        <w:rPr>
          <w:rStyle w:val="apple-style-span"/>
          <w:rFonts w:ascii="Poppins" w:hAnsi="Poppins"/>
          <w:sz w:val="20"/>
          <w:szCs w:val="20"/>
          <w:rPrChange w:id="15998" w:author="thuyhuynh" w:date="2023-05-08T11:25:00Z">
            <w:rPr>
              <w:rStyle w:val="apple-style-span"/>
              <w:rFonts w:asciiTheme="minorHAnsi" w:hAnsiTheme="minorHAnsi"/>
              <w:sz w:val="20"/>
              <w:szCs w:val="20"/>
            </w:rPr>
          </w:rPrChange>
        </w:rPr>
        <w:t xml:space="preserve"> regardless of who made such modifications or derivatives.</w:t>
      </w:r>
    </w:p>
    <w:p w:rsidR="00A57DEA" w:rsidRPr="00116AAA" w:rsidRDefault="00A57DEA" w:rsidP="00A57DEA">
      <w:pPr>
        <w:spacing w:line="162" w:lineRule="atLeast"/>
        <w:jc w:val="both"/>
        <w:rPr>
          <w:rFonts w:ascii="Poppins" w:hAnsi="Poppins"/>
          <w:color w:val="444444"/>
          <w:sz w:val="20"/>
          <w:szCs w:val="20"/>
          <w:rPrChange w:id="15999" w:author="thuyhuynh" w:date="2023-05-08T11:25:00Z">
            <w:rPr>
              <w:rFonts w:asciiTheme="minorHAnsi" w:hAnsiTheme="minorHAnsi"/>
              <w:color w:val="444444"/>
              <w:sz w:val="20"/>
              <w:szCs w:val="20"/>
            </w:rPr>
          </w:rPrChange>
        </w:rPr>
      </w:pPr>
    </w:p>
    <w:p w:rsidR="00A57DEA" w:rsidRPr="00116AAA" w:rsidRDefault="00A57DEA" w:rsidP="00A57DEA">
      <w:pPr>
        <w:pStyle w:val="ListParagraph"/>
        <w:jc w:val="both"/>
        <w:rPr>
          <w:rStyle w:val="apple-style-span"/>
          <w:rFonts w:ascii="Poppins" w:hAnsi="Poppins"/>
          <w:b/>
          <w:sz w:val="20"/>
          <w:szCs w:val="20"/>
          <w:rPrChange w:id="16000" w:author="thuyhuynh" w:date="2023-05-08T11:25:00Z">
            <w:rPr>
              <w:rStyle w:val="apple-style-span"/>
              <w:rFonts w:asciiTheme="minorHAnsi" w:hAnsiTheme="minorHAnsi"/>
              <w:b/>
              <w:sz w:val="20"/>
              <w:szCs w:val="20"/>
            </w:rPr>
          </w:rPrChange>
        </w:rPr>
      </w:pPr>
      <w:proofErr w:type="gramStart"/>
      <w:r w:rsidRPr="00116AAA">
        <w:rPr>
          <w:rFonts w:ascii="Poppins" w:hAnsi="Poppins"/>
          <w:sz w:val="20"/>
          <w:szCs w:val="20"/>
          <w:rPrChange w:id="16001" w:author="thuyhuynh" w:date="2023-05-08T11:25:00Z">
            <w:rPr>
              <w:rFonts w:asciiTheme="minorHAnsi" w:hAnsiTheme="minorHAnsi"/>
              <w:sz w:val="20"/>
              <w:szCs w:val="20"/>
            </w:rPr>
          </w:rPrChange>
        </w:rPr>
        <w:t>GRANT OF LICENSES.</w:t>
      </w:r>
      <w:proofErr w:type="gramEnd"/>
      <w:r w:rsidRPr="00116AAA">
        <w:rPr>
          <w:rFonts w:ascii="Poppins" w:hAnsi="Poppins"/>
          <w:sz w:val="20"/>
          <w:szCs w:val="20"/>
          <w:rPrChange w:id="16002" w:author="thuyhuynh" w:date="2023-05-08T11:25:00Z">
            <w:rPr>
              <w:rFonts w:asciiTheme="minorHAnsi" w:hAnsiTheme="minorHAnsi"/>
              <w:sz w:val="20"/>
              <w:szCs w:val="20"/>
            </w:rPr>
          </w:rPrChange>
        </w:rPr>
        <w:t> </w:t>
      </w:r>
    </w:p>
    <w:p w:rsidR="00A57DEA" w:rsidRPr="00116AAA" w:rsidRDefault="00A57DEA" w:rsidP="00A57DEA">
      <w:pPr>
        <w:adjustRightInd w:val="0"/>
        <w:jc w:val="both"/>
        <w:rPr>
          <w:rFonts w:ascii="Poppins" w:hAnsi="Poppins"/>
          <w:sz w:val="20"/>
          <w:szCs w:val="20"/>
          <w:rPrChange w:id="16003" w:author="thuyhuynh" w:date="2023-05-08T11:25:00Z">
            <w:rPr>
              <w:rFonts w:asciiTheme="minorHAnsi" w:hAnsiTheme="minorHAnsi"/>
              <w:sz w:val="20"/>
              <w:szCs w:val="20"/>
            </w:rPr>
          </w:rPrChange>
        </w:rPr>
      </w:pPr>
      <w:r w:rsidRPr="00116AAA">
        <w:rPr>
          <w:rFonts w:ascii="Poppins" w:hAnsi="Poppins"/>
          <w:sz w:val="20"/>
          <w:szCs w:val="20"/>
          <w:rPrChange w:id="16004" w:author="thuyhuynh" w:date="2023-05-08T11:25:00Z">
            <w:rPr>
              <w:rFonts w:asciiTheme="minorHAnsi" w:hAnsiTheme="minorHAnsi"/>
              <w:sz w:val="20"/>
              <w:szCs w:val="20"/>
            </w:rPr>
          </w:rPrChange>
        </w:rPr>
        <w:t>IRITECH grants you a license authorizing the use of the Software provided that you comply with all terms and conditions of this EULA.</w:t>
      </w:r>
    </w:p>
    <w:p w:rsidR="00A57DEA" w:rsidRPr="00116AAA" w:rsidRDefault="00A57DEA" w:rsidP="00A57DEA">
      <w:pPr>
        <w:jc w:val="both"/>
        <w:rPr>
          <w:rFonts w:ascii="Poppins" w:hAnsi="Poppins"/>
          <w:sz w:val="20"/>
          <w:szCs w:val="20"/>
          <w:rPrChange w:id="16005" w:author="thuyhuynh" w:date="2023-05-08T11:25:00Z">
            <w:rPr>
              <w:rFonts w:asciiTheme="minorHAnsi" w:hAnsiTheme="minorHAnsi"/>
              <w:sz w:val="20"/>
              <w:szCs w:val="20"/>
            </w:rPr>
          </w:rPrChange>
        </w:rPr>
      </w:pPr>
    </w:p>
    <w:p w:rsidR="00A57DEA" w:rsidRPr="00116AAA" w:rsidRDefault="00A57DEA" w:rsidP="00A57DEA">
      <w:pPr>
        <w:spacing w:line="162" w:lineRule="atLeast"/>
        <w:jc w:val="both"/>
        <w:rPr>
          <w:rFonts w:ascii="Poppins" w:hAnsi="Poppins"/>
          <w:sz w:val="20"/>
          <w:szCs w:val="20"/>
          <w:rPrChange w:id="16006" w:author="thuyhuynh" w:date="2023-05-08T11:25:00Z">
            <w:rPr>
              <w:rFonts w:asciiTheme="minorHAnsi" w:hAnsiTheme="minorHAnsi"/>
              <w:sz w:val="20"/>
              <w:szCs w:val="20"/>
            </w:rPr>
          </w:rPrChange>
        </w:rPr>
      </w:pPr>
      <w:r w:rsidRPr="00116AAA">
        <w:rPr>
          <w:rFonts w:ascii="Poppins" w:hAnsi="Poppins"/>
          <w:sz w:val="20"/>
          <w:szCs w:val="20"/>
          <w:rPrChange w:id="16007" w:author="thuyhuynh" w:date="2023-05-08T11:25:00Z">
            <w:rPr>
              <w:rFonts w:asciiTheme="minorHAnsi" w:hAnsiTheme="minorHAnsi"/>
              <w:sz w:val="20"/>
              <w:szCs w:val="20"/>
            </w:rPr>
          </w:rPrChange>
        </w:rPr>
        <w:t>Nothing contained herein shall be construed as transferring any technology including patent, utility model, trademark, design, copyright or trade secrets on or relation to the Embedded Software and Supporting Software.</w:t>
      </w:r>
    </w:p>
    <w:p w:rsidR="00A57DEA" w:rsidRPr="00116AAA" w:rsidRDefault="00A57DEA" w:rsidP="00A57DEA">
      <w:pPr>
        <w:spacing w:line="162" w:lineRule="atLeast"/>
        <w:jc w:val="both"/>
        <w:rPr>
          <w:rFonts w:ascii="Poppins" w:hAnsi="Poppins"/>
          <w:color w:val="444444"/>
          <w:sz w:val="20"/>
          <w:szCs w:val="20"/>
          <w:rPrChange w:id="16008" w:author="thuyhuynh" w:date="2023-05-08T11:25:00Z">
            <w:rPr>
              <w:rFonts w:asciiTheme="minorHAnsi" w:hAnsiTheme="minorHAnsi"/>
              <w:color w:val="444444"/>
              <w:sz w:val="20"/>
              <w:szCs w:val="20"/>
            </w:rPr>
          </w:rPrChange>
        </w:rPr>
      </w:pPr>
    </w:p>
    <w:p w:rsidR="00A57DEA" w:rsidRPr="00116AAA" w:rsidRDefault="00A57DEA" w:rsidP="00A57DEA">
      <w:pPr>
        <w:pStyle w:val="HTMLPreformatted"/>
        <w:ind w:left="24" w:right="24"/>
        <w:jc w:val="both"/>
        <w:rPr>
          <w:rFonts w:ascii="Poppins" w:eastAsia="Malgun Gothic" w:hAnsi="Poppins" w:cs="Times New Roman"/>
          <w:sz w:val="20"/>
          <w:szCs w:val="20"/>
          <w:rPrChange w:id="16009" w:author="thuyhuynh" w:date="2023-05-08T11:25:00Z">
            <w:rPr>
              <w:rFonts w:asciiTheme="minorHAnsi" w:eastAsia="Malgun Gothic" w:hAnsiTheme="minorHAnsi" w:cs="Times New Roman"/>
              <w:sz w:val="20"/>
              <w:szCs w:val="20"/>
            </w:rPr>
          </w:rPrChange>
        </w:rPr>
      </w:pPr>
      <w:r w:rsidRPr="00116AAA">
        <w:rPr>
          <w:rFonts w:ascii="Poppins" w:eastAsia="Malgun Gothic" w:hAnsi="Poppins" w:cs="Times New Roman"/>
          <w:sz w:val="20"/>
          <w:szCs w:val="20"/>
          <w:rPrChange w:id="16010" w:author="thuyhuynh" w:date="2023-05-08T11:25:00Z">
            <w:rPr>
              <w:rFonts w:asciiTheme="minorHAnsi" w:eastAsia="Malgun Gothic" w:hAnsiTheme="minorHAnsi" w:cs="Times New Roman"/>
              <w:sz w:val="20"/>
              <w:szCs w:val="20"/>
            </w:rPr>
          </w:rPrChange>
        </w:rPr>
        <w:t>You may not use the Embedded Software and/or Supporting Software (</w:t>
      </w:r>
      <w:proofErr w:type="spellStart"/>
      <w:r w:rsidRPr="00116AAA">
        <w:rPr>
          <w:rFonts w:ascii="Poppins" w:eastAsia="Malgun Gothic" w:hAnsi="Poppins" w:cs="Times New Roman"/>
          <w:sz w:val="20"/>
          <w:szCs w:val="20"/>
          <w:rPrChange w:id="16011" w:author="thuyhuynh" w:date="2023-05-08T11:25:00Z">
            <w:rPr>
              <w:rFonts w:asciiTheme="minorHAnsi" w:eastAsia="Malgun Gothic" w:hAnsiTheme="minorHAnsi" w:cs="Times New Roman"/>
              <w:sz w:val="20"/>
              <w:szCs w:val="20"/>
            </w:rPr>
          </w:rPrChange>
        </w:rPr>
        <w:t>i</w:t>
      </w:r>
      <w:proofErr w:type="spellEnd"/>
      <w:r w:rsidRPr="00116AAA">
        <w:rPr>
          <w:rFonts w:ascii="Poppins" w:eastAsia="Malgun Gothic" w:hAnsi="Poppins" w:cs="Times New Roman"/>
          <w:sz w:val="20"/>
          <w:szCs w:val="20"/>
          <w:rPrChange w:id="16012" w:author="thuyhuynh" w:date="2023-05-08T11:25:00Z">
            <w:rPr>
              <w:rFonts w:asciiTheme="minorHAnsi" w:eastAsia="Malgun Gothic" w:hAnsiTheme="minorHAnsi" w:cs="Times New Roman"/>
              <w:sz w:val="20"/>
              <w:szCs w:val="20"/>
            </w:rPr>
          </w:rPrChange>
        </w:rPr>
        <w:t xml:space="preserve">) to build any product or software that competes with Products, Embedded Software, and/or Supporting Software; or (ii) to help or assist a person, natural or legal, who directly or indirectly competes with IRITECH or its business or products. You may not use the Products and/or Software for any illegal purpose. </w:t>
      </w:r>
    </w:p>
    <w:p w:rsidR="00A57DEA" w:rsidRPr="00116AAA" w:rsidRDefault="00A57DEA" w:rsidP="00A57DEA">
      <w:pPr>
        <w:pStyle w:val="HTMLPreformatted"/>
        <w:ind w:left="24" w:right="24"/>
        <w:jc w:val="both"/>
        <w:rPr>
          <w:rFonts w:ascii="Poppins" w:eastAsia="Malgun Gothic" w:hAnsi="Poppins" w:cs="Times New Roman"/>
          <w:sz w:val="20"/>
          <w:szCs w:val="20"/>
          <w:rPrChange w:id="16013" w:author="thuyhuynh" w:date="2023-05-08T11:25:00Z">
            <w:rPr>
              <w:rFonts w:asciiTheme="minorHAnsi" w:eastAsia="Malgun Gothic" w:hAnsiTheme="minorHAnsi" w:cs="Times New Roman"/>
              <w:sz w:val="20"/>
              <w:szCs w:val="20"/>
            </w:rPr>
          </w:rPrChange>
        </w:rPr>
      </w:pPr>
    </w:p>
    <w:p w:rsidR="00A57DEA" w:rsidRPr="00116AAA" w:rsidRDefault="00A57DEA" w:rsidP="00A57DEA">
      <w:pPr>
        <w:pStyle w:val="ListParagraph"/>
        <w:jc w:val="both"/>
        <w:rPr>
          <w:rFonts w:ascii="Poppins" w:hAnsi="Poppins"/>
          <w:sz w:val="20"/>
          <w:szCs w:val="20"/>
          <w:rPrChange w:id="16014" w:author="thuyhuynh" w:date="2023-05-08T11:25:00Z">
            <w:rPr>
              <w:rFonts w:asciiTheme="minorHAnsi" w:hAnsiTheme="minorHAnsi"/>
              <w:sz w:val="20"/>
              <w:szCs w:val="20"/>
            </w:rPr>
          </w:rPrChange>
        </w:rPr>
      </w:pPr>
      <w:proofErr w:type="gramStart"/>
      <w:r w:rsidRPr="00116AAA">
        <w:rPr>
          <w:rFonts w:ascii="Poppins" w:hAnsi="Poppins"/>
          <w:sz w:val="20"/>
          <w:szCs w:val="20"/>
          <w:rPrChange w:id="16015" w:author="thuyhuynh" w:date="2023-05-08T11:25:00Z">
            <w:rPr>
              <w:rFonts w:asciiTheme="minorHAnsi" w:hAnsiTheme="minorHAnsi"/>
              <w:sz w:val="20"/>
              <w:szCs w:val="20"/>
            </w:rPr>
          </w:rPrChange>
        </w:rPr>
        <w:t>RESTRICTIONS ON USE OF SOFTWARE.</w:t>
      </w:r>
      <w:proofErr w:type="gramEnd"/>
      <w:r w:rsidRPr="00116AAA">
        <w:rPr>
          <w:rFonts w:ascii="Poppins" w:hAnsi="Poppins"/>
          <w:sz w:val="20"/>
          <w:szCs w:val="20"/>
          <w:rPrChange w:id="16016" w:author="thuyhuynh" w:date="2023-05-08T11:25:00Z">
            <w:rPr>
              <w:rFonts w:asciiTheme="minorHAnsi" w:hAnsiTheme="minorHAnsi"/>
              <w:sz w:val="20"/>
              <w:szCs w:val="20"/>
            </w:rPr>
          </w:rPrChange>
        </w:rPr>
        <w:t> </w:t>
      </w:r>
    </w:p>
    <w:p w:rsidR="00A57DEA" w:rsidRPr="00116AAA" w:rsidRDefault="00A57DEA" w:rsidP="00A57DEA">
      <w:pPr>
        <w:pStyle w:val="HTMLPreformatted"/>
        <w:ind w:left="24" w:right="24"/>
        <w:jc w:val="both"/>
        <w:rPr>
          <w:rFonts w:ascii="Poppins" w:eastAsia="Malgun Gothic" w:hAnsi="Poppins" w:cs="Times New Roman"/>
          <w:sz w:val="20"/>
          <w:szCs w:val="20"/>
          <w:rPrChange w:id="16017" w:author="thuyhuynh" w:date="2023-05-08T11:25:00Z">
            <w:rPr>
              <w:rFonts w:asciiTheme="minorHAnsi" w:eastAsia="Malgun Gothic" w:hAnsiTheme="minorHAnsi" w:cs="Times New Roman"/>
              <w:sz w:val="20"/>
              <w:szCs w:val="20"/>
            </w:rPr>
          </w:rPrChange>
        </w:rPr>
      </w:pPr>
      <w:r w:rsidRPr="00116AAA">
        <w:rPr>
          <w:rFonts w:ascii="Poppins" w:eastAsia="Malgun Gothic" w:hAnsi="Poppins" w:cs="Times New Roman"/>
          <w:sz w:val="20"/>
          <w:szCs w:val="20"/>
          <w:rPrChange w:id="16018" w:author="thuyhuynh" w:date="2023-05-08T11:25:00Z">
            <w:rPr>
              <w:rFonts w:asciiTheme="minorHAnsi" w:eastAsia="Malgun Gothic" w:hAnsiTheme="minorHAnsi" w:cs="Times New Roman"/>
              <w:sz w:val="20"/>
              <w:szCs w:val="20"/>
            </w:rPr>
          </w:rPrChange>
        </w:rPr>
        <w:t>IRITECH licenses the Embedded Software on a per-Product basis. You may not copy the Embedded Software for any purpose.</w:t>
      </w:r>
    </w:p>
    <w:p w:rsidR="00A57DEA" w:rsidRPr="00116AAA" w:rsidRDefault="00A57DEA" w:rsidP="00A57DEA">
      <w:pPr>
        <w:pStyle w:val="HTMLPreformatted"/>
        <w:ind w:left="24" w:right="24"/>
        <w:jc w:val="both"/>
        <w:rPr>
          <w:rFonts w:ascii="Poppins" w:eastAsia="Malgun Gothic" w:hAnsi="Poppins" w:cs="Times New Roman"/>
          <w:sz w:val="20"/>
          <w:szCs w:val="20"/>
          <w:highlight w:val="yellow"/>
          <w:rPrChange w:id="16019" w:author="thuyhuynh" w:date="2023-05-08T11:25:00Z">
            <w:rPr>
              <w:rFonts w:asciiTheme="minorHAnsi" w:eastAsia="Malgun Gothic" w:hAnsiTheme="minorHAnsi" w:cs="Times New Roman"/>
              <w:sz w:val="20"/>
              <w:szCs w:val="20"/>
              <w:highlight w:val="yellow"/>
            </w:rPr>
          </w:rPrChange>
        </w:rPr>
      </w:pPr>
    </w:p>
    <w:p w:rsidR="00A57DEA" w:rsidRPr="00116AAA" w:rsidRDefault="00A57DEA" w:rsidP="00A57DEA">
      <w:pPr>
        <w:pStyle w:val="HTMLPreformatted"/>
        <w:ind w:left="24" w:right="24"/>
        <w:jc w:val="both"/>
        <w:rPr>
          <w:rFonts w:ascii="Poppins" w:eastAsia="Malgun Gothic" w:hAnsi="Poppins"/>
          <w:color w:val="444444"/>
          <w:sz w:val="20"/>
          <w:szCs w:val="20"/>
          <w:rPrChange w:id="16020" w:author="thuyhuynh" w:date="2023-05-08T11:25:00Z">
            <w:rPr>
              <w:rFonts w:asciiTheme="minorHAnsi" w:eastAsia="Malgun Gothic" w:hAnsiTheme="minorHAnsi"/>
              <w:color w:val="444444"/>
              <w:sz w:val="20"/>
              <w:szCs w:val="20"/>
            </w:rPr>
          </w:rPrChange>
        </w:rPr>
      </w:pPr>
      <w:r w:rsidRPr="00116AAA">
        <w:rPr>
          <w:rFonts w:ascii="Poppins" w:eastAsia="Malgun Gothic" w:hAnsi="Poppins" w:cs="Times New Roman"/>
          <w:sz w:val="20"/>
          <w:szCs w:val="20"/>
          <w:rPrChange w:id="16021" w:author="thuyhuynh" w:date="2023-05-08T11:25:00Z">
            <w:rPr>
              <w:rFonts w:asciiTheme="minorHAnsi" w:eastAsia="Malgun Gothic" w:hAnsiTheme="minorHAnsi" w:cs="Times New Roman"/>
              <w:sz w:val="20"/>
              <w:szCs w:val="20"/>
            </w:rPr>
          </w:rPrChange>
        </w:rPr>
        <w:t xml:space="preserve">IRITECH licenses only one copy of the Supporting Software for each Product purchased. You may install and use only one copy of Supporting Software on one Computer for each Product purchased. </w:t>
      </w:r>
      <w:r w:rsidRPr="00116AAA">
        <w:rPr>
          <w:rFonts w:ascii="Poppins" w:hAnsi="Poppins"/>
          <w:sz w:val="20"/>
          <w:szCs w:val="20"/>
          <w:rPrChange w:id="16022" w:author="thuyhuynh" w:date="2023-05-08T11:25:00Z">
            <w:rPr>
              <w:rFonts w:asciiTheme="minorHAnsi" w:hAnsiTheme="minorHAnsi"/>
              <w:sz w:val="20"/>
              <w:szCs w:val="20"/>
            </w:rPr>
          </w:rPrChange>
        </w:rPr>
        <w:t>You</w:t>
      </w:r>
      <w:r w:rsidR="004241FD" w:rsidRPr="00116AAA">
        <w:rPr>
          <w:rFonts w:ascii="Poppins" w:eastAsiaTheme="minorEastAsia" w:hAnsi="Poppins"/>
          <w:sz w:val="20"/>
          <w:szCs w:val="20"/>
          <w:rPrChange w:id="16023" w:author="thuyhuynh" w:date="2023-05-08T11:25:00Z">
            <w:rPr>
              <w:rFonts w:asciiTheme="minorHAnsi" w:eastAsiaTheme="minorEastAsia" w:hAnsiTheme="minorHAnsi"/>
              <w:sz w:val="20"/>
              <w:szCs w:val="20"/>
            </w:rPr>
          </w:rPrChange>
        </w:rPr>
        <w:t xml:space="preserve"> </w:t>
      </w:r>
      <w:r w:rsidRPr="00116AAA">
        <w:rPr>
          <w:rFonts w:ascii="Poppins" w:hAnsi="Poppins"/>
          <w:sz w:val="20"/>
          <w:szCs w:val="20"/>
          <w:rPrChange w:id="16024" w:author="thuyhuynh" w:date="2023-05-08T11:25:00Z">
            <w:rPr>
              <w:rFonts w:asciiTheme="minorHAnsi" w:hAnsiTheme="minorHAnsi"/>
              <w:sz w:val="20"/>
              <w:szCs w:val="20"/>
            </w:rPr>
          </w:rPrChange>
        </w:rPr>
        <w:t>may</w:t>
      </w:r>
      <w:r w:rsidRPr="00116AAA">
        <w:rPr>
          <w:rFonts w:ascii="Poppins" w:eastAsia="Malgun Gothic" w:hAnsi="Poppins"/>
          <w:sz w:val="20"/>
          <w:szCs w:val="20"/>
          <w:rPrChange w:id="16025" w:author="thuyhuynh" w:date="2023-05-08T11:25:00Z">
            <w:rPr>
              <w:rFonts w:asciiTheme="minorHAnsi" w:eastAsia="Malgun Gothic" w:hAnsiTheme="minorHAnsi"/>
              <w:sz w:val="20"/>
              <w:szCs w:val="20"/>
            </w:rPr>
          </w:rPrChange>
        </w:rPr>
        <w:t xml:space="preserve"> not copy the Supporting Software for any purpose. </w:t>
      </w:r>
    </w:p>
    <w:p w:rsidR="00A57DEA" w:rsidRPr="00116AAA" w:rsidRDefault="00A57DEA" w:rsidP="00A57DEA">
      <w:pPr>
        <w:pStyle w:val="HTMLPreformatted"/>
        <w:ind w:left="24" w:right="24"/>
        <w:jc w:val="both"/>
        <w:rPr>
          <w:rFonts w:ascii="Poppins" w:eastAsia="Malgun Gothic" w:hAnsi="Poppins" w:cs="Times New Roman"/>
          <w:color w:val="444444"/>
          <w:sz w:val="20"/>
          <w:szCs w:val="20"/>
          <w:rPrChange w:id="16026" w:author="thuyhuynh" w:date="2023-05-08T11:25:00Z">
            <w:rPr>
              <w:rFonts w:asciiTheme="minorHAnsi" w:eastAsia="Malgun Gothic" w:hAnsiTheme="minorHAnsi" w:cs="Times New Roman"/>
              <w:color w:val="444444"/>
              <w:sz w:val="20"/>
              <w:szCs w:val="20"/>
            </w:rPr>
          </w:rPrChange>
        </w:rPr>
      </w:pPr>
    </w:p>
    <w:p w:rsidR="00A57DEA" w:rsidRPr="00116AAA" w:rsidRDefault="00A57DEA" w:rsidP="00A57DEA">
      <w:pPr>
        <w:pStyle w:val="HTMLPreformatted"/>
        <w:ind w:left="24" w:right="24"/>
        <w:jc w:val="both"/>
        <w:rPr>
          <w:rFonts w:ascii="Poppins" w:eastAsia="Malgun Gothic" w:hAnsi="Poppins" w:cs="Times New Roman"/>
          <w:sz w:val="20"/>
          <w:szCs w:val="20"/>
          <w:rPrChange w:id="16027" w:author="thuyhuynh" w:date="2023-05-08T11:25:00Z">
            <w:rPr>
              <w:rFonts w:asciiTheme="minorHAnsi" w:eastAsia="Malgun Gothic" w:hAnsiTheme="minorHAnsi" w:cs="Times New Roman"/>
              <w:sz w:val="20"/>
              <w:szCs w:val="20"/>
            </w:rPr>
          </w:rPrChange>
        </w:rPr>
      </w:pPr>
      <w:r w:rsidRPr="00116AAA">
        <w:rPr>
          <w:rFonts w:ascii="Poppins" w:eastAsia="Malgun Gothic" w:hAnsi="Poppins" w:cs="Times New Roman"/>
          <w:sz w:val="20"/>
          <w:szCs w:val="20"/>
          <w:rPrChange w:id="16028" w:author="thuyhuynh" w:date="2023-05-08T11:25:00Z">
            <w:rPr>
              <w:rFonts w:asciiTheme="minorHAnsi" w:eastAsia="Malgun Gothic" w:hAnsiTheme="minorHAnsi" w:cs="Times New Roman"/>
              <w:sz w:val="20"/>
              <w:szCs w:val="20"/>
            </w:rPr>
          </w:rPrChange>
        </w:rPr>
        <w:t>In case there is a license activation mechanism required by IRITECH, the Supporting Software must be activated in accordance with the procedure of the License Tool provided by IRITECH.</w:t>
      </w:r>
    </w:p>
    <w:p w:rsidR="00A57DEA" w:rsidRPr="00116AAA" w:rsidRDefault="00A57DEA" w:rsidP="00A57DEA">
      <w:pPr>
        <w:pStyle w:val="HTMLPreformatted"/>
        <w:ind w:left="24" w:right="24"/>
        <w:jc w:val="both"/>
        <w:rPr>
          <w:rFonts w:ascii="Poppins" w:eastAsia="Malgun Gothic" w:hAnsi="Poppins" w:cs="Times New Roman"/>
          <w:color w:val="444444"/>
          <w:sz w:val="20"/>
          <w:szCs w:val="20"/>
          <w:rPrChange w:id="16029" w:author="thuyhuynh" w:date="2023-05-08T11:25:00Z">
            <w:rPr>
              <w:rFonts w:asciiTheme="minorHAnsi" w:eastAsia="Malgun Gothic" w:hAnsiTheme="minorHAnsi" w:cs="Times New Roman"/>
              <w:color w:val="444444"/>
              <w:sz w:val="20"/>
              <w:szCs w:val="20"/>
            </w:rPr>
          </w:rPrChange>
        </w:rPr>
      </w:pPr>
    </w:p>
    <w:p w:rsidR="00A57DEA" w:rsidRPr="00116AAA" w:rsidRDefault="00A57DEA" w:rsidP="00A57DEA">
      <w:pPr>
        <w:spacing w:line="162" w:lineRule="atLeast"/>
        <w:jc w:val="both"/>
        <w:rPr>
          <w:rFonts w:ascii="Poppins" w:hAnsi="Poppins"/>
          <w:sz w:val="20"/>
          <w:szCs w:val="20"/>
          <w:rPrChange w:id="16030" w:author="thuyhuynh" w:date="2023-05-08T11:25:00Z">
            <w:rPr>
              <w:rFonts w:asciiTheme="minorHAnsi" w:hAnsiTheme="minorHAnsi"/>
              <w:sz w:val="20"/>
              <w:szCs w:val="20"/>
            </w:rPr>
          </w:rPrChange>
        </w:rPr>
      </w:pPr>
      <w:r w:rsidRPr="00116AAA">
        <w:rPr>
          <w:rFonts w:ascii="Poppins" w:hAnsi="Poppins"/>
          <w:sz w:val="20"/>
          <w:szCs w:val="20"/>
          <w:rPrChange w:id="16031" w:author="thuyhuynh" w:date="2023-05-08T11:25:00Z">
            <w:rPr>
              <w:rFonts w:asciiTheme="minorHAnsi" w:hAnsiTheme="minorHAnsi"/>
              <w:sz w:val="20"/>
              <w:szCs w:val="20"/>
            </w:rPr>
          </w:rPrChange>
        </w:rPr>
        <w:t>You may not, and you will not encourage, assist or authorize any other person to modify, reverse assemble, decompile, reverse compile, or otherwise reverse engineer the Product or the Software, or attempt to discover in any way the underlying code of, the Software, whether in whole or in part, create any derivative works from or of the Software, or bypass, modify, defeat or tamper with or circumvent any of the functions or the licensing and/or Software protection mechanism of the Products.</w:t>
      </w:r>
    </w:p>
    <w:p w:rsidR="00A57DEA" w:rsidRPr="00116AAA" w:rsidRDefault="00A57DEA" w:rsidP="00A57DEA">
      <w:pPr>
        <w:spacing w:line="162" w:lineRule="atLeast"/>
        <w:jc w:val="both"/>
        <w:rPr>
          <w:rFonts w:ascii="Poppins" w:hAnsi="Poppins"/>
          <w:sz w:val="20"/>
          <w:szCs w:val="20"/>
          <w:rPrChange w:id="16032" w:author="thuyhuynh" w:date="2023-05-08T11:25:00Z">
            <w:rPr>
              <w:rFonts w:asciiTheme="minorHAnsi" w:hAnsiTheme="minorHAnsi"/>
              <w:sz w:val="20"/>
              <w:szCs w:val="20"/>
            </w:rPr>
          </w:rPrChange>
        </w:rPr>
      </w:pPr>
    </w:p>
    <w:p w:rsidR="00A57DEA" w:rsidRPr="00116AAA" w:rsidRDefault="00A57DEA" w:rsidP="00A57DEA">
      <w:pPr>
        <w:spacing w:line="162" w:lineRule="atLeast"/>
        <w:ind w:firstLine="720"/>
        <w:jc w:val="both"/>
        <w:rPr>
          <w:rFonts w:ascii="Poppins" w:hAnsi="Poppins"/>
          <w:i/>
          <w:sz w:val="20"/>
          <w:szCs w:val="20"/>
          <w:rPrChange w:id="16033" w:author="thuyhuynh" w:date="2023-05-08T11:25:00Z">
            <w:rPr>
              <w:rFonts w:asciiTheme="minorHAnsi" w:hAnsiTheme="minorHAnsi"/>
              <w:i/>
              <w:sz w:val="20"/>
              <w:szCs w:val="20"/>
            </w:rPr>
          </w:rPrChange>
        </w:rPr>
      </w:pPr>
      <w:proofErr w:type="gramStart"/>
      <w:r w:rsidRPr="00116AAA">
        <w:rPr>
          <w:rFonts w:ascii="Poppins" w:hAnsi="Poppins"/>
          <w:i/>
          <w:sz w:val="20"/>
          <w:szCs w:val="20"/>
          <w:rPrChange w:id="16034" w:author="thuyhuynh" w:date="2023-05-08T11:25:00Z">
            <w:rPr>
              <w:rFonts w:asciiTheme="minorHAnsi" w:hAnsiTheme="minorHAnsi"/>
              <w:i/>
              <w:sz w:val="20"/>
              <w:szCs w:val="20"/>
            </w:rPr>
          </w:rPrChange>
        </w:rPr>
        <w:t>SOFTWARE TRANSFER.</w:t>
      </w:r>
      <w:proofErr w:type="gramEnd"/>
    </w:p>
    <w:p w:rsidR="00A57DEA" w:rsidRPr="00116AAA" w:rsidRDefault="00A57DEA" w:rsidP="00A57DEA">
      <w:pPr>
        <w:spacing w:line="162" w:lineRule="atLeast"/>
        <w:ind w:firstLine="800"/>
        <w:jc w:val="both"/>
        <w:rPr>
          <w:rFonts w:ascii="Poppins" w:hAnsi="Poppins"/>
          <w:sz w:val="20"/>
          <w:szCs w:val="20"/>
          <w:rPrChange w:id="16035" w:author="thuyhuynh" w:date="2023-05-08T11:25:00Z">
            <w:rPr>
              <w:rFonts w:asciiTheme="minorHAnsi" w:hAnsiTheme="minorHAnsi"/>
              <w:sz w:val="20"/>
              <w:szCs w:val="20"/>
            </w:rPr>
          </w:rPrChange>
        </w:rPr>
      </w:pPr>
      <w:proofErr w:type="gramStart"/>
      <w:r w:rsidRPr="00116AAA">
        <w:rPr>
          <w:rFonts w:ascii="Poppins" w:hAnsi="Poppins"/>
          <w:b/>
          <w:sz w:val="20"/>
          <w:szCs w:val="20"/>
          <w:rPrChange w:id="16036" w:author="thuyhuynh" w:date="2023-05-08T11:25:00Z">
            <w:rPr>
              <w:rFonts w:asciiTheme="minorHAnsi" w:hAnsiTheme="minorHAnsi"/>
              <w:b/>
              <w:sz w:val="20"/>
              <w:szCs w:val="20"/>
            </w:rPr>
          </w:rPrChange>
        </w:rPr>
        <w:t>Internal.</w:t>
      </w:r>
      <w:proofErr w:type="gramEnd"/>
      <w:r w:rsidR="004241FD" w:rsidRPr="00116AAA">
        <w:rPr>
          <w:rFonts w:ascii="Poppins" w:hAnsi="Poppins"/>
          <w:b/>
          <w:sz w:val="20"/>
          <w:szCs w:val="20"/>
          <w:lang w:eastAsia="ko-KR"/>
          <w:rPrChange w:id="16037" w:author="thuyhuynh" w:date="2023-05-08T11:25:00Z">
            <w:rPr>
              <w:rFonts w:asciiTheme="minorHAnsi" w:hAnsiTheme="minorHAnsi"/>
              <w:b/>
              <w:sz w:val="20"/>
              <w:szCs w:val="20"/>
              <w:lang w:eastAsia="ko-KR"/>
            </w:rPr>
          </w:rPrChange>
        </w:rPr>
        <w:t xml:space="preserve"> </w:t>
      </w:r>
      <w:r w:rsidRPr="00116AAA">
        <w:rPr>
          <w:rFonts w:ascii="Poppins" w:hAnsi="Poppins"/>
          <w:sz w:val="20"/>
          <w:szCs w:val="20"/>
          <w:rPrChange w:id="16038" w:author="thuyhuynh" w:date="2023-05-08T11:25:00Z">
            <w:rPr>
              <w:rFonts w:asciiTheme="minorHAnsi" w:hAnsiTheme="minorHAnsi"/>
              <w:sz w:val="20"/>
              <w:szCs w:val="20"/>
            </w:rPr>
          </w:rPrChange>
        </w:rPr>
        <w:t>You may move the Software to a different Computer. After the transfer, you must completely remove the Software from the former Computer.</w:t>
      </w:r>
    </w:p>
    <w:p w:rsidR="00A57DEA" w:rsidRPr="00116AAA" w:rsidRDefault="00A57DEA" w:rsidP="00A57DEA">
      <w:pPr>
        <w:spacing w:line="162" w:lineRule="atLeast"/>
        <w:ind w:firstLine="800"/>
        <w:jc w:val="both"/>
        <w:rPr>
          <w:rFonts w:ascii="Poppins" w:hAnsi="Poppins"/>
          <w:sz w:val="20"/>
          <w:szCs w:val="20"/>
          <w:rPrChange w:id="16039" w:author="thuyhuynh" w:date="2023-05-08T11:25:00Z">
            <w:rPr>
              <w:rFonts w:asciiTheme="minorHAnsi" w:hAnsiTheme="minorHAnsi"/>
              <w:sz w:val="20"/>
              <w:szCs w:val="20"/>
            </w:rPr>
          </w:rPrChange>
        </w:rPr>
      </w:pPr>
    </w:p>
    <w:p w:rsidR="00A57DEA" w:rsidRPr="00116AAA" w:rsidRDefault="00A57DEA" w:rsidP="00A57DEA">
      <w:pPr>
        <w:spacing w:line="162" w:lineRule="atLeast"/>
        <w:ind w:firstLine="800"/>
        <w:jc w:val="both"/>
        <w:rPr>
          <w:rFonts w:ascii="Poppins" w:hAnsi="Poppins"/>
          <w:sz w:val="20"/>
          <w:szCs w:val="20"/>
          <w:rPrChange w:id="16040" w:author="thuyhuynh" w:date="2023-05-08T11:25:00Z">
            <w:rPr>
              <w:rFonts w:asciiTheme="minorHAnsi" w:hAnsiTheme="minorHAnsi"/>
              <w:sz w:val="20"/>
              <w:szCs w:val="20"/>
            </w:rPr>
          </w:rPrChange>
        </w:rPr>
      </w:pPr>
      <w:r w:rsidRPr="00116AAA">
        <w:rPr>
          <w:rFonts w:ascii="Poppins" w:hAnsi="Poppins"/>
          <w:b/>
          <w:sz w:val="20"/>
          <w:szCs w:val="20"/>
          <w:rPrChange w:id="16041" w:author="thuyhuynh" w:date="2023-05-08T11:25:00Z">
            <w:rPr>
              <w:rFonts w:asciiTheme="minorHAnsi" w:hAnsiTheme="minorHAnsi"/>
              <w:b/>
              <w:sz w:val="20"/>
              <w:szCs w:val="20"/>
            </w:rPr>
          </w:rPrChange>
        </w:rPr>
        <w:t>Transfer to Third Party.</w:t>
      </w:r>
      <w:r w:rsidRPr="00116AAA">
        <w:rPr>
          <w:rFonts w:ascii="Poppins" w:hAnsi="Poppins"/>
          <w:sz w:val="20"/>
          <w:szCs w:val="20"/>
          <w:rPrChange w:id="16042" w:author="thuyhuynh" w:date="2023-05-08T11:25:00Z">
            <w:rPr>
              <w:rFonts w:asciiTheme="minorHAnsi" w:hAnsiTheme="minorHAnsi"/>
              <w:sz w:val="20"/>
              <w:szCs w:val="20"/>
            </w:rPr>
          </w:rPrChange>
        </w:rPr>
        <w:t xml:space="preserve"> The initial user of the Software may make a one-time permanent transfer of this EULA and Software to another end user, provided the initial user retains no copies of the Software. The transfer may not be an indirect transfer such as a consignment. Prior to the transfer, the end user receiving the Software must agree to all the EULA terms.</w:t>
      </w:r>
    </w:p>
    <w:p w:rsidR="00A57DEA" w:rsidRPr="00116AAA" w:rsidRDefault="00A57DEA" w:rsidP="00A57DEA">
      <w:pPr>
        <w:spacing w:line="162" w:lineRule="atLeast"/>
        <w:jc w:val="both"/>
        <w:rPr>
          <w:rFonts w:ascii="Poppins" w:hAnsi="Poppins"/>
          <w:color w:val="444444"/>
          <w:sz w:val="20"/>
          <w:szCs w:val="20"/>
          <w:rPrChange w:id="16043" w:author="thuyhuynh" w:date="2023-05-08T11:25:00Z">
            <w:rPr>
              <w:rFonts w:asciiTheme="minorHAnsi" w:hAnsiTheme="minorHAnsi"/>
              <w:color w:val="444444"/>
              <w:sz w:val="20"/>
              <w:szCs w:val="20"/>
            </w:rPr>
          </w:rPrChange>
        </w:rPr>
      </w:pPr>
    </w:p>
    <w:p w:rsidR="00A57DEA" w:rsidRPr="00116AAA" w:rsidRDefault="00A57DEA" w:rsidP="00A57DEA">
      <w:pPr>
        <w:pStyle w:val="ListParagraph"/>
        <w:jc w:val="both"/>
        <w:rPr>
          <w:rFonts w:ascii="Poppins" w:hAnsi="Poppins"/>
          <w:sz w:val="20"/>
          <w:szCs w:val="20"/>
          <w:rPrChange w:id="16044" w:author="thuyhuynh" w:date="2023-05-08T11:25:00Z">
            <w:rPr>
              <w:rFonts w:asciiTheme="minorHAnsi" w:hAnsiTheme="minorHAnsi"/>
              <w:sz w:val="20"/>
              <w:szCs w:val="20"/>
            </w:rPr>
          </w:rPrChange>
        </w:rPr>
      </w:pPr>
      <w:proofErr w:type="gramStart"/>
      <w:r w:rsidRPr="00116AAA">
        <w:rPr>
          <w:rFonts w:ascii="Poppins" w:hAnsi="Poppins"/>
          <w:sz w:val="20"/>
          <w:szCs w:val="20"/>
          <w:rPrChange w:id="16045" w:author="thuyhuynh" w:date="2023-05-08T11:25:00Z">
            <w:rPr>
              <w:rFonts w:asciiTheme="minorHAnsi" w:hAnsiTheme="minorHAnsi"/>
              <w:sz w:val="20"/>
              <w:szCs w:val="20"/>
            </w:rPr>
          </w:rPrChange>
        </w:rPr>
        <w:t>TERMINATION.</w:t>
      </w:r>
      <w:proofErr w:type="gramEnd"/>
    </w:p>
    <w:p w:rsidR="00A57DEA" w:rsidRPr="00116AAA" w:rsidRDefault="00A57DEA" w:rsidP="00A57DEA">
      <w:pPr>
        <w:spacing w:line="162" w:lineRule="atLeast"/>
        <w:jc w:val="both"/>
        <w:rPr>
          <w:rFonts w:ascii="Poppins" w:hAnsi="Poppins"/>
          <w:sz w:val="20"/>
          <w:szCs w:val="20"/>
          <w:rPrChange w:id="16046" w:author="thuyhuynh" w:date="2023-05-08T11:25:00Z">
            <w:rPr>
              <w:rFonts w:asciiTheme="minorHAnsi" w:hAnsiTheme="minorHAnsi"/>
              <w:sz w:val="20"/>
              <w:szCs w:val="20"/>
            </w:rPr>
          </w:rPrChange>
        </w:rPr>
      </w:pPr>
      <w:r w:rsidRPr="00116AAA">
        <w:rPr>
          <w:rFonts w:ascii="Poppins" w:hAnsi="Poppins"/>
          <w:sz w:val="20"/>
          <w:szCs w:val="20"/>
          <w:rPrChange w:id="16047" w:author="thuyhuynh" w:date="2023-05-08T11:25:00Z">
            <w:rPr>
              <w:rFonts w:asciiTheme="minorHAnsi" w:hAnsiTheme="minorHAnsi"/>
              <w:sz w:val="20"/>
              <w:szCs w:val="20"/>
            </w:rPr>
          </w:rPrChange>
        </w:rPr>
        <w:t xml:space="preserve">Without prejudice to any other rights, IRITECH may terminate this EULA if you fail to comply with the terms and conditions of this EULA. In such event, you must destroy all copies of the Software and all of its component parts. </w:t>
      </w:r>
    </w:p>
    <w:p w:rsidR="00A57DEA" w:rsidRPr="00116AAA" w:rsidRDefault="00A57DEA" w:rsidP="00A57DEA">
      <w:pPr>
        <w:spacing w:line="162" w:lineRule="atLeast"/>
        <w:jc w:val="both"/>
        <w:rPr>
          <w:rFonts w:ascii="Poppins" w:hAnsi="Poppins"/>
          <w:sz w:val="20"/>
          <w:szCs w:val="20"/>
          <w:rPrChange w:id="16048" w:author="thuyhuynh" w:date="2023-05-08T11:25:00Z">
            <w:rPr>
              <w:rFonts w:asciiTheme="minorHAnsi" w:hAnsiTheme="minorHAnsi"/>
              <w:sz w:val="20"/>
              <w:szCs w:val="20"/>
            </w:rPr>
          </w:rPrChange>
        </w:rPr>
      </w:pPr>
    </w:p>
    <w:p w:rsidR="00A57DEA" w:rsidRPr="00116AAA" w:rsidRDefault="00A57DEA" w:rsidP="00A57DEA">
      <w:pPr>
        <w:pStyle w:val="ListParagraph"/>
        <w:jc w:val="both"/>
        <w:rPr>
          <w:rFonts w:ascii="Poppins" w:hAnsi="Poppins"/>
          <w:sz w:val="20"/>
          <w:szCs w:val="20"/>
          <w:rPrChange w:id="16049" w:author="thuyhuynh" w:date="2023-05-08T11:25:00Z">
            <w:rPr>
              <w:rFonts w:asciiTheme="minorHAnsi" w:hAnsiTheme="minorHAnsi"/>
              <w:sz w:val="20"/>
              <w:szCs w:val="20"/>
            </w:rPr>
          </w:rPrChange>
        </w:rPr>
      </w:pPr>
      <w:proofErr w:type="gramStart"/>
      <w:r w:rsidRPr="00116AAA">
        <w:rPr>
          <w:rFonts w:ascii="Poppins" w:hAnsi="Poppins"/>
          <w:sz w:val="20"/>
          <w:szCs w:val="20"/>
          <w:rPrChange w:id="16050" w:author="thuyhuynh" w:date="2023-05-08T11:25:00Z">
            <w:rPr>
              <w:rFonts w:asciiTheme="minorHAnsi" w:hAnsiTheme="minorHAnsi"/>
              <w:sz w:val="20"/>
              <w:szCs w:val="20"/>
            </w:rPr>
          </w:rPrChange>
        </w:rPr>
        <w:t>LIMITED WARRANTY.</w:t>
      </w:r>
      <w:proofErr w:type="gramEnd"/>
    </w:p>
    <w:p w:rsidR="00A57DEA" w:rsidRPr="00116AAA" w:rsidRDefault="00A57DEA" w:rsidP="00A57DEA">
      <w:pPr>
        <w:spacing w:line="162" w:lineRule="atLeast"/>
        <w:jc w:val="both"/>
        <w:rPr>
          <w:rFonts w:ascii="Poppins" w:hAnsi="Poppins"/>
          <w:color w:val="000000"/>
          <w:sz w:val="20"/>
          <w:szCs w:val="20"/>
          <w:rPrChange w:id="16051" w:author="thuyhuynh" w:date="2023-05-08T11:25:00Z">
            <w:rPr>
              <w:rFonts w:asciiTheme="minorHAnsi" w:hAnsiTheme="minorHAnsi"/>
              <w:color w:val="000000"/>
              <w:sz w:val="20"/>
              <w:szCs w:val="20"/>
            </w:rPr>
          </w:rPrChange>
        </w:rPr>
      </w:pPr>
      <w:r w:rsidRPr="00116AAA">
        <w:rPr>
          <w:rFonts w:ascii="Poppins" w:hAnsi="Poppins"/>
          <w:color w:val="000000"/>
          <w:sz w:val="20"/>
          <w:szCs w:val="20"/>
          <w:rPrChange w:id="16052" w:author="thuyhuynh" w:date="2023-05-08T11:25:00Z">
            <w:rPr>
              <w:rFonts w:asciiTheme="minorHAnsi" w:hAnsiTheme="minorHAnsi"/>
              <w:color w:val="000000"/>
              <w:sz w:val="20"/>
              <w:szCs w:val="20"/>
            </w:rPr>
          </w:rPrChange>
        </w:rPr>
        <w:t xml:space="preserve">IRITECH warrants that any Product provided will be free from defects in material and workmanship for a period of </w:t>
      </w:r>
      <w:r w:rsidRPr="00116AAA">
        <w:rPr>
          <w:rFonts w:ascii="Poppins" w:hAnsi="Poppins"/>
          <w:color w:val="000000"/>
          <w:sz w:val="20"/>
          <w:szCs w:val="20"/>
          <w:u w:val="single" w:color="FF0000"/>
          <w:rPrChange w:id="16053" w:author="thuyhuynh" w:date="2023-05-08T11:25:00Z">
            <w:rPr>
              <w:rFonts w:asciiTheme="minorHAnsi" w:hAnsiTheme="minorHAnsi"/>
              <w:color w:val="000000"/>
              <w:sz w:val="20"/>
              <w:szCs w:val="20"/>
              <w:u w:val="single" w:color="FF0000"/>
            </w:rPr>
          </w:rPrChange>
        </w:rPr>
        <w:t>twelve (12) months</w:t>
      </w:r>
      <w:r w:rsidRPr="00116AAA">
        <w:rPr>
          <w:rFonts w:ascii="Poppins" w:hAnsi="Poppins"/>
          <w:color w:val="000000"/>
          <w:sz w:val="20"/>
          <w:szCs w:val="20"/>
          <w:rPrChange w:id="16054" w:author="thuyhuynh" w:date="2023-05-08T11:25:00Z">
            <w:rPr>
              <w:rFonts w:asciiTheme="minorHAnsi" w:hAnsiTheme="minorHAnsi"/>
              <w:color w:val="000000"/>
              <w:sz w:val="20"/>
              <w:szCs w:val="20"/>
            </w:rPr>
          </w:rPrChange>
        </w:rPr>
        <w:t xml:space="preserve"> from the date of initial purchase from IRITECH, or its distributors.</w:t>
      </w:r>
    </w:p>
    <w:p w:rsidR="00A57DEA" w:rsidRPr="00116AAA" w:rsidRDefault="00A57DEA">
      <w:pPr>
        <w:spacing w:line="162" w:lineRule="atLeast"/>
        <w:ind w:left="400" w:hangingChars="200" w:hanging="400"/>
        <w:jc w:val="both"/>
        <w:rPr>
          <w:rFonts w:ascii="Poppins" w:hAnsi="Poppins"/>
          <w:color w:val="000000"/>
          <w:sz w:val="20"/>
          <w:szCs w:val="20"/>
          <w:rPrChange w:id="16055" w:author="thuyhuynh" w:date="2023-05-08T11:25:00Z">
            <w:rPr>
              <w:rFonts w:asciiTheme="minorHAnsi" w:hAnsiTheme="minorHAnsi"/>
              <w:color w:val="000000"/>
              <w:sz w:val="20"/>
              <w:szCs w:val="20"/>
            </w:rPr>
          </w:rPrChange>
        </w:rPr>
      </w:pPr>
    </w:p>
    <w:p w:rsidR="00A57DEA" w:rsidRPr="00116AAA" w:rsidRDefault="00A57DEA" w:rsidP="00A57DEA">
      <w:pPr>
        <w:spacing w:line="162" w:lineRule="atLeast"/>
        <w:jc w:val="both"/>
        <w:rPr>
          <w:rFonts w:ascii="Poppins" w:hAnsi="Poppins"/>
          <w:sz w:val="20"/>
          <w:szCs w:val="20"/>
          <w:rPrChange w:id="16056" w:author="thuyhuynh" w:date="2023-05-08T11:25:00Z">
            <w:rPr>
              <w:rFonts w:asciiTheme="minorHAnsi" w:hAnsiTheme="minorHAnsi"/>
              <w:sz w:val="20"/>
              <w:szCs w:val="20"/>
            </w:rPr>
          </w:rPrChange>
        </w:rPr>
      </w:pPr>
      <w:r w:rsidRPr="00116AAA">
        <w:rPr>
          <w:rFonts w:ascii="Poppins" w:hAnsi="Poppins"/>
          <w:kern w:val="1"/>
          <w:sz w:val="20"/>
          <w:szCs w:val="20"/>
          <w:rPrChange w:id="16057" w:author="thuyhuynh" w:date="2023-05-08T11:25:00Z">
            <w:rPr>
              <w:rFonts w:asciiTheme="minorHAnsi" w:hAnsiTheme="minorHAnsi"/>
              <w:kern w:val="1"/>
              <w:sz w:val="20"/>
              <w:szCs w:val="20"/>
            </w:rPr>
          </w:rPrChange>
        </w:rPr>
        <w:t>THE SOFTWARE AND DOCUMENTATION IS PROVIDED “AS IS” AND WITHOUT WARRANTY OF ANY KIND</w:t>
      </w:r>
      <w:r w:rsidRPr="00116AAA">
        <w:rPr>
          <w:rStyle w:val="apple-style-span"/>
          <w:rFonts w:ascii="Poppins" w:hAnsi="Poppins"/>
          <w:color w:val="303030"/>
          <w:kern w:val="1"/>
          <w:sz w:val="20"/>
          <w:szCs w:val="20"/>
          <w:rPrChange w:id="16058" w:author="thuyhuynh" w:date="2023-05-08T11:25:00Z">
            <w:rPr>
              <w:rStyle w:val="apple-style-span"/>
              <w:rFonts w:asciiTheme="minorHAnsi" w:hAnsiTheme="minorHAnsi"/>
              <w:color w:val="303030"/>
              <w:kern w:val="1"/>
              <w:sz w:val="20"/>
              <w:szCs w:val="20"/>
            </w:rPr>
          </w:rPrChange>
        </w:rPr>
        <w:t xml:space="preserve">, </w:t>
      </w:r>
      <w:r w:rsidRPr="00116AAA">
        <w:rPr>
          <w:rStyle w:val="apple-style-span"/>
          <w:rFonts w:ascii="Poppins" w:hAnsi="Poppins"/>
          <w:kern w:val="1"/>
          <w:sz w:val="20"/>
          <w:szCs w:val="20"/>
          <w:rPrChange w:id="16059" w:author="thuyhuynh" w:date="2023-05-08T11:25:00Z">
            <w:rPr>
              <w:rStyle w:val="apple-style-span"/>
              <w:rFonts w:asciiTheme="minorHAnsi" w:hAnsiTheme="minorHAnsi"/>
              <w:kern w:val="1"/>
              <w:sz w:val="20"/>
              <w:szCs w:val="20"/>
            </w:rPr>
          </w:rPrChange>
        </w:rPr>
        <w:t>EITHER EXPRESS OR IMPLIED</w:t>
      </w:r>
      <w:r w:rsidRPr="00116AAA">
        <w:rPr>
          <w:rStyle w:val="apple-style-span"/>
          <w:rFonts w:ascii="Poppins" w:hAnsi="Poppins"/>
          <w:color w:val="303030"/>
          <w:kern w:val="1"/>
          <w:sz w:val="20"/>
          <w:szCs w:val="20"/>
          <w:rPrChange w:id="16060" w:author="thuyhuynh" w:date="2023-05-08T11:25:00Z">
            <w:rPr>
              <w:rStyle w:val="apple-style-span"/>
              <w:rFonts w:asciiTheme="minorHAnsi" w:hAnsiTheme="minorHAnsi"/>
              <w:color w:val="303030"/>
              <w:kern w:val="1"/>
              <w:sz w:val="20"/>
              <w:szCs w:val="20"/>
            </w:rPr>
          </w:rPrChange>
        </w:rPr>
        <w:t xml:space="preserve">, </w:t>
      </w:r>
      <w:r w:rsidRPr="00116AAA">
        <w:rPr>
          <w:rStyle w:val="apple-style-span"/>
          <w:rFonts w:ascii="Poppins" w:hAnsi="Poppins"/>
          <w:kern w:val="1"/>
          <w:sz w:val="20"/>
          <w:szCs w:val="20"/>
          <w:rPrChange w:id="16061" w:author="thuyhuynh" w:date="2023-05-08T11:25:00Z">
            <w:rPr>
              <w:rStyle w:val="apple-style-span"/>
              <w:rFonts w:asciiTheme="minorHAnsi" w:hAnsiTheme="minorHAnsi"/>
              <w:kern w:val="1"/>
              <w:sz w:val="20"/>
              <w:szCs w:val="20"/>
            </w:rPr>
          </w:rPrChange>
        </w:rPr>
        <w:t xml:space="preserve">INCLUDING, BUT NOT LIMITED TO, THE IMPLIED </w:t>
      </w:r>
      <w:r w:rsidRPr="00116AAA">
        <w:rPr>
          <w:rStyle w:val="apple-style-span"/>
          <w:rFonts w:ascii="Poppins" w:hAnsi="Poppins"/>
          <w:kern w:val="1"/>
          <w:sz w:val="20"/>
          <w:szCs w:val="20"/>
          <w:rPrChange w:id="16062" w:author="thuyhuynh" w:date="2023-05-08T11:25:00Z">
            <w:rPr>
              <w:rStyle w:val="apple-style-span"/>
              <w:rFonts w:asciiTheme="minorHAnsi" w:hAnsiTheme="minorHAnsi"/>
              <w:kern w:val="1"/>
              <w:sz w:val="20"/>
              <w:szCs w:val="20"/>
            </w:rPr>
          </w:rPrChange>
        </w:rPr>
        <w:lastRenderedPageBreak/>
        <w:t>WARRANTIES OF MERCHANTABILITY, FITNESS FOR A PARTICULAR PURPOSE, AND NO</w:t>
      </w:r>
      <w:r w:rsidRPr="00116AAA">
        <w:rPr>
          <w:rFonts w:ascii="Poppins" w:hAnsi="Poppins"/>
          <w:sz w:val="20"/>
          <w:szCs w:val="20"/>
          <w:rPrChange w:id="16063" w:author="thuyhuynh" w:date="2023-05-08T11:25:00Z">
            <w:rPr>
              <w:rFonts w:asciiTheme="minorHAnsi" w:hAnsiTheme="minorHAnsi"/>
              <w:sz w:val="20"/>
              <w:szCs w:val="20"/>
            </w:rPr>
          </w:rPrChange>
        </w:rPr>
        <w:t>NINFRINGEMENT OF INTELLECTUAL PROPERTY. IRITECH DOES NOT WARRANT THAT SOFTWARE WILL MEET YOUR REQUIREMENTS OR THAT OPERATION OF SOFTWARE WILL BE UNINTERRUPTED OR ERROR FREE. IRITECH MAKES NO WARRANTIES WITH RESPECT TO SERVICES.</w:t>
      </w:r>
    </w:p>
    <w:p w:rsidR="00A57DEA" w:rsidRPr="00116AAA" w:rsidRDefault="00A57DEA">
      <w:pPr>
        <w:spacing w:line="162" w:lineRule="atLeast"/>
        <w:ind w:left="458" w:hangingChars="229" w:hanging="458"/>
        <w:jc w:val="both"/>
        <w:rPr>
          <w:rFonts w:ascii="Poppins" w:hAnsi="Poppins"/>
          <w:color w:val="000000"/>
          <w:sz w:val="20"/>
          <w:szCs w:val="20"/>
          <w:rPrChange w:id="16064" w:author="thuyhuynh" w:date="2023-05-08T11:25:00Z">
            <w:rPr>
              <w:rFonts w:asciiTheme="minorHAnsi" w:hAnsiTheme="minorHAnsi"/>
              <w:color w:val="000000"/>
              <w:sz w:val="20"/>
              <w:szCs w:val="20"/>
            </w:rPr>
          </w:rPrChange>
        </w:rPr>
      </w:pPr>
    </w:p>
    <w:p w:rsidR="00A57DEA" w:rsidRPr="00116AAA" w:rsidRDefault="00A57DEA" w:rsidP="00A57DEA">
      <w:pPr>
        <w:adjustRightInd w:val="0"/>
        <w:spacing w:line="162" w:lineRule="atLeast"/>
        <w:jc w:val="both"/>
        <w:rPr>
          <w:rFonts w:ascii="Poppins" w:hAnsi="Poppins"/>
          <w:sz w:val="20"/>
          <w:szCs w:val="20"/>
          <w:rPrChange w:id="16065" w:author="thuyhuynh" w:date="2023-05-08T11:25:00Z">
            <w:rPr>
              <w:rFonts w:asciiTheme="minorHAnsi" w:hAnsiTheme="minorHAnsi"/>
              <w:sz w:val="20"/>
              <w:szCs w:val="20"/>
            </w:rPr>
          </w:rPrChange>
        </w:rPr>
      </w:pPr>
      <w:r w:rsidRPr="00116AAA">
        <w:rPr>
          <w:rFonts w:ascii="Poppins" w:hAnsi="Poppins"/>
          <w:sz w:val="20"/>
          <w:szCs w:val="20"/>
          <w:rPrChange w:id="16066" w:author="thuyhuynh" w:date="2023-05-08T11:25:00Z">
            <w:rPr>
              <w:rFonts w:asciiTheme="minorHAnsi" w:hAnsiTheme="minorHAnsi"/>
              <w:sz w:val="20"/>
              <w:szCs w:val="20"/>
            </w:rPr>
          </w:rPrChange>
        </w:rPr>
        <w:t xml:space="preserve">IN ANY CASE, IRITECH’S ENTIRE LIABILITY AND YOUR EXCLUSIVE REMEDY SHALL BE, AT IRITECH’S SOLE OPTION, EITHER: </w:t>
      </w:r>
    </w:p>
    <w:p w:rsidR="00A57DEA" w:rsidRPr="00116AAA" w:rsidRDefault="00A57DEA" w:rsidP="00A57DEA">
      <w:pPr>
        <w:adjustRightInd w:val="0"/>
        <w:spacing w:line="162" w:lineRule="atLeast"/>
        <w:ind w:left="539"/>
        <w:jc w:val="both"/>
        <w:rPr>
          <w:rFonts w:ascii="Poppins" w:hAnsi="Poppins"/>
          <w:sz w:val="20"/>
          <w:szCs w:val="20"/>
          <w:rPrChange w:id="16067" w:author="thuyhuynh" w:date="2023-05-08T11:25:00Z">
            <w:rPr>
              <w:rFonts w:asciiTheme="minorHAnsi" w:hAnsiTheme="minorHAnsi"/>
              <w:sz w:val="20"/>
              <w:szCs w:val="20"/>
            </w:rPr>
          </w:rPrChange>
        </w:rPr>
      </w:pPr>
      <w:r w:rsidRPr="00116AAA">
        <w:rPr>
          <w:rFonts w:ascii="Poppins" w:hAnsi="Poppins"/>
          <w:sz w:val="20"/>
          <w:szCs w:val="20"/>
          <w:rPrChange w:id="16068" w:author="thuyhuynh" w:date="2023-05-08T11:25:00Z">
            <w:rPr>
              <w:rFonts w:asciiTheme="minorHAnsi" w:hAnsiTheme="minorHAnsi"/>
              <w:sz w:val="20"/>
              <w:szCs w:val="20"/>
            </w:rPr>
          </w:rPrChange>
        </w:rPr>
        <w:t>(1) REPAIR OR REPLACEMENT, OR;</w:t>
      </w:r>
    </w:p>
    <w:p w:rsidR="00A57DEA" w:rsidRPr="00116AAA" w:rsidRDefault="00A57DEA" w:rsidP="00A57DEA">
      <w:pPr>
        <w:adjustRightInd w:val="0"/>
        <w:spacing w:line="162" w:lineRule="atLeast"/>
        <w:ind w:left="539"/>
        <w:jc w:val="both"/>
        <w:rPr>
          <w:rFonts w:ascii="Poppins" w:hAnsi="Poppins"/>
          <w:sz w:val="20"/>
          <w:szCs w:val="20"/>
          <w:rPrChange w:id="16069" w:author="thuyhuynh" w:date="2023-05-08T11:25:00Z">
            <w:rPr>
              <w:rFonts w:asciiTheme="minorHAnsi" w:hAnsiTheme="minorHAnsi"/>
              <w:sz w:val="20"/>
              <w:szCs w:val="20"/>
            </w:rPr>
          </w:rPrChange>
        </w:rPr>
      </w:pPr>
      <w:r w:rsidRPr="00116AAA">
        <w:rPr>
          <w:rFonts w:ascii="Poppins" w:hAnsi="Poppins"/>
          <w:sz w:val="20"/>
          <w:szCs w:val="20"/>
          <w:rPrChange w:id="16070" w:author="thuyhuynh" w:date="2023-05-08T11:25:00Z">
            <w:rPr>
              <w:rFonts w:asciiTheme="minorHAnsi" w:hAnsiTheme="minorHAnsi"/>
              <w:sz w:val="20"/>
              <w:szCs w:val="20"/>
            </w:rPr>
          </w:rPrChange>
        </w:rPr>
        <w:t>(2) REFUND OF THE PRICE PAID UPON RETURN OF SOFTWARE TO IRITECH</w:t>
      </w:r>
    </w:p>
    <w:p w:rsidR="00A57DEA" w:rsidRPr="00116AAA" w:rsidRDefault="00A57DEA">
      <w:pPr>
        <w:adjustRightInd w:val="0"/>
        <w:spacing w:line="162" w:lineRule="atLeast"/>
        <w:ind w:leftChars="300" w:left="960" w:hangingChars="150" w:hanging="300"/>
        <w:jc w:val="both"/>
        <w:rPr>
          <w:rFonts w:ascii="Poppins" w:hAnsi="Poppins"/>
          <w:sz w:val="20"/>
          <w:szCs w:val="20"/>
          <w:rPrChange w:id="16071" w:author="thuyhuynh" w:date="2023-05-08T11:25:00Z">
            <w:rPr>
              <w:rFonts w:asciiTheme="minorHAnsi" w:hAnsiTheme="minorHAnsi"/>
              <w:sz w:val="20"/>
              <w:szCs w:val="20"/>
            </w:rPr>
          </w:rPrChange>
        </w:rPr>
      </w:pPr>
    </w:p>
    <w:p w:rsidR="00A57DEA" w:rsidRPr="00116AAA" w:rsidRDefault="00A57DEA" w:rsidP="00A57DEA">
      <w:pPr>
        <w:pStyle w:val="1-cjk"/>
        <w:spacing w:before="0" w:line="240" w:lineRule="auto"/>
        <w:ind w:left="0" w:firstLine="0"/>
        <w:rPr>
          <w:rFonts w:ascii="Poppins" w:hAnsi="Poppins" w:cs="Times New Roman"/>
          <w:caps/>
          <w:kern w:val="1"/>
          <w:lang w:eastAsia="ko-KR"/>
          <w:rPrChange w:id="16072" w:author="thuyhuynh" w:date="2023-05-08T11:25:00Z">
            <w:rPr>
              <w:rFonts w:asciiTheme="minorHAnsi" w:hAnsiTheme="minorHAnsi" w:cs="Times New Roman"/>
              <w:caps/>
              <w:kern w:val="1"/>
              <w:lang w:eastAsia="ko-KR"/>
            </w:rPr>
          </w:rPrChange>
        </w:rPr>
      </w:pPr>
      <w:r w:rsidRPr="00116AAA">
        <w:rPr>
          <w:rFonts w:ascii="Poppins" w:hAnsi="Poppins" w:cs="Times New Roman"/>
          <w:caps/>
          <w:kern w:val="1"/>
          <w:rPrChange w:id="16073" w:author="thuyhuynh" w:date="2023-05-08T11:25:00Z">
            <w:rPr>
              <w:rFonts w:asciiTheme="minorHAnsi" w:hAnsiTheme="minorHAnsi" w:cs="Times New Roman"/>
              <w:caps/>
              <w:kern w:val="1"/>
            </w:rPr>
          </w:rPrChange>
        </w:rPr>
        <w:t xml:space="preserve">For the Products </w:t>
      </w:r>
      <w:r w:rsidRPr="00116AAA">
        <w:rPr>
          <w:rFonts w:ascii="Poppins" w:hAnsi="Poppins" w:cs="Times New Roman"/>
          <w:caps/>
          <w:kern w:val="1"/>
          <w:lang w:eastAsia="ko-KR"/>
          <w:rPrChange w:id="16074" w:author="thuyhuynh" w:date="2023-05-08T11:25:00Z">
            <w:rPr>
              <w:rFonts w:asciiTheme="minorHAnsi" w:hAnsiTheme="minorHAnsi" w:cs="Times New Roman"/>
              <w:caps/>
              <w:kern w:val="1"/>
              <w:lang w:eastAsia="ko-KR"/>
            </w:rPr>
          </w:rPrChange>
        </w:rPr>
        <w:t xml:space="preserve">repaired, </w:t>
      </w:r>
      <w:r w:rsidRPr="00116AAA">
        <w:rPr>
          <w:rFonts w:ascii="Poppins" w:hAnsi="Poppins" w:cs="Times New Roman"/>
          <w:caps/>
          <w:kern w:val="1"/>
          <w:rPrChange w:id="16075" w:author="thuyhuynh" w:date="2023-05-08T11:25:00Z">
            <w:rPr>
              <w:rFonts w:asciiTheme="minorHAnsi" w:hAnsiTheme="minorHAnsi" w:cs="Times New Roman"/>
              <w:caps/>
              <w:kern w:val="1"/>
            </w:rPr>
          </w:rPrChange>
        </w:rPr>
        <w:t>rectified or replaced under th</w:t>
      </w:r>
      <w:r w:rsidRPr="00116AAA">
        <w:rPr>
          <w:rFonts w:ascii="Poppins" w:hAnsi="Poppins" w:cs="Times New Roman"/>
          <w:caps/>
          <w:kern w:val="1"/>
          <w:lang w:eastAsia="ko-KR"/>
          <w:rPrChange w:id="16076" w:author="thuyhuynh" w:date="2023-05-08T11:25:00Z">
            <w:rPr>
              <w:rFonts w:asciiTheme="minorHAnsi" w:hAnsiTheme="minorHAnsi" w:cs="Times New Roman"/>
              <w:caps/>
              <w:kern w:val="1"/>
              <w:lang w:eastAsia="ko-KR"/>
            </w:rPr>
          </w:rPrChange>
        </w:rPr>
        <w:t>is Agreement shall be warranted</w:t>
      </w:r>
      <w:r w:rsidRPr="00116AAA">
        <w:rPr>
          <w:rFonts w:ascii="Poppins" w:hAnsi="Poppins" w:cs="Times New Roman"/>
          <w:caps/>
          <w:kern w:val="1"/>
          <w:rPrChange w:id="16077" w:author="thuyhuynh" w:date="2023-05-08T11:25:00Z">
            <w:rPr>
              <w:rFonts w:asciiTheme="minorHAnsi" w:hAnsiTheme="minorHAnsi" w:cs="Times New Roman"/>
              <w:caps/>
              <w:kern w:val="1"/>
            </w:rPr>
          </w:rPrChange>
        </w:rPr>
        <w:t xml:space="preserve"> for the </w:t>
      </w:r>
      <w:r w:rsidRPr="00116AAA">
        <w:rPr>
          <w:rFonts w:ascii="Poppins" w:hAnsi="Poppins" w:cs="Times New Roman"/>
          <w:caps/>
          <w:kern w:val="1"/>
          <w:lang w:eastAsia="ko-KR"/>
          <w:rPrChange w:id="16078" w:author="thuyhuynh" w:date="2023-05-08T11:25:00Z">
            <w:rPr>
              <w:rFonts w:asciiTheme="minorHAnsi" w:hAnsiTheme="minorHAnsi" w:cs="Times New Roman"/>
              <w:caps/>
              <w:kern w:val="1"/>
              <w:lang w:eastAsia="ko-KR"/>
            </w:rPr>
          </w:rPrChange>
        </w:rPr>
        <w:t xml:space="preserve">balance of the </w:t>
      </w:r>
      <w:r w:rsidRPr="00116AAA">
        <w:rPr>
          <w:rFonts w:ascii="Poppins" w:hAnsi="Poppins" w:cs="Times New Roman"/>
          <w:caps/>
          <w:kern w:val="1"/>
          <w:rPrChange w:id="16079" w:author="thuyhuynh" w:date="2023-05-08T11:25:00Z">
            <w:rPr>
              <w:rFonts w:asciiTheme="minorHAnsi" w:hAnsiTheme="minorHAnsi" w:cs="Times New Roman"/>
              <w:caps/>
              <w:kern w:val="1"/>
            </w:rPr>
          </w:rPrChange>
        </w:rPr>
        <w:t xml:space="preserve">original Products </w:t>
      </w:r>
      <w:r w:rsidRPr="00116AAA">
        <w:rPr>
          <w:rFonts w:ascii="Poppins" w:hAnsi="Poppins" w:cs="Times New Roman"/>
          <w:caps/>
          <w:kern w:val="1"/>
          <w:lang w:eastAsia="ko-KR"/>
          <w:rPrChange w:id="16080" w:author="thuyhuynh" w:date="2023-05-08T11:25:00Z">
            <w:rPr>
              <w:rFonts w:asciiTheme="minorHAnsi" w:hAnsiTheme="minorHAnsi" w:cs="Times New Roman"/>
              <w:caps/>
              <w:kern w:val="1"/>
              <w:lang w:eastAsia="ko-KR"/>
            </w:rPr>
          </w:rPrChange>
        </w:rPr>
        <w:t>warranty</w:t>
      </w:r>
      <w:r w:rsidRPr="00116AAA">
        <w:rPr>
          <w:rFonts w:ascii="Poppins" w:hAnsi="Poppins" w:cs="Times New Roman"/>
          <w:caps/>
          <w:kern w:val="1"/>
          <w:rPrChange w:id="16081" w:author="thuyhuynh" w:date="2023-05-08T11:25:00Z">
            <w:rPr>
              <w:rFonts w:asciiTheme="minorHAnsi" w:hAnsiTheme="minorHAnsi" w:cs="Times New Roman"/>
              <w:caps/>
              <w:kern w:val="1"/>
            </w:rPr>
          </w:rPrChange>
        </w:rPr>
        <w:t>.</w:t>
      </w:r>
    </w:p>
    <w:p w:rsidR="00A57DEA" w:rsidRPr="00116AAA" w:rsidRDefault="00A57DEA" w:rsidP="00A57DEA">
      <w:pPr>
        <w:spacing w:line="162" w:lineRule="atLeast"/>
        <w:jc w:val="both"/>
        <w:rPr>
          <w:rFonts w:ascii="Poppins" w:hAnsi="Poppins"/>
          <w:color w:val="444444"/>
          <w:sz w:val="20"/>
          <w:szCs w:val="20"/>
          <w:rPrChange w:id="16082" w:author="thuyhuynh" w:date="2023-05-08T11:25:00Z">
            <w:rPr>
              <w:rFonts w:asciiTheme="minorHAnsi" w:hAnsiTheme="minorHAnsi"/>
              <w:color w:val="444444"/>
              <w:sz w:val="20"/>
              <w:szCs w:val="20"/>
            </w:rPr>
          </w:rPrChange>
        </w:rPr>
      </w:pPr>
    </w:p>
    <w:p w:rsidR="00A57DEA" w:rsidRPr="00116AAA" w:rsidRDefault="00A57DEA" w:rsidP="00A57DEA">
      <w:pPr>
        <w:pStyle w:val="ListParagraph"/>
        <w:jc w:val="both"/>
        <w:rPr>
          <w:rFonts w:ascii="Poppins" w:hAnsi="Poppins"/>
          <w:sz w:val="20"/>
          <w:szCs w:val="20"/>
          <w:rPrChange w:id="16083" w:author="thuyhuynh" w:date="2023-05-08T11:25:00Z">
            <w:rPr>
              <w:rFonts w:asciiTheme="minorHAnsi" w:hAnsiTheme="minorHAnsi"/>
              <w:sz w:val="20"/>
              <w:szCs w:val="20"/>
            </w:rPr>
          </w:rPrChange>
        </w:rPr>
      </w:pPr>
      <w:proofErr w:type="gramStart"/>
      <w:r w:rsidRPr="00116AAA">
        <w:rPr>
          <w:rFonts w:ascii="Poppins" w:hAnsi="Poppins"/>
          <w:sz w:val="20"/>
          <w:szCs w:val="20"/>
          <w:rPrChange w:id="16084" w:author="thuyhuynh" w:date="2023-05-08T11:25:00Z">
            <w:rPr>
              <w:rFonts w:asciiTheme="minorHAnsi" w:hAnsiTheme="minorHAnsi"/>
              <w:sz w:val="20"/>
              <w:szCs w:val="20"/>
            </w:rPr>
          </w:rPrChange>
        </w:rPr>
        <w:t>LIMITATION OF LIABILITY.</w:t>
      </w:r>
      <w:proofErr w:type="gramEnd"/>
      <w:r w:rsidRPr="00116AAA">
        <w:rPr>
          <w:rFonts w:ascii="Poppins" w:hAnsi="Poppins"/>
          <w:sz w:val="20"/>
          <w:szCs w:val="20"/>
          <w:rPrChange w:id="16085" w:author="thuyhuynh" w:date="2023-05-08T11:25:00Z">
            <w:rPr>
              <w:rFonts w:asciiTheme="minorHAnsi" w:hAnsiTheme="minorHAnsi"/>
              <w:sz w:val="20"/>
              <w:szCs w:val="20"/>
            </w:rPr>
          </w:rPrChange>
        </w:rPr>
        <w:t> </w:t>
      </w:r>
    </w:p>
    <w:p w:rsidR="00A57DEA" w:rsidRPr="00116AAA" w:rsidRDefault="00A57DEA" w:rsidP="00A57DEA">
      <w:pPr>
        <w:spacing w:line="162" w:lineRule="atLeast"/>
        <w:jc w:val="both"/>
        <w:rPr>
          <w:rFonts w:ascii="Poppins" w:hAnsi="Poppins"/>
          <w:sz w:val="20"/>
          <w:szCs w:val="20"/>
          <w:rPrChange w:id="16086" w:author="thuyhuynh" w:date="2023-05-08T11:25:00Z">
            <w:rPr>
              <w:rFonts w:asciiTheme="minorHAnsi" w:hAnsiTheme="minorHAnsi"/>
              <w:sz w:val="20"/>
              <w:szCs w:val="20"/>
            </w:rPr>
          </w:rPrChange>
        </w:rPr>
      </w:pPr>
      <w:r w:rsidRPr="00116AAA">
        <w:rPr>
          <w:rFonts w:ascii="Poppins" w:hAnsi="Poppins"/>
          <w:sz w:val="20"/>
          <w:szCs w:val="20"/>
          <w:rPrChange w:id="16087" w:author="thuyhuynh" w:date="2023-05-08T11:25:00Z">
            <w:rPr>
              <w:rFonts w:asciiTheme="minorHAnsi" w:hAnsiTheme="minorHAnsi"/>
              <w:sz w:val="20"/>
              <w:szCs w:val="20"/>
            </w:rPr>
          </w:rPrChange>
        </w:rPr>
        <w:t>EXCEPT WHERE THIS EXCLUSION OR RESTRICTION OF LIABILITY WOULD BE VOID OR INEFFECTIVE UNDER APPLICABLE STATUTE OR REGULATION, IN NO EVENT SHALL IRITECH BE LIABLE FOR INDIRECT, SPECIAL, INCIDENTAL, OR CONSEQUENTIAL DAMAGES (INCLUDING LOST PROFITS OR SAVINGS) WHETHER BASED ON CONTRACT, TORT OR ANY OTHER LEGAL THEORY, EVEN IF IRITECH HAS BEEN ADVISED OF THE POSSIBILITY OF SUCH DAMAGES.</w:t>
      </w:r>
    </w:p>
    <w:p w:rsidR="00A57DEA" w:rsidRPr="00116AAA" w:rsidRDefault="00A57DEA" w:rsidP="00A57DEA">
      <w:pPr>
        <w:spacing w:line="162" w:lineRule="atLeast"/>
        <w:jc w:val="both"/>
        <w:rPr>
          <w:rFonts w:ascii="Poppins" w:hAnsi="Poppins"/>
          <w:sz w:val="20"/>
          <w:szCs w:val="20"/>
          <w:rPrChange w:id="16088" w:author="thuyhuynh" w:date="2023-05-08T11:25:00Z">
            <w:rPr>
              <w:rFonts w:asciiTheme="minorHAnsi" w:hAnsiTheme="minorHAnsi"/>
              <w:sz w:val="20"/>
              <w:szCs w:val="20"/>
            </w:rPr>
          </w:rPrChange>
        </w:rPr>
      </w:pPr>
    </w:p>
    <w:p w:rsidR="00A57DEA" w:rsidRPr="00116AAA" w:rsidRDefault="00A57DEA" w:rsidP="00A57DEA">
      <w:pPr>
        <w:pStyle w:val="HTMLPreformatted"/>
        <w:ind w:left="24" w:right="24"/>
        <w:jc w:val="both"/>
        <w:rPr>
          <w:rFonts w:ascii="Poppins" w:eastAsia="Malgun Gothic" w:hAnsi="Poppins" w:cs="Times New Roman"/>
          <w:sz w:val="20"/>
          <w:szCs w:val="20"/>
          <w:rPrChange w:id="16089" w:author="thuyhuynh" w:date="2023-05-08T11:25:00Z">
            <w:rPr>
              <w:rFonts w:asciiTheme="minorHAnsi" w:eastAsia="Malgun Gothic" w:hAnsiTheme="minorHAnsi" w:cs="Times New Roman"/>
              <w:sz w:val="20"/>
              <w:szCs w:val="20"/>
            </w:rPr>
          </w:rPrChange>
        </w:rPr>
      </w:pPr>
      <w:r w:rsidRPr="00116AAA">
        <w:rPr>
          <w:rFonts w:ascii="Poppins" w:eastAsia="Malgun Gothic" w:hAnsi="Poppins" w:cs="Times New Roman"/>
          <w:sz w:val="20"/>
          <w:szCs w:val="20"/>
          <w:rPrChange w:id="16090" w:author="thuyhuynh" w:date="2023-05-08T11:25:00Z">
            <w:rPr>
              <w:rFonts w:asciiTheme="minorHAnsi" w:eastAsia="Malgun Gothic" w:hAnsiTheme="minorHAnsi" w:cs="Times New Roman"/>
              <w:sz w:val="20"/>
              <w:szCs w:val="20"/>
            </w:rPr>
          </w:rPrChange>
        </w:rPr>
        <w:t>ALL THE LIABILITIES ARISING OR ALLEGED IN CONNECTION WITH THE USE OF SOFTWARE SHALL NOT EXCEED THE PRICE OF RELEVANT PRODUCTS PAID BY YOU, UPON WHICH SUCH LIABILITIES ARE BASED. IF SUCH LIABILITY RELATES TO PARTICULAR ITEMS OF PRODUCTS, SOFTWARE OR SERVICES PROVIDED BY IRITECH, SUCH LIABILITY SHALL BE LIMITED TO THE PRICES OR FEES PAID FOR THE RELEVANT PRODUCTS, SOFTWARE OR SERVICES.</w:t>
      </w:r>
    </w:p>
    <w:p w:rsidR="00A57DEA" w:rsidRPr="00116AAA" w:rsidRDefault="00A57DEA" w:rsidP="00A57DEA">
      <w:pPr>
        <w:pStyle w:val="HTMLPreformatted"/>
        <w:ind w:left="24" w:right="24"/>
        <w:jc w:val="both"/>
        <w:rPr>
          <w:rFonts w:ascii="Poppins" w:eastAsia="Malgun Gothic" w:hAnsi="Poppins" w:cs="Times New Roman"/>
          <w:sz w:val="20"/>
          <w:szCs w:val="20"/>
          <w:rPrChange w:id="16091" w:author="thuyhuynh" w:date="2023-05-08T11:25:00Z">
            <w:rPr>
              <w:rFonts w:asciiTheme="minorHAnsi" w:eastAsia="Malgun Gothic" w:hAnsiTheme="minorHAnsi" w:cs="Times New Roman"/>
              <w:sz w:val="20"/>
              <w:szCs w:val="20"/>
            </w:rPr>
          </w:rPrChange>
        </w:rPr>
      </w:pPr>
    </w:p>
    <w:p w:rsidR="00A57DEA" w:rsidRPr="00116AAA" w:rsidRDefault="00A57DEA" w:rsidP="00A57DEA">
      <w:pPr>
        <w:spacing w:line="162" w:lineRule="atLeast"/>
        <w:jc w:val="both"/>
        <w:rPr>
          <w:rFonts w:ascii="Poppins" w:hAnsi="Poppins"/>
          <w:sz w:val="20"/>
          <w:szCs w:val="20"/>
          <w:rPrChange w:id="16092" w:author="thuyhuynh" w:date="2023-05-08T11:25:00Z">
            <w:rPr>
              <w:rFonts w:asciiTheme="minorHAnsi" w:hAnsiTheme="minorHAnsi"/>
              <w:sz w:val="20"/>
              <w:szCs w:val="20"/>
            </w:rPr>
          </w:rPrChange>
        </w:rPr>
      </w:pPr>
      <w:r w:rsidRPr="00116AAA">
        <w:rPr>
          <w:rFonts w:ascii="Poppins" w:hAnsi="Poppins"/>
          <w:sz w:val="20"/>
          <w:szCs w:val="20"/>
          <w:rPrChange w:id="16093" w:author="thuyhuynh" w:date="2023-05-08T11:25:00Z">
            <w:rPr>
              <w:rFonts w:asciiTheme="minorHAnsi" w:hAnsiTheme="minorHAnsi"/>
              <w:sz w:val="20"/>
              <w:szCs w:val="20"/>
            </w:rPr>
          </w:rPrChange>
        </w:rPr>
        <w:t>IN THE CASE WHERE NO AMOUNT WAS PAID, IRITECH SHALL HAVE NO LIABILITY FOR ANY DAMAGES WHATSOEVER.</w:t>
      </w:r>
    </w:p>
    <w:p w:rsidR="00A57DEA" w:rsidRPr="00116AAA" w:rsidRDefault="00A57DEA" w:rsidP="00A57DEA">
      <w:pPr>
        <w:spacing w:line="162" w:lineRule="atLeast"/>
        <w:jc w:val="both"/>
        <w:rPr>
          <w:rFonts w:ascii="Poppins" w:hAnsi="Poppins"/>
          <w:sz w:val="20"/>
          <w:szCs w:val="20"/>
          <w:rPrChange w:id="16094" w:author="thuyhuynh" w:date="2023-05-08T11:25:00Z">
            <w:rPr>
              <w:rFonts w:asciiTheme="minorHAnsi" w:hAnsiTheme="minorHAnsi"/>
              <w:sz w:val="20"/>
              <w:szCs w:val="20"/>
            </w:rPr>
          </w:rPrChange>
        </w:rPr>
      </w:pPr>
    </w:p>
    <w:p w:rsidR="00A57DEA" w:rsidRPr="00116AAA" w:rsidRDefault="00A57DEA" w:rsidP="00A57DEA">
      <w:pPr>
        <w:spacing w:line="162" w:lineRule="atLeast"/>
        <w:jc w:val="both"/>
        <w:rPr>
          <w:rFonts w:ascii="Poppins" w:hAnsi="Poppins"/>
          <w:sz w:val="20"/>
          <w:szCs w:val="20"/>
          <w:rPrChange w:id="16095" w:author="thuyhuynh" w:date="2023-05-08T11:25:00Z">
            <w:rPr>
              <w:rFonts w:asciiTheme="minorHAnsi" w:hAnsiTheme="minorHAnsi"/>
              <w:sz w:val="20"/>
              <w:szCs w:val="20"/>
            </w:rPr>
          </w:rPrChange>
        </w:rPr>
      </w:pPr>
      <w:r w:rsidRPr="00116AAA">
        <w:rPr>
          <w:rFonts w:ascii="Poppins" w:hAnsi="Poppins"/>
          <w:sz w:val="20"/>
          <w:szCs w:val="20"/>
          <w:rPrChange w:id="16096" w:author="thuyhuynh" w:date="2023-05-08T11:25:00Z">
            <w:rPr>
              <w:rFonts w:asciiTheme="minorHAnsi" w:hAnsiTheme="minorHAnsi"/>
              <w:sz w:val="20"/>
              <w:szCs w:val="20"/>
            </w:rPr>
          </w:rPrChange>
        </w:rPr>
        <w:t>THE PROVISIONS OF THIS SECTION SHALL SURVIVE TERMINATION, EXPIRATION OR CANCELLATION OF THE LICENSE AND/OR THE AGREEMENT.</w:t>
      </w:r>
    </w:p>
    <w:p w:rsidR="00A57DEA" w:rsidRPr="00116AAA" w:rsidRDefault="00A57DEA" w:rsidP="00A57DEA">
      <w:pPr>
        <w:spacing w:line="162" w:lineRule="atLeast"/>
        <w:jc w:val="both"/>
        <w:rPr>
          <w:rFonts w:ascii="Poppins" w:hAnsi="Poppins"/>
          <w:sz w:val="20"/>
          <w:szCs w:val="20"/>
          <w:rPrChange w:id="16097" w:author="thuyhuynh" w:date="2023-05-08T11:25:00Z">
            <w:rPr>
              <w:rFonts w:asciiTheme="minorHAnsi" w:hAnsiTheme="minorHAnsi"/>
              <w:sz w:val="20"/>
              <w:szCs w:val="20"/>
            </w:rPr>
          </w:rPrChange>
        </w:rPr>
      </w:pPr>
    </w:p>
    <w:p w:rsidR="00A57DEA" w:rsidRPr="00116AAA" w:rsidRDefault="00A57DEA" w:rsidP="00A57DEA">
      <w:pPr>
        <w:pStyle w:val="ListParagraph"/>
        <w:jc w:val="both"/>
        <w:rPr>
          <w:rFonts w:ascii="Poppins" w:hAnsi="Poppins"/>
          <w:sz w:val="20"/>
          <w:szCs w:val="20"/>
          <w:rPrChange w:id="16098" w:author="thuyhuynh" w:date="2023-05-08T11:25:00Z">
            <w:rPr>
              <w:rFonts w:asciiTheme="minorHAnsi" w:hAnsiTheme="minorHAnsi"/>
              <w:sz w:val="20"/>
              <w:szCs w:val="20"/>
            </w:rPr>
          </w:rPrChange>
        </w:rPr>
      </w:pPr>
      <w:proofErr w:type="gramStart"/>
      <w:r w:rsidRPr="00116AAA">
        <w:rPr>
          <w:rFonts w:ascii="Poppins" w:hAnsi="Poppins"/>
          <w:sz w:val="20"/>
          <w:szCs w:val="20"/>
          <w:rPrChange w:id="16099" w:author="thuyhuynh" w:date="2023-05-08T11:25:00Z">
            <w:rPr>
              <w:rFonts w:asciiTheme="minorHAnsi" w:hAnsiTheme="minorHAnsi"/>
              <w:sz w:val="20"/>
              <w:szCs w:val="20"/>
            </w:rPr>
          </w:rPrChange>
        </w:rPr>
        <w:t>Governing Law and Jurisdiction.</w:t>
      </w:r>
      <w:proofErr w:type="gramEnd"/>
    </w:p>
    <w:p w:rsidR="00A57DEA" w:rsidRPr="00116AAA" w:rsidRDefault="00A57DEA" w:rsidP="00A57DEA">
      <w:pPr>
        <w:spacing w:line="162" w:lineRule="atLeast"/>
        <w:jc w:val="both"/>
        <w:rPr>
          <w:rStyle w:val="apple-style-span"/>
          <w:rFonts w:ascii="Poppins" w:hAnsi="Poppins"/>
          <w:sz w:val="20"/>
          <w:szCs w:val="20"/>
          <w:rPrChange w:id="16100" w:author="thuyhuynh" w:date="2023-05-08T11:25:00Z">
            <w:rPr>
              <w:rStyle w:val="apple-style-span"/>
              <w:rFonts w:asciiTheme="minorHAnsi" w:hAnsiTheme="minorHAnsi"/>
              <w:sz w:val="20"/>
              <w:szCs w:val="20"/>
            </w:rPr>
          </w:rPrChange>
        </w:rPr>
      </w:pPr>
      <w:r w:rsidRPr="00116AAA">
        <w:rPr>
          <w:rStyle w:val="apple-style-span"/>
          <w:rFonts w:ascii="Poppins" w:hAnsi="Poppins"/>
          <w:sz w:val="20"/>
          <w:szCs w:val="20"/>
          <w:rPrChange w:id="16101" w:author="thuyhuynh" w:date="2023-05-08T11:25:00Z">
            <w:rPr>
              <w:rStyle w:val="apple-style-span"/>
              <w:rFonts w:asciiTheme="minorHAnsi" w:hAnsiTheme="minorHAnsi"/>
              <w:sz w:val="20"/>
              <w:szCs w:val="20"/>
            </w:rPr>
          </w:rPrChange>
        </w:rPr>
        <w:t>This Agreement shall be executed in English text as the controlling text and governed by and construed in accordance with the laws of the Commonwealth of Virginia. Any dispute, controversy or difference which may arise between the parties hereto out of or in relation to or in connection with this Agreement, Products or Software, shall be settled amicably through negotiations between the parties. If such negotiations should fail, then such disputes, controversies or differences shall be submitted to a court that has jurisdiction over the place where IRITECH has the relevant office.</w:t>
      </w:r>
    </w:p>
    <w:p w:rsidR="00A57DEA" w:rsidRPr="00116AAA" w:rsidRDefault="00A57DEA" w:rsidP="00A57DEA">
      <w:pPr>
        <w:spacing w:line="162" w:lineRule="atLeast"/>
        <w:jc w:val="both"/>
        <w:rPr>
          <w:rStyle w:val="apple-style-span"/>
          <w:rFonts w:ascii="Poppins" w:hAnsi="Poppins"/>
          <w:sz w:val="20"/>
          <w:szCs w:val="20"/>
          <w:rPrChange w:id="16102" w:author="thuyhuynh" w:date="2023-05-08T11:25:00Z">
            <w:rPr>
              <w:rStyle w:val="apple-style-span"/>
              <w:rFonts w:asciiTheme="minorHAnsi" w:hAnsiTheme="minorHAnsi"/>
              <w:sz w:val="20"/>
              <w:szCs w:val="20"/>
            </w:rPr>
          </w:rPrChange>
        </w:rPr>
      </w:pPr>
    </w:p>
    <w:p w:rsidR="00A57DEA" w:rsidRPr="00116AAA" w:rsidRDefault="00A57DEA" w:rsidP="00A57DEA">
      <w:pPr>
        <w:pStyle w:val="ListParagraph"/>
        <w:jc w:val="both"/>
        <w:rPr>
          <w:rFonts w:ascii="Poppins" w:hAnsi="Poppins"/>
          <w:sz w:val="20"/>
          <w:szCs w:val="20"/>
          <w:rPrChange w:id="16103" w:author="thuyhuynh" w:date="2023-05-08T11:25:00Z">
            <w:rPr>
              <w:rFonts w:asciiTheme="minorHAnsi" w:hAnsiTheme="minorHAnsi"/>
              <w:sz w:val="20"/>
              <w:szCs w:val="20"/>
            </w:rPr>
          </w:rPrChange>
        </w:rPr>
      </w:pPr>
      <w:proofErr w:type="gramStart"/>
      <w:r w:rsidRPr="00116AAA">
        <w:rPr>
          <w:rFonts w:ascii="Poppins" w:hAnsi="Poppins"/>
          <w:sz w:val="20"/>
          <w:szCs w:val="20"/>
          <w:rPrChange w:id="16104" w:author="thuyhuynh" w:date="2023-05-08T11:25:00Z">
            <w:rPr>
              <w:rFonts w:asciiTheme="minorHAnsi" w:hAnsiTheme="minorHAnsi"/>
              <w:sz w:val="20"/>
              <w:szCs w:val="20"/>
            </w:rPr>
          </w:rPrChange>
        </w:rPr>
        <w:t>ENTIRE AGREEMENT AND SEVERABILITY.</w:t>
      </w:r>
      <w:proofErr w:type="gramEnd"/>
    </w:p>
    <w:p w:rsidR="00A57DEA" w:rsidRPr="00116AAA" w:rsidRDefault="00A57DEA" w:rsidP="00A57DEA">
      <w:pPr>
        <w:jc w:val="both"/>
        <w:rPr>
          <w:rFonts w:ascii="Poppins" w:hAnsi="Poppins"/>
          <w:sz w:val="20"/>
          <w:szCs w:val="20"/>
          <w:rPrChange w:id="16105" w:author="thuyhuynh" w:date="2023-05-08T11:25:00Z">
            <w:rPr>
              <w:rFonts w:asciiTheme="minorHAnsi" w:hAnsiTheme="minorHAnsi"/>
              <w:sz w:val="20"/>
              <w:szCs w:val="20"/>
            </w:rPr>
          </w:rPrChange>
        </w:rPr>
      </w:pPr>
      <w:r w:rsidRPr="00116AAA">
        <w:rPr>
          <w:rFonts w:ascii="Poppins" w:hAnsi="Poppins"/>
          <w:sz w:val="20"/>
          <w:szCs w:val="20"/>
          <w:rPrChange w:id="16106" w:author="thuyhuynh" w:date="2023-05-08T11:25:00Z">
            <w:rPr>
              <w:rFonts w:asciiTheme="minorHAnsi" w:hAnsiTheme="minorHAnsi"/>
              <w:sz w:val="20"/>
              <w:szCs w:val="20"/>
            </w:rPr>
          </w:rPrChange>
        </w:rPr>
        <w:t>This EULA (including any addendum or amendment to this EULA which is included with the Software) is the entire agreement between you and IRITECH relating to the Software and the support services (if any) and they supersede all prior or contemporaneous oral or written communications, proposals and representations with respect to the Software or any other subject matter covered by this EULA. To the extent the terms of any IRITECH policies or programs for support services conflict with the terms of this EULA, the terms of this EULA shall control. If any provision of this EULA is held to be void, invalid, unenforceable or illegal, the other provisions shall continue in full force and effect.</w:t>
      </w:r>
    </w:p>
    <w:p w:rsidR="000569AD" w:rsidRPr="00116AAA" w:rsidRDefault="00595FFD" w:rsidP="0028692E">
      <w:pPr>
        <w:jc w:val="center"/>
        <w:rPr>
          <w:rFonts w:ascii="Poppins" w:hAnsi="Poppins"/>
          <w:b/>
          <w:sz w:val="20"/>
          <w:szCs w:val="20"/>
          <w:lang w:eastAsia="ko-KR"/>
          <w:rPrChange w:id="16107" w:author="thuyhuynh" w:date="2023-05-08T11:25:00Z">
            <w:rPr>
              <w:b/>
              <w:sz w:val="24"/>
              <w:szCs w:val="24"/>
              <w:lang w:eastAsia="ko-KR"/>
            </w:rPr>
          </w:rPrChange>
        </w:rPr>
      </w:pPr>
      <w:r w:rsidRPr="00116AAA">
        <w:rPr>
          <w:rFonts w:ascii="Poppins" w:hAnsi="Poppins"/>
          <w:b/>
          <w:sz w:val="20"/>
          <w:szCs w:val="20"/>
          <w:lang w:eastAsia="ko-KR"/>
          <w:rPrChange w:id="16108" w:author="thuyhuynh" w:date="2023-05-08T11:25:00Z">
            <w:rPr>
              <w:b/>
              <w:sz w:val="24"/>
              <w:szCs w:val="24"/>
              <w:lang w:eastAsia="ko-KR"/>
            </w:rPr>
          </w:rPrChange>
        </w:rPr>
        <w:t>- The end of the document -</w:t>
      </w:r>
    </w:p>
    <w:sectPr w:rsidR="000569AD" w:rsidRPr="00116AAA" w:rsidSect="004016AB">
      <w:headerReference w:type="default" r:id="rId138"/>
      <w:footerReference w:type="default" r:id="rId139"/>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7F46" w:rsidRDefault="008B7F46" w:rsidP="00AC0496">
      <w:r>
        <w:separator/>
      </w:r>
    </w:p>
  </w:endnote>
  <w:endnote w:type="continuationSeparator" w:id="0">
    <w:p w:rsidR="008B7F46" w:rsidRDefault="008B7F46" w:rsidP="00AC0496">
      <w:r>
        <w:continuationSeparator/>
      </w:r>
    </w:p>
  </w:endnote>
  <w:endnote w:type="continuationNotice" w:id="1">
    <w:p w:rsidR="008B7F46" w:rsidRDefault="008B7F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Poppins">
    <w:altName w:val="Times New Roman"/>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Arial Unicode MS"/>
    <w:panose1 w:val="02030600000101010101"/>
    <w:charset w:val="81"/>
    <w:family w:val="auto"/>
    <w:notTrueType/>
    <w:pitch w:val="fixed"/>
    <w:sig w:usb0="00000000" w:usb1="09060000" w:usb2="00000010" w:usb3="00000000" w:csb0="00080000" w:csb1="00000000"/>
  </w:font>
  <w:font w:name="GulimChe">
    <w:altName w:val="굴림체"/>
    <w:panose1 w:val="020B0609000101010101"/>
    <w:charset w:val="81"/>
    <w:family w:val="modern"/>
    <w:pitch w:val="fixed"/>
    <w:sig w:usb0="B00002AF" w:usb1="69D77CFB" w:usb2="00000030" w:usb3="00000000" w:csb0="0008009F" w:csb1="00000000"/>
  </w:font>
  <w:font w:name="Gulim">
    <w:altName w:val="Arial Unicode MS"/>
    <w:panose1 w:val="020B0600000101010101"/>
    <w:charset w:val="81"/>
    <w:family w:val="roman"/>
    <w:notTrueType/>
    <w:pitch w:val="fixed"/>
    <w:sig w:usb0="00000000" w:usb1="09060000" w:usb2="00000010" w:usb3="00000000" w:csb0="00080000" w:csb1="00000000"/>
  </w:font>
  <w:font w:name="Arial">
    <w:panose1 w:val="020B0604020202020204"/>
    <w:charset w:val="00"/>
    <w:family w:val="swiss"/>
    <w:pitch w:val="variable"/>
    <w:sig w:usb0="E0002EFF" w:usb1="C000785B" w:usb2="00000009" w:usb3="00000000" w:csb0="000001FF" w:csb1="00000000"/>
  </w:font>
  <w:font w:name="Poppins SemiBold">
    <w:altName w:val="Times New Roman"/>
    <w:panose1 w:val="00000000000000000000"/>
    <w:charset w:val="00"/>
    <w:family w:val="roman"/>
    <w:notTrueType/>
    <w:pitch w:val="default"/>
  </w:font>
  <w:font w:name="Popins">
    <w:altName w:val="Times New Roman"/>
    <w:panose1 w:val="00000000000000000000"/>
    <w:charset w:val="00"/>
    <w:family w:val="roman"/>
    <w:notTrueType/>
    <w:pitch w:val="default"/>
  </w:font>
  <w:font w:name="Poppins Ligh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815" w:rsidRPr="004B1DAB" w:rsidRDefault="003E7815">
    <w:pPr>
      <w:pStyle w:val="Footer"/>
      <w:pBdr>
        <w:top w:val="single" w:sz="4" w:space="1" w:color="D9D9D9" w:themeColor="background1" w:themeShade="D9"/>
      </w:pBdr>
      <w:rPr>
        <w:ins w:id="16115" w:author="thuyhuynh" w:date="2023-05-08T11:39:00Z"/>
        <w:rFonts w:ascii="Poppins Light" w:hAnsi="Poppins Light"/>
        <w:b/>
        <w:bCs/>
        <w:sz w:val="14"/>
        <w:szCs w:val="14"/>
        <w:rPrChange w:id="16116" w:author="thuyhuynh" w:date="2023-05-08T11:43:00Z">
          <w:rPr>
            <w:ins w:id="16117" w:author="thuyhuynh" w:date="2023-05-08T11:39:00Z"/>
            <w:b/>
            <w:bCs/>
          </w:rPr>
        </w:rPrChange>
      </w:rPr>
    </w:pPr>
    <w:ins w:id="16118" w:author="thuyhuynh" w:date="2023-05-08T11:42:00Z">
      <w:r w:rsidRPr="004B1DAB">
        <w:rPr>
          <w:rFonts w:ascii="Poppins Light" w:hAnsi="Poppins Light" w:hint="eastAsia"/>
          <w:color w:val="000000" w:themeColor="text1"/>
          <w:sz w:val="14"/>
          <w:szCs w:val="14"/>
        </w:rPr>
        <w:t>Software</w:t>
      </w:r>
    </w:ins>
    <w:ins w:id="16119" w:author="thuyhuynh" w:date="2023-05-08T11:41:00Z">
      <w:r w:rsidRPr="004B1DAB">
        <w:rPr>
          <w:rFonts w:ascii="Poppins Light" w:hAnsi="Poppins Light" w:hint="eastAsia"/>
          <w:color w:val="000000" w:themeColor="text1"/>
          <w:sz w:val="14"/>
          <w:szCs w:val="14"/>
        </w:rPr>
        <w:t xml:space="preserve"> </w:t>
      </w:r>
    </w:ins>
    <w:ins w:id="16120" w:author="thuyhuynh" w:date="2023-05-08T11:43:00Z">
      <w:r w:rsidRPr="004B1DAB">
        <w:rPr>
          <w:rFonts w:ascii="Poppins Light" w:hAnsi="Poppins Light" w:hint="eastAsia"/>
          <w:color w:val="000000" w:themeColor="text1"/>
          <w:sz w:val="14"/>
          <w:szCs w:val="14"/>
        </w:rPr>
        <w:t>Develop</w:t>
      </w:r>
    </w:ins>
    <w:ins w:id="16121" w:author="thuyhuynh" w:date="2023-05-08T12:17:00Z">
      <w:r>
        <w:rPr>
          <w:rFonts w:ascii="Poppins Light" w:hAnsi="Poppins Light"/>
          <w:color w:val="000000" w:themeColor="text1"/>
          <w:sz w:val="14"/>
          <w:szCs w:val="14"/>
        </w:rPr>
        <w:t>er</w:t>
      </w:r>
    </w:ins>
    <w:ins w:id="16122" w:author="thuyhuynh" w:date="2023-05-08T11:43:00Z">
      <w:r w:rsidRPr="004B1DAB">
        <w:rPr>
          <w:rFonts w:ascii="Poppins Light" w:hAnsi="Poppins Light" w:hint="eastAsia"/>
          <w:color w:val="000000" w:themeColor="text1"/>
          <w:sz w:val="14"/>
          <w:szCs w:val="14"/>
        </w:rPr>
        <w:t>’</w:t>
      </w:r>
      <w:r w:rsidRPr="004B1DAB">
        <w:rPr>
          <w:rFonts w:ascii="Poppins Light" w:hAnsi="Poppins Light" w:hint="eastAsia"/>
          <w:color w:val="000000" w:themeColor="text1"/>
          <w:sz w:val="14"/>
          <w:szCs w:val="14"/>
        </w:rPr>
        <w:t>s</w:t>
      </w:r>
    </w:ins>
    <w:ins w:id="16123" w:author="thuyhuynh" w:date="2023-05-08T11:42:00Z">
      <w:r w:rsidRPr="004B1DAB">
        <w:rPr>
          <w:rFonts w:ascii="Poppins Light" w:hAnsi="Poppins Light" w:hint="eastAsia"/>
          <w:color w:val="000000" w:themeColor="text1"/>
          <w:sz w:val="14"/>
          <w:szCs w:val="14"/>
        </w:rPr>
        <w:t xml:space="preserve"> Manual </w:t>
      </w:r>
    </w:ins>
    <w:ins w:id="16124" w:author="thuyhuynh" w:date="2023-05-08T11:40:00Z">
      <w:r w:rsidRPr="004B1DAB">
        <w:rPr>
          <w:rFonts w:ascii="Poppins Light" w:hAnsi="Poppins Light"/>
          <w:sz w:val="14"/>
          <w:szCs w:val="14"/>
          <w:rPrChange w:id="16125" w:author="thuyhuynh" w:date="2023-05-08T11:43:00Z">
            <w:rPr/>
          </w:rPrChange>
        </w:rPr>
        <w:t xml:space="preserve"> </w:t>
      </w:r>
    </w:ins>
    <w:ins w:id="16126" w:author="thuyhuynh" w:date="2023-05-08T11:41:00Z">
      <w:r w:rsidRPr="004B1DAB">
        <w:rPr>
          <w:rFonts w:ascii="Poppins Light" w:hAnsi="Poppins Light"/>
          <w:sz w:val="14"/>
          <w:szCs w:val="14"/>
          <w:rPrChange w:id="16127" w:author="thuyhuynh" w:date="2023-05-08T11:43:00Z">
            <w:rPr/>
          </w:rPrChange>
        </w:rPr>
        <w:t xml:space="preserve">        </w:t>
      </w:r>
    </w:ins>
    <w:ins w:id="16128" w:author="thuyhuynh" w:date="2023-05-08T11:42:00Z">
      <w:r w:rsidRPr="004B1DAB">
        <w:rPr>
          <w:rFonts w:ascii="Poppins Light" w:hAnsi="Poppins Light"/>
          <w:sz w:val="14"/>
          <w:szCs w:val="14"/>
          <w:rPrChange w:id="16129" w:author="thuyhuynh" w:date="2023-05-08T11:43:00Z">
            <w:rPr/>
          </w:rPrChange>
        </w:rPr>
        <w:t xml:space="preserve">                      </w:t>
      </w:r>
    </w:ins>
    <w:ins w:id="16130" w:author="thuyhuynh" w:date="2023-05-08T11:44:00Z">
      <w:r>
        <w:rPr>
          <w:rFonts w:ascii="Poppins Light" w:hAnsi="Poppins Light"/>
          <w:sz w:val="14"/>
          <w:szCs w:val="14"/>
        </w:rPr>
        <w:t xml:space="preserve">                                      </w:t>
      </w:r>
    </w:ins>
    <w:ins w:id="16131" w:author="thuyhuynh" w:date="2023-05-08T11:42:00Z">
      <w:r>
        <w:rPr>
          <w:rFonts w:ascii="Poppins Light" w:hAnsi="Poppins Light" w:hint="eastAsia"/>
          <w:sz w:val="14"/>
          <w:szCs w:val="14"/>
        </w:rPr>
        <w:t xml:space="preserve">  </w:t>
      </w:r>
      <w:r w:rsidRPr="004B1DAB">
        <w:rPr>
          <w:rFonts w:ascii="Poppins Light" w:hAnsi="Poppins Light"/>
          <w:sz w:val="14"/>
          <w:szCs w:val="14"/>
          <w:rPrChange w:id="16132" w:author="thuyhuynh" w:date="2023-05-08T11:43:00Z">
            <w:rPr/>
          </w:rPrChange>
        </w:rPr>
        <w:t xml:space="preserve">     </w:t>
      </w:r>
    </w:ins>
    <w:customXmlInsRangeStart w:id="16133" w:author="thuyhuynh" w:date="2023-05-08T11:39:00Z"/>
    <w:sdt>
      <w:sdtPr>
        <w:rPr>
          <w:rFonts w:ascii="Poppins Light" w:hAnsi="Poppins Light"/>
          <w:sz w:val="14"/>
          <w:szCs w:val="14"/>
        </w:rPr>
        <w:id w:val="-377784665"/>
        <w:docPartObj>
          <w:docPartGallery w:val="Page Numbers (Bottom of Page)"/>
          <w:docPartUnique/>
        </w:docPartObj>
      </w:sdtPr>
      <w:sdtEndPr>
        <w:rPr>
          <w:color w:val="808080" w:themeColor="background1" w:themeShade="80"/>
          <w:spacing w:val="60"/>
        </w:rPr>
      </w:sdtEndPr>
      <w:sdtContent>
        <w:customXmlInsRangeEnd w:id="16133"/>
        <w:ins w:id="16134" w:author="thuyhuynh" w:date="2023-05-08T11:39:00Z">
          <w:r w:rsidRPr="004B1DAB">
            <w:rPr>
              <w:rFonts w:ascii="Poppins Light" w:hAnsi="Poppins Light"/>
              <w:sz w:val="14"/>
              <w:szCs w:val="14"/>
              <w:rPrChange w:id="16135" w:author="thuyhuynh" w:date="2023-05-08T11:43:00Z">
                <w:rPr>
                  <w:b/>
                  <w:bCs/>
                  <w:noProof/>
                </w:rPr>
              </w:rPrChange>
            </w:rPr>
            <w:fldChar w:fldCharType="begin"/>
          </w:r>
          <w:r w:rsidRPr="004B1DAB">
            <w:rPr>
              <w:rFonts w:ascii="Poppins Light" w:hAnsi="Poppins Light"/>
              <w:sz w:val="14"/>
              <w:szCs w:val="14"/>
              <w:rPrChange w:id="16136" w:author="thuyhuynh" w:date="2023-05-08T11:43:00Z">
                <w:rPr/>
              </w:rPrChange>
            </w:rPr>
            <w:instrText xml:space="preserve"> PAGE   \* MERGEFORMAT </w:instrText>
          </w:r>
          <w:r w:rsidRPr="004B1DAB">
            <w:rPr>
              <w:rFonts w:ascii="Poppins Light" w:hAnsi="Poppins Light"/>
              <w:sz w:val="14"/>
              <w:szCs w:val="14"/>
              <w:rPrChange w:id="16137" w:author="thuyhuynh" w:date="2023-05-08T11:43:00Z">
                <w:rPr>
                  <w:b/>
                  <w:bCs/>
                  <w:noProof/>
                </w:rPr>
              </w:rPrChange>
            </w:rPr>
            <w:fldChar w:fldCharType="separate"/>
          </w:r>
        </w:ins>
        <w:r w:rsidR="0020043F" w:rsidRPr="0020043F">
          <w:rPr>
            <w:rFonts w:ascii="Poppins Light" w:hAnsi="Poppins Light" w:hint="eastAsia"/>
            <w:b/>
            <w:bCs/>
            <w:noProof/>
            <w:sz w:val="14"/>
            <w:szCs w:val="14"/>
          </w:rPr>
          <w:t>1</w:t>
        </w:r>
        <w:ins w:id="16138" w:author="thuyhuynh" w:date="2023-05-08T11:39:00Z">
          <w:r w:rsidRPr="004B1DAB">
            <w:rPr>
              <w:rFonts w:ascii="Poppins Light" w:hAnsi="Poppins Light"/>
              <w:b/>
              <w:bCs/>
              <w:noProof/>
              <w:sz w:val="14"/>
              <w:szCs w:val="14"/>
              <w:rPrChange w:id="16139" w:author="thuyhuynh" w:date="2023-05-08T11:43:00Z">
                <w:rPr>
                  <w:b/>
                  <w:bCs/>
                  <w:noProof/>
                </w:rPr>
              </w:rPrChange>
            </w:rPr>
            <w:fldChar w:fldCharType="end"/>
          </w:r>
        </w:ins>
        <w:ins w:id="16140" w:author="thuyhuynh" w:date="2023-05-08T11:43:00Z">
          <w:r w:rsidRPr="004B1DAB">
            <w:rPr>
              <w:rFonts w:ascii="Poppins Light" w:hAnsi="Poppins Light"/>
              <w:b/>
              <w:bCs/>
              <w:noProof/>
              <w:sz w:val="14"/>
              <w:szCs w:val="14"/>
              <w:rPrChange w:id="16141" w:author="thuyhuynh" w:date="2023-05-08T11:43:00Z">
                <w:rPr>
                  <w:b/>
                  <w:bCs/>
                  <w:noProof/>
                </w:rPr>
              </w:rPrChange>
            </w:rPr>
            <w:t xml:space="preserve">                                                   </w:t>
          </w:r>
        </w:ins>
        <w:ins w:id="16142" w:author="thuyhuynh" w:date="2023-05-08T11:39:00Z">
          <w:r w:rsidRPr="004B1DAB">
            <w:rPr>
              <w:rFonts w:ascii="Poppins Light" w:hAnsi="Poppins Light"/>
              <w:b/>
              <w:bCs/>
              <w:sz w:val="14"/>
              <w:szCs w:val="14"/>
              <w:rPrChange w:id="16143" w:author="thuyhuynh" w:date="2023-05-08T11:43:00Z">
                <w:rPr>
                  <w:b/>
                  <w:bCs/>
                </w:rPr>
              </w:rPrChange>
            </w:rPr>
            <w:t xml:space="preserve"> </w:t>
          </w:r>
        </w:ins>
        <w:ins w:id="16144" w:author="thuyhuynh" w:date="2023-05-08T11:40:00Z">
          <w:r w:rsidRPr="004B1DAB">
            <w:rPr>
              <w:rFonts w:ascii="Poppins Light" w:hAnsi="Poppins Light"/>
              <w:color w:val="808080" w:themeColor="background1" w:themeShade="80"/>
              <w:spacing w:val="60"/>
              <w:sz w:val="14"/>
              <w:szCs w:val="14"/>
              <w:rPrChange w:id="16145" w:author="thuyhuynh" w:date="2023-05-08T11:43:00Z">
                <w:rPr>
                  <w:color w:val="808080" w:themeColor="background1" w:themeShade="80"/>
                  <w:spacing w:val="60"/>
                </w:rPr>
              </w:rPrChange>
            </w:rPr>
            <w:t xml:space="preserve">   </w:t>
          </w:r>
          <w:r>
            <w:rPr>
              <w:rFonts w:ascii="Poppins Light" w:hAnsi="Poppins Light" w:hint="eastAsia"/>
              <w:color w:val="000000" w:themeColor="text1"/>
              <w:sz w:val="14"/>
              <w:szCs w:val="14"/>
            </w:rPr>
            <w:t>© 20</w:t>
          </w:r>
        </w:ins>
        <w:ins w:id="16146" w:author="thuyhuynh" w:date="2023-05-08T12:18:00Z">
          <w:del w:id="16147" w:author="ptdung" w:date="2023-11-27T18:44:00Z">
            <w:r w:rsidDel="00324784">
              <w:rPr>
                <w:rFonts w:ascii="Poppins Light" w:hAnsi="Poppins Light"/>
                <w:color w:val="000000" w:themeColor="text1"/>
                <w:sz w:val="14"/>
                <w:szCs w:val="14"/>
              </w:rPr>
              <w:delText>14</w:delText>
            </w:r>
          </w:del>
        </w:ins>
        <w:ins w:id="16148" w:author="ptdung" w:date="2023-11-27T18:44:00Z">
          <w:r>
            <w:rPr>
              <w:rFonts w:ascii="Poppins Light" w:hAnsi="Poppins Light"/>
              <w:color w:val="000000" w:themeColor="text1"/>
              <w:sz w:val="14"/>
              <w:szCs w:val="14"/>
            </w:rPr>
            <w:t>23</w:t>
          </w:r>
        </w:ins>
        <w:ins w:id="16149" w:author="thuyhuynh" w:date="2023-05-08T11:40:00Z">
          <w:r w:rsidRPr="004B1DAB">
            <w:rPr>
              <w:rFonts w:ascii="Poppins Light" w:hAnsi="Poppins Light" w:hint="eastAsia"/>
              <w:color w:val="000000" w:themeColor="text1"/>
              <w:sz w:val="14"/>
              <w:szCs w:val="14"/>
            </w:rPr>
            <w:t xml:space="preserve"> </w:t>
          </w:r>
          <w:proofErr w:type="spellStart"/>
          <w:r w:rsidRPr="004B1DAB">
            <w:rPr>
              <w:rFonts w:ascii="Poppins Light" w:hAnsi="Poppins Light" w:hint="eastAsia"/>
              <w:color w:val="000000" w:themeColor="text1"/>
              <w:sz w:val="14"/>
              <w:szCs w:val="14"/>
            </w:rPr>
            <w:t>IriTech</w:t>
          </w:r>
          <w:proofErr w:type="spellEnd"/>
          <w:r w:rsidRPr="004B1DAB">
            <w:rPr>
              <w:rFonts w:ascii="Poppins Light" w:hAnsi="Poppins Light" w:hint="eastAsia"/>
              <w:color w:val="000000" w:themeColor="text1"/>
              <w:sz w:val="14"/>
              <w:szCs w:val="14"/>
            </w:rPr>
            <w:t>, Inc. All rights rese</w:t>
          </w:r>
        </w:ins>
        <w:ins w:id="16150" w:author="thuyhuynh" w:date="2023-05-08T11:43:00Z">
          <w:r w:rsidRPr="004B1DAB">
            <w:rPr>
              <w:rFonts w:ascii="Poppins Light" w:hAnsi="Poppins Light" w:hint="eastAsia"/>
              <w:color w:val="000000" w:themeColor="text1"/>
              <w:sz w:val="14"/>
              <w:szCs w:val="14"/>
            </w:rPr>
            <w:t>rved.</w:t>
          </w:r>
        </w:ins>
        <w:customXmlInsRangeStart w:id="16151" w:author="thuyhuynh" w:date="2023-05-08T11:39:00Z"/>
      </w:sdtContent>
    </w:sdt>
    <w:customXmlInsRangeEnd w:id="16151"/>
  </w:p>
  <w:p w:rsidR="003E7815" w:rsidRDefault="008B7F46">
    <w:pPr>
      <w:pStyle w:val="Footer"/>
    </w:pPr>
    <w:customXmlInsRangeStart w:id="16152" w:author="thuyhuynh" w:date="2023-05-08T11:40:00Z"/>
    <w:sdt>
      <w:sdtPr>
        <w:rPr>
          <w:rFonts w:ascii="Poppins Light" w:hAnsi="Poppins Light" w:cs="Poppins Light"/>
          <w:color w:val="000000" w:themeColor="text1"/>
          <w:kern w:val="24"/>
          <w:sz w:val="14"/>
          <w:szCs w:val="14"/>
          <w:lang w:eastAsia="ko-KR"/>
        </w:rPr>
        <w:alias w:val="Company"/>
        <w:id w:val="76117946"/>
        <w:showingPlcHdr/>
        <w:dataBinding w:prefixMappings="xmlns:ns0='http://schemas.openxmlformats.org/officeDocument/2006/extended-properties'" w:xpath="/ns0:Properties[1]/ns0:Company[1]" w:storeItemID="{6668398D-A668-4E3E-A5EB-62B293D839F1}"/>
        <w:text/>
      </w:sdtPr>
      <w:sdtEndPr/>
      <w:sdtContent>
        <w:customXmlInsRangeEnd w:id="16152"/>
        <w:r w:rsidR="003E7815">
          <w:rPr>
            <w:rFonts w:ascii="Poppins Light" w:hAnsi="Poppins Light" w:cs="Poppins Light" w:hint="eastAsia"/>
            <w:color w:val="000000" w:themeColor="text1"/>
            <w:kern w:val="24"/>
            <w:sz w:val="14"/>
            <w:szCs w:val="14"/>
            <w:lang w:eastAsia="ko-KR"/>
          </w:rPr>
          <w:t xml:space="preserve">     </w:t>
        </w:r>
        <w:customXmlInsRangeStart w:id="16153" w:author="thuyhuynh" w:date="2023-05-08T11:40:00Z"/>
      </w:sdtContent>
    </w:sdt>
    <w:customXmlInsRangeEnd w:id="16153"/>
    <w:ins w:id="16154" w:author="thuyhuynh" w:date="2023-05-08T11:40:00Z">
      <w:r w:rsidR="003E7815" w:rsidRPr="00386298">
        <w:rPr>
          <w:rFonts w:ascii="Poppins Light" w:hAnsi="Poppins Light"/>
          <w:color w:val="000000" w:themeColor="text1"/>
          <w:spacing w:val="60"/>
          <w:sz w:val="14"/>
          <w:szCs w:val="14"/>
        </w:rPr>
        <w:t xml:space="preserve">    </w:t>
      </w:r>
      <w:r w:rsidR="003E7815" w:rsidRPr="00386298">
        <w:rPr>
          <w:rFonts w:ascii="Poppins Light" w:hAnsi="Poppins Light"/>
          <w:color w:val="000000" w:themeColor="text1"/>
          <w:sz w:val="14"/>
          <w:szCs w:val="14"/>
        </w:rPr>
        <w:t xml:space="preserve">                                             </w:t>
      </w:r>
    </w:ins>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7F46" w:rsidRDefault="008B7F46" w:rsidP="00AC0496">
      <w:r>
        <w:separator/>
      </w:r>
    </w:p>
  </w:footnote>
  <w:footnote w:type="continuationSeparator" w:id="0">
    <w:p w:rsidR="008B7F46" w:rsidRDefault="008B7F46" w:rsidP="00AC0496">
      <w:r>
        <w:continuationSeparator/>
      </w:r>
    </w:p>
  </w:footnote>
  <w:footnote w:type="continuationNotice" w:id="1">
    <w:p w:rsidR="008B7F46" w:rsidRDefault="008B7F46"/>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E7815" w:rsidRDefault="003E7815">
    <w:pPr>
      <w:pStyle w:val="Header"/>
      <w:rPr>
        <w:lang w:eastAsia="ko-KR"/>
      </w:rPr>
    </w:pPr>
    <w:r>
      <w:rPr>
        <w:noProof/>
      </w:rPr>
      <mc:AlternateContent>
        <mc:Choice Requires="wps">
          <w:drawing>
            <wp:anchor distT="0" distB="0" distL="114300" distR="114300" simplePos="0" relativeHeight="251659264" behindDoc="0" locked="0" layoutInCell="1" allowOverlap="1" wp14:anchorId="758D0A20" wp14:editId="3ECA747F">
              <wp:simplePos x="0" y="0"/>
              <wp:positionH relativeFrom="column">
                <wp:posOffset>716280</wp:posOffset>
              </wp:positionH>
              <wp:positionV relativeFrom="paragraph">
                <wp:posOffset>-20955</wp:posOffset>
              </wp:positionV>
              <wp:extent cx="4347210" cy="463550"/>
              <wp:effectExtent l="0" t="0" r="0" b="0"/>
              <wp:wrapNone/>
              <wp:docPr id="3"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47210" cy="463550"/>
                      </a:xfrm>
                      <a:prstGeom prst="rect">
                        <a:avLst/>
                      </a:prstGeom>
                      <a:noFill/>
                      <a:ln>
                        <a:noFill/>
                      </a:ln>
                      <a:effectLst/>
                    </wps:spPr>
                    <wps:txbx>
                      <w:txbxContent>
                        <w:p w:rsidR="003E7815" w:rsidRDefault="003E7815" w:rsidP="002946ED">
                          <w:pPr>
                            <w:jc w:val="center"/>
                            <w:rPr>
                              <w:rFonts w:cs="Calibri"/>
                              <w:noProof/>
                              <w:color w:val="F8F8F8"/>
                              <w:spacing w:val="30"/>
                              <w:sz w:val="24"/>
                              <w:szCs w:val="24"/>
                              <w:lang w:eastAsia="ko-KR"/>
                            </w:rPr>
                          </w:pPr>
                          <w:del w:id="16109" w:author="thuyhuynh" w:date="2024-01-05T12:11:00Z">
                            <w:r w:rsidDel="008A6CD1">
                              <w:rPr>
                                <w:rFonts w:cs="Calibri"/>
                                <w:noProof/>
                                <w:color w:val="F8F8F8"/>
                                <w:spacing w:val="30"/>
                                <w:sz w:val="24"/>
                                <w:szCs w:val="24"/>
                                <w:lang w:eastAsia="ko-KR"/>
                              </w:rPr>
                              <w:delText>Iri</w:delText>
                            </w:r>
                          </w:del>
                          <w:del w:id="16110" w:author="thuyhuynh" w:date="2022-03-30T10:54:00Z">
                            <w:r w:rsidDel="001834A9">
                              <w:rPr>
                                <w:rFonts w:cs="Calibri"/>
                                <w:noProof/>
                                <w:color w:val="F8F8F8"/>
                                <w:spacing w:val="30"/>
                                <w:sz w:val="24"/>
                                <w:szCs w:val="24"/>
                                <w:lang w:eastAsia="ko-KR"/>
                              </w:rPr>
                              <w:delText>Shield</w:delText>
                            </w:r>
                          </w:del>
                          <w:del w:id="16111" w:author="thuyhuynh" w:date="2024-01-05T12:11:00Z">
                            <w:r w:rsidRPr="004E0031" w:rsidDel="008A6CD1">
                              <w:rPr>
                                <w:rFonts w:cs="Calibri" w:hint="eastAsia"/>
                                <w:noProof/>
                                <w:color w:val="F8F8F8"/>
                                <w:spacing w:val="30"/>
                                <w:sz w:val="24"/>
                                <w:szCs w:val="24"/>
                                <w:vertAlign w:val="superscript"/>
                                <w:lang w:eastAsia="ko-KR"/>
                              </w:rPr>
                              <w:delText>TM</w:delText>
                            </w:r>
                            <w:r w:rsidDel="008A6CD1">
                              <w:rPr>
                                <w:rFonts w:cs="Calibri" w:hint="eastAsia"/>
                                <w:noProof/>
                                <w:color w:val="F8F8F8"/>
                                <w:spacing w:val="30"/>
                                <w:sz w:val="24"/>
                                <w:szCs w:val="24"/>
                                <w:lang w:eastAsia="ko-KR"/>
                              </w:rPr>
                              <w:delText>-</w:delText>
                            </w:r>
                          </w:del>
                          <w:del w:id="16112" w:author="thuyhuynh" w:date="2022-03-30T10:54:00Z">
                            <w:r w:rsidDel="001834A9">
                              <w:rPr>
                                <w:rFonts w:cs="Calibri" w:hint="eastAsia"/>
                                <w:noProof/>
                                <w:color w:val="F8F8F8"/>
                                <w:spacing w:val="30"/>
                                <w:sz w:val="24"/>
                                <w:szCs w:val="24"/>
                                <w:lang w:eastAsia="ko-KR"/>
                              </w:rPr>
                              <w:delText>USB and IriShield</w:delText>
                            </w:r>
                            <w:r w:rsidRPr="004E0031" w:rsidDel="001834A9">
                              <w:rPr>
                                <w:rFonts w:cs="Calibri" w:hint="eastAsia"/>
                                <w:noProof/>
                                <w:color w:val="F8F8F8"/>
                                <w:spacing w:val="30"/>
                                <w:sz w:val="24"/>
                                <w:szCs w:val="24"/>
                                <w:vertAlign w:val="superscript"/>
                                <w:lang w:eastAsia="ko-KR"/>
                              </w:rPr>
                              <w:delText>TM</w:delText>
                            </w:r>
                            <w:r w:rsidDel="001834A9">
                              <w:rPr>
                                <w:rFonts w:cs="Calibri" w:hint="eastAsia"/>
                                <w:noProof/>
                                <w:color w:val="F8F8F8"/>
                                <w:spacing w:val="30"/>
                                <w:sz w:val="24"/>
                                <w:szCs w:val="24"/>
                                <w:lang w:eastAsia="ko-KR"/>
                              </w:rPr>
                              <w:delText>-UAR</w:delText>
                            </w:r>
                            <w:r w:rsidDel="001834A9">
                              <w:rPr>
                                <w:rFonts w:cs="Calibri"/>
                                <w:noProof/>
                                <w:color w:val="F8F8F8"/>
                                <w:spacing w:val="30"/>
                                <w:sz w:val="24"/>
                                <w:szCs w:val="24"/>
                                <w:lang w:eastAsia="ko-KR"/>
                              </w:rPr>
                              <w:delText>T</w:delText>
                            </w:r>
                          </w:del>
                          <w:ins w:id="16113" w:author="thuyhuynh" w:date="2024-01-05T12:11:00Z">
                            <w:r w:rsidR="008A6CD1">
                              <w:rPr>
                                <w:rFonts w:cs="Calibri"/>
                                <w:noProof/>
                                <w:color w:val="F8F8F8"/>
                                <w:spacing w:val="30"/>
                                <w:sz w:val="24"/>
                                <w:szCs w:val="24"/>
                                <w:lang w:eastAsia="ko-KR"/>
                              </w:rPr>
                              <w:t>IriEnvoy-MK</w:t>
                            </w:r>
                          </w:ins>
                        </w:p>
                        <w:p w:rsidR="003E7815" w:rsidRPr="002946ED" w:rsidRDefault="003E7815" w:rsidP="0028692E">
                          <w:pPr>
                            <w:jc w:val="center"/>
                            <w:rPr>
                              <w:szCs w:val="24"/>
                            </w:rPr>
                          </w:pPr>
                          <w:r>
                            <w:rPr>
                              <w:rFonts w:cs="Calibri"/>
                              <w:noProof/>
                              <w:color w:val="F8F8F8"/>
                              <w:spacing w:val="30"/>
                              <w:sz w:val="24"/>
                              <w:szCs w:val="24"/>
                              <w:lang w:eastAsia="ko-KR"/>
                            </w:rPr>
                            <w:t xml:space="preserve">Software </w:t>
                          </w:r>
                          <w:r w:rsidRPr="0057751D">
                            <w:rPr>
                              <w:rFonts w:cs="Calibri"/>
                              <w:noProof/>
                              <w:color w:val="F8F8F8"/>
                              <w:spacing w:val="30"/>
                              <w:sz w:val="24"/>
                              <w:szCs w:val="24"/>
                              <w:lang w:eastAsia="ko-KR"/>
                            </w:rPr>
                            <w:t>Developer’s Manual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a:scene3d>
                        <a:camera prst="orthographicFront"/>
                        <a:lightRig rig="soft" dir="t">
                          <a:rot lat="0" lon="0" rev="10800000"/>
                        </a:lightRig>
                      </a:scene3d>
                      <a:sp3d>
                        <a:bevelT w="27940" h="12700"/>
                        <a:contourClr>
                          <a:srgbClr val="DDDDDD"/>
                        </a:contourClr>
                      </a:sp3d>
                    </wps:bodyPr>
                  </wps:wsp>
                </a:graphicData>
              </a:graphic>
              <wp14:sizeRelH relativeFrom="margin">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133" type="#_x0000_t202" style="position:absolute;margin-left:56.4pt;margin-top:-1.65pt;width:342.3pt;height:3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" filled="f" stroked="f">
              <v:path arrowok="t"/>
              <v:textbox style="mso-fit-shape-to-text:t">
                <w:txbxContent>
                  <w:p w:rsidR="003E7815" w:rsidRDefault="003E7815" w:rsidP="002946ED">
                    <w:pPr>
                      <w:jc w:val="center"/>
                      <w:rPr>
                        <w:rFonts w:cs="Calibri"/>
                        <w:noProof/>
                        <w:color w:val="F8F8F8"/>
                        <w:spacing w:val="30"/>
                        <w:sz w:val="24"/>
                        <w:szCs w:val="24"/>
                        <w:lang w:eastAsia="ko-KR"/>
                      </w:rPr>
                    </w:pPr>
                    <w:del w:id="16084" w:author="thuyhuynh" w:date="2024-01-05T12:11:00Z">
                      <w:r w:rsidDel="008A6CD1">
                        <w:rPr>
                          <w:rFonts w:cs="Calibri"/>
                          <w:noProof/>
                          <w:color w:val="F8F8F8"/>
                          <w:spacing w:val="30"/>
                          <w:sz w:val="24"/>
                          <w:szCs w:val="24"/>
                          <w:lang w:eastAsia="ko-KR"/>
                        </w:rPr>
                        <w:delText>Iri</w:delText>
                      </w:r>
                    </w:del>
                    <w:del w:id="16085" w:author="thuyhuynh" w:date="2022-03-30T10:54:00Z">
                      <w:r w:rsidDel="001834A9">
                        <w:rPr>
                          <w:rFonts w:cs="Calibri"/>
                          <w:noProof/>
                          <w:color w:val="F8F8F8"/>
                          <w:spacing w:val="30"/>
                          <w:sz w:val="24"/>
                          <w:szCs w:val="24"/>
                          <w:lang w:eastAsia="ko-KR"/>
                        </w:rPr>
                        <w:delText>Shield</w:delText>
                      </w:r>
                    </w:del>
                    <w:del w:id="16086" w:author="thuyhuynh" w:date="2024-01-05T12:11:00Z">
                      <w:r w:rsidRPr="004E0031" w:rsidDel="008A6CD1">
                        <w:rPr>
                          <w:rFonts w:cs="Calibri" w:hint="eastAsia"/>
                          <w:noProof/>
                          <w:color w:val="F8F8F8"/>
                          <w:spacing w:val="30"/>
                          <w:sz w:val="24"/>
                          <w:szCs w:val="24"/>
                          <w:vertAlign w:val="superscript"/>
                          <w:lang w:eastAsia="ko-KR"/>
                        </w:rPr>
                        <w:delText>TM</w:delText>
                      </w:r>
                      <w:r w:rsidDel="008A6CD1">
                        <w:rPr>
                          <w:rFonts w:cs="Calibri" w:hint="eastAsia"/>
                          <w:noProof/>
                          <w:color w:val="F8F8F8"/>
                          <w:spacing w:val="30"/>
                          <w:sz w:val="24"/>
                          <w:szCs w:val="24"/>
                          <w:lang w:eastAsia="ko-KR"/>
                        </w:rPr>
                        <w:delText>-</w:delText>
                      </w:r>
                    </w:del>
                    <w:del w:id="16087" w:author="thuyhuynh" w:date="2022-03-30T10:54:00Z">
                      <w:r w:rsidDel="001834A9">
                        <w:rPr>
                          <w:rFonts w:cs="Calibri" w:hint="eastAsia"/>
                          <w:noProof/>
                          <w:color w:val="F8F8F8"/>
                          <w:spacing w:val="30"/>
                          <w:sz w:val="24"/>
                          <w:szCs w:val="24"/>
                          <w:lang w:eastAsia="ko-KR"/>
                        </w:rPr>
                        <w:delText>USB and IriShield</w:delText>
                      </w:r>
                      <w:r w:rsidRPr="004E0031" w:rsidDel="001834A9">
                        <w:rPr>
                          <w:rFonts w:cs="Calibri" w:hint="eastAsia"/>
                          <w:noProof/>
                          <w:color w:val="F8F8F8"/>
                          <w:spacing w:val="30"/>
                          <w:sz w:val="24"/>
                          <w:szCs w:val="24"/>
                          <w:vertAlign w:val="superscript"/>
                          <w:lang w:eastAsia="ko-KR"/>
                        </w:rPr>
                        <w:delText>TM</w:delText>
                      </w:r>
                      <w:r w:rsidDel="001834A9">
                        <w:rPr>
                          <w:rFonts w:cs="Calibri" w:hint="eastAsia"/>
                          <w:noProof/>
                          <w:color w:val="F8F8F8"/>
                          <w:spacing w:val="30"/>
                          <w:sz w:val="24"/>
                          <w:szCs w:val="24"/>
                          <w:lang w:eastAsia="ko-KR"/>
                        </w:rPr>
                        <w:delText>-UAR</w:delText>
                      </w:r>
                      <w:r w:rsidDel="001834A9">
                        <w:rPr>
                          <w:rFonts w:cs="Calibri"/>
                          <w:noProof/>
                          <w:color w:val="F8F8F8"/>
                          <w:spacing w:val="30"/>
                          <w:sz w:val="24"/>
                          <w:szCs w:val="24"/>
                          <w:lang w:eastAsia="ko-KR"/>
                        </w:rPr>
                        <w:delText>T</w:delText>
                      </w:r>
                    </w:del>
                    <w:ins w:id="16088" w:author="thuyhuynh" w:date="2024-01-05T12:11:00Z">
                      <w:r w:rsidR="008A6CD1">
                        <w:rPr>
                          <w:rFonts w:cs="Calibri"/>
                          <w:noProof/>
                          <w:color w:val="F8F8F8"/>
                          <w:spacing w:val="30"/>
                          <w:sz w:val="24"/>
                          <w:szCs w:val="24"/>
                          <w:lang w:eastAsia="ko-KR"/>
                        </w:rPr>
                        <w:t>IriEnvoy-MK</w:t>
                      </w:r>
                    </w:ins>
                  </w:p>
                  <w:p w:rsidR="003E7815" w:rsidRPr="002946ED" w:rsidRDefault="003E7815" w:rsidP="0028692E">
                    <w:pPr>
                      <w:jc w:val="center"/>
                      <w:rPr>
                        <w:szCs w:val="24"/>
                      </w:rPr>
                    </w:pPr>
                    <w:r>
                      <w:rPr>
                        <w:rFonts w:cs="Calibri"/>
                        <w:noProof/>
                        <w:color w:val="F8F8F8"/>
                        <w:spacing w:val="30"/>
                        <w:sz w:val="24"/>
                        <w:szCs w:val="24"/>
                        <w:lang w:eastAsia="ko-KR"/>
                      </w:rPr>
                      <w:t xml:space="preserve">Software </w:t>
                    </w:r>
                    <w:r w:rsidRPr="0057751D">
                      <w:rPr>
                        <w:rFonts w:cs="Calibri"/>
                        <w:noProof/>
                        <w:color w:val="F8F8F8"/>
                        <w:spacing w:val="30"/>
                        <w:sz w:val="24"/>
                        <w:szCs w:val="24"/>
                        <w:lang w:eastAsia="ko-KR"/>
                      </w:rPr>
                      <w:t>Developer’s Manual</w:t>
                    </w:r>
                  </w:p>
                </w:txbxContent>
              </v:textbox>
            </v:shape>
          </w:pict>
        </mc:Fallback>
      </mc:AlternateContent>
    </w:r>
    <w:del w:id="16114" w:author="thuyhuynh" w:date="2023-05-08T11:30:00Z">
      <w:r w:rsidDel="0046075F">
        <w:rPr>
          <w:noProof/>
        </w:rPr>
        <w:drawing>
          <wp:inline distT="0" distB="0" distL="0" distR="0" wp14:anchorId="77E4042D" wp14:editId="01811C9A">
            <wp:extent cx="5921044" cy="428625"/>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5943600" cy="430258"/>
                    </a:xfrm>
                    <a:prstGeom prst="rect">
                      <a:avLst/>
                    </a:prstGeom>
                  </pic:spPr>
                </pic:pic>
              </a:graphicData>
            </a:graphic>
          </wp:inline>
        </w:drawing>
      </w:r>
    </w:del>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singleLevel"/>
    <w:tmpl w:val="30929BFE"/>
    <w:name w:val="WW8Num2"/>
    <w:lvl w:ilvl="0">
      <w:start w:val="1"/>
      <w:numFmt w:val="decimal"/>
      <w:lvlText w:val="(%1)"/>
      <w:lvlJc w:val="left"/>
      <w:pPr>
        <w:tabs>
          <w:tab w:val="num" w:pos="2345"/>
        </w:tabs>
        <w:ind w:left="2345" w:hanging="360"/>
      </w:pPr>
      <w:rPr>
        <w:rFonts w:cs="Times New Roman"/>
        <w:color w:val="auto"/>
      </w:rPr>
    </w:lvl>
  </w:abstractNum>
  <w:abstractNum w:abstractNumId="1">
    <w:nsid w:val="00852A3B"/>
    <w:multiLevelType w:val="hybridMultilevel"/>
    <w:tmpl w:val="5A98F4B2"/>
    <w:lvl w:ilvl="0" w:tplc="499EB4FA">
      <w:start w:val="1"/>
      <w:numFmt w:val="decimal"/>
      <w:suff w:val="space"/>
      <w:lvlText w:val="%1."/>
      <w:lvlJc w:val="left"/>
      <w:pPr>
        <w:ind w:left="108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863E82"/>
    <w:multiLevelType w:val="multilevel"/>
    <w:tmpl w:val="9B4C530C"/>
    <w:lvl w:ilvl="0">
      <w:start w:val="1"/>
      <w:numFmt w:val="decimal"/>
      <w:pStyle w:val="Heading1"/>
      <w:suff w:val="space"/>
      <w:lvlText w:val="%1."/>
      <w:lvlJc w:val="left"/>
      <w:pPr>
        <w:ind w:left="432" w:hanging="432"/>
      </w:pPr>
      <w:rPr>
        <w:rFonts w:hint="default"/>
        <w:color w:val="auto"/>
      </w:rPr>
    </w:lvl>
    <w:lvl w:ilvl="1">
      <w:start w:val="1"/>
      <w:numFmt w:val="decimal"/>
      <w:pStyle w:val="Heading2"/>
      <w:suff w:val="space"/>
      <w:lvlText w:val="%1.%2."/>
      <w:lvlJc w:val="left"/>
      <w:pPr>
        <w:ind w:left="576" w:hanging="576"/>
      </w:pPr>
      <w:rPr>
        <w:rFonts w:ascii="Poppins" w:hAnsi="Poppins" w:hint="default"/>
        <w:b w:val="0"/>
        <w:i w:val="0"/>
        <w:sz w:val="24"/>
        <w:szCs w:val="24"/>
      </w:rPr>
    </w:lvl>
    <w:lvl w:ilvl="2">
      <w:start w:val="1"/>
      <w:numFmt w:val="decimal"/>
      <w:pStyle w:val="Heading3"/>
      <w:suff w:val="space"/>
      <w:lvlText w:val="%1.%2.%3."/>
      <w:lvlJc w:val="left"/>
      <w:pPr>
        <w:ind w:left="900" w:hanging="720"/>
      </w:pPr>
      <w:rPr>
        <w:rFonts w:ascii="Poppins" w:hAnsi="Poppins" w:cs="Times New Roman" w:hint="default"/>
        <w:b w:val="0"/>
        <w:bCs w:val="0"/>
        <w:i w:val="0"/>
        <w:iCs w:val="0"/>
        <w:caps w:val="0"/>
        <w:smallCaps w:val="0"/>
        <w:strike w:val="0"/>
        <w:dstrike w:val="0"/>
        <w:noProof w:val="0"/>
        <w:snapToGrid w:val="0"/>
        <w:vanish w:val="0"/>
        <w:color w:val="auto"/>
        <w:spacing w:val="0"/>
        <w:w w:val="0"/>
        <w:kern w:val="0"/>
        <w:position w:val="0"/>
        <w:szCs w:val="0"/>
        <w:u w:val="none"/>
        <w:vertAlign w:val="baseline"/>
        <w:em w:val="none"/>
      </w:rPr>
    </w:lvl>
    <w:lvl w:ilvl="3">
      <w:start w:val="1"/>
      <w:numFmt w:val="decimal"/>
      <w:pStyle w:val="Heading4"/>
      <w:lvlText w:val="%1.%2.%3.%4"/>
      <w:lvlJc w:val="left"/>
      <w:pPr>
        <w:ind w:left="275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017C2EE9"/>
    <w:multiLevelType w:val="hybridMultilevel"/>
    <w:tmpl w:val="B27E0FEA"/>
    <w:lvl w:ilvl="0" w:tplc="04090011">
      <w:start w:val="1"/>
      <w:numFmt w:val="decimal"/>
      <w:lvlText w:val="%1)"/>
      <w:lvlJc w:val="left"/>
      <w:pPr>
        <w:ind w:left="1890" w:hanging="360"/>
      </w:pPr>
      <w:rPr>
        <w:rFonts w:hint="default"/>
      </w:rPr>
    </w:lvl>
    <w:lvl w:ilvl="1" w:tplc="04090019">
      <w:start w:val="1"/>
      <w:numFmt w:val="lowerLetter"/>
      <w:lvlText w:val="%2."/>
      <w:lvlJc w:val="left"/>
      <w:pPr>
        <w:ind w:left="2570" w:hanging="360"/>
      </w:pPr>
    </w:lvl>
    <w:lvl w:ilvl="2" w:tplc="0409001B" w:tentative="1">
      <w:start w:val="1"/>
      <w:numFmt w:val="lowerRoman"/>
      <w:lvlText w:val="%3."/>
      <w:lvlJc w:val="right"/>
      <w:pPr>
        <w:ind w:left="3290" w:hanging="180"/>
      </w:pPr>
    </w:lvl>
    <w:lvl w:ilvl="3" w:tplc="0409000F" w:tentative="1">
      <w:start w:val="1"/>
      <w:numFmt w:val="decimal"/>
      <w:lvlText w:val="%4."/>
      <w:lvlJc w:val="left"/>
      <w:pPr>
        <w:ind w:left="4010" w:hanging="360"/>
      </w:pPr>
    </w:lvl>
    <w:lvl w:ilvl="4" w:tplc="04090019" w:tentative="1">
      <w:start w:val="1"/>
      <w:numFmt w:val="lowerLetter"/>
      <w:lvlText w:val="%5."/>
      <w:lvlJc w:val="left"/>
      <w:pPr>
        <w:ind w:left="4730" w:hanging="360"/>
      </w:pPr>
    </w:lvl>
    <w:lvl w:ilvl="5" w:tplc="0409001B" w:tentative="1">
      <w:start w:val="1"/>
      <w:numFmt w:val="lowerRoman"/>
      <w:lvlText w:val="%6."/>
      <w:lvlJc w:val="right"/>
      <w:pPr>
        <w:ind w:left="5450" w:hanging="180"/>
      </w:pPr>
    </w:lvl>
    <w:lvl w:ilvl="6" w:tplc="0409000F" w:tentative="1">
      <w:start w:val="1"/>
      <w:numFmt w:val="decimal"/>
      <w:lvlText w:val="%7."/>
      <w:lvlJc w:val="left"/>
      <w:pPr>
        <w:ind w:left="6170" w:hanging="360"/>
      </w:pPr>
    </w:lvl>
    <w:lvl w:ilvl="7" w:tplc="04090019" w:tentative="1">
      <w:start w:val="1"/>
      <w:numFmt w:val="lowerLetter"/>
      <w:lvlText w:val="%8."/>
      <w:lvlJc w:val="left"/>
      <w:pPr>
        <w:ind w:left="6890" w:hanging="360"/>
      </w:pPr>
    </w:lvl>
    <w:lvl w:ilvl="8" w:tplc="0409001B" w:tentative="1">
      <w:start w:val="1"/>
      <w:numFmt w:val="lowerRoman"/>
      <w:lvlText w:val="%9."/>
      <w:lvlJc w:val="right"/>
      <w:pPr>
        <w:ind w:left="7610" w:hanging="180"/>
      </w:pPr>
    </w:lvl>
  </w:abstractNum>
  <w:abstractNum w:abstractNumId="4">
    <w:nsid w:val="05040A62"/>
    <w:multiLevelType w:val="hybridMultilevel"/>
    <w:tmpl w:val="75B0485E"/>
    <w:lvl w:ilvl="0" w:tplc="0409000D">
      <w:start w:val="1"/>
      <w:numFmt w:val="bullet"/>
      <w:lvlText w:val=""/>
      <w:lvlJc w:val="left"/>
      <w:pPr>
        <w:ind w:left="720" w:hanging="360"/>
      </w:pPr>
      <w:rPr>
        <w:rFonts w:ascii="Wingdings" w:hAnsi="Wingdings" w:hint="default"/>
        <w:b w:val="0"/>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5">
    <w:nsid w:val="050A00D8"/>
    <w:multiLevelType w:val="hybridMultilevel"/>
    <w:tmpl w:val="2C342A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854EDC"/>
    <w:multiLevelType w:val="hybridMultilevel"/>
    <w:tmpl w:val="50183C24"/>
    <w:lvl w:ilvl="0" w:tplc="8F423E0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6F409D"/>
    <w:multiLevelType w:val="hybridMultilevel"/>
    <w:tmpl w:val="228E0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361B35"/>
    <w:multiLevelType w:val="hybridMultilevel"/>
    <w:tmpl w:val="70B65730"/>
    <w:lvl w:ilvl="0" w:tplc="04090011">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2B580B"/>
    <w:multiLevelType w:val="hybridMultilevel"/>
    <w:tmpl w:val="C8FE52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1D4086B"/>
    <w:multiLevelType w:val="hybridMultilevel"/>
    <w:tmpl w:val="2F764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AD1054"/>
    <w:multiLevelType w:val="hybridMultilevel"/>
    <w:tmpl w:val="50289234"/>
    <w:lvl w:ilvl="0" w:tplc="635AD742">
      <w:start w:val="1"/>
      <w:numFmt w:val="decimal"/>
      <w:lvlText w:val="%1)"/>
      <w:lvlJc w:val="left"/>
      <w:pPr>
        <w:tabs>
          <w:tab w:val="num" w:pos="720"/>
        </w:tabs>
        <w:ind w:left="720" w:hanging="360"/>
      </w:pPr>
    </w:lvl>
    <w:lvl w:ilvl="1" w:tplc="882A4D3E">
      <w:start w:val="1"/>
      <w:numFmt w:val="decimal"/>
      <w:lvlText w:val="%2)"/>
      <w:lvlJc w:val="left"/>
      <w:pPr>
        <w:tabs>
          <w:tab w:val="num" w:pos="1440"/>
        </w:tabs>
        <w:ind w:left="1440" w:hanging="360"/>
      </w:pPr>
    </w:lvl>
    <w:lvl w:ilvl="2" w:tplc="ABF202F0" w:tentative="1">
      <w:start w:val="1"/>
      <w:numFmt w:val="decimal"/>
      <w:lvlText w:val="%3)"/>
      <w:lvlJc w:val="left"/>
      <w:pPr>
        <w:tabs>
          <w:tab w:val="num" w:pos="2160"/>
        </w:tabs>
        <w:ind w:left="2160" w:hanging="360"/>
      </w:pPr>
    </w:lvl>
    <w:lvl w:ilvl="3" w:tplc="0B4A5FD0" w:tentative="1">
      <w:start w:val="1"/>
      <w:numFmt w:val="decimal"/>
      <w:lvlText w:val="%4)"/>
      <w:lvlJc w:val="left"/>
      <w:pPr>
        <w:tabs>
          <w:tab w:val="num" w:pos="2880"/>
        </w:tabs>
        <w:ind w:left="2880" w:hanging="360"/>
      </w:pPr>
    </w:lvl>
    <w:lvl w:ilvl="4" w:tplc="2A1E3202" w:tentative="1">
      <w:start w:val="1"/>
      <w:numFmt w:val="decimal"/>
      <w:lvlText w:val="%5)"/>
      <w:lvlJc w:val="left"/>
      <w:pPr>
        <w:tabs>
          <w:tab w:val="num" w:pos="3600"/>
        </w:tabs>
        <w:ind w:left="3600" w:hanging="360"/>
      </w:pPr>
    </w:lvl>
    <w:lvl w:ilvl="5" w:tplc="087CF9C8" w:tentative="1">
      <w:start w:val="1"/>
      <w:numFmt w:val="decimal"/>
      <w:lvlText w:val="%6)"/>
      <w:lvlJc w:val="left"/>
      <w:pPr>
        <w:tabs>
          <w:tab w:val="num" w:pos="4320"/>
        </w:tabs>
        <w:ind w:left="4320" w:hanging="360"/>
      </w:pPr>
    </w:lvl>
    <w:lvl w:ilvl="6" w:tplc="307A2ABA" w:tentative="1">
      <w:start w:val="1"/>
      <w:numFmt w:val="decimal"/>
      <w:lvlText w:val="%7)"/>
      <w:lvlJc w:val="left"/>
      <w:pPr>
        <w:tabs>
          <w:tab w:val="num" w:pos="5040"/>
        </w:tabs>
        <w:ind w:left="5040" w:hanging="360"/>
      </w:pPr>
    </w:lvl>
    <w:lvl w:ilvl="7" w:tplc="A976C208" w:tentative="1">
      <w:start w:val="1"/>
      <w:numFmt w:val="decimal"/>
      <w:lvlText w:val="%8)"/>
      <w:lvlJc w:val="left"/>
      <w:pPr>
        <w:tabs>
          <w:tab w:val="num" w:pos="5760"/>
        </w:tabs>
        <w:ind w:left="5760" w:hanging="360"/>
      </w:pPr>
    </w:lvl>
    <w:lvl w:ilvl="8" w:tplc="239A2C4C" w:tentative="1">
      <w:start w:val="1"/>
      <w:numFmt w:val="decimal"/>
      <w:lvlText w:val="%9)"/>
      <w:lvlJc w:val="left"/>
      <w:pPr>
        <w:tabs>
          <w:tab w:val="num" w:pos="6480"/>
        </w:tabs>
        <w:ind w:left="6480" w:hanging="360"/>
      </w:pPr>
    </w:lvl>
  </w:abstractNum>
  <w:abstractNum w:abstractNumId="12">
    <w:nsid w:val="265A739F"/>
    <w:multiLevelType w:val="hybridMultilevel"/>
    <w:tmpl w:val="5DDE6A0E"/>
    <w:lvl w:ilvl="0" w:tplc="04090011">
      <w:start w:val="1"/>
      <w:numFmt w:val="decimal"/>
      <w:lvlText w:val="%1)"/>
      <w:lvlJc w:val="left"/>
      <w:pPr>
        <w:ind w:left="2250" w:hanging="360"/>
      </w:pPr>
      <w:rPr>
        <w:rFonts w:hint="default"/>
      </w:rPr>
    </w:lvl>
    <w:lvl w:ilvl="1" w:tplc="04090019" w:tentative="1">
      <w:start w:val="1"/>
      <w:numFmt w:val="upperLetter"/>
      <w:lvlText w:val="%2."/>
      <w:lvlJc w:val="left"/>
      <w:pPr>
        <w:ind w:left="2690" w:hanging="400"/>
      </w:pPr>
    </w:lvl>
    <w:lvl w:ilvl="2" w:tplc="0409001B" w:tentative="1">
      <w:start w:val="1"/>
      <w:numFmt w:val="lowerRoman"/>
      <w:lvlText w:val="%3."/>
      <w:lvlJc w:val="right"/>
      <w:pPr>
        <w:ind w:left="3090" w:hanging="400"/>
      </w:pPr>
    </w:lvl>
    <w:lvl w:ilvl="3" w:tplc="0409000F" w:tentative="1">
      <w:start w:val="1"/>
      <w:numFmt w:val="decimal"/>
      <w:lvlText w:val="%4."/>
      <w:lvlJc w:val="left"/>
      <w:pPr>
        <w:ind w:left="3490" w:hanging="400"/>
      </w:pPr>
    </w:lvl>
    <w:lvl w:ilvl="4" w:tplc="04090019" w:tentative="1">
      <w:start w:val="1"/>
      <w:numFmt w:val="upperLetter"/>
      <w:lvlText w:val="%5."/>
      <w:lvlJc w:val="left"/>
      <w:pPr>
        <w:ind w:left="3890" w:hanging="400"/>
      </w:pPr>
    </w:lvl>
    <w:lvl w:ilvl="5" w:tplc="0409001B" w:tentative="1">
      <w:start w:val="1"/>
      <w:numFmt w:val="lowerRoman"/>
      <w:lvlText w:val="%6."/>
      <w:lvlJc w:val="right"/>
      <w:pPr>
        <w:ind w:left="4290" w:hanging="400"/>
      </w:pPr>
    </w:lvl>
    <w:lvl w:ilvl="6" w:tplc="0409000F" w:tentative="1">
      <w:start w:val="1"/>
      <w:numFmt w:val="decimal"/>
      <w:lvlText w:val="%7."/>
      <w:lvlJc w:val="left"/>
      <w:pPr>
        <w:ind w:left="4690" w:hanging="400"/>
      </w:pPr>
    </w:lvl>
    <w:lvl w:ilvl="7" w:tplc="04090019" w:tentative="1">
      <w:start w:val="1"/>
      <w:numFmt w:val="upperLetter"/>
      <w:lvlText w:val="%8."/>
      <w:lvlJc w:val="left"/>
      <w:pPr>
        <w:ind w:left="5090" w:hanging="400"/>
      </w:pPr>
    </w:lvl>
    <w:lvl w:ilvl="8" w:tplc="0409001B" w:tentative="1">
      <w:start w:val="1"/>
      <w:numFmt w:val="lowerRoman"/>
      <w:lvlText w:val="%9."/>
      <w:lvlJc w:val="right"/>
      <w:pPr>
        <w:ind w:left="5490" w:hanging="400"/>
      </w:pPr>
    </w:lvl>
  </w:abstractNum>
  <w:abstractNum w:abstractNumId="13">
    <w:nsid w:val="29235A91"/>
    <w:multiLevelType w:val="hybridMultilevel"/>
    <w:tmpl w:val="D208382A"/>
    <w:lvl w:ilvl="0" w:tplc="FB7EA54A">
      <w:start w:val="1"/>
      <w:numFmt w:val="decimal"/>
      <w:lvlText w:val="%1."/>
      <w:lvlJc w:val="left"/>
      <w:pPr>
        <w:ind w:left="720" w:hanging="360"/>
      </w:pPr>
      <w:rPr>
        <w:rFonts w:ascii="Calibri" w:eastAsiaTheme="minorEastAsia" w:hAnsi="Calibri" w:cs="Times New Roman"/>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D92B7B"/>
    <w:multiLevelType w:val="hybridMultilevel"/>
    <w:tmpl w:val="CBF0639C"/>
    <w:lvl w:ilvl="0" w:tplc="20E2EBEE">
      <w:numFmt w:val="bullet"/>
      <w:lvlText w:val="-"/>
      <w:lvlJc w:val="left"/>
      <w:pPr>
        <w:ind w:left="720" w:hanging="360"/>
      </w:pPr>
      <w:rPr>
        <w:rFonts w:ascii="Calibri" w:eastAsiaTheme="minorEastAsia"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F4E7A2D"/>
    <w:multiLevelType w:val="hybridMultilevel"/>
    <w:tmpl w:val="AA1A1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9010A4A"/>
    <w:multiLevelType w:val="hybridMultilevel"/>
    <w:tmpl w:val="BC743D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D4547CB"/>
    <w:multiLevelType w:val="hybridMultilevel"/>
    <w:tmpl w:val="AC46828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8">
    <w:nsid w:val="3F68496B"/>
    <w:multiLevelType w:val="multilevel"/>
    <w:tmpl w:val="C580379A"/>
    <w:lvl w:ilvl="0">
      <w:start w:val="1"/>
      <w:numFmt w:val="decimal"/>
      <w:lvlText w:val="%1)"/>
      <w:lvlJc w:val="left"/>
      <w:pPr>
        <w:tabs>
          <w:tab w:val="num" w:pos="720"/>
        </w:tabs>
        <w:ind w:left="720" w:hanging="360"/>
      </w:pPr>
      <w:rPr>
        <w:rFont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F805D04"/>
    <w:multiLevelType w:val="hybridMultilevel"/>
    <w:tmpl w:val="50183C24"/>
    <w:lvl w:ilvl="0" w:tplc="8F423E0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E306D5"/>
    <w:multiLevelType w:val="hybridMultilevel"/>
    <w:tmpl w:val="5C9AD7D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7A29F3"/>
    <w:multiLevelType w:val="multilevel"/>
    <w:tmpl w:val="714876D6"/>
    <w:styleLink w:val="IriNumbering"/>
    <w:lvl w:ilvl="0">
      <w:start w:val="1"/>
      <w:numFmt w:val="decimal"/>
      <w:lvlText w:val="%1."/>
      <w:lvlJc w:val="left"/>
      <w:pPr>
        <w:ind w:left="446" w:hanging="446"/>
      </w:pPr>
      <w:rPr>
        <w:rFonts w:hint="default"/>
      </w:rPr>
    </w:lvl>
    <w:lvl w:ilvl="1">
      <w:start w:val="1"/>
      <w:numFmt w:val="decimal"/>
      <w:lvlText w:val="%1.%2."/>
      <w:lvlJc w:val="left"/>
      <w:pPr>
        <w:ind w:left="993" w:hanging="446"/>
      </w:pPr>
      <w:rPr>
        <w:rFonts w:hint="default"/>
      </w:rPr>
    </w:lvl>
    <w:lvl w:ilvl="2">
      <w:start w:val="1"/>
      <w:numFmt w:val="decimal"/>
      <w:lvlText w:val="%1.%2.%3."/>
      <w:lvlJc w:val="left"/>
      <w:pPr>
        <w:ind w:left="1540" w:hanging="446"/>
      </w:pPr>
      <w:rPr>
        <w:rFonts w:hint="default"/>
      </w:rPr>
    </w:lvl>
    <w:lvl w:ilvl="3">
      <w:start w:val="1"/>
      <w:numFmt w:val="decimal"/>
      <w:lvlText w:val="%1.%2.%3.%4."/>
      <w:lvlJc w:val="left"/>
      <w:pPr>
        <w:ind w:left="2087" w:hanging="446"/>
      </w:pPr>
      <w:rPr>
        <w:rFonts w:hint="default"/>
      </w:rPr>
    </w:lvl>
    <w:lvl w:ilvl="4">
      <w:start w:val="1"/>
      <w:numFmt w:val="decimal"/>
      <w:lvlText w:val="%1.%2.%3.%4.%5."/>
      <w:lvlJc w:val="left"/>
      <w:pPr>
        <w:ind w:left="2634" w:hanging="446"/>
      </w:pPr>
      <w:rPr>
        <w:rFonts w:hint="default"/>
      </w:rPr>
    </w:lvl>
    <w:lvl w:ilvl="5">
      <w:start w:val="1"/>
      <w:numFmt w:val="decimal"/>
      <w:lvlText w:val="%1.%2.%3.%4.%5.%6."/>
      <w:lvlJc w:val="left"/>
      <w:pPr>
        <w:ind w:left="3181" w:hanging="446"/>
      </w:pPr>
      <w:rPr>
        <w:rFonts w:hint="default"/>
      </w:rPr>
    </w:lvl>
    <w:lvl w:ilvl="6">
      <w:start w:val="1"/>
      <w:numFmt w:val="decimal"/>
      <w:lvlText w:val="%1.%2.%3.%4.%5.%6.%7."/>
      <w:lvlJc w:val="left"/>
      <w:pPr>
        <w:ind w:left="3728" w:hanging="446"/>
      </w:pPr>
      <w:rPr>
        <w:rFonts w:hint="default"/>
      </w:rPr>
    </w:lvl>
    <w:lvl w:ilvl="7">
      <w:start w:val="1"/>
      <w:numFmt w:val="decimal"/>
      <w:lvlText w:val="%1.%2.%3.%4.%5.%6.%7.%8."/>
      <w:lvlJc w:val="left"/>
      <w:pPr>
        <w:ind w:left="4275" w:hanging="446"/>
      </w:pPr>
      <w:rPr>
        <w:rFonts w:hint="default"/>
      </w:rPr>
    </w:lvl>
    <w:lvl w:ilvl="8">
      <w:start w:val="1"/>
      <w:numFmt w:val="decimal"/>
      <w:lvlText w:val="%1.%2.%3.%4.%5.%6.%7.%8.%9."/>
      <w:lvlJc w:val="left"/>
      <w:pPr>
        <w:ind w:left="4822" w:hanging="446"/>
      </w:pPr>
      <w:rPr>
        <w:rFonts w:hint="default"/>
      </w:rPr>
    </w:lvl>
  </w:abstractNum>
  <w:abstractNum w:abstractNumId="22">
    <w:nsid w:val="48C1644A"/>
    <w:multiLevelType w:val="multilevel"/>
    <w:tmpl w:val="83C46800"/>
    <w:styleLink w:val="18"/>
    <w:lvl w:ilvl="0">
      <w:start w:val="1"/>
      <w:numFmt w:val="decimal"/>
      <w:lvlText w:val="%1"/>
      <w:lvlJc w:val="left"/>
      <w:pPr>
        <w:ind w:left="425" w:hanging="425"/>
      </w:pPr>
      <w:rPr>
        <w:rFonts w:hint="eastAsia"/>
        <w:sz w:val="36"/>
        <w:szCs w:val="36"/>
      </w:rPr>
    </w:lvl>
    <w:lvl w:ilvl="1">
      <w:start w:val="1"/>
      <w:numFmt w:val="decimal"/>
      <w:lvlText w:val="%1.%2"/>
      <w:lvlJc w:val="left"/>
      <w:pPr>
        <w:ind w:left="992" w:hanging="567"/>
      </w:pPr>
      <w:rPr>
        <w:rFonts w:hint="eastAsia"/>
      </w:rPr>
    </w:lvl>
    <w:lvl w:ilvl="2">
      <w:start w:val="1"/>
      <w:numFmt w:val="decimal"/>
      <w:lvlText w:val="%1.%2.%3"/>
      <w:lvlJc w:val="left"/>
      <w:pPr>
        <w:ind w:left="567" w:firstLine="57"/>
      </w:pPr>
      <w:rPr>
        <w:rFonts w:ascii="Calibri" w:hAnsi="Calibri" w:hint="default"/>
        <w:sz w:val="28"/>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3">
    <w:nsid w:val="48C335B3"/>
    <w:multiLevelType w:val="hybridMultilevel"/>
    <w:tmpl w:val="A328C0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B0E16A7"/>
    <w:multiLevelType w:val="hybridMultilevel"/>
    <w:tmpl w:val="822E96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F4D0404"/>
    <w:multiLevelType w:val="hybridMultilevel"/>
    <w:tmpl w:val="2CB44FF2"/>
    <w:lvl w:ilvl="0" w:tplc="52120BA4">
      <w:start w:val="1"/>
      <w:numFmt w:val="decimal"/>
      <w:lvlText w:val="%1)"/>
      <w:lvlJc w:val="left"/>
      <w:pPr>
        <w:ind w:left="720" w:hanging="360"/>
      </w:pPr>
      <w:rPr>
        <w:rFonts w:ascii="Calibri" w:eastAsiaTheme="minorEastAsia" w:hAnsi="Calibri"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4FD4451B"/>
    <w:multiLevelType w:val="hybridMultilevel"/>
    <w:tmpl w:val="D3281ED4"/>
    <w:lvl w:ilvl="0" w:tplc="D62E536C">
      <w:start w:val="1"/>
      <w:numFmt w:val="bullet"/>
      <w:lvlText w:val=""/>
      <w:lvlJc w:val="left"/>
      <w:pPr>
        <w:ind w:left="800" w:hanging="400"/>
      </w:pPr>
      <w:rPr>
        <w:rFonts w:ascii="Wingdings" w:hAnsi="Wingdings" w:hint="default"/>
        <w:color w:val="C0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nsid w:val="517C47BB"/>
    <w:multiLevelType w:val="hybridMultilevel"/>
    <w:tmpl w:val="8C980D0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C527F71"/>
    <w:multiLevelType w:val="multilevel"/>
    <w:tmpl w:val="CD1432C8"/>
    <w:styleLink w:val="IriTechNumberstyle"/>
    <w:lvl w:ilvl="0">
      <w:start w:val="1"/>
      <w:numFmt w:val="decimal"/>
      <w:isLgl/>
      <w:lvlText w:val="%1."/>
      <w:lvlJc w:val="left"/>
      <w:pPr>
        <w:ind w:left="993" w:hanging="446"/>
      </w:pPr>
      <w:rPr>
        <w:rFonts w:hint="default"/>
      </w:rPr>
    </w:lvl>
    <w:lvl w:ilvl="1">
      <w:start w:val="1"/>
      <w:numFmt w:val="decimal"/>
      <w:isLgl/>
      <w:lvlText w:val="%1.%2."/>
      <w:lvlJc w:val="left"/>
      <w:pPr>
        <w:ind w:left="1540" w:hanging="446"/>
      </w:pPr>
      <w:rPr>
        <w:rFonts w:hint="default"/>
      </w:rPr>
    </w:lvl>
    <w:lvl w:ilvl="2">
      <w:start w:val="1"/>
      <w:numFmt w:val="decimal"/>
      <w:lvlText w:val="%1.%2.%3."/>
      <w:lvlJc w:val="left"/>
      <w:pPr>
        <w:ind w:left="2087" w:hanging="446"/>
      </w:pPr>
      <w:rPr>
        <w:rFonts w:hint="default"/>
      </w:rPr>
    </w:lvl>
    <w:lvl w:ilvl="3">
      <w:start w:val="1"/>
      <w:numFmt w:val="decimal"/>
      <w:lvlText w:val="%1.%2.%3.%4."/>
      <w:lvlJc w:val="left"/>
      <w:pPr>
        <w:ind w:left="2634" w:hanging="446"/>
      </w:pPr>
      <w:rPr>
        <w:rFonts w:hint="default"/>
      </w:rPr>
    </w:lvl>
    <w:lvl w:ilvl="4">
      <w:start w:val="1"/>
      <w:numFmt w:val="decimal"/>
      <w:lvlText w:val="%1.%2.%3.%4.%5."/>
      <w:lvlJc w:val="left"/>
      <w:pPr>
        <w:ind w:left="3181" w:hanging="446"/>
      </w:pPr>
      <w:rPr>
        <w:rFonts w:hint="default"/>
      </w:rPr>
    </w:lvl>
    <w:lvl w:ilvl="5">
      <w:start w:val="1"/>
      <w:numFmt w:val="decimal"/>
      <w:lvlText w:val="%1.%2.%3.%4.%5.%6."/>
      <w:lvlJc w:val="left"/>
      <w:pPr>
        <w:ind w:left="3728" w:hanging="446"/>
      </w:pPr>
      <w:rPr>
        <w:rFonts w:hint="default"/>
      </w:rPr>
    </w:lvl>
    <w:lvl w:ilvl="6">
      <w:start w:val="1"/>
      <w:numFmt w:val="decimal"/>
      <w:lvlText w:val="%1.%2.%3.%4.%5.%6.%7."/>
      <w:lvlJc w:val="left"/>
      <w:pPr>
        <w:ind w:left="4275" w:hanging="446"/>
      </w:pPr>
      <w:rPr>
        <w:rFonts w:hint="default"/>
      </w:rPr>
    </w:lvl>
    <w:lvl w:ilvl="7">
      <w:start w:val="1"/>
      <w:numFmt w:val="decimal"/>
      <w:lvlText w:val="%1.%2.%3.%4.%5.%6.%7.%8."/>
      <w:lvlJc w:val="left"/>
      <w:pPr>
        <w:ind w:left="4822" w:hanging="446"/>
      </w:pPr>
      <w:rPr>
        <w:rFonts w:hint="default"/>
      </w:rPr>
    </w:lvl>
    <w:lvl w:ilvl="8">
      <w:start w:val="1"/>
      <w:numFmt w:val="decimal"/>
      <w:lvlText w:val="%1.%2.%3.%4.%5.%6.%7.%8.%9."/>
      <w:lvlJc w:val="left"/>
      <w:pPr>
        <w:ind w:left="5369" w:hanging="446"/>
      </w:pPr>
      <w:rPr>
        <w:rFonts w:hint="default"/>
      </w:rPr>
    </w:lvl>
  </w:abstractNum>
  <w:abstractNum w:abstractNumId="29">
    <w:nsid w:val="5EDC64A8"/>
    <w:multiLevelType w:val="hybridMultilevel"/>
    <w:tmpl w:val="BC442C70"/>
    <w:lvl w:ilvl="0" w:tplc="9F9CAD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39067FC"/>
    <w:multiLevelType w:val="hybridMultilevel"/>
    <w:tmpl w:val="50183C24"/>
    <w:lvl w:ilvl="0" w:tplc="8F423E02">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4C11A2C"/>
    <w:multiLevelType w:val="hybridMultilevel"/>
    <w:tmpl w:val="83442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6C562EE"/>
    <w:multiLevelType w:val="hybridMultilevel"/>
    <w:tmpl w:val="1D3290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7E22816"/>
    <w:multiLevelType w:val="hybridMultilevel"/>
    <w:tmpl w:val="36C459E8"/>
    <w:lvl w:ilvl="0" w:tplc="BACC928C">
      <w:start w:val="1"/>
      <w:numFmt w:val="bullet"/>
      <w:lvlText w:val=""/>
      <w:lvlJc w:val="left"/>
      <w:pPr>
        <w:ind w:left="720" w:hanging="360"/>
      </w:pPr>
      <w:rPr>
        <w:rFonts w:ascii="Symbol" w:hAnsi="Symbol" w:hint="default"/>
      </w:rPr>
    </w:lvl>
    <w:lvl w:ilvl="1" w:tplc="04090019">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34">
    <w:nsid w:val="697E4B7A"/>
    <w:multiLevelType w:val="hybridMultilevel"/>
    <w:tmpl w:val="7FBCBF64"/>
    <w:lvl w:ilvl="0" w:tplc="0409000F">
      <w:start w:val="1"/>
      <w:numFmt w:val="decimal"/>
      <w:lvlText w:val="%1."/>
      <w:lvlJc w:val="left"/>
      <w:pPr>
        <w:ind w:left="760" w:hanging="360"/>
      </w:pPr>
      <w:rPr>
        <w:rFonts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6B573CAC"/>
    <w:multiLevelType w:val="hybridMultilevel"/>
    <w:tmpl w:val="2F86B5C2"/>
    <w:lvl w:ilvl="0" w:tplc="90F6CC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D4655A4"/>
    <w:multiLevelType w:val="multilevel"/>
    <w:tmpl w:val="66F2EE10"/>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440"/>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520"/>
        </w:tabs>
        <w:ind w:left="360" w:firstLine="1080"/>
      </w:pPr>
      <w:rPr>
        <w:rFonts w:hint="default"/>
      </w:rPr>
    </w:lvl>
    <w:lvl w:ilvl="4">
      <w:start w:val="1"/>
      <w:numFmt w:val="decimal"/>
      <w:lvlText w:val="%1.%2.%3.%4.%5."/>
      <w:lvlJc w:val="left"/>
      <w:pPr>
        <w:tabs>
          <w:tab w:val="num" w:pos="3240"/>
        </w:tabs>
        <w:ind w:left="2592" w:hanging="792"/>
      </w:pPr>
      <w:rPr>
        <w:rFonts w:hint="default"/>
      </w:rPr>
    </w:lvl>
    <w:lvl w:ilvl="5">
      <w:start w:val="1"/>
      <w:numFmt w:val="decimal"/>
      <w:lvlText w:val="%1.%2.%3.%4.%5.%6."/>
      <w:lvlJc w:val="left"/>
      <w:pPr>
        <w:tabs>
          <w:tab w:val="num" w:pos="3600"/>
        </w:tabs>
        <w:ind w:left="3096" w:hanging="936"/>
      </w:pPr>
      <w:rPr>
        <w:rFonts w:hint="default"/>
      </w:rPr>
    </w:lvl>
    <w:lvl w:ilvl="6">
      <w:start w:val="1"/>
      <w:numFmt w:val="decimal"/>
      <w:lvlText w:val="%1.%2.%3.%4.%5.%6.%7."/>
      <w:lvlJc w:val="left"/>
      <w:pPr>
        <w:tabs>
          <w:tab w:val="num" w:pos="4320"/>
        </w:tabs>
        <w:ind w:left="3600" w:hanging="1080"/>
      </w:pPr>
      <w:rPr>
        <w:rFonts w:hint="default"/>
      </w:rPr>
    </w:lvl>
    <w:lvl w:ilvl="7">
      <w:start w:val="1"/>
      <w:numFmt w:val="decimal"/>
      <w:lvlText w:val="%1.%2.%3.%4.%5.%6.%7.%8."/>
      <w:lvlJc w:val="left"/>
      <w:pPr>
        <w:tabs>
          <w:tab w:val="num" w:pos="5040"/>
        </w:tabs>
        <w:ind w:left="4104" w:hanging="1224"/>
      </w:pPr>
      <w:rPr>
        <w:rFonts w:hint="default"/>
      </w:rPr>
    </w:lvl>
    <w:lvl w:ilvl="8">
      <w:start w:val="1"/>
      <w:numFmt w:val="decimal"/>
      <w:lvlText w:val="%1.%2.%3.%4.%5.%6.%7.%8.%9."/>
      <w:lvlJc w:val="left"/>
      <w:pPr>
        <w:tabs>
          <w:tab w:val="num" w:pos="5400"/>
        </w:tabs>
        <w:ind w:left="4680" w:hanging="1440"/>
      </w:pPr>
      <w:rPr>
        <w:rFonts w:hint="default"/>
      </w:rPr>
    </w:lvl>
  </w:abstractNum>
  <w:abstractNum w:abstractNumId="37">
    <w:nsid w:val="6E3E0232"/>
    <w:multiLevelType w:val="hybridMultilevel"/>
    <w:tmpl w:val="CE08BFFA"/>
    <w:lvl w:ilvl="0" w:tplc="FB7EA54A">
      <w:start w:val="1"/>
      <w:numFmt w:val="decimal"/>
      <w:lvlText w:val="%1."/>
      <w:lvlJc w:val="left"/>
      <w:pPr>
        <w:ind w:left="720" w:hanging="360"/>
      </w:pPr>
      <w:rPr>
        <w:rFonts w:ascii="Calibri" w:eastAsiaTheme="minorEastAsia" w:hAnsi="Calibri"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2DE7253"/>
    <w:multiLevelType w:val="hybridMultilevel"/>
    <w:tmpl w:val="B0CE5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3B0684D"/>
    <w:multiLevelType w:val="hybridMultilevel"/>
    <w:tmpl w:val="44062034"/>
    <w:lvl w:ilvl="0" w:tplc="BBD455A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A9446FB"/>
    <w:multiLevelType w:val="hybridMultilevel"/>
    <w:tmpl w:val="9E522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AA845B7"/>
    <w:multiLevelType w:val="hybridMultilevel"/>
    <w:tmpl w:val="8328F3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E9D28AE"/>
    <w:multiLevelType w:val="hybridMultilevel"/>
    <w:tmpl w:val="0AC69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4"/>
  </w:num>
  <w:num w:numId="2">
    <w:abstractNumId w:val="0"/>
  </w:num>
  <w:num w:numId="3">
    <w:abstractNumId w:val="21"/>
  </w:num>
  <w:num w:numId="4">
    <w:abstractNumId w:val="28"/>
  </w:num>
  <w:num w:numId="5">
    <w:abstractNumId w:val="1"/>
  </w:num>
  <w:num w:numId="6">
    <w:abstractNumId w:val="2"/>
  </w:num>
  <w:num w:numId="7">
    <w:abstractNumId w:val="33"/>
  </w:num>
  <w:num w:numId="8">
    <w:abstractNumId w:val="18"/>
  </w:num>
  <w:num w:numId="9">
    <w:abstractNumId w:val="36"/>
  </w:num>
  <w:num w:numId="10">
    <w:abstractNumId w:val="26"/>
  </w:num>
  <w:num w:numId="11">
    <w:abstractNumId w:val="22"/>
  </w:num>
  <w:num w:numId="12">
    <w:abstractNumId w:val="14"/>
  </w:num>
  <w:num w:numId="13">
    <w:abstractNumId w:val="4"/>
  </w:num>
  <w:num w:numId="14">
    <w:abstractNumId w:val="35"/>
  </w:num>
  <w:num w:numId="15">
    <w:abstractNumId w:val="29"/>
  </w:num>
  <w:num w:numId="16">
    <w:abstractNumId w:val="31"/>
  </w:num>
  <w:num w:numId="17">
    <w:abstractNumId w:val="42"/>
  </w:num>
  <w:num w:numId="18">
    <w:abstractNumId w:val="17"/>
  </w:num>
  <w:num w:numId="19">
    <w:abstractNumId w:val="23"/>
  </w:num>
  <w:num w:numId="20">
    <w:abstractNumId w:val="40"/>
  </w:num>
  <w:num w:numId="21">
    <w:abstractNumId w:val="7"/>
  </w:num>
  <w:num w:numId="22">
    <w:abstractNumId w:val="16"/>
  </w:num>
  <w:num w:numId="23">
    <w:abstractNumId w:val="10"/>
  </w:num>
  <w:num w:numId="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num>
  <w:num w:numId="26">
    <w:abstractNumId w:val="13"/>
  </w:num>
  <w:num w:numId="27">
    <w:abstractNumId w:val="37"/>
  </w:num>
  <w:num w:numId="28">
    <w:abstractNumId w:val="41"/>
  </w:num>
  <w:num w:numId="29">
    <w:abstractNumId w:val="20"/>
  </w:num>
  <w:num w:numId="30">
    <w:abstractNumId w:val="38"/>
  </w:num>
  <w:num w:numId="31">
    <w:abstractNumId w:val="5"/>
  </w:num>
  <w:num w:numId="32">
    <w:abstractNumId w:val="32"/>
  </w:num>
  <w:num w:numId="33">
    <w:abstractNumId w:val="27"/>
  </w:num>
  <w:num w:numId="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num>
  <w:num w:numId="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
  </w:num>
  <w:num w:numId="3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9"/>
  </w:num>
  <w:num w:numId="40">
    <w:abstractNumId w:val="30"/>
  </w:num>
  <w:num w:numId="41">
    <w:abstractNumId w:val="3"/>
  </w:num>
  <w:num w:numId="42">
    <w:abstractNumId w:val="24"/>
  </w:num>
  <w:num w:numId="43">
    <w:abstractNumId w:val="12"/>
  </w:num>
  <w:num w:numId="44">
    <w:abstractNumId w:val="30"/>
  </w:num>
  <w:num w:numId="45">
    <w:abstractNumId w:val="39"/>
  </w:num>
  <w:num w:numId="46">
    <w:abstractNumId w:val="6"/>
  </w:num>
  <w:num w:numId="47">
    <w:abstractNumId w:val="19"/>
  </w:num>
  <w:num w:numId="48">
    <w:abstractNumId w:val="11"/>
  </w:num>
  <w:num w:numId="49">
    <w:abstractNumId w:val="2"/>
  </w:num>
  <w:num w:numId="50">
    <w:abstractNumId w:val="2"/>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2"/>
  <w:bordersDoNotSurroundHeader/>
  <w:bordersDoNotSurroundFooter/>
  <w:proofState w:spelling="clean" w:grammar="clean"/>
  <w:trackRevisions/>
  <w:defaultTabStop w:val="720"/>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0496"/>
    <w:rsid w:val="00000384"/>
    <w:rsid w:val="000006BD"/>
    <w:rsid w:val="00000976"/>
    <w:rsid w:val="00001645"/>
    <w:rsid w:val="000017D5"/>
    <w:rsid w:val="00001A95"/>
    <w:rsid w:val="00001D0F"/>
    <w:rsid w:val="000026D4"/>
    <w:rsid w:val="00002EA4"/>
    <w:rsid w:val="00003F06"/>
    <w:rsid w:val="000048E0"/>
    <w:rsid w:val="0000511B"/>
    <w:rsid w:val="00005520"/>
    <w:rsid w:val="00005F9C"/>
    <w:rsid w:val="00006032"/>
    <w:rsid w:val="000065F8"/>
    <w:rsid w:val="00006951"/>
    <w:rsid w:val="00006A42"/>
    <w:rsid w:val="00006F52"/>
    <w:rsid w:val="000070D3"/>
    <w:rsid w:val="0000742A"/>
    <w:rsid w:val="000074C5"/>
    <w:rsid w:val="0000786B"/>
    <w:rsid w:val="00007B1F"/>
    <w:rsid w:val="0001000D"/>
    <w:rsid w:val="0001062A"/>
    <w:rsid w:val="00010784"/>
    <w:rsid w:val="00010A0F"/>
    <w:rsid w:val="0001256C"/>
    <w:rsid w:val="00012B8A"/>
    <w:rsid w:val="00012E68"/>
    <w:rsid w:val="00012E72"/>
    <w:rsid w:val="00013FAC"/>
    <w:rsid w:val="00014C78"/>
    <w:rsid w:val="00014D47"/>
    <w:rsid w:val="00014E43"/>
    <w:rsid w:val="00015CFE"/>
    <w:rsid w:val="00015ED6"/>
    <w:rsid w:val="0001605A"/>
    <w:rsid w:val="0001609C"/>
    <w:rsid w:val="00016206"/>
    <w:rsid w:val="000166AC"/>
    <w:rsid w:val="00017754"/>
    <w:rsid w:val="000178C3"/>
    <w:rsid w:val="00017B02"/>
    <w:rsid w:val="000208A8"/>
    <w:rsid w:val="00020BEE"/>
    <w:rsid w:val="0002141A"/>
    <w:rsid w:val="00021737"/>
    <w:rsid w:val="00022C64"/>
    <w:rsid w:val="000234CF"/>
    <w:rsid w:val="00023704"/>
    <w:rsid w:val="00023929"/>
    <w:rsid w:val="00023ACF"/>
    <w:rsid w:val="00023B07"/>
    <w:rsid w:val="00024040"/>
    <w:rsid w:val="0002442F"/>
    <w:rsid w:val="00024F04"/>
    <w:rsid w:val="00024FE8"/>
    <w:rsid w:val="00025B8F"/>
    <w:rsid w:val="00026311"/>
    <w:rsid w:val="00026D1A"/>
    <w:rsid w:val="00027064"/>
    <w:rsid w:val="0002712C"/>
    <w:rsid w:val="00027629"/>
    <w:rsid w:val="00027FD9"/>
    <w:rsid w:val="00027FF0"/>
    <w:rsid w:val="00031BDD"/>
    <w:rsid w:val="00031E4B"/>
    <w:rsid w:val="00032A41"/>
    <w:rsid w:val="00032E76"/>
    <w:rsid w:val="00032E87"/>
    <w:rsid w:val="00032EE7"/>
    <w:rsid w:val="00033C33"/>
    <w:rsid w:val="00033F9D"/>
    <w:rsid w:val="00035345"/>
    <w:rsid w:val="00035BB6"/>
    <w:rsid w:val="0003604B"/>
    <w:rsid w:val="00036873"/>
    <w:rsid w:val="000370C7"/>
    <w:rsid w:val="000374FC"/>
    <w:rsid w:val="00037D51"/>
    <w:rsid w:val="00040085"/>
    <w:rsid w:val="00040768"/>
    <w:rsid w:val="00040EC2"/>
    <w:rsid w:val="00041324"/>
    <w:rsid w:val="00042203"/>
    <w:rsid w:val="00042427"/>
    <w:rsid w:val="000424CB"/>
    <w:rsid w:val="00042BB9"/>
    <w:rsid w:val="00042F51"/>
    <w:rsid w:val="0004306B"/>
    <w:rsid w:val="00043186"/>
    <w:rsid w:val="000431C7"/>
    <w:rsid w:val="00043615"/>
    <w:rsid w:val="0004388E"/>
    <w:rsid w:val="00044D16"/>
    <w:rsid w:val="00044E39"/>
    <w:rsid w:val="00044EE6"/>
    <w:rsid w:val="000450AD"/>
    <w:rsid w:val="00045A22"/>
    <w:rsid w:val="00045B40"/>
    <w:rsid w:val="00045C54"/>
    <w:rsid w:val="00045DAB"/>
    <w:rsid w:val="000469A2"/>
    <w:rsid w:val="00046B6E"/>
    <w:rsid w:val="00047087"/>
    <w:rsid w:val="000472E0"/>
    <w:rsid w:val="00047792"/>
    <w:rsid w:val="000502F8"/>
    <w:rsid w:val="00050497"/>
    <w:rsid w:val="000504C0"/>
    <w:rsid w:val="000505DE"/>
    <w:rsid w:val="000508EF"/>
    <w:rsid w:val="000509AE"/>
    <w:rsid w:val="00050B9F"/>
    <w:rsid w:val="00050F65"/>
    <w:rsid w:val="00051D1D"/>
    <w:rsid w:val="00052214"/>
    <w:rsid w:val="00052C55"/>
    <w:rsid w:val="00052DFE"/>
    <w:rsid w:val="00052ECD"/>
    <w:rsid w:val="00052F1D"/>
    <w:rsid w:val="00053423"/>
    <w:rsid w:val="000534E9"/>
    <w:rsid w:val="00053B3E"/>
    <w:rsid w:val="00053CA8"/>
    <w:rsid w:val="000543DE"/>
    <w:rsid w:val="0005501F"/>
    <w:rsid w:val="0005521D"/>
    <w:rsid w:val="00055669"/>
    <w:rsid w:val="0005572E"/>
    <w:rsid w:val="00055C02"/>
    <w:rsid w:val="00055C21"/>
    <w:rsid w:val="00055DE4"/>
    <w:rsid w:val="00055F8A"/>
    <w:rsid w:val="0005611C"/>
    <w:rsid w:val="000569AD"/>
    <w:rsid w:val="000569E8"/>
    <w:rsid w:val="00056D71"/>
    <w:rsid w:val="000570DE"/>
    <w:rsid w:val="00057730"/>
    <w:rsid w:val="000577C4"/>
    <w:rsid w:val="00057AFF"/>
    <w:rsid w:val="00057BB8"/>
    <w:rsid w:val="00060135"/>
    <w:rsid w:val="00062160"/>
    <w:rsid w:val="0006224F"/>
    <w:rsid w:val="0006228E"/>
    <w:rsid w:val="000625F7"/>
    <w:rsid w:val="0006341E"/>
    <w:rsid w:val="00063BDB"/>
    <w:rsid w:val="00064241"/>
    <w:rsid w:val="00064277"/>
    <w:rsid w:val="000644D1"/>
    <w:rsid w:val="00064777"/>
    <w:rsid w:val="00066386"/>
    <w:rsid w:val="0006649D"/>
    <w:rsid w:val="00066AE1"/>
    <w:rsid w:val="00066B56"/>
    <w:rsid w:val="000677F1"/>
    <w:rsid w:val="00067AD4"/>
    <w:rsid w:val="00067CC7"/>
    <w:rsid w:val="00070402"/>
    <w:rsid w:val="00070573"/>
    <w:rsid w:val="00070C54"/>
    <w:rsid w:val="00070F3D"/>
    <w:rsid w:val="00071287"/>
    <w:rsid w:val="00071B15"/>
    <w:rsid w:val="0007212C"/>
    <w:rsid w:val="00073453"/>
    <w:rsid w:val="00073612"/>
    <w:rsid w:val="00073F0F"/>
    <w:rsid w:val="000744E8"/>
    <w:rsid w:val="00074758"/>
    <w:rsid w:val="0007506A"/>
    <w:rsid w:val="00075338"/>
    <w:rsid w:val="0007536A"/>
    <w:rsid w:val="000754D4"/>
    <w:rsid w:val="00075887"/>
    <w:rsid w:val="00075939"/>
    <w:rsid w:val="00075F0B"/>
    <w:rsid w:val="00077162"/>
    <w:rsid w:val="0007799C"/>
    <w:rsid w:val="00080656"/>
    <w:rsid w:val="0008086A"/>
    <w:rsid w:val="00081450"/>
    <w:rsid w:val="00081471"/>
    <w:rsid w:val="0008175D"/>
    <w:rsid w:val="00081D7A"/>
    <w:rsid w:val="00081E7D"/>
    <w:rsid w:val="00082125"/>
    <w:rsid w:val="0008216E"/>
    <w:rsid w:val="0008276C"/>
    <w:rsid w:val="00082AE7"/>
    <w:rsid w:val="00082B26"/>
    <w:rsid w:val="00082E51"/>
    <w:rsid w:val="00084532"/>
    <w:rsid w:val="0008473E"/>
    <w:rsid w:val="00084BD4"/>
    <w:rsid w:val="00084E6C"/>
    <w:rsid w:val="00084EBC"/>
    <w:rsid w:val="00085625"/>
    <w:rsid w:val="00085712"/>
    <w:rsid w:val="00085D29"/>
    <w:rsid w:val="00086BA8"/>
    <w:rsid w:val="00086C54"/>
    <w:rsid w:val="00086EE9"/>
    <w:rsid w:val="00087799"/>
    <w:rsid w:val="000878F2"/>
    <w:rsid w:val="00090203"/>
    <w:rsid w:val="00090691"/>
    <w:rsid w:val="000909B3"/>
    <w:rsid w:val="0009143C"/>
    <w:rsid w:val="0009157F"/>
    <w:rsid w:val="00091B07"/>
    <w:rsid w:val="00091EA7"/>
    <w:rsid w:val="000922B7"/>
    <w:rsid w:val="00092529"/>
    <w:rsid w:val="00092E6F"/>
    <w:rsid w:val="00092EED"/>
    <w:rsid w:val="00093002"/>
    <w:rsid w:val="0009351E"/>
    <w:rsid w:val="00093522"/>
    <w:rsid w:val="00093896"/>
    <w:rsid w:val="00093B81"/>
    <w:rsid w:val="00093F41"/>
    <w:rsid w:val="00094078"/>
    <w:rsid w:val="00094172"/>
    <w:rsid w:val="00094B90"/>
    <w:rsid w:val="00095928"/>
    <w:rsid w:val="000959C6"/>
    <w:rsid w:val="00096113"/>
    <w:rsid w:val="000962D6"/>
    <w:rsid w:val="00096790"/>
    <w:rsid w:val="000968D7"/>
    <w:rsid w:val="00096A3D"/>
    <w:rsid w:val="00096AF4"/>
    <w:rsid w:val="00096E26"/>
    <w:rsid w:val="00097F19"/>
    <w:rsid w:val="000A0A87"/>
    <w:rsid w:val="000A1155"/>
    <w:rsid w:val="000A11D8"/>
    <w:rsid w:val="000A1A71"/>
    <w:rsid w:val="000A200A"/>
    <w:rsid w:val="000A20C5"/>
    <w:rsid w:val="000A2415"/>
    <w:rsid w:val="000A2E04"/>
    <w:rsid w:val="000A36B2"/>
    <w:rsid w:val="000A3B08"/>
    <w:rsid w:val="000A4193"/>
    <w:rsid w:val="000A428F"/>
    <w:rsid w:val="000A43FE"/>
    <w:rsid w:val="000A4423"/>
    <w:rsid w:val="000A4610"/>
    <w:rsid w:val="000A4A15"/>
    <w:rsid w:val="000A508E"/>
    <w:rsid w:val="000A52C7"/>
    <w:rsid w:val="000A5690"/>
    <w:rsid w:val="000A6620"/>
    <w:rsid w:val="000A668F"/>
    <w:rsid w:val="000A69CD"/>
    <w:rsid w:val="000A6E0D"/>
    <w:rsid w:val="000A7663"/>
    <w:rsid w:val="000A7BD7"/>
    <w:rsid w:val="000A7D7B"/>
    <w:rsid w:val="000B039A"/>
    <w:rsid w:val="000B05B8"/>
    <w:rsid w:val="000B05CB"/>
    <w:rsid w:val="000B0824"/>
    <w:rsid w:val="000B09CA"/>
    <w:rsid w:val="000B0CBB"/>
    <w:rsid w:val="000B1138"/>
    <w:rsid w:val="000B1355"/>
    <w:rsid w:val="000B154E"/>
    <w:rsid w:val="000B15A5"/>
    <w:rsid w:val="000B1F5F"/>
    <w:rsid w:val="000B1FFC"/>
    <w:rsid w:val="000B3319"/>
    <w:rsid w:val="000B34E0"/>
    <w:rsid w:val="000B36D7"/>
    <w:rsid w:val="000B3838"/>
    <w:rsid w:val="000B3899"/>
    <w:rsid w:val="000B3D61"/>
    <w:rsid w:val="000B40D6"/>
    <w:rsid w:val="000B4834"/>
    <w:rsid w:val="000B4A9B"/>
    <w:rsid w:val="000B507B"/>
    <w:rsid w:val="000B60E0"/>
    <w:rsid w:val="000B6FE6"/>
    <w:rsid w:val="000B7450"/>
    <w:rsid w:val="000B761B"/>
    <w:rsid w:val="000B7CCF"/>
    <w:rsid w:val="000C060B"/>
    <w:rsid w:val="000C0DFE"/>
    <w:rsid w:val="000C0FF8"/>
    <w:rsid w:val="000C13F2"/>
    <w:rsid w:val="000C1C6B"/>
    <w:rsid w:val="000C2337"/>
    <w:rsid w:val="000C2B5A"/>
    <w:rsid w:val="000C3111"/>
    <w:rsid w:val="000C3A7D"/>
    <w:rsid w:val="000C3EDA"/>
    <w:rsid w:val="000C505B"/>
    <w:rsid w:val="000C537C"/>
    <w:rsid w:val="000C5D65"/>
    <w:rsid w:val="000C63B9"/>
    <w:rsid w:val="000C69FF"/>
    <w:rsid w:val="000C7008"/>
    <w:rsid w:val="000C75CD"/>
    <w:rsid w:val="000D0216"/>
    <w:rsid w:val="000D0AE7"/>
    <w:rsid w:val="000D0CCD"/>
    <w:rsid w:val="000D1431"/>
    <w:rsid w:val="000D248D"/>
    <w:rsid w:val="000D2553"/>
    <w:rsid w:val="000D2D19"/>
    <w:rsid w:val="000D2DD6"/>
    <w:rsid w:val="000D3122"/>
    <w:rsid w:val="000D3329"/>
    <w:rsid w:val="000D3579"/>
    <w:rsid w:val="000D36B7"/>
    <w:rsid w:val="000D3AFD"/>
    <w:rsid w:val="000D3F80"/>
    <w:rsid w:val="000D3FD7"/>
    <w:rsid w:val="000D44DA"/>
    <w:rsid w:val="000D4A40"/>
    <w:rsid w:val="000D5A09"/>
    <w:rsid w:val="000D643B"/>
    <w:rsid w:val="000D7B89"/>
    <w:rsid w:val="000E0369"/>
    <w:rsid w:val="000E0394"/>
    <w:rsid w:val="000E0555"/>
    <w:rsid w:val="000E05BA"/>
    <w:rsid w:val="000E0FE4"/>
    <w:rsid w:val="000E13CF"/>
    <w:rsid w:val="000E1460"/>
    <w:rsid w:val="000E1B7E"/>
    <w:rsid w:val="000E2232"/>
    <w:rsid w:val="000E242D"/>
    <w:rsid w:val="000E2B27"/>
    <w:rsid w:val="000E2D12"/>
    <w:rsid w:val="000E3459"/>
    <w:rsid w:val="000E34E0"/>
    <w:rsid w:val="000E3B6D"/>
    <w:rsid w:val="000E3F37"/>
    <w:rsid w:val="000E4026"/>
    <w:rsid w:val="000E42E8"/>
    <w:rsid w:val="000E43F9"/>
    <w:rsid w:val="000E4D50"/>
    <w:rsid w:val="000E4E7D"/>
    <w:rsid w:val="000E69CF"/>
    <w:rsid w:val="000E6A72"/>
    <w:rsid w:val="000E6B0B"/>
    <w:rsid w:val="000E6C51"/>
    <w:rsid w:val="000E72F5"/>
    <w:rsid w:val="000E74A0"/>
    <w:rsid w:val="000E74E0"/>
    <w:rsid w:val="000E756F"/>
    <w:rsid w:val="000F0119"/>
    <w:rsid w:val="000F1BF5"/>
    <w:rsid w:val="000F1D6A"/>
    <w:rsid w:val="000F25EA"/>
    <w:rsid w:val="000F2890"/>
    <w:rsid w:val="000F28C1"/>
    <w:rsid w:val="000F293F"/>
    <w:rsid w:val="000F295F"/>
    <w:rsid w:val="000F29C7"/>
    <w:rsid w:val="000F4464"/>
    <w:rsid w:val="000F48AF"/>
    <w:rsid w:val="000F4A91"/>
    <w:rsid w:val="000F4AE8"/>
    <w:rsid w:val="000F5878"/>
    <w:rsid w:val="000F6998"/>
    <w:rsid w:val="000F7810"/>
    <w:rsid w:val="000F7990"/>
    <w:rsid w:val="000F7A54"/>
    <w:rsid w:val="00100A92"/>
    <w:rsid w:val="00100CAA"/>
    <w:rsid w:val="001011D3"/>
    <w:rsid w:val="001011E6"/>
    <w:rsid w:val="001011E7"/>
    <w:rsid w:val="00101871"/>
    <w:rsid w:val="00101D7C"/>
    <w:rsid w:val="00101EDD"/>
    <w:rsid w:val="00101F38"/>
    <w:rsid w:val="001020D6"/>
    <w:rsid w:val="001022DD"/>
    <w:rsid w:val="001023C1"/>
    <w:rsid w:val="001023C2"/>
    <w:rsid w:val="00102E29"/>
    <w:rsid w:val="00103073"/>
    <w:rsid w:val="001033B8"/>
    <w:rsid w:val="00103ED0"/>
    <w:rsid w:val="00103FF2"/>
    <w:rsid w:val="001042DD"/>
    <w:rsid w:val="0010493A"/>
    <w:rsid w:val="00106120"/>
    <w:rsid w:val="0010684D"/>
    <w:rsid w:val="00106B3A"/>
    <w:rsid w:val="00106DEC"/>
    <w:rsid w:val="00107294"/>
    <w:rsid w:val="00107A74"/>
    <w:rsid w:val="00110447"/>
    <w:rsid w:val="001104BB"/>
    <w:rsid w:val="00110AD1"/>
    <w:rsid w:val="00110B53"/>
    <w:rsid w:val="001111FB"/>
    <w:rsid w:val="00111C07"/>
    <w:rsid w:val="00112243"/>
    <w:rsid w:val="00112722"/>
    <w:rsid w:val="00112A12"/>
    <w:rsid w:val="00112E77"/>
    <w:rsid w:val="0011329E"/>
    <w:rsid w:val="00113720"/>
    <w:rsid w:val="00113754"/>
    <w:rsid w:val="00113801"/>
    <w:rsid w:val="00114656"/>
    <w:rsid w:val="00114678"/>
    <w:rsid w:val="001149E9"/>
    <w:rsid w:val="00114AD3"/>
    <w:rsid w:val="00115044"/>
    <w:rsid w:val="00115152"/>
    <w:rsid w:val="0011534C"/>
    <w:rsid w:val="001153FF"/>
    <w:rsid w:val="00115772"/>
    <w:rsid w:val="001159E1"/>
    <w:rsid w:val="00115C73"/>
    <w:rsid w:val="0011653E"/>
    <w:rsid w:val="0011666C"/>
    <w:rsid w:val="00116989"/>
    <w:rsid w:val="00116AAA"/>
    <w:rsid w:val="00116BC5"/>
    <w:rsid w:val="00117468"/>
    <w:rsid w:val="001200A0"/>
    <w:rsid w:val="0012047F"/>
    <w:rsid w:val="00120C95"/>
    <w:rsid w:val="00121067"/>
    <w:rsid w:val="001212FA"/>
    <w:rsid w:val="001216AB"/>
    <w:rsid w:val="001217C5"/>
    <w:rsid w:val="00121956"/>
    <w:rsid w:val="00122ACB"/>
    <w:rsid w:val="00122CC7"/>
    <w:rsid w:val="00122D2E"/>
    <w:rsid w:val="00122E31"/>
    <w:rsid w:val="0012386B"/>
    <w:rsid w:val="00124237"/>
    <w:rsid w:val="001249E7"/>
    <w:rsid w:val="00124DE1"/>
    <w:rsid w:val="00124F2D"/>
    <w:rsid w:val="00125234"/>
    <w:rsid w:val="001253EE"/>
    <w:rsid w:val="001257FF"/>
    <w:rsid w:val="001262B6"/>
    <w:rsid w:val="001262C4"/>
    <w:rsid w:val="00126C98"/>
    <w:rsid w:val="001300E3"/>
    <w:rsid w:val="0013052B"/>
    <w:rsid w:val="001309B4"/>
    <w:rsid w:val="00130A87"/>
    <w:rsid w:val="00130DCE"/>
    <w:rsid w:val="00131144"/>
    <w:rsid w:val="001313C5"/>
    <w:rsid w:val="0013192C"/>
    <w:rsid w:val="00131965"/>
    <w:rsid w:val="001320E7"/>
    <w:rsid w:val="001327A8"/>
    <w:rsid w:val="00133872"/>
    <w:rsid w:val="001342A6"/>
    <w:rsid w:val="00134B29"/>
    <w:rsid w:val="00134C71"/>
    <w:rsid w:val="00134F69"/>
    <w:rsid w:val="00135075"/>
    <w:rsid w:val="00135395"/>
    <w:rsid w:val="00135FCF"/>
    <w:rsid w:val="001360C1"/>
    <w:rsid w:val="001361DD"/>
    <w:rsid w:val="00136B2A"/>
    <w:rsid w:val="00136C75"/>
    <w:rsid w:val="00137711"/>
    <w:rsid w:val="00137B46"/>
    <w:rsid w:val="00137E8B"/>
    <w:rsid w:val="00137FB7"/>
    <w:rsid w:val="001400B8"/>
    <w:rsid w:val="001400F5"/>
    <w:rsid w:val="00140198"/>
    <w:rsid w:val="00140BC8"/>
    <w:rsid w:val="001413DE"/>
    <w:rsid w:val="00141D16"/>
    <w:rsid w:val="00141DDA"/>
    <w:rsid w:val="00141FD5"/>
    <w:rsid w:val="00142B61"/>
    <w:rsid w:val="00143580"/>
    <w:rsid w:val="001438B8"/>
    <w:rsid w:val="00143B59"/>
    <w:rsid w:val="00143C04"/>
    <w:rsid w:val="0014487B"/>
    <w:rsid w:val="0014488A"/>
    <w:rsid w:val="001454B0"/>
    <w:rsid w:val="00145712"/>
    <w:rsid w:val="00146200"/>
    <w:rsid w:val="0014629B"/>
    <w:rsid w:val="00146351"/>
    <w:rsid w:val="00146709"/>
    <w:rsid w:val="00146C8B"/>
    <w:rsid w:val="00146CF3"/>
    <w:rsid w:val="00147201"/>
    <w:rsid w:val="0014771A"/>
    <w:rsid w:val="00150131"/>
    <w:rsid w:val="00150BFB"/>
    <w:rsid w:val="001510A3"/>
    <w:rsid w:val="001510E5"/>
    <w:rsid w:val="00152337"/>
    <w:rsid w:val="00152479"/>
    <w:rsid w:val="001527F6"/>
    <w:rsid w:val="001529A7"/>
    <w:rsid w:val="00152D4B"/>
    <w:rsid w:val="00153047"/>
    <w:rsid w:val="00153175"/>
    <w:rsid w:val="00153C72"/>
    <w:rsid w:val="00153DC5"/>
    <w:rsid w:val="0015418B"/>
    <w:rsid w:val="00154585"/>
    <w:rsid w:val="001548EE"/>
    <w:rsid w:val="00155306"/>
    <w:rsid w:val="001556E9"/>
    <w:rsid w:val="00155724"/>
    <w:rsid w:val="00155AEB"/>
    <w:rsid w:val="00156020"/>
    <w:rsid w:val="00156D2C"/>
    <w:rsid w:val="001573C3"/>
    <w:rsid w:val="0016008E"/>
    <w:rsid w:val="0016010F"/>
    <w:rsid w:val="001604A5"/>
    <w:rsid w:val="0016072A"/>
    <w:rsid w:val="0016084B"/>
    <w:rsid w:val="00160DCD"/>
    <w:rsid w:val="001617B4"/>
    <w:rsid w:val="0016193F"/>
    <w:rsid w:val="00161BE7"/>
    <w:rsid w:val="00161EFD"/>
    <w:rsid w:val="00162536"/>
    <w:rsid w:val="00162B6C"/>
    <w:rsid w:val="00163D33"/>
    <w:rsid w:val="0016420E"/>
    <w:rsid w:val="0016519D"/>
    <w:rsid w:val="0016535A"/>
    <w:rsid w:val="00166309"/>
    <w:rsid w:val="00166931"/>
    <w:rsid w:val="00166936"/>
    <w:rsid w:val="0016741D"/>
    <w:rsid w:val="00167798"/>
    <w:rsid w:val="00167BF4"/>
    <w:rsid w:val="00170056"/>
    <w:rsid w:val="00170B06"/>
    <w:rsid w:val="00170EAF"/>
    <w:rsid w:val="00171604"/>
    <w:rsid w:val="001718B5"/>
    <w:rsid w:val="00171ACC"/>
    <w:rsid w:val="00171B6D"/>
    <w:rsid w:val="00171B92"/>
    <w:rsid w:val="00171CF8"/>
    <w:rsid w:val="001720FF"/>
    <w:rsid w:val="001721C6"/>
    <w:rsid w:val="0017246C"/>
    <w:rsid w:val="0017260D"/>
    <w:rsid w:val="00172755"/>
    <w:rsid w:val="00172932"/>
    <w:rsid w:val="0017293C"/>
    <w:rsid w:val="0017297A"/>
    <w:rsid w:val="00172A56"/>
    <w:rsid w:val="001737D1"/>
    <w:rsid w:val="00173E7A"/>
    <w:rsid w:val="0017438B"/>
    <w:rsid w:val="001743D1"/>
    <w:rsid w:val="001747BE"/>
    <w:rsid w:val="00175DE2"/>
    <w:rsid w:val="00176D2B"/>
    <w:rsid w:val="0017744E"/>
    <w:rsid w:val="00180505"/>
    <w:rsid w:val="00180518"/>
    <w:rsid w:val="00180CEA"/>
    <w:rsid w:val="00180FA2"/>
    <w:rsid w:val="00181CAF"/>
    <w:rsid w:val="00181F9C"/>
    <w:rsid w:val="0018228F"/>
    <w:rsid w:val="001823EC"/>
    <w:rsid w:val="001834A9"/>
    <w:rsid w:val="0018394B"/>
    <w:rsid w:val="00183ABD"/>
    <w:rsid w:val="00184254"/>
    <w:rsid w:val="001845DD"/>
    <w:rsid w:val="001859C9"/>
    <w:rsid w:val="00185A91"/>
    <w:rsid w:val="00185BE2"/>
    <w:rsid w:val="00185EC4"/>
    <w:rsid w:val="00185F7B"/>
    <w:rsid w:val="001860B7"/>
    <w:rsid w:val="0018637A"/>
    <w:rsid w:val="00186709"/>
    <w:rsid w:val="0018670B"/>
    <w:rsid w:val="00187695"/>
    <w:rsid w:val="00187EEB"/>
    <w:rsid w:val="00187FD2"/>
    <w:rsid w:val="00190A71"/>
    <w:rsid w:val="00191A03"/>
    <w:rsid w:val="00191BE1"/>
    <w:rsid w:val="00191FEF"/>
    <w:rsid w:val="00192327"/>
    <w:rsid w:val="0019243E"/>
    <w:rsid w:val="0019295D"/>
    <w:rsid w:val="001930A5"/>
    <w:rsid w:val="001930B3"/>
    <w:rsid w:val="001930E7"/>
    <w:rsid w:val="0019378B"/>
    <w:rsid w:val="001939C4"/>
    <w:rsid w:val="001939C5"/>
    <w:rsid w:val="00193BF1"/>
    <w:rsid w:val="001942E1"/>
    <w:rsid w:val="00194496"/>
    <w:rsid w:val="00194799"/>
    <w:rsid w:val="00194860"/>
    <w:rsid w:val="00195203"/>
    <w:rsid w:val="00195699"/>
    <w:rsid w:val="00195E5D"/>
    <w:rsid w:val="001961AB"/>
    <w:rsid w:val="001963E0"/>
    <w:rsid w:val="00196C9E"/>
    <w:rsid w:val="0019745C"/>
    <w:rsid w:val="00197EE7"/>
    <w:rsid w:val="001A01BC"/>
    <w:rsid w:val="001A0FB5"/>
    <w:rsid w:val="001A121D"/>
    <w:rsid w:val="001A1237"/>
    <w:rsid w:val="001A1B4E"/>
    <w:rsid w:val="001A1B8E"/>
    <w:rsid w:val="001A24D0"/>
    <w:rsid w:val="001A2A0F"/>
    <w:rsid w:val="001A2EFF"/>
    <w:rsid w:val="001A47EC"/>
    <w:rsid w:val="001A4856"/>
    <w:rsid w:val="001A4D0D"/>
    <w:rsid w:val="001A50AF"/>
    <w:rsid w:val="001A5C1B"/>
    <w:rsid w:val="001A5D6B"/>
    <w:rsid w:val="001A5F56"/>
    <w:rsid w:val="001A6782"/>
    <w:rsid w:val="001A76A5"/>
    <w:rsid w:val="001A7FFA"/>
    <w:rsid w:val="001B08D1"/>
    <w:rsid w:val="001B0E05"/>
    <w:rsid w:val="001B125E"/>
    <w:rsid w:val="001B1358"/>
    <w:rsid w:val="001B1575"/>
    <w:rsid w:val="001B1C66"/>
    <w:rsid w:val="001B2203"/>
    <w:rsid w:val="001B25A5"/>
    <w:rsid w:val="001B26FB"/>
    <w:rsid w:val="001B28EB"/>
    <w:rsid w:val="001B2E4B"/>
    <w:rsid w:val="001B2E7D"/>
    <w:rsid w:val="001B306B"/>
    <w:rsid w:val="001B30E8"/>
    <w:rsid w:val="001B352E"/>
    <w:rsid w:val="001B3AE6"/>
    <w:rsid w:val="001B4051"/>
    <w:rsid w:val="001B422C"/>
    <w:rsid w:val="001B46A3"/>
    <w:rsid w:val="001B46F0"/>
    <w:rsid w:val="001B74C4"/>
    <w:rsid w:val="001B7804"/>
    <w:rsid w:val="001B79E6"/>
    <w:rsid w:val="001C0574"/>
    <w:rsid w:val="001C0F15"/>
    <w:rsid w:val="001C1097"/>
    <w:rsid w:val="001C17BB"/>
    <w:rsid w:val="001C1FF6"/>
    <w:rsid w:val="001C21CF"/>
    <w:rsid w:val="001C2BA1"/>
    <w:rsid w:val="001C2BC4"/>
    <w:rsid w:val="001C2C09"/>
    <w:rsid w:val="001C344B"/>
    <w:rsid w:val="001C355D"/>
    <w:rsid w:val="001C39D5"/>
    <w:rsid w:val="001C3ADF"/>
    <w:rsid w:val="001C40CE"/>
    <w:rsid w:val="001C40F5"/>
    <w:rsid w:val="001C4F9D"/>
    <w:rsid w:val="001C5349"/>
    <w:rsid w:val="001C602C"/>
    <w:rsid w:val="001C6311"/>
    <w:rsid w:val="001C68E9"/>
    <w:rsid w:val="001C7260"/>
    <w:rsid w:val="001C7876"/>
    <w:rsid w:val="001D002C"/>
    <w:rsid w:val="001D01E7"/>
    <w:rsid w:val="001D0A77"/>
    <w:rsid w:val="001D1745"/>
    <w:rsid w:val="001D2072"/>
    <w:rsid w:val="001D222F"/>
    <w:rsid w:val="001D2402"/>
    <w:rsid w:val="001D27B0"/>
    <w:rsid w:val="001D2BFD"/>
    <w:rsid w:val="001D2E10"/>
    <w:rsid w:val="001D3246"/>
    <w:rsid w:val="001D35FA"/>
    <w:rsid w:val="001D361E"/>
    <w:rsid w:val="001D3A78"/>
    <w:rsid w:val="001D3B27"/>
    <w:rsid w:val="001D400D"/>
    <w:rsid w:val="001D4842"/>
    <w:rsid w:val="001D48D9"/>
    <w:rsid w:val="001D490C"/>
    <w:rsid w:val="001D4918"/>
    <w:rsid w:val="001D4A0E"/>
    <w:rsid w:val="001D6C71"/>
    <w:rsid w:val="001D7672"/>
    <w:rsid w:val="001D7770"/>
    <w:rsid w:val="001D7824"/>
    <w:rsid w:val="001D79EA"/>
    <w:rsid w:val="001E103A"/>
    <w:rsid w:val="001E1AB7"/>
    <w:rsid w:val="001E1ECF"/>
    <w:rsid w:val="001E20E0"/>
    <w:rsid w:val="001E22A1"/>
    <w:rsid w:val="001E272F"/>
    <w:rsid w:val="001E2E6A"/>
    <w:rsid w:val="001E30A3"/>
    <w:rsid w:val="001E30C1"/>
    <w:rsid w:val="001E31FF"/>
    <w:rsid w:val="001E3628"/>
    <w:rsid w:val="001E36BB"/>
    <w:rsid w:val="001E3828"/>
    <w:rsid w:val="001E3CC3"/>
    <w:rsid w:val="001E424B"/>
    <w:rsid w:val="001E436C"/>
    <w:rsid w:val="001E527A"/>
    <w:rsid w:val="001E5E3E"/>
    <w:rsid w:val="001E5F76"/>
    <w:rsid w:val="001E610F"/>
    <w:rsid w:val="001E68B7"/>
    <w:rsid w:val="001E6BF0"/>
    <w:rsid w:val="001E6E54"/>
    <w:rsid w:val="001E759C"/>
    <w:rsid w:val="001E7DA2"/>
    <w:rsid w:val="001E7E76"/>
    <w:rsid w:val="001F02F6"/>
    <w:rsid w:val="001F02FE"/>
    <w:rsid w:val="001F10DA"/>
    <w:rsid w:val="001F14C9"/>
    <w:rsid w:val="001F2189"/>
    <w:rsid w:val="001F219D"/>
    <w:rsid w:val="001F2363"/>
    <w:rsid w:val="001F254B"/>
    <w:rsid w:val="001F266E"/>
    <w:rsid w:val="001F2A7A"/>
    <w:rsid w:val="001F2F8A"/>
    <w:rsid w:val="001F2FF2"/>
    <w:rsid w:val="001F32FB"/>
    <w:rsid w:val="001F367F"/>
    <w:rsid w:val="001F3879"/>
    <w:rsid w:val="001F38B5"/>
    <w:rsid w:val="001F3E90"/>
    <w:rsid w:val="001F4084"/>
    <w:rsid w:val="001F48BA"/>
    <w:rsid w:val="001F4954"/>
    <w:rsid w:val="001F4A7F"/>
    <w:rsid w:val="001F4BF9"/>
    <w:rsid w:val="001F5B66"/>
    <w:rsid w:val="001F5CB6"/>
    <w:rsid w:val="001F5D38"/>
    <w:rsid w:val="001F5E0C"/>
    <w:rsid w:val="001F6084"/>
    <w:rsid w:val="001F644A"/>
    <w:rsid w:val="001F64FD"/>
    <w:rsid w:val="001F6BBF"/>
    <w:rsid w:val="001F6C36"/>
    <w:rsid w:val="001F7806"/>
    <w:rsid w:val="001F7A19"/>
    <w:rsid w:val="001F7B6E"/>
    <w:rsid w:val="0020043F"/>
    <w:rsid w:val="00200AA0"/>
    <w:rsid w:val="00200B4B"/>
    <w:rsid w:val="0020165C"/>
    <w:rsid w:val="002016A3"/>
    <w:rsid w:val="0020173F"/>
    <w:rsid w:val="00201918"/>
    <w:rsid w:val="00201BCA"/>
    <w:rsid w:val="0020274F"/>
    <w:rsid w:val="0020296D"/>
    <w:rsid w:val="00202A09"/>
    <w:rsid w:val="00202A8E"/>
    <w:rsid w:val="002030DF"/>
    <w:rsid w:val="0020313E"/>
    <w:rsid w:val="00203B5F"/>
    <w:rsid w:val="00203BD2"/>
    <w:rsid w:val="00203BE2"/>
    <w:rsid w:val="00203BE5"/>
    <w:rsid w:val="00203F3C"/>
    <w:rsid w:val="00204CC6"/>
    <w:rsid w:val="00204CD9"/>
    <w:rsid w:val="00205F3C"/>
    <w:rsid w:val="00206443"/>
    <w:rsid w:val="00207908"/>
    <w:rsid w:val="00207D23"/>
    <w:rsid w:val="00207EE6"/>
    <w:rsid w:val="00210BE4"/>
    <w:rsid w:val="002112C5"/>
    <w:rsid w:val="00212504"/>
    <w:rsid w:val="00212B07"/>
    <w:rsid w:val="0021437C"/>
    <w:rsid w:val="002149B4"/>
    <w:rsid w:val="00215D1B"/>
    <w:rsid w:val="00215E9B"/>
    <w:rsid w:val="00216C10"/>
    <w:rsid w:val="00217BFF"/>
    <w:rsid w:val="00217FE3"/>
    <w:rsid w:val="002205A0"/>
    <w:rsid w:val="00220D9B"/>
    <w:rsid w:val="00220EEB"/>
    <w:rsid w:val="0022117F"/>
    <w:rsid w:val="00221E99"/>
    <w:rsid w:val="002220F7"/>
    <w:rsid w:val="0022260A"/>
    <w:rsid w:val="0022279A"/>
    <w:rsid w:val="0022290B"/>
    <w:rsid w:val="00222939"/>
    <w:rsid w:val="002233CD"/>
    <w:rsid w:val="00223979"/>
    <w:rsid w:val="00224111"/>
    <w:rsid w:val="00224AAB"/>
    <w:rsid w:val="002250C2"/>
    <w:rsid w:val="0022521A"/>
    <w:rsid w:val="00225BF4"/>
    <w:rsid w:val="00225EC5"/>
    <w:rsid w:val="00225EDD"/>
    <w:rsid w:val="002264C2"/>
    <w:rsid w:val="00226758"/>
    <w:rsid w:val="0022677F"/>
    <w:rsid w:val="00226FF7"/>
    <w:rsid w:val="00227D9E"/>
    <w:rsid w:val="002302E9"/>
    <w:rsid w:val="002305A6"/>
    <w:rsid w:val="002306E0"/>
    <w:rsid w:val="00230BFD"/>
    <w:rsid w:val="00231995"/>
    <w:rsid w:val="00231E43"/>
    <w:rsid w:val="00232A05"/>
    <w:rsid w:val="00232BAE"/>
    <w:rsid w:val="0023329F"/>
    <w:rsid w:val="0023399B"/>
    <w:rsid w:val="00233D10"/>
    <w:rsid w:val="002340DE"/>
    <w:rsid w:val="00234302"/>
    <w:rsid w:val="0023491E"/>
    <w:rsid w:val="00234A48"/>
    <w:rsid w:val="002351BE"/>
    <w:rsid w:val="002355CA"/>
    <w:rsid w:val="002356B3"/>
    <w:rsid w:val="00236DFA"/>
    <w:rsid w:val="00237403"/>
    <w:rsid w:val="00237BEE"/>
    <w:rsid w:val="002400F4"/>
    <w:rsid w:val="002401B1"/>
    <w:rsid w:val="0024028A"/>
    <w:rsid w:val="00240A0F"/>
    <w:rsid w:val="00240E09"/>
    <w:rsid w:val="0024146A"/>
    <w:rsid w:val="00241903"/>
    <w:rsid w:val="00241E0D"/>
    <w:rsid w:val="00242908"/>
    <w:rsid w:val="00242DB2"/>
    <w:rsid w:val="002435FF"/>
    <w:rsid w:val="00243DD2"/>
    <w:rsid w:val="002444A4"/>
    <w:rsid w:val="002446A6"/>
    <w:rsid w:val="00244A9E"/>
    <w:rsid w:val="00244ACC"/>
    <w:rsid w:val="00244AEA"/>
    <w:rsid w:val="0024506D"/>
    <w:rsid w:val="002452B5"/>
    <w:rsid w:val="0024589A"/>
    <w:rsid w:val="00245D03"/>
    <w:rsid w:val="002462AC"/>
    <w:rsid w:val="00246899"/>
    <w:rsid w:val="00246BB3"/>
    <w:rsid w:val="00246BC0"/>
    <w:rsid w:val="00246E5D"/>
    <w:rsid w:val="00247171"/>
    <w:rsid w:val="00247B27"/>
    <w:rsid w:val="00250132"/>
    <w:rsid w:val="00250A30"/>
    <w:rsid w:val="002510F1"/>
    <w:rsid w:val="00251221"/>
    <w:rsid w:val="00251C92"/>
    <w:rsid w:val="00252380"/>
    <w:rsid w:val="0025241E"/>
    <w:rsid w:val="00252718"/>
    <w:rsid w:val="00252A3C"/>
    <w:rsid w:val="00254065"/>
    <w:rsid w:val="002554E7"/>
    <w:rsid w:val="00255836"/>
    <w:rsid w:val="002558C0"/>
    <w:rsid w:val="00256C0F"/>
    <w:rsid w:val="002573DD"/>
    <w:rsid w:val="0025764B"/>
    <w:rsid w:val="00257D7C"/>
    <w:rsid w:val="00257EA0"/>
    <w:rsid w:val="002604DA"/>
    <w:rsid w:val="00260648"/>
    <w:rsid w:val="002606AB"/>
    <w:rsid w:val="002606ED"/>
    <w:rsid w:val="00260A3B"/>
    <w:rsid w:val="002614A1"/>
    <w:rsid w:val="0026163E"/>
    <w:rsid w:val="0026168F"/>
    <w:rsid w:val="002626F2"/>
    <w:rsid w:val="00262A73"/>
    <w:rsid w:val="00262A96"/>
    <w:rsid w:val="00262F1C"/>
    <w:rsid w:val="00263ADA"/>
    <w:rsid w:val="00264082"/>
    <w:rsid w:val="0026416F"/>
    <w:rsid w:val="00264831"/>
    <w:rsid w:val="002648D5"/>
    <w:rsid w:val="00264CE8"/>
    <w:rsid w:val="00264D50"/>
    <w:rsid w:val="00264F4F"/>
    <w:rsid w:val="0026538A"/>
    <w:rsid w:val="00265AA7"/>
    <w:rsid w:val="00265AF5"/>
    <w:rsid w:val="00265DD7"/>
    <w:rsid w:val="00266187"/>
    <w:rsid w:val="002661EE"/>
    <w:rsid w:val="00266E22"/>
    <w:rsid w:val="00267D92"/>
    <w:rsid w:val="0027012E"/>
    <w:rsid w:val="00270678"/>
    <w:rsid w:val="002707F0"/>
    <w:rsid w:val="0027100B"/>
    <w:rsid w:val="00271073"/>
    <w:rsid w:val="002711C9"/>
    <w:rsid w:val="00271384"/>
    <w:rsid w:val="00271674"/>
    <w:rsid w:val="00271EB6"/>
    <w:rsid w:val="0027310A"/>
    <w:rsid w:val="002732D7"/>
    <w:rsid w:val="002736C4"/>
    <w:rsid w:val="0027370C"/>
    <w:rsid w:val="00273FBB"/>
    <w:rsid w:val="00274028"/>
    <w:rsid w:val="00274B98"/>
    <w:rsid w:val="00274CEA"/>
    <w:rsid w:val="00275045"/>
    <w:rsid w:val="002758E1"/>
    <w:rsid w:val="00275A56"/>
    <w:rsid w:val="00275DEB"/>
    <w:rsid w:val="00275F45"/>
    <w:rsid w:val="00276354"/>
    <w:rsid w:val="00276797"/>
    <w:rsid w:val="00276BC2"/>
    <w:rsid w:val="00276D38"/>
    <w:rsid w:val="00276F08"/>
    <w:rsid w:val="00276FD3"/>
    <w:rsid w:val="00277350"/>
    <w:rsid w:val="00277874"/>
    <w:rsid w:val="00280079"/>
    <w:rsid w:val="0028014B"/>
    <w:rsid w:val="00280611"/>
    <w:rsid w:val="00280613"/>
    <w:rsid w:val="00280663"/>
    <w:rsid w:val="00280936"/>
    <w:rsid w:val="00280DCF"/>
    <w:rsid w:val="00280DD5"/>
    <w:rsid w:val="00280FB3"/>
    <w:rsid w:val="00280FB6"/>
    <w:rsid w:val="00281031"/>
    <w:rsid w:val="002810D4"/>
    <w:rsid w:val="0028120A"/>
    <w:rsid w:val="00281218"/>
    <w:rsid w:val="00282AB6"/>
    <w:rsid w:val="0028399E"/>
    <w:rsid w:val="00283DE8"/>
    <w:rsid w:val="00283E27"/>
    <w:rsid w:val="00284B32"/>
    <w:rsid w:val="002850A6"/>
    <w:rsid w:val="002850C6"/>
    <w:rsid w:val="002856E7"/>
    <w:rsid w:val="00285B77"/>
    <w:rsid w:val="00286608"/>
    <w:rsid w:val="002866F4"/>
    <w:rsid w:val="0028692E"/>
    <w:rsid w:val="00286A4F"/>
    <w:rsid w:val="00286AAE"/>
    <w:rsid w:val="0028773A"/>
    <w:rsid w:val="00287952"/>
    <w:rsid w:val="00290490"/>
    <w:rsid w:val="002905A8"/>
    <w:rsid w:val="002906CB"/>
    <w:rsid w:val="002907BC"/>
    <w:rsid w:val="0029084E"/>
    <w:rsid w:val="0029105B"/>
    <w:rsid w:val="002910AF"/>
    <w:rsid w:val="002916E9"/>
    <w:rsid w:val="0029221E"/>
    <w:rsid w:val="002925FF"/>
    <w:rsid w:val="0029315A"/>
    <w:rsid w:val="00293295"/>
    <w:rsid w:val="00293AEF"/>
    <w:rsid w:val="00293E39"/>
    <w:rsid w:val="00294045"/>
    <w:rsid w:val="00294094"/>
    <w:rsid w:val="002946ED"/>
    <w:rsid w:val="00294719"/>
    <w:rsid w:val="00295140"/>
    <w:rsid w:val="00295164"/>
    <w:rsid w:val="002951B3"/>
    <w:rsid w:val="00295907"/>
    <w:rsid w:val="00295D1E"/>
    <w:rsid w:val="00295E6B"/>
    <w:rsid w:val="00296039"/>
    <w:rsid w:val="00296172"/>
    <w:rsid w:val="00296398"/>
    <w:rsid w:val="00296FF6"/>
    <w:rsid w:val="00296FF8"/>
    <w:rsid w:val="00297223"/>
    <w:rsid w:val="00297781"/>
    <w:rsid w:val="00297C30"/>
    <w:rsid w:val="00297E30"/>
    <w:rsid w:val="00297FB2"/>
    <w:rsid w:val="002A01D5"/>
    <w:rsid w:val="002A04B0"/>
    <w:rsid w:val="002A05BD"/>
    <w:rsid w:val="002A0A45"/>
    <w:rsid w:val="002A1792"/>
    <w:rsid w:val="002A24E7"/>
    <w:rsid w:val="002A276C"/>
    <w:rsid w:val="002A2779"/>
    <w:rsid w:val="002A28DB"/>
    <w:rsid w:val="002A2B85"/>
    <w:rsid w:val="002A2C7F"/>
    <w:rsid w:val="002A3172"/>
    <w:rsid w:val="002A330F"/>
    <w:rsid w:val="002A336B"/>
    <w:rsid w:val="002A3670"/>
    <w:rsid w:val="002A3900"/>
    <w:rsid w:val="002A39DD"/>
    <w:rsid w:val="002A3A7C"/>
    <w:rsid w:val="002A439C"/>
    <w:rsid w:val="002A45BB"/>
    <w:rsid w:val="002A4AE3"/>
    <w:rsid w:val="002A5069"/>
    <w:rsid w:val="002A55DF"/>
    <w:rsid w:val="002A6076"/>
    <w:rsid w:val="002A6A17"/>
    <w:rsid w:val="002A7069"/>
    <w:rsid w:val="002A712F"/>
    <w:rsid w:val="002B008B"/>
    <w:rsid w:val="002B017E"/>
    <w:rsid w:val="002B069F"/>
    <w:rsid w:val="002B0C9B"/>
    <w:rsid w:val="002B1655"/>
    <w:rsid w:val="002B1986"/>
    <w:rsid w:val="002B1D69"/>
    <w:rsid w:val="002B21D1"/>
    <w:rsid w:val="002B2498"/>
    <w:rsid w:val="002B24DC"/>
    <w:rsid w:val="002B282B"/>
    <w:rsid w:val="002B29C9"/>
    <w:rsid w:val="002B2C82"/>
    <w:rsid w:val="002B2E43"/>
    <w:rsid w:val="002B32A9"/>
    <w:rsid w:val="002B39E7"/>
    <w:rsid w:val="002B42DA"/>
    <w:rsid w:val="002B468F"/>
    <w:rsid w:val="002B5007"/>
    <w:rsid w:val="002B64DD"/>
    <w:rsid w:val="002B6CC7"/>
    <w:rsid w:val="002B75AD"/>
    <w:rsid w:val="002B7C95"/>
    <w:rsid w:val="002C0203"/>
    <w:rsid w:val="002C092C"/>
    <w:rsid w:val="002C0C3C"/>
    <w:rsid w:val="002C102F"/>
    <w:rsid w:val="002C10BB"/>
    <w:rsid w:val="002C11FD"/>
    <w:rsid w:val="002C1F35"/>
    <w:rsid w:val="002C2334"/>
    <w:rsid w:val="002C2B41"/>
    <w:rsid w:val="002C32AC"/>
    <w:rsid w:val="002C3949"/>
    <w:rsid w:val="002C39BC"/>
    <w:rsid w:val="002C4386"/>
    <w:rsid w:val="002C4D7B"/>
    <w:rsid w:val="002C4F7B"/>
    <w:rsid w:val="002C553C"/>
    <w:rsid w:val="002C5991"/>
    <w:rsid w:val="002C59A3"/>
    <w:rsid w:val="002C5C23"/>
    <w:rsid w:val="002C66DE"/>
    <w:rsid w:val="002C6A67"/>
    <w:rsid w:val="002C6E8B"/>
    <w:rsid w:val="002C6FEB"/>
    <w:rsid w:val="002C70F4"/>
    <w:rsid w:val="002C76BC"/>
    <w:rsid w:val="002C77B8"/>
    <w:rsid w:val="002C7C13"/>
    <w:rsid w:val="002D022B"/>
    <w:rsid w:val="002D0871"/>
    <w:rsid w:val="002D09A8"/>
    <w:rsid w:val="002D0AB7"/>
    <w:rsid w:val="002D1244"/>
    <w:rsid w:val="002D1CEE"/>
    <w:rsid w:val="002D204C"/>
    <w:rsid w:val="002D281C"/>
    <w:rsid w:val="002D29FA"/>
    <w:rsid w:val="002D2CD2"/>
    <w:rsid w:val="002D2FF6"/>
    <w:rsid w:val="002D303B"/>
    <w:rsid w:val="002D30DF"/>
    <w:rsid w:val="002D3ADB"/>
    <w:rsid w:val="002D3E94"/>
    <w:rsid w:val="002D415D"/>
    <w:rsid w:val="002D4254"/>
    <w:rsid w:val="002D4517"/>
    <w:rsid w:val="002D4976"/>
    <w:rsid w:val="002D4B31"/>
    <w:rsid w:val="002D4F0F"/>
    <w:rsid w:val="002D5076"/>
    <w:rsid w:val="002D5494"/>
    <w:rsid w:val="002D5A67"/>
    <w:rsid w:val="002D5CC0"/>
    <w:rsid w:val="002D68A1"/>
    <w:rsid w:val="002D6985"/>
    <w:rsid w:val="002D6F5B"/>
    <w:rsid w:val="002D6FAA"/>
    <w:rsid w:val="002D7156"/>
    <w:rsid w:val="002D727C"/>
    <w:rsid w:val="002D73D2"/>
    <w:rsid w:val="002D7558"/>
    <w:rsid w:val="002E01AA"/>
    <w:rsid w:val="002E0536"/>
    <w:rsid w:val="002E098C"/>
    <w:rsid w:val="002E09A1"/>
    <w:rsid w:val="002E09D3"/>
    <w:rsid w:val="002E126E"/>
    <w:rsid w:val="002E1A3F"/>
    <w:rsid w:val="002E1BC2"/>
    <w:rsid w:val="002E1CA9"/>
    <w:rsid w:val="002E22C2"/>
    <w:rsid w:val="002E25D0"/>
    <w:rsid w:val="002E2739"/>
    <w:rsid w:val="002E2C72"/>
    <w:rsid w:val="002E31D6"/>
    <w:rsid w:val="002E3783"/>
    <w:rsid w:val="002E3893"/>
    <w:rsid w:val="002E3CCF"/>
    <w:rsid w:val="002E42E4"/>
    <w:rsid w:val="002E452F"/>
    <w:rsid w:val="002E4AE2"/>
    <w:rsid w:val="002E4D3D"/>
    <w:rsid w:val="002E5A7C"/>
    <w:rsid w:val="002E5AEE"/>
    <w:rsid w:val="002E5EB7"/>
    <w:rsid w:val="002E619A"/>
    <w:rsid w:val="002E689F"/>
    <w:rsid w:val="002E6D45"/>
    <w:rsid w:val="002E782F"/>
    <w:rsid w:val="002E7890"/>
    <w:rsid w:val="002F001A"/>
    <w:rsid w:val="002F0BF3"/>
    <w:rsid w:val="002F0DEC"/>
    <w:rsid w:val="002F12E7"/>
    <w:rsid w:val="002F1CD8"/>
    <w:rsid w:val="002F22B4"/>
    <w:rsid w:val="002F2329"/>
    <w:rsid w:val="002F289E"/>
    <w:rsid w:val="002F2BE6"/>
    <w:rsid w:val="002F3061"/>
    <w:rsid w:val="002F31AB"/>
    <w:rsid w:val="002F3324"/>
    <w:rsid w:val="002F346E"/>
    <w:rsid w:val="002F3576"/>
    <w:rsid w:val="002F35BA"/>
    <w:rsid w:val="002F4307"/>
    <w:rsid w:val="002F447C"/>
    <w:rsid w:val="002F4A1D"/>
    <w:rsid w:val="002F52CF"/>
    <w:rsid w:val="002F53C1"/>
    <w:rsid w:val="002F5DCD"/>
    <w:rsid w:val="002F5E3A"/>
    <w:rsid w:val="002F642F"/>
    <w:rsid w:val="002F6AD7"/>
    <w:rsid w:val="002F6CFF"/>
    <w:rsid w:val="002F6D14"/>
    <w:rsid w:val="002F7AAA"/>
    <w:rsid w:val="002F7C3F"/>
    <w:rsid w:val="003003C3"/>
    <w:rsid w:val="00300B5C"/>
    <w:rsid w:val="00301510"/>
    <w:rsid w:val="00301807"/>
    <w:rsid w:val="00301B2A"/>
    <w:rsid w:val="00301E20"/>
    <w:rsid w:val="003024BC"/>
    <w:rsid w:val="00302A29"/>
    <w:rsid w:val="00302D30"/>
    <w:rsid w:val="0030352D"/>
    <w:rsid w:val="0030381D"/>
    <w:rsid w:val="00304901"/>
    <w:rsid w:val="00305200"/>
    <w:rsid w:val="003052BF"/>
    <w:rsid w:val="0030626A"/>
    <w:rsid w:val="00306386"/>
    <w:rsid w:val="003069F2"/>
    <w:rsid w:val="00306CAF"/>
    <w:rsid w:val="003070AB"/>
    <w:rsid w:val="003071BD"/>
    <w:rsid w:val="003077E6"/>
    <w:rsid w:val="0030784A"/>
    <w:rsid w:val="00307DAC"/>
    <w:rsid w:val="00307E4F"/>
    <w:rsid w:val="003109CC"/>
    <w:rsid w:val="003112FE"/>
    <w:rsid w:val="00311CD9"/>
    <w:rsid w:val="003125E1"/>
    <w:rsid w:val="003127B9"/>
    <w:rsid w:val="00312839"/>
    <w:rsid w:val="003129A3"/>
    <w:rsid w:val="00312ACB"/>
    <w:rsid w:val="00312B88"/>
    <w:rsid w:val="00313579"/>
    <w:rsid w:val="003136D5"/>
    <w:rsid w:val="00314CA0"/>
    <w:rsid w:val="00314D44"/>
    <w:rsid w:val="0031527E"/>
    <w:rsid w:val="00315B29"/>
    <w:rsid w:val="00315D0B"/>
    <w:rsid w:val="00315FD4"/>
    <w:rsid w:val="0031609A"/>
    <w:rsid w:val="003167F8"/>
    <w:rsid w:val="00316997"/>
    <w:rsid w:val="00316F71"/>
    <w:rsid w:val="0031755A"/>
    <w:rsid w:val="00320978"/>
    <w:rsid w:val="00320A1F"/>
    <w:rsid w:val="00320A3B"/>
    <w:rsid w:val="00320AFE"/>
    <w:rsid w:val="00321058"/>
    <w:rsid w:val="0032114B"/>
    <w:rsid w:val="00321425"/>
    <w:rsid w:val="003230F1"/>
    <w:rsid w:val="0032341C"/>
    <w:rsid w:val="00323D69"/>
    <w:rsid w:val="003240AE"/>
    <w:rsid w:val="003241A5"/>
    <w:rsid w:val="00324341"/>
    <w:rsid w:val="00324784"/>
    <w:rsid w:val="00325A93"/>
    <w:rsid w:val="00325ED2"/>
    <w:rsid w:val="00326528"/>
    <w:rsid w:val="00326CC5"/>
    <w:rsid w:val="00326D2D"/>
    <w:rsid w:val="00326EEA"/>
    <w:rsid w:val="00326FC3"/>
    <w:rsid w:val="00327243"/>
    <w:rsid w:val="00327634"/>
    <w:rsid w:val="0033025D"/>
    <w:rsid w:val="0033037F"/>
    <w:rsid w:val="00330E91"/>
    <w:rsid w:val="00330F05"/>
    <w:rsid w:val="00330FFE"/>
    <w:rsid w:val="00331F0F"/>
    <w:rsid w:val="003324E8"/>
    <w:rsid w:val="00332B95"/>
    <w:rsid w:val="003334DE"/>
    <w:rsid w:val="00333855"/>
    <w:rsid w:val="00333D9C"/>
    <w:rsid w:val="00333E19"/>
    <w:rsid w:val="00334E31"/>
    <w:rsid w:val="00334E7E"/>
    <w:rsid w:val="003351A5"/>
    <w:rsid w:val="003351D9"/>
    <w:rsid w:val="00335347"/>
    <w:rsid w:val="00335C3A"/>
    <w:rsid w:val="00335D0F"/>
    <w:rsid w:val="00336531"/>
    <w:rsid w:val="0033678C"/>
    <w:rsid w:val="003367D8"/>
    <w:rsid w:val="00336AF2"/>
    <w:rsid w:val="0033765E"/>
    <w:rsid w:val="003376AC"/>
    <w:rsid w:val="00337B00"/>
    <w:rsid w:val="00337C93"/>
    <w:rsid w:val="00337ECF"/>
    <w:rsid w:val="00340879"/>
    <w:rsid w:val="00340AF4"/>
    <w:rsid w:val="00340E08"/>
    <w:rsid w:val="0034184B"/>
    <w:rsid w:val="00342B38"/>
    <w:rsid w:val="00342BC1"/>
    <w:rsid w:val="00342CBF"/>
    <w:rsid w:val="00343119"/>
    <w:rsid w:val="003432BE"/>
    <w:rsid w:val="00343689"/>
    <w:rsid w:val="003436D0"/>
    <w:rsid w:val="00343A9F"/>
    <w:rsid w:val="00343E75"/>
    <w:rsid w:val="0034408C"/>
    <w:rsid w:val="0034490A"/>
    <w:rsid w:val="003452EC"/>
    <w:rsid w:val="00345387"/>
    <w:rsid w:val="00345747"/>
    <w:rsid w:val="00345A1B"/>
    <w:rsid w:val="00345BB4"/>
    <w:rsid w:val="0034642F"/>
    <w:rsid w:val="0034719C"/>
    <w:rsid w:val="00347433"/>
    <w:rsid w:val="003476EF"/>
    <w:rsid w:val="00347C00"/>
    <w:rsid w:val="00350513"/>
    <w:rsid w:val="00350C5A"/>
    <w:rsid w:val="003511DE"/>
    <w:rsid w:val="00351243"/>
    <w:rsid w:val="00351823"/>
    <w:rsid w:val="00351CB3"/>
    <w:rsid w:val="00351F84"/>
    <w:rsid w:val="00352C60"/>
    <w:rsid w:val="0035344D"/>
    <w:rsid w:val="00353899"/>
    <w:rsid w:val="00353EB4"/>
    <w:rsid w:val="00354222"/>
    <w:rsid w:val="003543F9"/>
    <w:rsid w:val="003549D0"/>
    <w:rsid w:val="00354D53"/>
    <w:rsid w:val="00354D67"/>
    <w:rsid w:val="00354E51"/>
    <w:rsid w:val="0035585E"/>
    <w:rsid w:val="00356047"/>
    <w:rsid w:val="00356E79"/>
    <w:rsid w:val="003574D5"/>
    <w:rsid w:val="00357587"/>
    <w:rsid w:val="003575E0"/>
    <w:rsid w:val="003603A8"/>
    <w:rsid w:val="00360E2C"/>
    <w:rsid w:val="00360E31"/>
    <w:rsid w:val="00361F2B"/>
    <w:rsid w:val="00362036"/>
    <w:rsid w:val="00362A42"/>
    <w:rsid w:val="00362BFB"/>
    <w:rsid w:val="00363228"/>
    <w:rsid w:val="0036350C"/>
    <w:rsid w:val="00363CA8"/>
    <w:rsid w:val="00363EE7"/>
    <w:rsid w:val="003648D2"/>
    <w:rsid w:val="00365334"/>
    <w:rsid w:val="003653DA"/>
    <w:rsid w:val="0036544A"/>
    <w:rsid w:val="00365579"/>
    <w:rsid w:val="0036559E"/>
    <w:rsid w:val="00365E0C"/>
    <w:rsid w:val="003661B7"/>
    <w:rsid w:val="003663A9"/>
    <w:rsid w:val="00366614"/>
    <w:rsid w:val="003678EB"/>
    <w:rsid w:val="00367981"/>
    <w:rsid w:val="00367FCF"/>
    <w:rsid w:val="003702F2"/>
    <w:rsid w:val="003710D6"/>
    <w:rsid w:val="003711A5"/>
    <w:rsid w:val="0037125A"/>
    <w:rsid w:val="00372956"/>
    <w:rsid w:val="003729DB"/>
    <w:rsid w:val="00372DEB"/>
    <w:rsid w:val="003734E8"/>
    <w:rsid w:val="00373990"/>
    <w:rsid w:val="003739E7"/>
    <w:rsid w:val="00373F2D"/>
    <w:rsid w:val="00374F24"/>
    <w:rsid w:val="00374F3C"/>
    <w:rsid w:val="00375ADE"/>
    <w:rsid w:val="0037616C"/>
    <w:rsid w:val="00376508"/>
    <w:rsid w:val="00376540"/>
    <w:rsid w:val="00377019"/>
    <w:rsid w:val="00377625"/>
    <w:rsid w:val="00380332"/>
    <w:rsid w:val="003808CA"/>
    <w:rsid w:val="00380CEE"/>
    <w:rsid w:val="00380E1D"/>
    <w:rsid w:val="00380F32"/>
    <w:rsid w:val="00380F58"/>
    <w:rsid w:val="0038184B"/>
    <w:rsid w:val="00381CA0"/>
    <w:rsid w:val="00382343"/>
    <w:rsid w:val="00382759"/>
    <w:rsid w:val="00383035"/>
    <w:rsid w:val="003830A9"/>
    <w:rsid w:val="003832DA"/>
    <w:rsid w:val="00383B88"/>
    <w:rsid w:val="00383D60"/>
    <w:rsid w:val="00383DDB"/>
    <w:rsid w:val="003844CD"/>
    <w:rsid w:val="003844FB"/>
    <w:rsid w:val="00384C4C"/>
    <w:rsid w:val="00384C9E"/>
    <w:rsid w:val="00384F7E"/>
    <w:rsid w:val="003850BA"/>
    <w:rsid w:val="0038538A"/>
    <w:rsid w:val="003854CF"/>
    <w:rsid w:val="00385609"/>
    <w:rsid w:val="00385A7A"/>
    <w:rsid w:val="00386ABA"/>
    <w:rsid w:val="00386B3F"/>
    <w:rsid w:val="0038726A"/>
    <w:rsid w:val="0038734C"/>
    <w:rsid w:val="0038786A"/>
    <w:rsid w:val="003878BD"/>
    <w:rsid w:val="003878D5"/>
    <w:rsid w:val="003904A9"/>
    <w:rsid w:val="00390BA0"/>
    <w:rsid w:val="00390CBC"/>
    <w:rsid w:val="0039143D"/>
    <w:rsid w:val="00391877"/>
    <w:rsid w:val="003925C7"/>
    <w:rsid w:val="003938C6"/>
    <w:rsid w:val="00394304"/>
    <w:rsid w:val="00394664"/>
    <w:rsid w:val="003949C7"/>
    <w:rsid w:val="00395134"/>
    <w:rsid w:val="003954A9"/>
    <w:rsid w:val="003961B2"/>
    <w:rsid w:val="003963CA"/>
    <w:rsid w:val="003969D7"/>
    <w:rsid w:val="00397494"/>
    <w:rsid w:val="003978CD"/>
    <w:rsid w:val="00397DE6"/>
    <w:rsid w:val="003A03D3"/>
    <w:rsid w:val="003A0598"/>
    <w:rsid w:val="003A0AA0"/>
    <w:rsid w:val="003A0E9B"/>
    <w:rsid w:val="003A1030"/>
    <w:rsid w:val="003A19A8"/>
    <w:rsid w:val="003A1CE6"/>
    <w:rsid w:val="003A242C"/>
    <w:rsid w:val="003A37EE"/>
    <w:rsid w:val="003A3E0B"/>
    <w:rsid w:val="003A4576"/>
    <w:rsid w:val="003A548A"/>
    <w:rsid w:val="003A56F0"/>
    <w:rsid w:val="003A5AF6"/>
    <w:rsid w:val="003A5D54"/>
    <w:rsid w:val="003A5E34"/>
    <w:rsid w:val="003A6B29"/>
    <w:rsid w:val="003A6B3A"/>
    <w:rsid w:val="003A6BD9"/>
    <w:rsid w:val="003A73D9"/>
    <w:rsid w:val="003A73DF"/>
    <w:rsid w:val="003B01B5"/>
    <w:rsid w:val="003B0258"/>
    <w:rsid w:val="003B094C"/>
    <w:rsid w:val="003B0AF3"/>
    <w:rsid w:val="003B0D88"/>
    <w:rsid w:val="003B0F84"/>
    <w:rsid w:val="003B157F"/>
    <w:rsid w:val="003B162C"/>
    <w:rsid w:val="003B1CD7"/>
    <w:rsid w:val="003B286F"/>
    <w:rsid w:val="003B2926"/>
    <w:rsid w:val="003B3353"/>
    <w:rsid w:val="003B336E"/>
    <w:rsid w:val="003B34AB"/>
    <w:rsid w:val="003B3869"/>
    <w:rsid w:val="003B3AA1"/>
    <w:rsid w:val="003B3E1A"/>
    <w:rsid w:val="003B4450"/>
    <w:rsid w:val="003B48C1"/>
    <w:rsid w:val="003B5111"/>
    <w:rsid w:val="003B59F0"/>
    <w:rsid w:val="003B5A8B"/>
    <w:rsid w:val="003B5ADA"/>
    <w:rsid w:val="003B5CC3"/>
    <w:rsid w:val="003B62B4"/>
    <w:rsid w:val="003B6336"/>
    <w:rsid w:val="003B6358"/>
    <w:rsid w:val="003B6610"/>
    <w:rsid w:val="003B71C3"/>
    <w:rsid w:val="003B7C9A"/>
    <w:rsid w:val="003B7F90"/>
    <w:rsid w:val="003C1F8B"/>
    <w:rsid w:val="003C2326"/>
    <w:rsid w:val="003C2C51"/>
    <w:rsid w:val="003C2F44"/>
    <w:rsid w:val="003C345C"/>
    <w:rsid w:val="003C3B8E"/>
    <w:rsid w:val="003C3BA3"/>
    <w:rsid w:val="003C4008"/>
    <w:rsid w:val="003C4768"/>
    <w:rsid w:val="003C5004"/>
    <w:rsid w:val="003C52DC"/>
    <w:rsid w:val="003C5776"/>
    <w:rsid w:val="003C5B8E"/>
    <w:rsid w:val="003C6210"/>
    <w:rsid w:val="003C6D15"/>
    <w:rsid w:val="003C717F"/>
    <w:rsid w:val="003C7447"/>
    <w:rsid w:val="003C7B8C"/>
    <w:rsid w:val="003C7CB4"/>
    <w:rsid w:val="003D040F"/>
    <w:rsid w:val="003D1CC7"/>
    <w:rsid w:val="003D1E28"/>
    <w:rsid w:val="003D23F7"/>
    <w:rsid w:val="003D2ADA"/>
    <w:rsid w:val="003D2BC9"/>
    <w:rsid w:val="003D2C4B"/>
    <w:rsid w:val="003D2E76"/>
    <w:rsid w:val="003D371A"/>
    <w:rsid w:val="003D3C3F"/>
    <w:rsid w:val="003D3CEE"/>
    <w:rsid w:val="003D3FB3"/>
    <w:rsid w:val="003D5274"/>
    <w:rsid w:val="003D5CE2"/>
    <w:rsid w:val="003D5D43"/>
    <w:rsid w:val="003D5FCE"/>
    <w:rsid w:val="003D62D4"/>
    <w:rsid w:val="003D71C2"/>
    <w:rsid w:val="003D7428"/>
    <w:rsid w:val="003D7446"/>
    <w:rsid w:val="003D748F"/>
    <w:rsid w:val="003D7DCB"/>
    <w:rsid w:val="003E02B8"/>
    <w:rsid w:val="003E0754"/>
    <w:rsid w:val="003E105F"/>
    <w:rsid w:val="003E130B"/>
    <w:rsid w:val="003E1667"/>
    <w:rsid w:val="003E1792"/>
    <w:rsid w:val="003E1AD5"/>
    <w:rsid w:val="003E1C00"/>
    <w:rsid w:val="003E1E95"/>
    <w:rsid w:val="003E2A76"/>
    <w:rsid w:val="003E3450"/>
    <w:rsid w:val="003E406E"/>
    <w:rsid w:val="003E49DD"/>
    <w:rsid w:val="003E4BA2"/>
    <w:rsid w:val="003E50DC"/>
    <w:rsid w:val="003E527A"/>
    <w:rsid w:val="003E5A6A"/>
    <w:rsid w:val="003E6BF7"/>
    <w:rsid w:val="003E6CD0"/>
    <w:rsid w:val="003E73FA"/>
    <w:rsid w:val="003E7448"/>
    <w:rsid w:val="003E76B5"/>
    <w:rsid w:val="003E7815"/>
    <w:rsid w:val="003E7A9B"/>
    <w:rsid w:val="003F017B"/>
    <w:rsid w:val="003F02F9"/>
    <w:rsid w:val="003F0395"/>
    <w:rsid w:val="003F0892"/>
    <w:rsid w:val="003F0D5F"/>
    <w:rsid w:val="003F0E94"/>
    <w:rsid w:val="003F1228"/>
    <w:rsid w:val="003F12F3"/>
    <w:rsid w:val="003F13B7"/>
    <w:rsid w:val="003F1941"/>
    <w:rsid w:val="003F1989"/>
    <w:rsid w:val="003F1B3C"/>
    <w:rsid w:val="003F1BE8"/>
    <w:rsid w:val="003F1DE3"/>
    <w:rsid w:val="003F2CF3"/>
    <w:rsid w:val="003F3528"/>
    <w:rsid w:val="003F3542"/>
    <w:rsid w:val="003F3905"/>
    <w:rsid w:val="003F40C6"/>
    <w:rsid w:val="003F47C4"/>
    <w:rsid w:val="003F499E"/>
    <w:rsid w:val="003F4FB3"/>
    <w:rsid w:val="003F5270"/>
    <w:rsid w:val="003F56B2"/>
    <w:rsid w:val="003F56B8"/>
    <w:rsid w:val="003F587E"/>
    <w:rsid w:val="003F5A97"/>
    <w:rsid w:val="003F6111"/>
    <w:rsid w:val="003F6187"/>
    <w:rsid w:val="003F640D"/>
    <w:rsid w:val="003F64BA"/>
    <w:rsid w:val="003F64EA"/>
    <w:rsid w:val="003F6B66"/>
    <w:rsid w:val="004004AE"/>
    <w:rsid w:val="0040076B"/>
    <w:rsid w:val="00400A8E"/>
    <w:rsid w:val="00400CDC"/>
    <w:rsid w:val="0040153F"/>
    <w:rsid w:val="004016AB"/>
    <w:rsid w:val="00403255"/>
    <w:rsid w:val="00403328"/>
    <w:rsid w:val="00403559"/>
    <w:rsid w:val="00403AB8"/>
    <w:rsid w:val="00404397"/>
    <w:rsid w:val="004046EC"/>
    <w:rsid w:val="00404986"/>
    <w:rsid w:val="00405010"/>
    <w:rsid w:val="00405055"/>
    <w:rsid w:val="00405B33"/>
    <w:rsid w:val="004061FE"/>
    <w:rsid w:val="004062EA"/>
    <w:rsid w:val="00406367"/>
    <w:rsid w:val="004066F9"/>
    <w:rsid w:val="0040693D"/>
    <w:rsid w:val="00407089"/>
    <w:rsid w:val="0040798B"/>
    <w:rsid w:val="00407D2C"/>
    <w:rsid w:val="00407F20"/>
    <w:rsid w:val="00410592"/>
    <w:rsid w:val="00410C02"/>
    <w:rsid w:val="004112D1"/>
    <w:rsid w:val="004114D2"/>
    <w:rsid w:val="00411874"/>
    <w:rsid w:val="00411C7C"/>
    <w:rsid w:val="00411EBE"/>
    <w:rsid w:val="0041227F"/>
    <w:rsid w:val="0041264C"/>
    <w:rsid w:val="004128AE"/>
    <w:rsid w:val="00412CE7"/>
    <w:rsid w:val="00413AD6"/>
    <w:rsid w:val="00413FD6"/>
    <w:rsid w:val="004148D3"/>
    <w:rsid w:val="00415288"/>
    <w:rsid w:val="004154D2"/>
    <w:rsid w:val="00415AA8"/>
    <w:rsid w:val="00415DFE"/>
    <w:rsid w:val="00416A5B"/>
    <w:rsid w:val="004204F1"/>
    <w:rsid w:val="004207C2"/>
    <w:rsid w:val="00420D56"/>
    <w:rsid w:val="004212AC"/>
    <w:rsid w:val="00421380"/>
    <w:rsid w:val="00421B9D"/>
    <w:rsid w:val="00421BC8"/>
    <w:rsid w:val="00421F8E"/>
    <w:rsid w:val="004229A2"/>
    <w:rsid w:val="00422EF3"/>
    <w:rsid w:val="0042319C"/>
    <w:rsid w:val="00423D3D"/>
    <w:rsid w:val="0042410E"/>
    <w:rsid w:val="004241FD"/>
    <w:rsid w:val="004243DB"/>
    <w:rsid w:val="004243F5"/>
    <w:rsid w:val="00424AEB"/>
    <w:rsid w:val="00424C90"/>
    <w:rsid w:val="00424EB3"/>
    <w:rsid w:val="0042530B"/>
    <w:rsid w:val="004259C1"/>
    <w:rsid w:val="00425E1A"/>
    <w:rsid w:val="0042611F"/>
    <w:rsid w:val="00426708"/>
    <w:rsid w:val="004269E5"/>
    <w:rsid w:val="00426B8F"/>
    <w:rsid w:val="00426D69"/>
    <w:rsid w:val="00426F26"/>
    <w:rsid w:val="00426FE5"/>
    <w:rsid w:val="00427391"/>
    <w:rsid w:val="004278A9"/>
    <w:rsid w:val="00427B0B"/>
    <w:rsid w:val="00427C02"/>
    <w:rsid w:val="00430151"/>
    <w:rsid w:val="004317ED"/>
    <w:rsid w:val="00431EDE"/>
    <w:rsid w:val="004325CD"/>
    <w:rsid w:val="004325E0"/>
    <w:rsid w:val="00433C0B"/>
    <w:rsid w:val="0043439A"/>
    <w:rsid w:val="00435F35"/>
    <w:rsid w:val="004364AA"/>
    <w:rsid w:val="004366C3"/>
    <w:rsid w:val="00436801"/>
    <w:rsid w:val="00436B35"/>
    <w:rsid w:val="00436BA1"/>
    <w:rsid w:val="00436BF9"/>
    <w:rsid w:val="004370D2"/>
    <w:rsid w:val="00437931"/>
    <w:rsid w:val="004403F7"/>
    <w:rsid w:val="00440755"/>
    <w:rsid w:val="00440937"/>
    <w:rsid w:val="004409DA"/>
    <w:rsid w:val="00440AF7"/>
    <w:rsid w:val="00440D65"/>
    <w:rsid w:val="00440E29"/>
    <w:rsid w:val="004414FC"/>
    <w:rsid w:val="004415B8"/>
    <w:rsid w:val="00441615"/>
    <w:rsid w:val="00441C78"/>
    <w:rsid w:val="00441F59"/>
    <w:rsid w:val="00442201"/>
    <w:rsid w:val="0044231D"/>
    <w:rsid w:val="00442ACE"/>
    <w:rsid w:val="00442BB0"/>
    <w:rsid w:val="0044346A"/>
    <w:rsid w:val="0044362B"/>
    <w:rsid w:val="00443C82"/>
    <w:rsid w:val="00444290"/>
    <w:rsid w:val="004446FD"/>
    <w:rsid w:val="00444A2B"/>
    <w:rsid w:val="00444CE0"/>
    <w:rsid w:val="00444EC1"/>
    <w:rsid w:val="00445EDF"/>
    <w:rsid w:val="00446296"/>
    <w:rsid w:val="00446420"/>
    <w:rsid w:val="004467A8"/>
    <w:rsid w:val="00446C55"/>
    <w:rsid w:val="00446C8A"/>
    <w:rsid w:val="004471CD"/>
    <w:rsid w:val="0044780B"/>
    <w:rsid w:val="00447A2F"/>
    <w:rsid w:val="00447DFB"/>
    <w:rsid w:val="004509E9"/>
    <w:rsid w:val="00450F53"/>
    <w:rsid w:val="00451312"/>
    <w:rsid w:val="004516C9"/>
    <w:rsid w:val="00451D05"/>
    <w:rsid w:val="00451D42"/>
    <w:rsid w:val="00451F13"/>
    <w:rsid w:val="00452757"/>
    <w:rsid w:val="00452A10"/>
    <w:rsid w:val="00454718"/>
    <w:rsid w:val="00454826"/>
    <w:rsid w:val="00454AEF"/>
    <w:rsid w:val="00454E48"/>
    <w:rsid w:val="00454E4C"/>
    <w:rsid w:val="00455B8B"/>
    <w:rsid w:val="00455E5F"/>
    <w:rsid w:val="0045625A"/>
    <w:rsid w:val="004565C1"/>
    <w:rsid w:val="00456746"/>
    <w:rsid w:val="00456925"/>
    <w:rsid w:val="00456E02"/>
    <w:rsid w:val="0045726D"/>
    <w:rsid w:val="004576C7"/>
    <w:rsid w:val="0046075F"/>
    <w:rsid w:val="00460B43"/>
    <w:rsid w:val="00460B79"/>
    <w:rsid w:val="0046142F"/>
    <w:rsid w:val="00461BE0"/>
    <w:rsid w:val="00461E70"/>
    <w:rsid w:val="00462323"/>
    <w:rsid w:val="004629AB"/>
    <w:rsid w:val="004637D6"/>
    <w:rsid w:val="00463BAC"/>
    <w:rsid w:val="00463CB4"/>
    <w:rsid w:val="00463D7C"/>
    <w:rsid w:val="00463FC7"/>
    <w:rsid w:val="00464038"/>
    <w:rsid w:val="0046486D"/>
    <w:rsid w:val="00464B68"/>
    <w:rsid w:val="00466248"/>
    <w:rsid w:val="00466390"/>
    <w:rsid w:val="004664BB"/>
    <w:rsid w:val="0046698C"/>
    <w:rsid w:val="004669FA"/>
    <w:rsid w:val="00466E77"/>
    <w:rsid w:val="00466F25"/>
    <w:rsid w:val="004671A0"/>
    <w:rsid w:val="0046721D"/>
    <w:rsid w:val="00467E89"/>
    <w:rsid w:val="00467ED8"/>
    <w:rsid w:val="00467F01"/>
    <w:rsid w:val="004703D8"/>
    <w:rsid w:val="00470848"/>
    <w:rsid w:val="00470CF5"/>
    <w:rsid w:val="00470DA5"/>
    <w:rsid w:val="00470F19"/>
    <w:rsid w:val="00471598"/>
    <w:rsid w:val="00471603"/>
    <w:rsid w:val="00471739"/>
    <w:rsid w:val="004718B4"/>
    <w:rsid w:val="004726D9"/>
    <w:rsid w:val="004726E6"/>
    <w:rsid w:val="004727B1"/>
    <w:rsid w:val="00472A02"/>
    <w:rsid w:val="00472F82"/>
    <w:rsid w:val="00474085"/>
    <w:rsid w:val="00474DB5"/>
    <w:rsid w:val="00474FCA"/>
    <w:rsid w:val="004755D4"/>
    <w:rsid w:val="00475FD4"/>
    <w:rsid w:val="004760F2"/>
    <w:rsid w:val="00476ACE"/>
    <w:rsid w:val="00476B1B"/>
    <w:rsid w:val="004776C6"/>
    <w:rsid w:val="00477D16"/>
    <w:rsid w:val="004807AD"/>
    <w:rsid w:val="00480A81"/>
    <w:rsid w:val="00480DF6"/>
    <w:rsid w:val="00481265"/>
    <w:rsid w:val="00481280"/>
    <w:rsid w:val="004816BC"/>
    <w:rsid w:val="00483C5A"/>
    <w:rsid w:val="00483EFE"/>
    <w:rsid w:val="00484106"/>
    <w:rsid w:val="0048437A"/>
    <w:rsid w:val="0048522B"/>
    <w:rsid w:val="00485789"/>
    <w:rsid w:val="004858A2"/>
    <w:rsid w:val="004867E7"/>
    <w:rsid w:val="004868A1"/>
    <w:rsid w:val="00487441"/>
    <w:rsid w:val="00487F8E"/>
    <w:rsid w:val="0049090A"/>
    <w:rsid w:val="00490AFE"/>
    <w:rsid w:val="00490D5C"/>
    <w:rsid w:val="00490DFC"/>
    <w:rsid w:val="004911EF"/>
    <w:rsid w:val="0049126B"/>
    <w:rsid w:val="0049228F"/>
    <w:rsid w:val="00492ACA"/>
    <w:rsid w:val="00492DB3"/>
    <w:rsid w:val="0049300D"/>
    <w:rsid w:val="0049382F"/>
    <w:rsid w:val="00493960"/>
    <w:rsid w:val="00493A8E"/>
    <w:rsid w:val="0049408B"/>
    <w:rsid w:val="0049441A"/>
    <w:rsid w:val="004947E4"/>
    <w:rsid w:val="004949EB"/>
    <w:rsid w:val="00494C98"/>
    <w:rsid w:val="00494DE3"/>
    <w:rsid w:val="00495D21"/>
    <w:rsid w:val="00496532"/>
    <w:rsid w:val="00496AD2"/>
    <w:rsid w:val="00496F85"/>
    <w:rsid w:val="0049755E"/>
    <w:rsid w:val="00497DF6"/>
    <w:rsid w:val="00497F60"/>
    <w:rsid w:val="004A0139"/>
    <w:rsid w:val="004A0CFD"/>
    <w:rsid w:val="004A1815"/>
    <w:rsid w:val="004A18C1"/>
    <w:rsid w:val="004A1C14"/>
    <w:rsid w:val="004A1FDD"/>
    <w:rsid w:val="004A211E"/>
    <w:rsid w:val="004A21DB"/>
    <w:rsid w:val="004A2C5D"/>
    <w:rsid w:val="004A367E"/>
    <w:rsid w:val="004A3962"/>
    <w:rsid w:val="004A3A41"/>
    <w:rsid w:val="004A3DD0"/>
    <w:rsid w:val="004A5F62"/>
    <w:rsid w:val="004A6F69"/>
    <w:rsid w:val="004A79BB"/>
    <w:rsid w:val="004B1DAB"/>
    <w:rsid w:val="004B1FBC"/>
    <w:rsid w:val="004B236B"/>
    <w:rsid w:val="004B23CE"/>
    <w:rsid w:val="004B2849"/>
    <w:rsid w:val="004B314D"/>
    <w:rsid w:val="004B3176"/>
    <w:rsid w:val="004B325D"/>
    <w:rsid w:val="004B36F5"/>
    <w:rsid w:val="004B43C6"/>
    <w:rsid w:val="004B4562"/>
    <w:rsid w:val="004B48A5"/>
    <w:rsid w:val="004B48F3"/>
    <w:rsid w:val="004B4A01"/>
    <w:rsid w:val="004B4B26"/>
    <w:rsid w:val="004B4D44"/>
    <w:rsid w:val="004B4F79"/>
    <w:rsid w:val="004B55E7"/>
    <w:rsid w:val="004B5602"/>
    <w:rsid w:val="004B5938"/>
    <w:rsid w:val="004B5A23"/>
    <w:rsid w:val="004B5D10"/>
    <w:rsid w:val="004B5F28"/>
    <w:rsid w:val="004B5F7A"/>
    <w:rsid w:val="004B608C"/>
    <w:rsid w:val="004B60DD"/>
    <w:rsid w:val="004B6117"/>
    <w:rsid w:val="004B65F9"/>
    <w:rsid w:val="004B661D"/>
    <w:rsid w:val="004B66AF"/>
    <w:rsid w:val="004B68A8"/>
    <w:rsid w:val="004B6F45"/>
    <w:rsid w:val="004B7703"/>
    <w:rsid w:val="004B7837"/>
    <w:rsid w:val="004C026B"/>
    <w:rsid w:val="004C04C3"/>
    <w:rsid w:val="004C05FF"/>
    <w:rsid w:val="004C0925"/>
    <w:rsid w:val="004C0C52"/>
    <w:rsid w:val="004C17C3"/>
    <w:rsid w:val="004C18B8"/>
    <w:rsid w:val="004C20CA"/>
    <w:rsid w:val="004C2B3A"/>
    <w:rsid w:val="004C3B69"/>
    <w:rsid w:val="004C3DE1"/>
    <w:rsid w:val="004C3E2E"/>
    <w:rsid w:val="004C4649"/>
    <w:rsid w:val="004C4DCC"/>
    <w:rsid w:val="004C5497"/>
    <w:rsid w:val="004C55E3"/>
    <w:rsid w:val="004C5812"/>
    <w:rsid w:val="004C5A90"/>
    <w:rsid w:val="004C5AB2"/>
    <w:rsid w:val="004C5BDB"/>
    <w:rsid w:val="004C5D2C"/>
    <w:rsid w:val="004C5DE4"/>
    <w:rsid w:val="004C5EF5"/>
    <w:rsid w:val="004C6085"/>
    <w:rsid w:val="004C67E9"/>
    <w:rsid w:val="004C67FE"/>
    <w:rsid w:val="004C700F"/>
    <w:rsid w:val="004C7E46"/>
    <w:rsid w:val="004D0530"/>
    <w:rsid w:val="004D071F"/>
    <w:rsid w:val="004D08D4"/>
    <w:rsid w:val="004D0983"/>
    <w:rsid w:val="004D0EB2"/>
    <w:rsid w:val="004D106D"/>
    <w:rsid w:val="004D121D"/>
    <w:rsid w:val="004D1813"/>
    <w:rsid w:val="004D1F37"/>
    <w:rsid w:val="004D2B72"/>
    <w:rsid w:val="004D2F89"/>
    <w:rsid w:val="004D303D"/>
    <w:rsid w:val="004D3459"/>
    <w:rsid w:val="004D365F"/>
    <w:rsid w:val="004D3DA8"/>
    <w:rsid w:val="004D3F7B"/>
    <w:rsid w:val="004D43B5"/>
    <w:rsid w:val="004D4475"/>
    <w:rsid w:val="004D4CC1"/>
    <w:rsid w:val="004D4DED"/>
    <w:rsid w:val="004D500E"/>
    <w:rsid w:val="004D529F"/>
    <w:rsid w:val="004D5590"/>
    <w:rsid w:val="004D6056"/>
    <w:rsid w:val="004D6453"/>
    <w:rsid w:val="004D6951"/>
    <w:rsid w:val="004D6C6C"/>
    <w:rsid w:val="004D6D52"/>
    <w:rsid w:val="004D72BF"/>
    <w:rsid w:val="004D7977"/>
    <w:rsid w:val="004E0031"/>
    <w:rsid w:val="004E0277"/>
    <w:rsid w:val="004E02C2"/>
    <w:rsid w:val="004E03ED"/>
    <w:rsid w:val="004E059D"/>
    <w:rsid w:val="004E0703"/>
    <w:rsid w:val="004E19AB"/>
    <w:rsid w:val="004E1D8C"/>
    <w:rsid w:val="004E1DB6"/>
    <w:rsid w:val="004E20B7"/>
    <w:rsid w:val="004E21BC"/>
    <w:rsid w:val="004E2C43"/>
    <w:rsid w:val="004E387E"/>
    <w:rsid w:val="004E3B9F"/>
    <w:rsid w:val="004E3C8B"/>
    <w:rsid w:val="004E40C7"/>
    <w:rsid w:val="004E4DCD"/>
    <w:rsid w:val="004E4F88"/>
    <w:rsid w:val="004E55D4"/>
    <w:rsid w:val="004E5F03"/>
    <w:rsid w:val="004E5FFE"/>
    <w:rsid w:val="004E7115"/>
    <w:rsid w:val="004E76E9"/>
    <w:rsid w:val="004E77B3"/>
    <w:rsid w:val="004E7B58"/>
    <w:rsid w:val="004E7E73"/>
    <w:rsid w:val="004F0AD3"/>
    <w:rsid w:val="004F439F"/>
    <w:rsid w:val="004F48A7"/>
    <w:rsid w:val="004F4A42"/>
    <w:rsid w:val="004F4CBF"/>
    <w:rsid w:val="004F4EAF"/>
    <w:rsid w:val="004F5100"/>
    <w:rsid w:val="004F5332"/>
    <w:rsid w:val="004F5400"/>
    <w:rsid w:val="004F5515"/>
    <w:rsid w:val="004F57B0"/>
    <w:rsid w:val="004F5D10"/>
    <w:rsid w:val="004F60D2"/>
    <w:rsid w:val="004F61AD"/>
    <w:rsid w:val="004F6718"/>
    <w:rsid w:val="004F6885"/>
    <w:rsid w:val="004F6897"/>
    <w:rsid w:val="004F6DD1"/>
    <w:rsid w:val="004F73BA"/>
    <w:rsid w:val="004F755D"/>
    <w:rsid w:val="004F796B"/>
    <w:rsid w:val="004F7F8C"/>
    <w:rsid w:val="00500F63"/>
    <w:rsid w:val="00501832"/>
    <w:rsid w:val="00502256"/>
    <w:rsid w:val="005022CE"/>
    <w:rsid w:val="005022FB"/>
    <w:rsid w:val="0050281C"/>
    <w:rsid w:val="005028D0"/>
    <w:rsid w:val="005028FD"/>
    <w:rsid w:val="00502907"/>
    <w:rsid w:val="005029B0"/>
    <w:rsid w:val="00503231"/>
    <w:rsid w:val="00503707"/>
    <w:rsid w:val="005040AC"/>
    <w:rsid w:val="005043DF"/>
    <w:rsid w:val="0050455D"/>
    <w:rsid w:val="00504A08"/>
    <w:rsid w:val="00504C06"/>
    <w:rsid w:val="005054A0"/>
    <w:rsid w:val="00505DC4"/>
    <w:rsid w:val="00505E26"/>
    <w:rsid w:val="005061E7"/>
    <w:rsid w:val="00506DD0"/>
    <w:rsid w:val="0050781D"/>
    <w:rsid w:val="005079A9"/>
    <w:rsid w:val="005101DF"/>
    <w:rsid w:val="00510A47"/>
    <w:rsid w:val="00511644"/>
    <w:rsid w:val="00511AED"/>
    <w:rsid w:val="00511F1E"/>
    <w:rsid w:val="00512C2B"/>
    <w:rsid w:val="00512C2D"/>
    <w:rsid w:val="0051325E"/>
    <w:rsid w:val="0051353F"/>
    <w:rsid w:val="00513A56"/>
    <w:rsid w:val="00513B03"/>
    <w:rsid w:val="0051455E"/>
    <w:rsid w:val="00514B33"/>
    <w:rsid w:val="00515179"/>
    <w:rsid w:val="0051527E"/>
    <w:rsid w:val="005153CE"/>
    <w:rsid w:val="005154FA"/>
    <w:rsid w:val="0051553D"/>
    <w:rsid w:val="0051583B"/>
    <w:rsid w:val="00515A72"/>
    <w:rsid w:val="00516237"/>
    <w:rsid w:val="0051637C"/>
    <w:rsid w:val="005164FB"/>
    <w:rsid w:val="00516B0D"/>
    <w:rsid w:val="00516C76"/>
    <w:rsid w:val="00517059"/>
    <w:rsid w:val="00517580"/>
    <w:rsid w:val="005179E0"/>
    <w:rsid w:val="005203BF"/>
    <w:rsid w:val="00520FA1"/>
    <w:rsid w:val="005211B5"/>
    <w:rsid w:val="005211EB"/>
    <w:rsid w:val="005215CE"/>
    <w:rsid w:val="00521BE3"/>
    <w:rsid w:val="00521CA8"/>
    <w:rsid w:val="00522863"/>
    <w:rsid w:val="00522878"/>
    <w:rsid w:val="00522E55"/>
    <w:rsid w:val="00523B4B"/>
    <w:rsid w:val="00523BD0"/>
    <w:rsid w:val="00523C3F"/>
    <w:rsid w:val="00523E10"/>
    <w:rsid w:val="0052403C"/>
    <w:rsid w:val="005242A6"/>
    <w:rsid w:val="0052452E"/>
    <w:rsid w:val="00524CCC"/>
    <w:rsid w:val="00525A67"/>
    <w:rsid w:val="00525CB0"/>
    <w:rsid w:val="00525FD3"/>
    <w:rsid w:val="00526746"/>
    <w:rsid w:val="0052680E"/>
    <w:rsid w:val="00526B07"/>
    <w:rsid w:val="00527338"/>
    <w:rsid w:val="005277A5"/>
    <w:rsid w:val="00527BFD"/>
    <w:rsid w:val="00527DE7"/>
    <w:rsid w:val="00531703"/>
    <w:rsid w:val="00531C4F"/>
    <w:rsid w:val="0053341A"/>
    <w:rsid w:val="00533AD3"/>
    <w:rsid w:val="00533E18"/>
    <w:rsid w:val="005340A5"/>
    <w:rsid w:val="005340B4"/>
    <w:rsid w:val="005340C0"/>
    <w:rsid w:val="0053477D"/>
    <w:rsid w:val="00534B4D"/>
    <w:rsid w:val="00534CFE"/>
    <w:rsid w:val="00534D8B"/>
    <w:rsid w:val="00534E46"/>
    <w:rsid w:val="00534FCD"/>
    <w:rsid w:val="005351C6"/>
    <w:rsid w:val="005365CE"/>
    <w:rsid w:val="00536ADB"/>
    <w:rsid w:val="00536B75"/>
    <w:rsid w:val="00536F30"/>
    <w:rsid w:val="005372E8"/>
    <w:rsid w:val="00537902"/>
    <w:rsid w:val="00537A99"/>
    <w:rsid w:val="00537FC9"/>
    <w:rsid w:val="00540348"/>
    <w:rsid w:val="0054039B"/>
    <w:rsid w:val="00540735"/>
    <w:rsid w:val="00540BEE"/>
    <w:rsid w:val="0054112E"/>
    <w:rsid w:val="005412C9"/>
    <w:rsid w:val="00541FEF"/>
    <w:rsid w:val="0054224E"/>
    <w:rsid w:val="005423D1"/>
    <w:rsid w:val="0054255B"/>
    <w:rsid w:val="0054284A"/>
    <w:rsid w:val="00542C0C"/>
    <w:rsid w:val="00542FCB"/>
    <w:rsid w:val="00543435"/>
    <w:rsid w:val="00543943"/>
    <w:rsid w:val="00544752"/>
    <w:rsid w:val="00544AF5"/>
    <w:rsid w:val="00544B70"/>
    <w:rsid w:val="00544D70"/>
    <w:rsid w:val="005453F3"/>
    <w:rsid w:val="005458FF"/>
    <w:rsid w:val="00546A61"/>
    <w:rsid w:val="00546D05"/>
    <w:rsid w:val="005500A1"/>
    <w:rsid w:val="005502EB"/>
    <w:rsid w:val="00550727"/>
    <w:rsid w:val="00550A3C"/>
    <w:rsid w:val="00551EE0"/>
    <w:rsid w:val="005520FC"/>
    <w:rsid w:val="005526DD"/>
    <w:rsid w:val="0055275F"/>
    <w:rsid w:val="00552A58"/>
    <w:rsid w:val="00553198"/>
    <w:rsid w:val="0055322E"/>
    <w:rsid w:val="00553439"/>
    <w:rsid w:val="00553BC2"/>
    <w:rsid w:val="00554792"/>
    <w:rsid w:val="00554931"/>
    <w:rsid w:val="00554E40"/>
    <w:rsid w:val="005550A6"/>
    <w:rsid w:val="005552ED"/>
    <w:rsid w:val="00555345"/>
    <w:rsid w:val="00555D3C"/>
    <w:rsid w:val="00555E12"/>
    <w:rsid w:val="0055617B"/>
    <w:rsid w:val="00556B1F"/>
    <w:rsid w:val="00556B20"/>
    <w:rsid w:val="00556C39"/>
    <w:rsid w:val="00557593"/>
    <w:rsid w:val="005575A8"/>
    <w:rsid w:val="00557873"/>
    <w:rsid w:val="00557A60"/>
    <w:rsid w:val="00557C74"/>
    <w:rsid w:val="00557FD0"/>
    <w:rsid w:val="005608FD"/>
    <w:rsid w:val="00560F98"/>
    <w:rsid w:val="00561C68"/>
    <w:rsid w:val="00561FA4"/>
    <w:rsid w:val="005623F2"/>
    <w:rsid w:val="005626C3"/>
    <w:rsid w:val="00562ABF"/>
    <w:rsid w:val="00562C4F"/>
    <w:rsid w:val="00562F1A"/>
    <w:rsid w:val="00563255"/>
    <w:rsid w:val="0056383D"/>
    <w:rsid w:val="00564716"/>
    <w:rsid w:val="005647D4"/>
    <w:rsid w:val="0056563A"/>
    <w:rsid w:val="00565E24"/>
    <w:rsid w:val="00566178"/>
    <w:rsid w:val="0056692E"/>
    <w:rsid w:val="0056695E"/>
    <w:rsid w:val="005669F2"/>
    <w:rsid w:val="005669FD"/>
    <w:rsid w:val="00566B34"/>
    <w:rsid w:val="00566D46"/>
    <w:rsid w:val="005674C3"/>
    <w:rsid w:val="0056795A"/>
    <w:rsid w:val="00567BD5"/>
    <w:rsid w:val="005706BB"/>
    <w:rsid w:val="00570804"/>
    <w:rsid w:val="00570BB7"/>
    <w:rsid w:val="00571B66"/>
    <w:rsid w:val="00571C1C"/>
    <w:rsid w:val="00571CF8"/>
    <w:rsid w:val="005720E0"/>
    <w:rsid w:val="0057269F"/>
    <w:rsid w:val="00572F08"/>
    <w:rsid w:val="0057381B"/>
    <w:rsid w:val="00573A3D"/>
    <w:rsid w:val="00573B3C"/>
    <w:rsid w:val="005740F6"/>
    <w:rsid w:val="00574379"/>
    <w:rsid w:val="00575899"/>
    <w:rsid w:val="00575F74"/>
    <w:rsid w:val="005774C7"/>
    <w:rsid w:val="0057751D"/>
    <w:rsid w:val="005800CC"/>
    <w:rsid w:val="005806B4"/>
    <w:rsid w:val="005808EB"/>
    <w:rsid w:val="00580B0E"/>
    <w:rsid w:val="00580D86"/>
    <w:rsid w:val="005813BB"/>
    <w:rsid w:val="005816F5"/>
    <w:rsid w:val="005816FE"/>
    <w:rsid w:val="005818C4"/>
    <w:rsid w:val="00581A7C"/>
    <w:rsid w:val="00581ECF"/>
    <w:rsid w:val="005821CB"/>
    <w:rsid w:val="005823AF"/>
    <w:rsid w:val="00582523"/>
    <w:rsid w:val="005825BE"/>
    <w:rsid w:val="00582895"/>
    <w:rsid w:val="00582925"/>
    <w:rsid w:val="0058298D"/>
    <w:rsid w:val="00583068"/>
    <w:rsid w:val="005834FF"/>
    <w:rsid w:val="0058390E"/>
    <w:rsid w:val="00583B28"/>
    <w:rsid w:val="005840C3"/>
    <w:rsid w:val="0058412C"/>
    <w:rsid w:val="00584162"/>
    <w:rsid w:val="00584358"/>
    <w:rsid w:val="0058459B"/>
    <w:rsid w:val="00584CD9"/>
    <w:rsid w:val="005851FB"/>
    <w:rsid w:val="005853EE"/>
    <w:rsid w:val="00585592"/>
    <w:rsid w:val="005857E4"/>
    <w:rsid w:val="0058585B"/>
    <w:rsid w:val="00585B3B"/>
    <w:rsid w:val="00586095"/>
    <w:rsid w:val="005860AA"/>
    <w:rsid w:val="00586369"/>
    <w:rsid w:val="0058662A"/>
    <w:rsid w:val="00586758"/>
    <w:rsid w:val="005873B9"/>
    <w:rsid w:val="005874FB"/>
    <w:rsid w:val="00587965"/>
    <w:rsid w:val="00587B55"/>
    <w:rsid w:val="0059001C"/>
    <w:rsid w:val="00590129"/>
    <w:rsid w:val="0059118D"/>
    <w:rsid w:val="0059122F"/>
    <w:rsid w:val="0059160C"/>
    <w:rsid w:val="00593035"/>
    <w:rsid w:val="005932EC"/>
    <w:rsid w:val="00593702"/>
    <w:rsid w:val="00593AD5"/>
    <w:rsid w:val="00593C11"/>
    <w:rsid w:val="00593C4C"/>
    <w:rsid w:val="0059499B"/>
    <w:rsid w:val="00594A10"/>
    <w:rsid w:val="0059568D"/>
    <w:rsid w:val="0059577F"/>
    <w:rsid w:val="00595D26"/>
    <w:rsid w:val="00595FFD"/>
    <w:rsid w:val="0059607C"/>
    <w:rsid w:val="005961DA"/>
    <w:rsid w:val="005961E2"/>
    <w:rsid w:val="005964A4"/>
    <w:rsid w:val="005969AC"/>
    <w:rsid w:val="00596B20"/>
    <w:rsid w:val="00596E76"/>
    <w:rsid w:val="00597126"/>
    <w:rsid w:val="00597496"/>
    <w:rsid w:val="005976BC"/>
    <w:rsid w:val="00597D44"/>
    <w:rsid w:val="00597F3F"/>
    <w:rsid w:val="005A007C"/>
    <w:rsid w:val="005A0176"/>
    <w:rsid w:val="005A0261"/>
    <w:rsid w:val="005A071F"/>
    <w:rsid w:val="005A0988"/>
    <w:rsid w:val="005A0D60"/>
    <w:rsid w:val="005A122E"/>
    <w:rsid w:val="005A1395"/>
    <w:rsid w:val="005A179B"/>
    <w:rsid w:val="005A1C03"/>
    <w:rsid w:val="005A28A5"/>
    <w:rsid w:val="005A3076"/>
    <w:rsid w:val="005A38C4"/>
    <w:rsid w:val="005A4517"/>
    <w:rsid w:val="005A4718"/>
    <w:rsid w:val="005A48D5"/>
    <w:rsid w:val="005A5744"/>
    <w:rsid w:val="005A591E"/>
    <w:rsid w:val="005A7621"/>
    <w:rsid w:val="005A7FFD"/>
    <w:rsid w:val="005B033C"/>
    <w:rsid w:val="005B049A"/>
    <w:rsid w:val="005B058F"/>
    <w:rsid w:val="005B065F"/>
    <w:rsid w:val="005B0D69"/>
    <w:rsid w:val="005B187B"/>
    <w:rsid w:val="005B2C88"/>
    <w:rsid w:val="005B38E0"/>
    <w:rsid w:val="005B4536"/>
    <w:rsid w:val="005B456F"/>
    <w:rsid w:val="005B4CEE"/>
    <w:rsid w:val="005B5E89"/>
    <w:rsid w:val="005B6D59"/>
    <w:rsid w:val="005B7482"/>
    <w:rsid w:val="005B765E"/>
    <w:rsid w:val="005B77C7"/>
    <w:rsid w:val="005B7ECA"/>
    <w:rsid w:val="005C0232"/>
    <w:rsid w:val="005C0251"/>
    <w:rsid w:val="005C0A3C"/>
    <w:rsid w:val="005C12EE"/>
    <w:rsid w:val="005C138B"/>
    <w:rsid w:val="005C1538"/>
    <w:rsid w:val="005C1A9C"/>
    <w:rsid w:val="005C20CC"/>
    <w:rsid w:val="005C23E8"/>
    <w:rsid w:val="005C2F6F"/>
    <w:rsid w:val="005C3491"/>
    <w:rsid w:val="005C3746"/>
    <w:rsid w:val="005C3A2D"/>
    <w:rsid w:val="005C3C86"/>
    <w:rsid w:val="005C3DB3"/>
    <w:rsid w:val="005C421E"/>
    <w:rsid w:val="005C4563"/>
    <w:rsid w:val="005C472C"/>
    <w:rsid w:val="005C47C9"/>
    <w:rsid w:val="005C4E55"/>
    <w:rsid w:val="005C51F5"/>
    <w:rsid w:val="005C54C6"/>
    <w:rsid w:val="005C56F8"/>
    <w:rsid w:val="005C5B34"/>
    <w:rsid w:val="005C5D63"/>
    <w:rsid w:val="005C60D7"/>
    <w:rsid w:val="005C6203"/>
    <w:rsid w:val="005C6D3A"/>
    <w:rsid w:val="005C7D15"/>
    <w:rsid w:val="005C7D4F"/>
    <w:rsid w:val="005D0677"/>
    <w:rsid w:val="005D0811"/>
    <w:rsid w:val="005D08BF"/>
    <w:rsid w:val="005D17B0"/>
    <w:rsid w:val="005D2011"/>
    <w:rsid w:val="005D210C"/>
    <w:rsid w:val="005D21DB"/>
    <w:rsid w:val="005D25F5"/>
    <w:rsid w:val="005D2D59"/>
    <w:rsid w:val="005D341C"/>
    <w:rsid w:val="005D3E68"/>
    <w:rsid w:val="005D4A5A"/>
    <w:rsid w:val="005D4A8C"/>
    <w:rsid w:val="005D4E2C"/>
    <w:rsid w:val="005D518C"/>
    <w:rsid w:val="005D5236"/>
    <w:rsid w:val="005D58EC"/>
    <w:rsid w:val="005D599F"/>
    <w:rsid w:val="005D5B27"/>
    <w:rsid w:val="005D5BE2"/>
    <w:rsid w:val="005D5DA2"/>
    <w:rsid w:val="005D64CE"/>
    <w:rsid w:val="005D6F5F"/>
    <w:rsid w:val="005D73D4"/>
    <w:rsid w:val="005D7C9D"/>
    <w:rsid w:val="005D7C9F"/>
    <w:rsid w:val="005D7DCD"/>
    <w:rsid w:val="005E08C9"/>
    <w:rsid w:val="005E0A29"/>
    <w:rsid w:val="005E1486"/>
    <w:rsid w:val="005E1728"/>
    <w:rsid w:val="005E1821"/>
    <w:rsid w:val="005E1B35"/>
    <w:rsid w:val="005E2799"/>
    <w:rsid w:val="005E2A89"/>
    <w:rsid w:val="005E2C28"/>
    <w:rsid w:val="005E2F3A"/>
    <w:rsid w:val="005E3075"/>
    <w:rsid w:val="005E32DE"/>
    <w:rsid w:val="005E38AB"/>
    <w:rsid w:val="005E3E90"/>
    <w:rsid w:val="005E3FB2"/>
    <w:rsid w:val="005E4B56"/>
    <w:rsid w:val="005E4E7B"/>
    <w:rsid w:val="005E4EF9"/>
    <w:rsid w:val="005E583A"/>
    <w:rsid w:val="005E5C93"/>
    <w:rsid w:val="005E5D22"/>
    <w:rsid w:val="005E5FE1"/>
    <w:rsid w:val="005E6483"/>
    <w:rsid w:val="005E6CC2"/>
    <w:rsid w:val="005E7547"/>
    <w:rsid w:val="005F0590"/>
    <w:rsid w:val="005F07EF"/>
    <w:rsid w:val="005F08B5"/>
    <w:rsid w:val="005F0965"/>
    <w:rsid w:val="005F0A6D"/>
    <w:rsid w:val="005F106B"/>
    <w:rsid w:val="005F1503"/>
    <w:rsid w:val="005F1F00"/>
    <w:rsid w:val="005F28E2"/>
    <w:rsid w:val="005F2F1D"/>
    <w:rsid w:val="005F300E"/>
    <w:rsid w:val="005F3156"/>
    <w:rsid w:val="005F3408"/>
    <w:rsid w:val="005F3BF5"/>
    <w:rsid w:val="005F3D14"/>
    <w:rsid w:val="005F462D"/>
    <w:rsid w:val="005F4E7C"/>
    <w:rsid w:val="005F511E"/>
    <w:rsid w:val="005F55B1"/>
    <w:rsid w:val="005F57E1"/>
    <w:rsid w:val="005F58E6"/>
    <w:rsid w:val="005F5A8B"/>
    <w:rsid w:val="005F5E42"/>
    <w:rsid w:val="005F6238"/>
    <w:rsid w:val="005F63C2"/>
    <w:rsid w:val="005F6BCE"/>
    <w:rsid w:val="005F6FFF"/>
    <w:rsid w:val="005F7623"/>
    <w:rsid w:val="005F7AF0"/>
    <w:rsid w:val="005F7CF5"/>
    <w:rsid w:val="00601285"/>
    <w:rsid w:val="006014B9"/>
    <w:rsid w:val="006018E7"/>
    <w:rsid w:val="00601B75"/>
    <w:rsid w:val="006022FC"/>
    <w:rsid w:val="00603503"/>
    <w:rsid w:val="006037E0"/>
    <w:rsid w:val="006039C1"/>
    <w:rsid w:val="00604B53"/>
    <w:rsid w:val="006054D8"/>
    <w:rsid w:val="00605610"/>
    <w:rsid w:val="00606048"/>
    <w:rsid w:val="00606512"/>
    <w:rsid w:val="006065CF"/>
    <w:rsid w:val="006078B1"/>
    <w:rsid w:val="00607A90"/>
    <w:rsid w:val="00607C7E"/>
    <w:rsid w:val="00607FF5"/>
    <w:rsid w:val="00610298"/>
    <w:rsid w:val="006104C0"/>
    <w:rsid w:val="00611059"/>
    <w:rsid w:val="006110B9"/>
    <w:rsid w:val="006112B6"/>
    <w:rsid w:val="00611381"/>
    <w:rsid w:val="006113F9"/>
    <w:rsid w:val="00612403"/>
    <w:rsid w:val="0061276A"/>
    <w:rsid w:val="00612D5B"/>
    <w:rsid w:val="00612E85"/>
    <w:rsid w:val="00613020"/>
    <w:rsid w:val="00613272"/>
    <w:rsid w:val="0061361F"/>
    <w:rsid w:val="00614346"/>
    <w:rsid w:val="0061477B"/>
    <w:rsid w:val="006147A4"/>
    <w:rsid w:val="00614D8B"/>
    <w:rsid w:val="00614DCC"/>
    <w:rsid w:val="006152F7"/>
    <w:rsid w:val="00615523"/>
    <w:rsid w:val="00615C92"/>
    <w:rsid w:val="00615CBF"/>
    <w:rsid w:val="006166BD"/>
    <w:rsid w:val="00616830"/>
    <w:rsid w:val="00616E75"/>
    <w:rsid w:val="00617182"/>
    <w:rsid w:val="00617A49"/>
    <w:rsid w:val="00620669"/>
    <w:rsid w:val="006212D4"/>
    <w:rsid w:val="006216DE"/>
    <w:rsid w:val="006217A6"/>
    <w:rsid w:val="00621C1C"/>
    <w:rsid w:val="00621DB3"/>
    <w:rsid w:val="006226B4"/>
    <w:rsid w:val="0062315E"/>
    <w:rsid w:val="006236F8"/>
    <w:rsid w:val="00623814"/>
    <w:rsid w:val="0062562C"/>
    <w:rsid w:val="006256B9"/>
    <w:rsid w:val="00625E56"/>
    <w:rsid w:val="00625EEE"/>
    <w:rsid w:val="0062617F"/>
    <w:rsid w:val="006266CB"/>
    <w:rsid w:val="00626A66"/>
    <w:rsid w:val="00626C91"/>
    <w:rsid w:val="0062714B"/>
    <w:rsid w:val="006275EA"/>
    <w:rsid w:val="00627C77"/>
    <w:rsid w:val="00630123"/>
    <w:rsid w:val="006301B2"/>
    <w:rsid w:val="006305F4"/>
    <w:rsid w:val="006306AE"/>
    <w:rsid w:val="00630797"/>
    <w:rsid w:val="00630991"/>
    <w:rsid w:val="00630A83"/>
    <w:rsid w:val="00630B09"/>
    <w:rsid w:val="00630EAE"/>
    <w:rsid w:val="00630EB9"/>
    <w:rsid w:val="00631151"/>
    <w:rsid w:val="006314CB"/>
    <w:rsid w:val="006316BD"/>
    <w:rsid w:val="00631963"/>
    <w:rsid w:val="00631EA0"/>
    <w:rsid w:val="00632327"/>
    <w:rsid w:val="0063238C"/>
    <w:rsid w:val="0063247A"/>
    <w:rsid w:val="00632666"/>
    <w:rsid w:val="006329E3"/>
    <w:rsid w:val="006330BC"/>
    <w:rsid w:val="00634038"/>
    <w:rsid w:val="00634415"/>
    <w:rsid w:val="006345A4"/>
    <w:rsid w:val="00634BC7"/>
    <w:rsid w:val="00634D60"/>
    <w:rsid w:val="00635263"/>
    <w:rsid w:val="006358D3"/>
    <w:rsid w:val="00636310"/>
    <w:rsid w:val="0063634A"/>
    <w:rsid w:val="00636723"/>
    <w:rsid w:val="00636953"/>
    <w:rsid w:val="00637524"/>
    <w:rsid w:val="006376B0"/>
    <w:rsid w:val="006376C1"/>
    <w:rsid w:val="00637848"/>
    <w:rsid w:val="00637C1A"/>
    <w:rsid w:val="00637FA9"/>
    <w:rsid w:val="00640080"/>
    <w:rsid w:val="006402C0"/>
    <w:rsid w:val="006414F6"/>
    <w:rsid w:val="00641AB5"/>
    <w:rsid w:val="0064320A"/>
    <w:rsid w:val="006439DE"/>
    <w:rsid w:val="00643A98"/>
    <w:rsid w:val="00643B5A"/>
    <w:rsid w:val="006440BE"/>
    <w:rsid w:val="00644352"/>
    <w:rsid w:val="00644B5B"/>
    <w:rsid w:val="00644E9D"/>
    <w:rsid w:val="0064553F"/>
    <w:rsid w:val="0064584F"/>
    <w:rsid w:val="00646E3C"/>
    <w:rsid w:val="00646EAF"/>
    <w:rsid w:val="00647417"/>
    <w:rsid w:val="00647670"/>
    <w:rsid w:val="006476A3"/>
    <w:rsid w:val="00647B56"/>
    <w:rsid w:val="00650273"/>
    <w:rsid w:val="006504BF"/>
    <w:rsid w:val="00650712"/>
    <w:rsid w:val="00651C3A"/>
    <w:rsid w:val="0065201E"/>
    <w:rsid w:val="006526FD"/>
    <w:rsid w:val="00652DD4"/>
    <w:rsid w:val="00653297"/>
    <w:rsid w:val="00653539"/>
    <w:rsid w:val="00653B65"/>
    <w:rsid w:val="00653F42"/>
    <w:rsid w:val="006540D8"/>
    <w:rsid w:val="006542E5"/>
    <w:rsid w:val="006546F3"/>
    <w:rsid w:val="006552EB"/>
    <w:rsid w:val="0065554E"/>
    <w:rsid w:val="0065556E"/>
    <w:rsid w:val="00655FA6"/>
    <w:rsid w:val="00655FCA"/>
    <w:rsid w:val="00656BAB"/>
    <w:rsid w:val="0065711D"/>
    <w:rsid w:val="006573B4"/>
    <w:rsid w:val="0065771A"/>
    <w:rsid w:val="00657FF5"/>
    <w:rsid w:val="00660F27"/>
    <w:rsid w:val="0066111A"/>
    <w:rsid w:val="00661CD6"/>
    <w:rsid w:val="00661F37"/>
    <w:rsid w:val="0066299E"/>
    <w:rsid w:val="00662C91"/>
    <w:rsid w:val="006630E9"/>
    <w:rsid w:val="006633F9"/>
    <w:rsid w:val="0066363A"/>
    <w:rsid w:val="00663C29"/>
    <w:rsid w:val="00663D4A"/>
    <w:rsid w:val="00664776"/>
    <w:rsid w:val="0066484F"/>
    <w:rsid w:val="00665922"/>
    <w:rsid w:val="00665DAD"/>
    <w:rsid w:val="0066646A"/>
    <w:rsid w:val="006665B3"/>
    <w:rsid w:val="00667EDC"/>
    <w:rsid w:val="00670582"/>
    <w:rsid w:val="00670686"/>
    <w:rsid w:val="006710A8"/>
    <w:rsid w:val="006713AC"/>
    <w:rsid w:val="006713E2"/>
    <w:rsid w:val="00671FEC"/>
    <w:rsid w:val="00672288"/>
    <w:rsid w:val="006723BC"/>
    <w:rsid w:val="0067277F"/>
    <w:rsid w:val="00672D31"/>
    <w:rsid w:val="0067322E"/>
    <w:rsid w:val="00673491"/>
    <w:rsid w:val="0067359E"/>
    <w:rsid w:val="006736B1"/>
    <w:rsid w:val="00673851"/>
    <w:rsid w:val="00673935"/>
    <w:rsid w:val="00673AAF"/>
    <w:rsid w:val="00674290"/>
    <w:rsid w:val="0067453A"/>
    <w:rsid w:val="006751E3"/>
    <w:rsid w:val="00675802"/>
    <w:rsid w:val="00675B84"/>
    <w:rsid w:val="00675F4C"/>
    <w:rsid w:val="0068036A"/>
    <w:rsid w:val="00680410"/>
    <w:rsid w:val="00681E46"/>
    <w:rsid w:val="00681E5B"/>
    <w:rsid w:val="0068209F"/>
    <w:rsid w:val="006826C6"/>
    <w:rsid w:val="00682931"/>
    <w:rsid w:val="00682CB7"/>
    <w:rsid w:val="00683095"/>
    <w:rsid w:val="0068311E"/>
    <w:rsid w:val="0068365E"/>
    <w:rsid w:val="00683921"/>
    <w:rsid w:val="00684292"/>
    <w:rsid w:val="006845CD"/>
    <w:rsid w:val="00684CBA"/>
    <w:rsid w:val="00684DE2"/>
    <w:rsid w:val="006850B0"/>
    <w:rsid w:val="006854E2"/>
    <w:rsid w:val="006856A8"/>
    <w:rsid w:val="0068610F"/>
    <w:rsid w:val="00686F98"/>
    <w:rsid w:val="0068734F"/>
    <w:rsid w:val="00687B4F"/>
    <w:rsid w:val="00690970"/>
    <w:rsid w:val="006913B1"/>
    <w:rsid w:val="00691939"/>
    <w:rsid w:val="006923F1"/>
    <w:rsid w:val="00693025"/>
    <w:rsid w:val="00693110"/>
    <w:rsid w:val="00693176"/>
    <w:rsid w:val="00693392"/>
    <w:rsid w:val="006937CA"/>
    <w:rsid w:val="00693F4D"/>
    <w:rsid w:val="006941EC"/>
    <w:rsid w:val="00694361"/>
    <w:rsid w:val="00694723"/>
    <w:rsid w:val="00694780"/>
    <w:rsid w:val="00694891"/>
    <w:rsid w:val="00694BA6"/>
    <w:rsid w:val="00694BC1"/>
    <w:rsid w:val="006951C3"/>
    <w:rsid w:val="00695512"/>
    <w:rsid w:val="00695BED"/>
    <w:rsid w:val="00696F34"/>
    <w:rsid w:val="00697458"/>
    <w:rsid w:val="0069773E"/>
    <w:rsid w:val="00697CBE"/>
    <w:rsid w:val="00697D45"/>
    <w:rsid w:val="006A1224"/>
    <w:rsid w:val="006A18D9"/>
    <w:rsid w:val="006A29A2"/>
    <w:rsid w:val="006A34E8"/>
    <w:rsid w:val="006A3851"/>
    <w:rsid w:val="006A3ADD"/>
    <w:rsid w:val="006A482D"/>
    <w:rsid w:val="006A4945"/>
    <w:rsid w:val="006A4A1D"/>
    <w:rsid w:val="006A4ADF"/>
    <w:rsid w:val="006A5258"/>
    <w:rsid w:val="006A5479"/>
    <w:rsid w:val="006A5B86"/>
    <w:rsid w:val="006A5CB6"/>
    <w:rsid w:val="006A6507"/>
    <w:rsid w:val="006A6D75"/>
    <w:rsid w:val="006A7121"/>
    <w:rsid w:val="006A7193"/>
    <w:rsid w:val="006A73A0"/>
    <w:rsid w:val="006A7BDD"/>
    <w:rsid w:val="006A7CFA"/>
    <w:rsid w:val="006B12CD"/>
    <w:rsid w:val="006B1569"/>
    <w:rsid w:val="006B156A"/>
    <w:rsid w:val="006B1DF5"/>
    <w:rsid w:val="006B2FB4"/>
    <w:rsid w:val="006B31C9"/>
    <w:rsid w:val="006B330E"/>
    <w:rsid w:val="006B3780"/>
    <w:rsid w:val="006B4390"/>
    <w:rsid w:val="006B4611"/>
    <w:rsid w:val="006B4858"/>
    <w:rsid w:val="006B4ACD"/>
    <w:rsid w:val="006B4C3B"/>
    <w:rsid w:val="006B4C65"/>
    <w:rsid w:val="006B4F6E"/>
    <w:rsid w:val="006B5313"/>
    <w:rsid w:val="006B532F"/>
    <w:rsid w:val="006B5854"/>
    <w:rsid w:val="006B5A9D"/>
    <w:rsid w:val="006B5BF5"/>
    <w:rsid w:val="006B5DEF"/>
    <w:rsid w:val="006B6C2E"/>
    <w:rsid w:val="006B6CDB"/>
    <w:rsid w:val="006B7BFA"/>
    <w:rsid w:val="006B7BFC"/>
    <w:rsid w:val="006B7C2E"/>
    <w:rsid w:val="006B7D28"/>
    <w:rsid w:val="006C0221"/>
    <w:rsid w:val="006C02F4"/>
    <w:rsid w:val="006C04AC"/>
    <w:rsid w:val="006C0CE8"/>
    <w:rsid w:val="006C0D6C"/>
    <w:rsid w:val="006C11CC"/>
    <w:rsid w:val="006C137A"/>
    <w:rsid w:val="006C16CE"/>
    <w:rsid w:val="006C222F"/>
    <w:rsid w:val="006C28C4"/>
    <w:rsid w:val="006C298F"/>
    <w:rsid w:val="006C3CA4"/>
    <w:rsid w:val="006C4E04"/>
    <w:rsid w:val="006C55B8"/>
    <w:rsid w:val="006C58DF"/>
    <w:rsid w:val="006C5D25"/>
    <w:rsid w:val="006C5E3F"/>
    <w:rsid w:val="006C61B3"/>
    <w:rsid w:val="006C69C0"/>
    <w:rsid w:val="006C7131"/>
    <w:rsid w:val="006C766F"/>
    <w:rsid w:val="006C7961"/>
    <w:rsid w:val="006C798D"/>
    <w:rsid w:val="006C7D05"/>
    <w:rsid w:val="006D012D"/>
    <w:rsid w:val="006D043D"/>
    <w:rsid w:val="006D07CE"/>
    <w:rsid w:val="006D0AA9"/>
    <w:rsid w:val="006D215A"/>
    <w:rsid w:val="006D2772"/>
    <w:rsid w:val="006D28FC"/>
    <w:rsid w:val="006D2AD8"/>
    <w:rsid w:val="006D3B30"/>
    <w:rsid w:val="006D3BA8"/>
    <w:rsid w:val="006D4110"/>
    <w:rsid w:val="006D4388"/>
    <w:rsid w:val="006D4464"/>
    <w:rsid w:val="006D4957"/>
    <w:rsid w:val="006D4FD5"/>
    <w:rsid w:val="006D5141"/>
    <w:rsid w:val="006D5C82"/>
    <w:rsid w:val="006D602E"/>
    <w:rsid w:val="006D6240"/>
    <w:rsid w:val="006D6322"/>
    <w:rsid w:val="006D6899"/>
    <w:rsid w:val="006D7059"/>
    <w:rsid w:val="006D7281"/>
    <w:rsid w:val="006D7632"/>
    <w:rsid w:val="006D779A"/>
    <w:rsid w:val="006D7AE6"/>
    <w:rsid w:val="006D7FF0"/>
    <w:rsid w:val="006E0113"/>
    <w:rsid w:val="006E0470"/>
    <w:rsid w:val="006E04D4"/>
    <w:rsid w:val="006E0ACC"/>
    <w:rsid w:val="006E0E8E"/>
    <w:rsid w:val="006E1056"/>
    <w:rsid w:val="006E1432"/>
    <w:rsid w:val="006E1965"/>
    <w:rsid w:val="006E1C25"/>
    <w:rsid w:val="006E1CC7"/>
    <w:rsid w:val="006E207C"/>
    <w:rsid w:val="006E20BC"/>
    <w:rsid w:val="006E229E"/>
    <w:rsid w:val="006E26C2"/>
    <w:rsid w:val="006E26FE"/>
    <w:rsid w:val="006E2932"/>
    <w:rsid w:val="006E295B"/>
    <w:rsid w:val="006E2A20"/>
    <w:rsid w:val="006E2DA3"/>
    <w:rsid w:val="006E3801"/>
    <w:rsid w:val="006E381F"/>
    <w:rsid w:val="006E3F5F"/>
    <w:rsid w:val="006E4CCF"/>
    <w:rsid w:val="006E4E1B"/>
    <w:rsid w:val="006E5294"/>
    <w:rsid w:val="006E56E7"/>
    <w:rsid w:val="006E5798"/>
    <w:rsid w:val="006E5828"/>
    <w:rsid w:val="006E5DBD"/>
    <w:rsid w:val="006E6705"/>
    <w:rsid w:val="006E6B93"/>
    <w:rsid w:val="006E6BA3"/>
    <w:rsid w:val="006E7589"/>
    <w:rsid w:val="006E77A9"/>
    <w:rsid w:val="006E7817"/>
    <w:rsid w:val="006E788A"/>
    <w:rsid w:val="006E7A13"/>
    <w:rsid w:val="006E7DF3"/>
    <w:rsid w:val="006E7FF5"/>
    <w:rsid w:val="006F0AF6"/>
    <w:rsid w:val="006F0B84"/>
    <w:rsid w:val="006F2116"/>
    <w:rsid w:val="006F2269"/>
    <w:rsid w:val="006F2597"/>
    <w:rsid w:val="006F33C0"/>
    <w:rsid w:val="006F35DC"/>
    <w:rsid w:val="006F3998"/>
    <w:rsid w:val="006F39CB"/>
    <w:rsid w:val="006F3BE7"/>
    <w:rsid w:val="006F4BC4"/>
    <w:rsid w:val="006F4BC7"/>
    <w:rsid w:val="006F510C"/>
    <w:rsid w:val="006F53BE"/>
    <w:rsid w:val="006F5FC8"/>
    <w:rsid w:val="006F67F0"/>
    <w:rsid w:val="006F6B49"/>
    <w:rsid w:val="006F6C90"/>
    <w:rsid w:val="006F6EEC"/>
    <w:rsid w:val="006F6EEF"/>
    <w:rsid w:val="006F6F9A"/>
    <w:rsid w:val="006F7358"/>
    <w:rsid w:val="006F743C"/>
    <w:rsid w:val="006F7B3D"/>
    <w:rsid w:val="006F7F3D"/>
    <w:rsid w:val="0070065D"/>
    <w:rsid w:val="00700BAF"/>
    <w:rsid w:val="00700DA5"/>
    <w:rsid w:val="0070144B"/>
    <w:rsid w:val="00701517"/>
    <w:rsid w:val="00701BE4"/>
    <w:rsid w:val="00701BF6"/>
    <w:rsid w:val="00701F7D"/>
    <w:rsid w:val="007020FF"/>
    <w:rsid w:val="00702876"/>
    <w:rsid w:val="00702B45"/>
    <w:rsid w:val="007042B5"/>
    <w:rsid w:val="0070434F"/>
    <w:rsid w:val="00704B29"/>
    <w:rsid w:val="0070524B"/>
    <w:rsid w:val="00705583"/>
    <w:rsid w:val="00705BB7"/>
    <w:rsid w:val="00705D2F"/>
    <w:rsid w:val="00706973"/>
    <w:rsid w:val="007069E0"/>
    <w:rsid w:val="00706D13"/>
    <w:rsid w:val="00710482"/>
    <w:rsid w:val="007104C3"/>
    <w:rsid w:val="007104F8"/>
    <w:rsid w:val="00710790"/>
    <w:rsid w:val="00710BF0"/>
    <w:rsid w:val="0071112A"/>
    <w:rsid w:val="007111F5"/>
    <w:rsid w:val="00711867"/>
    <w:rsid w:val="00712EE4"/>
    <w:rsid w:val="0071316F"/>
    <w:rsid w:val="00713491"/>
    <w:rsid w:val="00713DC6"/>
    <w:rsid w:val="0071470F"/>
    <w:rsid w:val="007149BE"/>
    <w:rsid w:val="0071516B"/>
    <w:rsid w:val="00715FBD"/>
    <w:rsid w:val="00716272"/>
    <w:rsid w:val="00716399"/>
    <w:rsid w:val="00716401"/>
    <w:rsid w:val="007164B2"/>
    <w:rsid w:val="007168B2"/>
    <w:rsid w:val="00716A24"/>
    <w:rsid w:val="00716A8E"/>
    <w:rsid w:val="00716E1F"/>
    <w:rsid w:val="00720C74"/>
    <w:rsid w:val="00720D93"/>
    <w:rsid w:val="007219F5"/>
    <w:rsid w:val="0072251C"/>
    <w:rsid w:val="007230D3"/>
    <w:rsid w:val="00723B38"/>
    <w:rsid w:val="00723ED8"/>
    <w:rsid w:val="00724273"/>
    <w:rsid w:val="007246D3"/>
    <w:rsid w:val="00724B27"/>
    <w:rsid w:val="00724DE2"/>
    <w:rsid w:val="0072536D"/>
    <w:rsid w:val="0072541F"/>
    <w:rsid w:val="0072599C"/>
    <w:rsid w:val="00726132"/>
    <w:rsid w:val="0072619D"/>
    <w:rsid w:val="007264BF"/>
    <w:rsid w:val="00726BB9"/>
    <w:rsid w:val="00726FE7"/>
    <w:rsid w:val="007272B8"/>
    <w:rsid w:val="007278B5"/>
    <w:rsid w:val="00727901"/>
    <w:rsid w:val="00730218"/>
    <w:rsid w:val="00730826"/>
    <w:rsid w:val="007309A3"/>
    <w:rsid w:val="00731033"/>
    <w:rsid w:val="007310F7"/>
    <w:rsid w:val="00731172"/>
    <w:rsid w:val="00731705"/>
    <w:rsid w:val="0073177F"/>
    <w:rsid w:val="00731C9E"/>
    <w:rsid w:val="00731E79"/>
    <w:rsid w:val="00732379"/>
    <w:rsid w:val="007329A6"/>
    <w:rsid w:val="0073306F"/>
    <w:rsid w:val="0073347D"/>
    <w:rsid w:val="0073361B"/>
    <w:rsid w:val="00733C2D"/>
    <w:rsid w:val="007343BB"/>
    <w:rsid w:val="007348E7"/>
    <w:rsid w:val="00734D39"/>
    <w:rsid w:val="007355F9"/>
    <w:rsid w:val="00735A21"/>
    <w:rsid w:val="00736582"/>
    <w:rsid w:val="00736FCF"/>
    <w:rsid w:val="00737063"/>
    <w:rsid w:val="0073757B"/>
    <w:rsid w:val="00740D59"/>
    <w:rsid w:val="00740DD3"/>
    <w:rsid w:val="00741420"/>
    <w:rsid w:val="007424D9"/>
    <w:rsid w:val="00742994"/>
    <w:rsid w:val="00742E33"/>
    <w:rsid w:val="0074389F"/>
    <w:rsid w:val="00743F49"/>
    <w:rsid w:val="00744277"/>
    <w:rsid w:val="007442EC"/>
    <w:rsid w:val="007443EC"/>
    <w:rsid w:val="007447DF"/>
    <w:rsid w:val="0074506F"/>
    <w:rsid w:val="0074681F"/>
    <w:rsid w:val="00746A98"/>
    <w:rsid w:val="00747211"/>
    <w:rsid w:val="0074735D"/>
    <w:rsid w:val="007477E5"/>
    <w:rsid w:val="007477F3"/>
    <w:rsid w:val="00747E66"/>
    <w:rsid w:val="00750649"/>
    <w:rsid w:val="00750BA6"/>
    <w:rsid w:val="00750DAA"/>
    <w:rsid w:val="00751B09"/>
    <w:rsid w:val="00751E05"/>
    <w:rsid w:val="00751F1E"/>
    <w:rsid w:val="00752702"/>
    <w:rsid w:val="00752703"/>
    <w:rsid w:val="00753304"/>
    <w:rsid w:val="00753336"/>
    <w:rsid w:val="00753374"/>
    <w:rsid w:val="00753740"/>
    <w:rsid w:val="0075382F"/>
    <w:rsid w:val="0075455F"/>
    <w:rsid w:val="007548FE"/>
    <w:rsid w:val="00754B35"/>
    <w:rsid w:val="00754B98"/>
    <w:rsid w:val="007556CF"/>
    <w:rsid w:val="0075592A"/>
    <w:rsid w:val="007559CC"/>
    <w:rsid w:val="00755A72"/>
    <w:rsid w:val="00756081"/>
    <w:rsid w:val="00756B69"/>
    <w:rsid w:val="00757815"/>
    <w:rsid w:val="00757886"/>
    <w:rsid w:val="00757A9E"/>
    <w:rsid w:val="007607AE"/>
    <w:rsid w:val="0076083B"/>
    <w:rsid w:val="007608F5"/>
    <w:rsid w:val="00760ABD"/>
    <w:rsid w:val="00760B52"/>
    <w:rsid w:val="00760E18"/>
    <w:rsid w:val="00760ED2"/>
    <w:rsid w:val="007614BE"/>
    <w:rsid w:val="00761C7F"/>
    <w:rsid w:val="00761DFD"/>
    <w:rsid w:val="0076204E"/>
    <w:rsid w:val="007621A6"/>
    <w:rsid w:val="007623E8"/>
    <w:rsid w:val="007624FD"/>
    <w:rsid w:val="007625AC"/>
    <w:rsid w:val="0076333B"/>
    <w:rsid w:val="00763D23"/>
    <w:rsid w:val="00763D2C"/>
    <w:rsid w:val="0076456B"/>
    <w:rsid w:val="007645EA"/>
    <w:rsid w:val="00764B4A"/>
    <w:rsid w:val="00764ED9"/>
    <w:rsid w:val="007650AF"/>
    <w:rsid w:val="00765164"/>
    <w:rsid w:val="00765437"/>
    <w:rsid w:val="0076575C"/>
    <w:rsid w:val="0076581D"/>
    <w:rsid w:val="00766237"/>
    <w:rsid w:val="00767A27"/>
    <w:rsid w:val="00767AC3"/>
    <w:rsid w:val="00767DB5"/>
    <w:rsid w:val="00770B55"/>
    <w:rsid w:val="00771578"/>
    <w:rsid w:val="00771B1D"/>
    <w:rsid w:val="00772B54"/>
    <w:rsid w:val="00772F43"/>
    <w:rsid w:val="00773098"/>
    <w:rsid w:val="007735F4"/>
    <w:rsid w:val="00773D89"/>
    <w:rsid w:val="00773E4C"/>
    <w:rsid w:val="00773F79"/>
    <w:rsid w:val="007742BA"/>
    <w:rsid w:val="00774AE3"/>
    <w:rsid w:val="00775091"/>
    <w:rsid w:val="007755E9"/>
    <w:rsid w:val="007767AC"/>
    <w:rsid w:val="007779A9"/>
    <w:rsid w:val="00780116"/>
    <w:rsid w:val="007802F5"/>
    <w:rsid w:val="007804EF"/>
    <w:rsid w:val="00780737"/>
    <w:rsid w:val="00780A00"/>
    <w:rsid w:val="00781485"/>
    <w:rsid w:val="0078189E"/>
    <w:rsid w:val="007822AD"/>
    <w:rsid w:val="007826B7"/>
    <w:rsid w:val="00782959"/>
    <w:rsid w:val="00782B54"/>
    <w:rsid w:val="00782E97"/>
    <w:rsid w:val="00782F07"/>
    <w:rsid w:val="007834C5"/>
    <w:rsid w:val="007838A5"/>
    <w:rsid w:val="00783D42"/>
    <w:rsid w:val="00783EFA"/>
    <w:rsid w:val="0078458B"/>
    <w:rsid w:val="00784752"/>
    <w:rsid w:val="0078485A"/>
    <w:rsid w:val="00784E07"/>
    <w:rsid w:val="007853E7"/>
    <w:rsid w:val="00785A58"/>
    <w:rsid w:val="00785BA2"/>
    <w:rsid w:val="00785CBD"/>
    <w:rsid w:val="007867C7"/>
    <w:rsid w:val="007875B6"/>
    <w:rsid w:val="00787FF1"/>
    <w:rsid w:val="00790F96"/>
    <w:rsid w:val="0079110A"/>
    <w:rsid w:val="00791459"/>
    <w:rsid w:val="0079187A"/>
    <w:rsid w:val="00791C2D"/>
    <w:rsid w:val="0079219E"/>
    <w:rsid w:val="0079238E"/>
    <w:rsid w:val="007924E9"/>
    <w:rsid w:val="00792C70"/>
    <w:rsid w:val="00792C93"/>
    <w:rsid w:val="00792E70"/>
    <w:rsid w:val="007930D8"/>
    <w:rsid w:val="00793F60"/>
    <w:rsid w:val="00793FE8"/>
    <w:rsid w:val="00794621"/>
    <w:rsid w:val="00795222"/>
    <w:rsid w:val="00795285"/>
    <w:rsid w:val="0079528E"/>
    <w:rsid w:val="0079626A"/>
    <w:rsid w:val="0079661B"/>
    <w:rsid w:val="0079751F"/>
    <w:rsid w:val="007A1155"/>
    <w:rsid w:val="007A124B"/>
    <w:rsid w:val="007A1C3F"/>
    <w:rsid w:val="007A2051"/>
    <w:rsid w:val="007A216C"/>
    <w:rsid w:val="007A258F"/>
    <w:rsid w:val="007A288E"/>
    <w:rsid w:val="007A28B1"/>
    <w:rsid w:val="007A2C5B"/>
    <w:rsid w:val="007A2E05"/>
    <w:rsid w:val="007A2E25"/>
    <w:rsid w:val="007A3074"/>
    <w:rsid w:val="007A30D9"/>
    <w:rsid w:val="007A41DF"/>
    <w:rsid w:val="007A46B9"/>
    <w:rsid w:val="007A4C85"/>
    <w:rsid w:val="007A4F69"/>
    <w:rsid w:val="007A5D74"/>
    <w:rsid w:val="007A5DE3"/>
    <w:rsid w:val="007A63CD"/>
    <w:rsid w:val="007A65AB"/>
    <w:rsid w:val="007A70AB"/>
    <w:rsid w:val="007A72E1"/>
    <w:rsid w:val="007A7638"/>
    <w:rsid w:val="007A7777"/>
    <w:rsid w:val="007A78C6"/>
    <w:rsid w:val="007A7A99"/>
    <w:rsid w:val="007A7D68"/>
    <w:rsid w:val="007A7E76"/>
    <w:rsid w:val="007B0797"/>
    <w:rsid w:val="007B17F9"/>
    <w:rsid w:val="007B1B32"/>
    <w:rsid w:val="007B26EF"/>
    <w:rsid w:val="007B2CC7"/>
    <w:rsid w:val="007B339E"/>
    <w:rsid w:val="007B3BB2"/>
    <w:rsid w:val="007B3C64"/>
    <w:rsid w:val="007B4897"/>
    <w:rsid w:val="007B50B5"/>
    <w:rsid w:val="007B5AB7"/>
    <w:rsid w:val="007B5F16"/>
    <w:rsid w:val="007B6021"/>
    <w:rsid w:val="007B65AB"/>
    <w:rsid w:val="007B6BAD"/>
    <w:rsid w:val="007B7400"/>
    <w:rsid w:val="007B76B9"/>
    <w:rsid w:val="007B7D93"/>
    <w:rsid w:val="007C1978"/>
    <w:rsid w:val="007C1B64"/>
    <w:rsid w:val="007C22A2"/>
    <w:rsid w:val="007C261E"/>
    <w:rsid w:val="007C3424"/>
    <w:rsid w:val="007C3954"/>
    <w:rsid w:val="007C3E3E"/>
    <w:rsid w:val="007C467B"/>
    <w:rsid w:val="007C47CA"/>
    <w:rsid w:val="007C50B2"/>
    <w:rsid w:val="007C5138"/>
    <w:rsid w:val="007C559A"/>
    <w:rsid w:val="007C5638"/>
    <w:rsid w:val="007C57C7"/>
    <w:rsid w:val="007C61F3"/>
    <w:rsid w:val="007C7CED"/>
    <w:rsid w:val="007C7E32"/>
    <w:rsid w:val="007D0091"/>
    <w:rsid w:val="007D03F1"/>
    <w:rsid w:val="007D101C"/>
    <w:rsid w:val="007D10EB"/>
    <w:rsid w:val="007D1957"/>
    <w:rsid w:val="007D2B2D"/>
    <w:rsid w:val="007D2E20"/>
    <w:rsid w:val="007D3C29"/>
    <w:rsid w:val="007D3FCA"/>
    <w:rsid w:val="007D4EC5"/>
    <w:rsid w:val="007D51C9"/>
    <w:rsid w:val="007D5350"/>
    <w:rsid w:val="007D5DB9"/>
    <w:rsid w:val="007D5E49"/>
    <w:rsid w:val="007D5F53"/>
    <w:rsid w:val="007D6100"/>
    <w:rsid w:val="007D72A2"/>
    <w:rsid w:val="007D794F"/>
    <w:rsid w:val="007E0002"/>
    <w:rsid w:val="007E0D3A"/>
    <w:rsid w:val="007E1AFB"/>
    <w:rsid w:val="007E1B30"/>
    <w:rsid w:val="007E2E46"/>
    <w:rsid w:val="007E30A3"/>
    <w:rsid w:val="007E34B3"/>
    <w:rsid w:val="007E36BF"/>
    <w:rsid w:val="007E47E1"/>
    <w:rsid w:val="007E48E4"/>
    <w:rsid w:val="007E5E49"/>
    <w:rsid w:val="007E6040"/>
    <w:rsid w:val="007E621C"/>
    <w:rsid w:val="007E62F7"/>
    <w:rsid w:val="007E646E"/>
    <w:rsid w:val="007E687D"/>
    <w:rsid w:val="007E7234"/>
    <w:rsid w:val="007E7435"/>
    <w:rsid w:val="007E7609"/>
    <w:rsid w:val="007E76BA"/>
    <w:rsid w:val="007E7BB6"/>
    <w:rsid w:val="007E7DE3"/>
    <w:rsid w:val="007F086C"/>
    <w:rsid w:val="007F0C64"/>
    <w:rsid w:val="007F10CE"/>
    <w:rsid w:val="007F1569"/>
    <w:rsid w:val="007F1B26"/>
    <w:rsid w:val="007F1DEE"/>
    <w:rsid w:val="007F2477"/>
    <w:rsid w:val="007F26B4"/>
    <w:rsid w:val="007F2F61"/>
    <w:rsid w:val="007F397D"/>
    <w:rsid w:val="007F3CCF"/>
    <w:rsid w:val="007F41C6"/>
    <w:rsid w:val="007F420D"/>
    <w:rsid w:val="007F567C"/>
    <w:rsid w:val="007F5FB4"/>
    <w:rsid w:val="007F796F"/>
    <w:rsid w:val="007F7BC3"/>
    <w:rsid w:val="008007EB"/>
    <w:rsid w:val="00800E71"/>
    <w:rsid w:val="00801705"/>
    <w:rsid w:val="0080185C"/>
    <w:rsid w:val="00801AF8"/>
    <w:rsid w:val="0080213C"/>
    <w:rsid w:val="008025E5"/>
    <w:rsid w:val="008025EE"/>
    <w:rsid w:val="00802E2D"/>
    <w:rsid w:val="00803359"/>
    <w:rsid w:val="00803363"/>
    <w:rsid w:val="00803631"/>
    <w:rsid w:val="008038FA"/>
    <w:rsid w:val="00803AFE"/>
    <w:rsid w:val="008040BE"/>
    <w:rsid w:val="00804C1E"/>
    <w:rsid w:val="00805076"/>
    <w:rsid w:val="00805128"/>
    <w:rsid w:val="008053A1"/>
    <w:rsid w:val="00805461"/>
    <w:rsid w:val="00805AAC"/>
    <w:rsid w:val="00805C74"/>
    <w:rsid w:val="00805EDB"/>
    <w:rsid w:val="008061E3"/>
    <w:rsid w:val="008063E6"/>
    <w:rsid w:val="0080698A"/>
    <w:rsid w:val="00806AA6"/>
    <w:rsid w:val="00806ADB"/>
    <w:rsid w:val="00806D09"/>
    <w:rsid w:val="0080770F"/>
    <w:rsid w:val="008102CF"/>
    <w:rsid w:val="00810409"/>
    <w:rsid w:val="008107A8"/>
    <w:rsid w:val="008114DE"/>
    <w:rsid w:val="00811AE1"/>
    <w:rsid w:val="00811B19"/>
    <w:rsid w:val="00811B25"/>
    <w:rsid w:val="00811D4C"/>
    <w:rsid w:val="0081203A"/>
    <w:rsid w:val="008127B9"/>
    <w:rsid w:val="008127EA"/>
    <w:rsid w:val="00812802"/>
    <w:rsid w:val="0081301D"/>
    <w:rsid w:val="008131E0"/>
    <w:rsid w:val="008132C4"/>
    <w:rsid w:val="00813803"/>
    <w:rsid w:val="008138E4"/>
    <w:rsid w:val="00813A2F"/>
    <w:rsid w:val="00813A5F"/>
    <w:rsid w:val="008144FC"/>
    <w:rsid w:val="00814587"/>
    <w:rsid w:val="00814BF8"/>
    <w:rsid w:val="00815987"/>
    <w:rsid w:val="00815B02"/>
    <w:rsid w:val="00815E2F"/>
    <w:rsid w:val="00816132"/>
    <w:rsid w:val="00816CFB"/>
    <w:rsid w:val="008172D8"/>
    <w:rsid w:val="00820256"/>
    <w:rsid w:val="008208A6"/>
    <w:rsid w:val="0082136C"/>
    <w:rsid w:val="00821D65"/>
    <w:rsid w:val="00822231"/>
    <w:rsid w:val="00822E2C"/>
    <w:rsid w:val="00823347"/>
    <w:rsid w:val="008244CB"/>
    <w:rsid w:val="00824BBD"/>
    <w:rsid w:val="00825479"/>
    <w:rsid w:val="008257D0"/>
    <w:rsid w:val="0082586C"/>
    <w:rsid w:val="00825E6F"/>
    <w:rsid w:val="00825F93"/>
    <w:rsid w:val="00826025"/>
    <w:rsid w:val="0082639E"/>
    <w:rsid w:val="008263ED"/>
    <w:rsid w:val="00826784"/>
    <w:rsid w:val="00827179"/>
    <w:rsid w:val="008276DD"/>
    <w:rsid w:val="00827C29"/>
    <w:rsid w:val="008306C9"/>
    <w:rsid w:val="00830A37"/>
    <w:rsid w:val="00830C30"/>
    <w:rsid w:val="00830E07"/>
    <w:rsid w:val="008311CC"/>
    <w:rsid w:val="008314D1"/>
    <w:rsid w:val="00832022"/>
    <w:rsid w:val="0083310F"/>
    <w:rsid w:val="008332FB"/>
    <w:rsid w:val="00834083"/>
    <w:rsid w:val="0083433E"/>
    <w:rsid w:val="0083477E"/>
    <w:rsid w:val="00834860"/>
    <w:rsid w:val="00834AD2"/>
    <w:rsid w:val="00834B12"/>
    <w:rsid w:val="00834E88"/>
    <w:rsid w:val="00834FE7"/>
    <w:rsid w:val="0083507C"/>
    <w:rsid w:val="008355CC"/>
    <w:rsid w:val="00835799"/>
    <w:rsid w:val="00835E8B"/>
    <w:rsid w:val="0083658E"/>
    <w:rsid w:val="00836B6D"/>
    <w:rsid w:val="00836BB8"/>
    <w:rsid w:val="00836C2A"/>
    <w:rsid w:val="008374AA"/>
    <w:rsid w:val="00837631"/>
    <w:rsid w:val="008400A3"/>
    <w:rsid w:val="00840FC2"/>
    <w:rsid w:val="00842122"/>
    <w:rsid w:val="008425E4"/>
    <w:rsid w:val="008427F4"/>
    <w:rsid w:val="0084373D"/>
    <w:rsid w:val="0084381F"/>
    <w:rsid w:val="00843E8C"/>
    <w:rsid w:val="008445C4"/>
    <w:rsid w:val="00844BB4"/>
    <w:rsid w:val="00844FF7"/>
    <w:rsid w:val="00845022"/>
    <w:rsid w:val="008450B9"/>
    <w:rsid w:val="00846B98"/>
    <w:rsid w:val="00846D4D"/>
    <w:rsid w:val="00846D55"/>
    <w:rsid w:val="00846F7E"/>
    <w:rsid w:val="00847A96"/>
    <w:rsid w:val="00847FD8"/>
    <w:rsid w:val="00850132"/>
    <w:rsid w:val="0085096A"/>
    <w:rsid w:val="00850E7B"/>
    <w:rsid w:val="0085126D"/>
    <w:rsid w:val="00851A63"/>
    <w:rsid w:val="00851AAF"/>
    <w:rsid w:val="00851ABF"/>
    <w:rsid w:val="00851DFF"/>
    <w:rsid w:val="00851EE0"/>
    <w:rsid w:val="00852A6F"/>
    <w:rsid w:val="00852B79"/>
    <w:rsid w:val="008538E9"/>
    <w:rsid w:val="0085417B"/>
    <w:rsid w:val="00854F8C"/>
    <w:rsid w:val="00855198"/>
    <w:rsid w:val="0085593F"/>
    <w:rsid w:val="0085600C"/>
    <w:rsid w:val="0085638E"/>
    <w:rsid w:val="00856419"/>
    <w:rsid w:val="0085662F"/>
    <w:rsid w:val="00856A3B"/>
    <w:rsid w:val="00860041"/>
    <w:rsid w:val="0086070E"/>
    <w:rsid w:val="00861188"/>
    <w:rsid w:val="00861591"/>
    <w:rsid w:val="008615B6"/>
    <w:rsid w:val="00861BCC"/>
    <w:rsid w:val="00861E8C"/>
    <w:rsid w:val="008620AC"/>
    <w:rsid w:val="00862A26"/>
    <w:rsid w:val="008633FE"/>
    <w:rsid w:val="008639F0"/>
    <w:rsid w:val="00863AFB"/>
    <w:rsid w:val="00863B46"/>
    <w:rsid w:val="00864542"/>
    <w:rsid w:val="00864D7C"/>
    <w:rsid w:val="00864E61"/>
    <w:rsid w:val="00864E95"/>
    <w:rsid w:val="00865F67"/>
    <w:rsid w:val="00866047"/>
    <w:rsid w:val="008661DF"/>
    <w:rsid w:val="00866477"/>
    <w:rsid w:val="0086662D"/>
    <w:rsid w:val="00867DBB"/>
    <w:rsid w:val="00867F15"/>
    <w:rsid w:val="00867FD6"/>
    <w:rsid w:val="0087040B"/>
    <w:rsid w:val="00870AD4"/>
    <w:rsid w:val="00870BA7"/>
    <w:rsid w:val="00870C35"/>
    <w:rsid w:val="00871C5B"/>
    <w:rsid w:val="0087206F"/>
    <w:rsid w:val="008724CA"/>
    <w:rsid w:val="00872693"/>
    <w:rsid w:val="008733AF"/>
    <w:rsid w:val="008739DC"/>
    <w:rsid w:val="00873BCC"/>
    <w:rsid w:val="00873E60"/>
    <w:rsid w:val="0087425E"/>
    <w:rsid w:val="00874302"/>
    <w:rsid w:val="008744A3"/>
    <w:rsid w:val="00875456"/>
    <w:rsid w:val="008757B2"/>
    <w:rsid w:val="008759DA"/>
    <w:rsid w:val="00876ACE"/>
    <w:rsid w:val="00876BD0"/>
    <w:rsid w:val="00876C71"/>
    <w:rsid w:val="008779EA"/>
    <w:rsid w:val="00877A81"/>
    <w:rsid w:val="0088049F"/>
    <w:rsid w:val="008810A6"/>
    <w:rsid w:val="00881C95"/>
    <w:rsid w:val="00881E30"/>
    <w:rsid w:val="00882051"/>
    <w:rsid w:val="00882526"/>
    <w:rsid w:val="00883230"/>
    <w:rsid w:val="0088362A"/>
    <w:rsid w:val="0088379A"/>
    <w:rsid w:val="008838A5"/>
    <w:rsid w:val="008844B5"/>
    <w:rsid w:val="008851C8"/>
    <w:rsid w:val="008852D2"/>
    <w:rsid w:val="008857E4"/>
    <w:rsid w:val="00885855"/>
    <w:rsid w:val="008860EE"/>
    <w:rsid w:val="008865D0"/>
    <w:rsid w:val="0088674F"/>
    <w:rsid w:val="008874C2"/>
    <w:rsid w:val="00887596"/>
    <w:rsid w:val="00887F9E"/>
    <w:rsid w:val="0089059D"/>
    <w:rsid w:val="008905F0"/>
    <w:rsid w:val="00890F45"/>
    <w:rsid w:val="0089148E"/>
    <w:rsid w:val="008918D2"/>
    <w:rsid w:val="00891DC0"/>
    <w:rsid w:val="00891F7F"/>
    <w:rsid w:val="008920AD"/>
    <w:rsid w:val="00892363"/>
    <w:rsid w:val="00892414"/>
    <w:rsid w:val="00893E09"/>
    <w:rsid w:val="008944F4"/>
    <w:rsid w:val="008945C3"/>
    <w:rsid w:val="008945EC"/>
    <w:rsid w:val="0089464F"/>
    <w:rsid w:val="00894B46"/>
    <w:rsid w:val="00894ED3"/>
    <w:rsid w:val="008952B9"/>
    <w:rsid w:val="008956D7"/>
    <w:rsid w:val="00895E9E"/>
    <w:rsid w:val="00896C8C"/>
    <w:rsid w:val="00897242"/>
    <w:rsid w:val="0089773D"/>
    <w:rsid w:val="008979AF"/>
    <w:rsid w:val="00897F57"/>
    <w:rsid w:val="008A007A"/>
    <w:rsid w:val="008A0D43"/>
    <w:rsid w:val="008A1462"/>
    <w:rsid w:val="008A2B83"/>
    <w:rsid w:val="008A307C"/>
    <w:rsid w:val="008A39EA"/>
    <w:rsid w:val="008A3D8A"/>
    <w:rsid w:val="008A435F"/>
    <w:rsid w:val="008A4C24"/>
    <w:rsid w:val="008A4D68"/>
    <w:rsid w:val="008A4EE2"/>
    <w:rsid w:val="008A4FF7"/>
    <w:rsid w:val="008A61F2"/>
    <w:rsid w:val="008A6913"/>
    <w:rsid w:val="008A6CD1"/>
    <w:rsid w:val="008A6DA7"/>
    <w:rsid w:val="008A6DD6"/>
    <w:rsid w:val="008A6F73"/>
    <w:rsid w:val="008A6FE0"/>
    <w:rsid w:val="008A7882"/>
    <w:rsid w:val="008A7D4B"/>
    <w:rsid w:val="008A7E95"/>
    <w:rsid w:val="008B04F3"/>
    <w:rsid w:val="008B070B"/>
    <w:rsid w:val="008B0C5E"/>
    <w:rsid w:val="008B0C75"/>
    <w:rsid w:val="008B13F4"/>
    <w:rsid w:val="008B144C"/>
    <w:rsid w:val="008B1746"/>
    <w:rsid w:val="008B2172"/>
    <w:rsid w:val="008B2303"/>
    <w:rsid w:val="008B25F9"/>
    <w:rsid w:val="008B26DF"/>
    <w:rsid w:val="008B2EE6"/>
    <w:rsid w:val="008B3803"/>
    <w:rsid w:val="008B3B3D"/>
    <w:rsid w:val="008B421E"/>
    <w:rsid w:val="008B4674"/>
    <w:rsid w:val="008B4695"/>
    <w:rsid w:val="008B4AD4"/>
    <w:rsid w:val="008B4B0B"/>
    <w:rsid w:val="008B57C9"/>
    <w:rsid w:val="008B5BE9"/>
    <w:rsid w:val="008B5F9B"/>
    <w:rsid w:val="008B6E50"/>
    <w:rsid w:val="008B6FE4"/>
    <w:rsid w:val="008B7F46"/>
    <w:rsid w:val="008C0200"/>
    <w:rsid w:val="008C066A"/>
    <w:rsid w:val="008C0A9E"/>
    <w:rsid w:val="008C0C65"/>
    <w:rsid w:val="008C20D5"/>
    <w:rsid w:val="008C222D"/>
    <w:rsid w:val="008C2987"/>
    <w:rsid w:val="008C2AA3"/>
    <w:rsid w:val="008C3236"/>
    <w:rsid w:val="008C3717"/>
    <w:rsid w:val="008C3E27"/>
    <w:rsid w:val="008C3FDC"/>
    <w:rsid w:val="008C5618"/>
    <w:rsid w:val="008C5690"/>
    <w:rsid w:val="008C68A2"/>
    <w:rsid w:val="008C6F7E"/>
    <w:rsid w:val="008D0823"/>
    <w:rsid w:val="008D0942"/>
    <w:rsid w:val="008D0A16"/>
    <w:rsid w:val="008D0A23"/>
    <w:rsid w:val="008D0A9C"/>
    <w:rsid w:val="008D0B35"/>
    <w:rsid w:val="008D0F63"/>
    <w:rsid w:val="008D12D9"/>
    <w:rsid w:val="008D17A4"/>
    <w:rsid w:val="008D1B8F"/>
    <w:rsid w:val="008D20AB"/>
    <w:rsid w:val="008D2116"/>
    <w:rsid w:val="008D3646"/>
    <w:rsid w:val="008D38DF"/>
    <w:rsid w:val="008D3F40"/>
    <w:rsid w:val="008D4C02"/>
    <w:rsid w:val="008D4CAF"/>
    <w:rsid w:val="008D5389"/>
    <w:rsid w:val="008D555B"/>
    <w:rsid w:val="008D5A97"/>
    <w:rsid w:val="008D5DC3"/>
    <w:rsid w:val="008D64CE"/>
    <w:rsid w:val="008D65DF"/>
    <w:rsid w:val="008D69E5"/>
    <w:rsid w:val="008D6DF4"/>
    <w:rsid w:val="008D6EA6"/>
    <w:rsid w:val="008D73AD"/>
    <w:rsid w:val="008D7A0F"/>
    <w:rsid w:val="008E0732"/>
    <w:rsid w:val="008E085E"/>
    <w:rsid w:val="008E0AC3"/>
    <w:rsid w:val="008E10B0"/>
    <w:rsid w:val="008E1ADD"/>
    <w:rsid w:val="008E1C28"/>
    <w:rsid w:val="008E1FD1"/>
    <w:rsid w:val="008E2142"/>
    <w:rsid w:val="008E27EC"/>
    <w:rsid w:val="008E282B"/>
    <w:rsid w:val="008E2F13"/>
    <w:rsid w:val="008E3BA1"/>
    <w:rsid w:val="008E3CA4"/>
    <w:rsid w:val="008E3F7A"/>
    <w:rsid w:val="008E4798"/>
    <w:rsid w:val="008E4DB9"/>
    <w:rsid w:val="008E6686"/>
    <w:rsid w:val="008E751E"/>
    <w:rsid w:val="008E7CA4"/>
    <w:rsid w:val="008E7D79"/>
    <w:rsid w:val="008E7F6B"/>
    <w:rsid w:val="008F0052"/>
    <w:rsid w:val="008F00AD"/>
    <w:rsid w:val="008F075A"/>
    <w:rsid w:val="008F0A6A"/>
    <w:rsid w:val="008F0AE2"/>
    <w:rsid w:val="008F0B6E"/>
    <w:rsid w:val="008F1033"/>
    <w:rsid w:val="008F150B"/>
    <w:rsid w:val="008F1522"/>
    <w:rsid w:val="008F1601"/>
    <w:rsid w:val="008F1B08"/>
    <w:rsid w:val="008F353E"/>
    <w:rsid w:val="008F35CC"/>
    <w:rsid w:val="008F39EC"/>
    <w:rsid w:val="008F3C5D"/>
    <w:rsid w:val="008F5066"/>
    <w:rsid w:val="008F5158"/>
    <w:rsid w:val="008F61CA"/>
    <w:rsid w:val="008F62A2"/>
    <w:rsid w:val="008F683E"/>
    <w:rsid w:val="008F6A56"/>
    <w:rsid w:val="008F7200"/>
    <w:rsid w:val="008F7593"/>
    <w:rsid w:val="008F79C2"/>
    <w:rsid w:val="008F79E4"/>
    <w:rsid w:val="008F7B14"/>
    <w:rsid w:val="008F7E21"/>
    <w:rsid w:val="008F7FED"/>
    <w:rsid w:val="009009D5"/>
    <w:rsid w:val="00901304"/>
    <w:rsid w:val="009013E4"/>
    <w:rsid w:val="00901495"/>
    <w:rsid w:val="009014D3"/>
    <w:rsid w:val="00901A53"/>
    <w:rsid w:val="009025AD"/>
    <w:rsid w:val="00902685"/>
    <w:rsid w:val="0090291C"/>
    <w:rsid w:val="00902FE7"/>
    <w:rsid w:val="0090334D"/>
    <w:rsid w:val="00903F9E"/>
    <w:rsid w:val="00903FD5"/>
    <w:rsid w:val="0090529B"/>
    <w:rsid w:val="00906107"/>
    <w:rsid w:val="0090626B"/>
    <w:rsid w:val="009063D7"/>
    <w:rsid w:val="009070A0"/>
    <w:rsid w:val="0090726F"/>
    <w:rsid w:val="00907362"/>
    <w:rsid w:val="0091040B"/>
    <w:rsid w:val="00910CB7"/>
    <w:rsid w:val="00910FC1"/>
    <w:rsid w:val="0091190D"/>
    <w:rsid w:val="00911D12"/>
    <w:rsid w:val="0091241E"/>
    <w:rsid w:val="00912A63"/>
    <w:rsid w:val="00912B0A"/>
    <w:rsid w:val="00912F2A"/>
    <w:rsid w:val="009130D5"/>
    <w:rsid w:val="00913197"/>
    <w:rsid w:val="009131DB"/>
    <w:rsid w:val="0091323D"/>
    <w:rsid w:val="00914945"/>
    <w:rsid w:val="00914950"/>
    <w:rsid w:val="009149B5"/>
    <w:rsid w:val="00914BC9"/>
    <w:rsid w:val="00914D81"/>
    <w:rsid w:val="00914F27"/>
    <w:rsid w:val="00915298"/>
    <w:rsid w:val="0091532E"/>
    <w:rsid w:val="00915434"/>
    <w:rsid w:val="009157E9"/>
    <w:rsid w:val="00916F71"/>
    <w:rsid w:val="00917586"/>
    <w:rsid w:val="00917C27"/>
    <w:rsid w:val="00920194"/>
    <w:rsid w:val="00920448"/>
    <w:rsid w:val="00920AC4"/>
    <w:rsid w:val="00920B24"/>
    <w:rsid w:val="00921109"/>
    <w:rsid w:val="009217F4"/>
    <w:rsid w:val="00921ABA"/>
    <w:rsid w:val="00921F0C"/>
    <w:rsid w:val="00921F31"/>
    <w:rsid w:val="00922133"/>
    <w:rsid w:val="00922595"/>
    <w:rsid w:val="00922A6F"/>
    <w:rsid w:val="00922B96"/>
    <w:rsid w:val="00923644"/>
    <w:rsid w:val="00923C53"/>
    <w:rsid w:val="00923D65"/>
    <w:rsid w:val="00923FC9"/>
    <w:rsid w:val="0092435B"/>
    <w:rsid w:val="009246FD"/>
    <w:rsid w:val="00924B3F"/>
    <w:rsid w:val="00924F0C"/>
    <w:rsid w:val="00925074"/>
    <w:rsid w:val="009254C4"/>
    <w:rsid w:val="0092550C"/>
    <w:rsid w:val="009259CD"/>
    <w:rsid w:val="00925BCF"/>
    <w:rsid w:val="00927168"/>
    <w:rsid w:val="00930067"/>
    <w:rsid w:val="0093011C"/>
    <w:rsid w:val="009303A3"/>
    <w:rsid w:val="00930584"/>
    <w:rsid w:val="00930621"/>
    <w:rsid w:val="00931148"/>
    <w:rsid w:val="00931273"/>
    <w:rsid w:val="0093131D"/>
    <w:rsid w:val="0093151E"/>
    <w:rsid w:val="009318F0"/>
    <w:rsid w:val="00931A34"/>
    <w:rsid w:val="00931C0C"/>
    <w:rsid w:val="00931F1B"/>
    <w:rsid w:val="00932DC3"/>
    <w:rsid w:val="00932DCA"/>
    <w:rsid w:val="0093321F"/>
    <w:rsid w:val="009335E3"/>
    <w:rsid w:val="00933761"/>
    <w:rsid w:val="00934298"/>
    <w:rsid w:val="0093461B"/>
    <w:rsid w:val="009346C4"/>
    <w:rsid w:val="00934974"/>
    <w:rsid w:val="00935DF0"/>
    <w:rsid w:val="00936100"/>
    <w:rsid w:val="00936556"/>
    <w:rsid w:val="00936C4B"/>
    <w:rsid w:val="00936CC7"/>
    <w:rsid w:val="0093731E"/>
    <w:rsid w:val="009375FA"/>
    <w:rsid w:val="00937758"/>
    <w:rsid w:val="00937BC2"/>
    <w:rsid w:val="00937C60"/>
    <w:rsid w:val="00937CD6"/>
    <w:rsid w:val="00937FFD"/>
    <w:rsid w:val="00940281"/>
    <w:rsid w:val="00940394"/>
    <w:rsid w:val="00940772"/>
    <w:rsid w:val="00940DC5"/>
    <w:rsid w:val="009418AD"/>
    <w:rsid w:val="00941D66"/>
    <w:rsid w:val="00942138"/>
    <w:rsid w:val="00942418"/>
    <w:rsid w:val="00942720"/>
    <w:rsid w:val="00942B36"/>
    <w:rsid w:val="00942DE2"/>
    <w:rsid w:val="0094316E"/>
    <w:rsid w:val="00943352"/>
    <w:rsid w:val="00943731"/>
    <w:rsid w:val="00943A9C"/>
    <w:rsid w:val="00943D28"/>
    <w:rsid w:val="00943F7D"/>
    <w:rsid w:val="00943FB0"/>
    <w:rsid w:val="0094415D"/>
    <w:rsid w:val="00944221"/>
    <w:rsid w:val="00944978"/>
    <w:rsid w:val="00944C3A"/>
    <w:rsid w:val="00945151"/>
    <w:rsid w:val="00945478"/>
    <w:rsid w:val="009457A9"/>
    <w:rsid w:val="009457F6"/>
    <w:rsid w:val="009463A1"/>
    <w:rsid w:val="009463D5"/>
    <w:rsid w:val="00946BF5"/>
    <w:rsid w:val="009470B1"/>
    <w:rsid w:val="00947502"/>
    <w:rsid w:val="00947750"/>
    <w:rsid w:val="00947926"/>
    <w:rsid w:val="009479BE"/>
    <w:rsid w:val="00947A8A"/>
    <w:rsid w:val="00947DF1"/>
    <w:rsid w:val="00950149"/>
    <w:rsid w:val="009501BE"/>
    <w:rsid w:val="00951221"/>
    <w:rsid w:val="00951BC6"/>
    <w:rsid w:val="00951E91"/>
    <w:rsid w:val="0095211A"/>
    <w:rsid w:val="009521B4"/>
    <w:rsid w:val="009521E3"/>
    <w:rsid w:val="009522BF"/>
    <w:rsid w:val="009522E3"/>
    <w:rsid w:val="00952B10"/>
    <w:rsid w:val="009532DB"/>
    <w:rsid w:val="00953C19"/>
    <w:rsid w:val="00953D23"/>
    <w:rsid w:val="00953FB5"/>
    <w:rsid w:val="009540C7"/>
    <w:rsid w:val="009543A0"/>
    <w:rsid w:val="0095443E"/>
    <w:rsid w:val="00954F15"/>
    <w:rsid w:val="00955037"/>
    <w:rsid w:val="00955160"/>
    <w:rsid w:val="00955A3A"/>
    <w:rsid w:val="00955ABF"/>
    <w:rsid w:val="00955CEB"/>
    <w:rsid w:val="009561CB"/>
    <w:rsid w:val="00956ADE"/>
    <w:rsid w:val="00956CA9"/>
    <w:rsid w:val="009573CC"/>
    <w:rsid w:val="00957538"/>
    <w:rsid w:val="00957A23"/>
    <w:rsid w:val="00960150"/>
    <w:rsid w:val="00960272"/>
    <w:rsid w:val="00960BD3"/>
    <w:rsid w:val="00960CC7"/>
    <w:rsid w:val="00960D73"/>
    <w:rsid w:val="00960DB5"/>
    <w:rsid w:val="00961490"/>
    <w:rsid w:val="00961589"/>
    <w:rsid w:val="00961821"/>
    <w:rsid w:val="00961981"/>
    <w:rsid w:val="00961AFC"/>
    <w:rsid w:val="00962204"/>
    <w:rsid w:val="00962710"/>
    <w:rsid w:val="00962860"/>
    <w:rsid w:val="00962DEC"/>
    <w:rsid w:val="00962E96"/>
    <w:rsid w:val="00963165"/>
    <w:rsid w:val="00963CDC"/>
    <w:rsid w:val="0096405F"/>
    <w:rsid w:val="00964165"/>
    <w:rsid w:val="00964492"/>
    <w:rsid w:val="00964598"/>
    <w:rsid w:val="009645D8"/>
    <w:rsid w:val="00964A03"/>
    <w:rsid w:val="00965292"/>
    <w:rsid w:val="00966261"/>
    <w:rsid w:val="00966684"/>
    <w:rsid w:val="00966FE8"/>
    <w:rsid w:val="0096709D"/>
    <w:rsid w:val="0096718A"/>
    <w:rsid w:val="00967290"/>
    <w:rsid w:val="00967594"/>
    <w:rsid w:val="009679C1"/>
    <w:rsid w:val="00967D2C"/>
    <w:rsid w:val="00970745"/>
    <w:rsid w:val="00970E12"/>
    <w:rsid w:val="00970F23"/>
    <w:rsid w:val="009716BF"/>
    <w:rsid w:val="0097214A"/>
    <w:rsid w:val="0097234F"/>
    <w:rsid w:val="009725A0"/>
    <w:rsid w:val="00972A1D"/>
    <w:rsid w:val="0097310D"/>
    <w:rsid w:val="0097316E"/>
    <w:rsid w:val="00973299"/>
    <w:rsid w:val="00973386"/>
    <w:rsid w:val="009735EE"/>
    <w:rsid w:val="0097391D"/>
    <w:rsid w:val="0097437E"/>
    <w:rsid w:val="009743DA"/>
    <w:rsid w:val="00974BD0"/>
    <w:rsid w:val="00974E61"/>
    <w:rsid w:val="0097521A"/>
    <w:rsid w:val="0097571B"/>
    <w:rsid w:val="0097595C"/>
    <w:rsid w:val="00975DF7"/>
    <w:rsid w:val="0097616D"/>
    <w:rsid w:val="009765F4"/>
    <w:rsid w:val="00976723"/>
    <w:rsid w:val="00976D75"/>
    <w:rsid w:val="00977300"/>
    <w:rsid w:val="00977D9D"/>
    <w:rsid w:val="0098058E"/>
    <w:rsid w:val="00980823"/>
    <w:rsid w:val="00981043"/>
    <w:rsid w:val="0098149A"/>
    <w:rsid w:val="00982C8F"/>
    <w:rsid w:val="009835CD"/>
    <w:rsid w:val="00983867"/>
    <w:rsid w:val="00983C2A"/>
    <w:rsid w:val="009851E4"/>
    <w:rsid w:val="0098561E"/>
    <w:rsid w:val="00985B62"/>
    <w:rsid w:val="00985D9B"/>
    <w:rsid w:val="00985E57"/>
    <w:rsid w:val="00986104"/>
    <w:rsid w:val="00986864"/>
    <w:rsid w:val="009879E7"/>
    <w:rsid w:val="00987B4F"/>
    <w:rsid w:val="0099048F"/>
    <w:rsid w:val="009909B4"/>
    <w:rsid w:val="00990BA3"/>
    <w:rsid w:val="00990D25"/>
    <w:rsid w:val="00991380"/>
    <w:rsid w:val="009913C7"/>
    <w:rsid w:val="0099204F"/>
    <w:rsid w:val="00992306"/>
    <w:rsid w:val="00992828"/>
    <w:rsid w:val="00992C1B"/>
    <w:rsid w:val="00993963"/>
    <w:rsid w:val="00993BAF"/>
    <w:rsid w:val="00993D3A"/>
    <w:rsid w:val="00993DDE"/>
    <w:rsid w:val="00993F72"/>
    <w:rsid w:val="0099485D"/>
    <w:rsid w:val="0099543E"/>
    <w:rsid w:val="00996155"/>
    <w:rsid w:val="00996483"/>
    <w:rsid w:val="00996FC0"/>
    <w:rsid w:val="009970B6"/>
    <w:rsid w:val="009972B8"/>
    <w:rsid w:val="00997B4E"/>
    <w:rsid w:val="00997E61"/>
    <w:rsid w:val="009A01E7"/>
    <w:rsid w:val="009A0650"/>
    <w:rsid w:val="009A0E25"/>
    <w:rsid w:val="009A1C56"/>
    <w:rsid w:val="009A2198"/>
    <w:rsid w:val="009A21BF"/>
    <w:rsid w:val="009A2412"/>
    <w:rsid w:val="009A2579"/>
    <w:rsid w:val="009A2BA1"/>
    <w:rsid w:val="009A3126"/>
    <w:rsid w:val="009A31D5"/>
    <w:rsid w:val="009A362D"/>
    <w:rsid w:val="009A3A00"/>
    <w:rsid w:val="009A402D"/>
    <w:rsid w:val="009A4969"/>
    <w:rsid w:val="009A5045"/>
    <w:rsid w:val="009A5320"/>
    <w:rsid w:val="009A5526"/>
    <w:rsid w:val="009A5A09"/>
    <w:rsid w:val="009A5BCE"/>
    <w:rsid w:val="009A652C"/>
    <w:rsid w:val="009A65F7"/>
    <w:rsid w:val="009A6E51"/>
    <w:rsid w:val="009A740C"/>
    <w:rsid w:val="009A78A0"/>
    <w:rsid w:val="009B0CCE"/>
    <w:rsid w:val="009B10F5"/>
    <w:rsid w:val="009B22EC"/>
    <w:rsid w:val="009B35EE"/>
    <w:rsid w:val="009B3BA2"/>
    <w:rsid w:val="009B3D61"/>
    <w:rsid w:val="009B3DA3"/>
    <w:rsid w:val="009B429F"/>
    <w:rsid w:val="009B4960"/>
    <w:rsid w:val="009B5088"/>
    <w:rsid w:val="009B58A9"/>
    <w:rsid w:val="009B58D1"/>
    <w:rsid w:val="009B5961"/>
    <w:rsid w:val="009B6121"/>
    <w:rsid w:val="009B672C"/>
    <w:rsid w:val="009B6781"/>
    <w:rsid w:val="009B6B4F"/>
    <w:rsid w:val="009B7748"/>
    <w:rsid w:val="009C018E"/>
    <w:rsid w:val="009C0215"/>
    <w:rsid w:val="009C04B8"/>
    <w:rsid w:val="009C115A"/>
    <w:rsid w:val="009C1352"/>
    <w:rsid w:val="009C1785"/>
    <w:rsid w:val="009C2A6D"/>
    <w:rsid w:val="009C3096"/>
    <w:rsid w:val="009C32CD"/>
    <w:rsid w:val="009C442B"/>
    <w:rsid w:val="009C4583"/>
    <w:rsid w:val="009C50D9"/>
    <w:rsid w:val="009C5570"/>
    <w:rsid w:val="009C632D"/>
    <w:rsid w:val="009C67B6"/>
    <w:rsid w:val="009C6E42"/>
    <w:rsid w:val="009C6E87"/>
    <w:rsid w:val="009C71EF"/>
    <w:rsid w:val="009C7F9D"/>
    <w:rsid w:val="009D0189"/>
    <w:rsid w:val="009D0237"/>
    <w:rsid w:val="009D0411"/>
    <w:rsid w:val="009D04FC"/>
    <w:rsid w:val="009D0CA0"/>
    <w:rsid w:val="009D0DD2"/>
    <w:rsid w:val="009D0F79"/>
    <w:rsid w:val="009D0FFC"/>
    <w:rsid w:val="009D1342"/>
    <w:rsid w:val="009D164A"/>
    <w:rsid w:val="009D1CDD"/>
    <w:rsid w:val="009D1E13"/>
    <w:rsid w:val="009D2050"/>
    <w:rsid w:val="009D219A"/>
    <w:rsid w:val="009D22FC"/>
    <w:rsid w:val="009D2689"/>
    <w:rsid w:val="009D2AD7"/>
    <w:rsid w:val="009D2BDB"/>
    <w:rsid w:val="009D2E1A"/>
    <w:rsid w:val="009D2FB1"/>
    <w:rsid w:val="009D446C"/>
    <w:rsid w:val="009D456E"/>
    <w:rsid w:val="009D4CAE"/>
    <w:rsid w:val="009D4F02"/>
    <w:rsid w:val="009D535D"/>
    <w:rsid w:val="009D56F0"/>
    <w:rsid w:val="009D5889"/>
    <w:rsid w:val="009D5D56"/>
    <w:rsid w:val="009D5D9E"/>
    <w:rsid w:val="009D5E06"/>
    <w:rsid w:val="009D5F93"/>
    <w:rsid w:val="009D744A"/>
    <w:rsid w:val="009D770A"/>
    <w:rsid w:val="009D784C"/>
    <w:rsid w:val="009D7B2B"/>
    <w:rsid w:val="009D7E8A"/>
    <w:rsid w:val="009D7F7A"/>
    <w:rsid w:val="009E14F6"/>
    <w:rsid w:val="009E18B5"/>
    <w:rsid w:val="009E1B0C"/>
    <w:rsid w:val="009E1F47"/>
    <w:rsid w:val="009E206B"/>
    <w:rsid w:val="009E21DA"/>
    <w:rsid w:val="009E30BA"/>
    <w:rsid w:val="009E30F8"/>
    <w:rsid w:val="009E312B"/>
    <w:rsid w:val="009E3184"/>
    <w:rsid w:val="009E3654"/>
    <w:rsid w:val="009E3B07"/>
    <w:rsid w:val="009E3CAE"/>
    <w:rsid w:val="009E3CC9"/>
    <w:rsid w:val="009E3E8D"/>
    <w:rsid w:val="009E3EB5"/>
    <w:rsid w:val="009E5C67"/>
    <w:rsid w:val="009E6384"/>
    <w:rsid w:val="009E67BB"/>
    <w:rsid w:val="009E6C37"/>
    <w:rsid w:val="009E6D2A"/>
    <w:rsid w:val="009E7155"/>
    <w:rsid w:val="009E7261"/>
    <w:rsid w:val="009E7D4A"/>
    <w:rsid w:val="009F09E1"/>
    <w:rsid w:val="009F12DE"/>
    <w:rsid w:val="009F166A"/>
    <w:rsid w:val="009F2CF5"/>
    <w:rsid w:val="009F3070"/>
    <w:rsid w:val="009F3270"/>
    <w:rsid w:val="009F3AF2"/>
    <w:rsid w:val="009F40CF"/>
    <w:rsid w:val="009F473C"/>
    <w:rsid w:val="009F4B2F"/>
    <w:rsid w:val="009F5278"/>
    <w:rsid w:val="009F60FB"/>
    <w:rsid w:val="009F62BB"/>
    <w:rsid w:val="009F66DB"/>
    <w:rsid w:val="009F6DA3"/>
    <w:rsid w:val="009F7258"/>
    <w:rsid w:val="009F7418"/>
    <w:rsid w:val="009F768B"/>
    <w:rsid w:val="00A0021C"/>
    <w:rsid w:val="00A002FD"/>
    <w:rsid w:val="00A00AC9"/>
    <w:rsid w:val="00A01020"/>
    <w:rsid w:val="00A014D8"/>
    <w:rsid w:val="00A01AE8"/>
    <w:rsid w:val="00A01C48"/>
    <w:rsid w:val="00A01F5F"/>
    <w:rsid w:val="00A02936"/>
    <w:rsid w:val="00A02F62"/>
    <w:rsid w:val="00A0331D"/>
    <w:rsid w:val="00A03712"/>
    <w:rsid w:val="00A0380F"/>
    <w:rsid w:val="00A0381A"/>
    <w:rsid w:val="00A040D5"/>
    <w:rsid w:val="00A047E0"/>
    <w:rsid w:val="00A04DE8"/>
    <w:rsid w:val="00A057BF"/>
    <w:rsid w:val="00A05934"/>
    <w:rsid w:val="00A05BD9"/>
    <w:rsid w:val="00A069AC"/>
    <w:rsid w:val="00A0743C"/>
    <w:rsid w:val="00A07490"/>
    <w:rsid w:val="00A07946"/>
    <w:rsid w:val="00A1098C"/>
    <w:rsid w:val="00A10D27"/>
    <w:rsid w:val="00A10E61"/>
    <w:rsid w:val="00A111CE"/>
    <w:rsid w:val="00A1298F"/>
    <w:rsid w:val="00A1338D"/>
    <w:rsid w:val="00A13399"/>
    <w:rsid w:val="00A1374C"/>
    <w:rsid w:val="00A13BF1"/>
    <w:rsid w:val="00A141BA"/>
    <w:rsid w:val="00A15036"/>
    <w:rsid w:val="00A15037"/>
    <w:rsid w:val="00A155D3"/>
    <w:rsid w:val="00A1624B"/>
    <w:rsid w:val="00A16A10"/>
    <w:rsid w:val="00A16D97"/>
    <w:rsid w:val="00A210A7"/>
    <w:rsid w:val="00A21354"/>
    <w:rsid w:val="00A21756"/>
    <w:rsid w:val="00A21842"/>
    <w:rsid w:val="00A2219B"/>
    <w:rsid w:val="00A221C1"/>
    <w:rsid w:val="00A2247A"/>
    <w:rsid w:val="00A225BE"/>
    <w:rsid w:val="00A226E1"/>
    <w:rsid w:val="00A227C4"/>
    <w:rsid w:val="00A227EC"/>
    <w:rsid w:val="00A22AB4"/>
    <w:rsid w:val="00A23690"/>
    <w:rsid w:val="00A23964"/>
    <w:rsid w:val="00A23B01"/>
    <w:rsid w:val="00A23F52"/>
    <w:rsid w:val="00A24247"/>
    <w:rsid w:val="00A24C27"/>
    <w:rsid w:val="00A24F1F"/>
    <w:rsid w:val="00A254D8"/>
    <w:rsid w:val="00A255B1"/>
    <w:rsid w:val="00A255B5"/>
    <w:rsid w:val="00A25B85"/>
    <w:rsid w:val="00A2715A"/>
    <w:rsid w:val="00A2723F"/>
    <w:rsid w:val="00A2757B"/>
    <w:rsid w:val="00A27D4C"/>
    <w:rsid w:val="00A302F5"/>
    <w:rsid w:val="00A3043D"/>
    <w:rsid w:val="00A30597"/>
    <w:rsid w:val="00A306D0"/>
    <w:rsid w:val="00A30DAD"/>
    <w:rsid w:val="00A30F13"/>
    <w:rsid w:val="00A316D9"/>
    <w:rsid w:val="00A319E9"/>
    <w:rsid w:val="00A31D95"/>
    <w:rsid w:val="00A32233"/>
    <w:rsid w:val="00A32804"/>
    <w:rsid w:val="00A32DFB"/>
    <w:rsid w:val="00A32E52"/>
    <w:rsid w:val="00A32EEA"/>
    <w:rsid w:val="00A33308"/>
    <w:rsid w:val="00A333F3"/>
    <w:rsid w:val="00A33449"/>
    <w:rsid w:val="00A33744"/>
    <w:rsid w:val="00A33BCA"/>
    <w:rsid w:val="00A3502D"/>
    <w:rsid w:val="00A35AF8"/>
    <w:rsid w:val="00A35E22"/>
    <w:rsid w:val="00A35F2A"/>
    <w:rsid w:val="00A35FC1"/>
    <w:rsid w:val="00A361F2"/>
    <w:rsid w:val="00A36216"/>
    <w:rsid w:val="00A364AE"/>
    <w:rsid w:val="00A3655D"/>
    <w:rsid w:val="00A3688A"/>
    <w:rsid w:val="00A36B1A"/>
    <w:rsid w:val="00A36E46"/>
    <w:rsid w:val="00A36F0B"/>
    <w:rsid w:val="00A40180"/>
    <w:rsid w:val="00A409B3"/>
    <w:rsid w:val="00A411D2"/>
    <w:rsid w:val="00A417FB"/>
    <w:rsid w:val="00A41832"/>
    <w:rsid w:val="00A42392"/>
    <w:rsid w:val="00A42522"/>
    <w:rsid w:val="00A427AB"/>
    <w:rsid w:val="00A42913"/>
    <w:rsid w:val="00A42AD0"/>
    <w:rsid w:val="00A42D11"/>
    <w:rsid w:val="00A4303F"/>
    <w:rsid w:val="00A43068"/>
    <w:rsid w:val="00A430D2"/>
    <w:rsid w:val="00A431D8"/>
    <w:rsid w:val="00A4323F"/>
    <w:rsid w:val="00A43367"/>
    <w:rsid w:val="00A43390"/>
    <w:rsid w:val="00A4339A"/>
    <w:rsid w:val="00A438A4"/>
    <w:rsid w:val="00A4393B"/>
    <w:rsid w:val="00A44F0E"/>
    <w:rsid w:val="00A4504B"/>
    <w:rsid w:val="00A45A42"/>
    <w:rsid w:val="00A460D5"/>
    <w:rsid w:val="00A461A6"/>
    <w:rsid w:val="00A461B5"/>
    <w:rsid w:val="00A46B43"/>
    <w:rsid w:val="00A46F49"/>
    <w:rsid w:val="00A475E1"/>
    <w:rsid w:val="00A516F1"/>
    <w:rsid w:val="00A51B29"/>
    <w:rsid w:val="00A51C24"/>
    <w:rsid w:val="00A5336E"/>
    <w:rsid w:val="00A533EC"/>
    <w:rsid w:val="00A5439F"/>
    <w:rsid w:val="00A550F0"/>
    <w:rsid w:val="00A55102"/>
    <w:rsid w:val="00A55734"/>
    <w:rsid w:val="00A558A9"/>
    <w:rsid w:val="00A5676E"/>
    <w:rsid w:val="00A56E73"/>
    <w:rsid w:val="00A57332"/>
    <w:rsid w:val="00A575E6"/>
    <w:rsid w:val="00A57CA3"/>
    <w:rsid w:val="00A57DB9"/>
    <w:rsid w:val="00A57DEA"/>
    <w:rsid w:val="00A605D5"/>
    <w:rsid w:val="00A60C8F"/>
    <w:rsid w:val="00A60D7A"/>
    <w:rsid w:val="00A6119D"/>
    <w:rsid w:val="00A61789"/>
    <w:rsid w:val="00A61A1E"/>
    <w:rsid w:val="00A61BAA"/>
    <w:rsid w:val="00A62298"/>
    <w:rsid w:val="00A6248A"/>
    <w:rsid w:val="00A62CD0"/>
    <w:rsid w:val="00A63BDE"/>
    <w:rsid w:val="00A63E0C"/>
    <w:rsid w:val="00A64269"/>
    <w:rsid w:val="00A64A05"/>
    <w:rsid w:val="00A6541F"/>
    <w:rsid w:val="00A655D8"/>
    <w:rsid w:val="00A657FF"/>
    <w:rsid w:val="00A667DB"/>
    <w:rsid w:val="00A66FBE"/>
    <w:rsid w:val="00A672EA"/>
    <w:rsid w:val="00A678F0"/>
    <w:rsid w:val="00A67CC8"/>
    <w:rsid w:val="00A67FBC"/>
    <w:rsid w:val="00A70310"/>
    <w:rsid w:val="00A70600"/>
    <w:rsid w:val="00A708D5"/>
    <w:rsid w:val="00A7107D"/>
    <w:rsid w:val="00A717A0"/>
    <w:rsid w:val="00A72BA8"/>
    <w:rsid w:val="00A73012"/>
    <w:rsid w:val="00A73059"/>
    <w:rsid w:val="00A73842"/>
    <w:rsid w:val="00A73996"/>
    <w:rsid w:val="00A73C7E"/>
    <w:rsid w:val="00A73CD0"/>
    <w:rsid w:val="00A73D55"/>
    <w:rsid w:val="00A741ED"/>
    <w:rsid w:val="00A7441F"/>
    <w:rsid w:val="00A74BC6"/>
    <w:rsid w:val="00A74C9E"/>
    <w:rsid w:val="00A75118"/>
    <w:rsid w:val="00A7527E"/>
    <w:rsid w:val="00A755ED"/>
    <w:rsid w:val="00A759FE"/>
    <w:rsid w:val="00A75A3E"/>
    <w:rsid w:val="00A760DA"/>
    <w:rsid w:val="00A76DD6"/>
    <w:rsid w:val="00A76F76"/>
    <w:rsid w:val="00A7742F"/>
    <w:rsid w:val="00A774BD"/>
    <w:rsid w:val="00A77BC3"/>
    <w:rsid w:val="00A77F6C"/>
    <w:rsid w:val="00A8038D"/>
    <w:rsid w:val="00A805BD"/>
    <w:rsid w:val="00A80DE0"/>
    <w:rsid w:val="00A81618"/>
    <w:rsid w:val="00A817D4"/>
    <w:rsid w:val="00A81FAC"/>
    <w:rsid w:val="00A8276D"/>
    <w:rsid w:val="00A82D0D"/>
    <w:rsid w:val="00A831A0"/>
    <w:rsid w:val="00A83432"/>
    <w:rsid w:val="00A83595"/>
    <w:rsid w:val="00A83A8A"/>
    <w:rsid w:val="00A845DC"/>
    <w:rsid w:val="00A849FE"/>
    <w:rsid w:val="00A85027"/>
    <w:rsid w:val="00A850D8"/>
    <w:rsid w:val="00A853B2"/>
    <w:rsid w:val="00A85DF2"/>
    <w:rsid w:val="00A86BFB"/>
    <w:rsid w:val="00A878A7"/>
    <w:rsid w:val="00A90320"/>
    <w:rsid w:val="00A9057E"/>
    <w:rsid w:val="00A905D7"/>
    <w:rsid w:val="00A90F93"/>
    <w:rsid w:val="00A91063"/>
    <w:rsid w:val="00A91A2A"/>
    <w:rsid w:val="00A91E9C"/>
    <w:rsid w:val="00A92556"/>
    <w:rsid w:val="00A92B38"/>
    <w:rsid w:val="00A948FC"/>
    <w:rsid w:val="00A94C89"/>
    <w:rsid w:val="00A9514C"/>
    <w:rsid w:val="00A95C11"/>
    <w:rsid w:val="00A96454"/>
    <w:rsid w:val="00A966BE"/>
    <w:rsid w:val="00A96A10"/>
    <w:rsid w:val="00A96A5D"/>
    <w:rsid w:val="00A96CBD"/>
    <w:rsid w:val="00A97047"/>
    <w:rsid w:val="00A9729E"/>
    <w:rsid w:val="00A9791B"/>
    <w:rsid w:val="00AA0A22"/>
    <w:rsid w:val="00AA0FC8"/>
    <w:rsid w:val="00AA14D1"/>
    <w:rsid w:val="00AA16C5"/>
    <w:rsid w:val="00AA179B"/>
    <w:rsid w:val="00AA1A6F"/>
    <w:rsid w:val="00AA1FBD"/>
    <w:rsid w:val="00AA241B"/>
    <w:rsid w:val="00AA26D3"/>
    <w:rsid w:val="00AA2CF1"/>
    <w:rsid w:val="00AA2DAA"/>
    <w:rsid w:val="00AA36BC"/>
    <w:rsid w:val="00AA37BF"/>
    <w:rsid w:val="00AA390A"/>
    <w:rsid w:val="00AA3ACD"/>
    <w:rsid w:val="00AA4005"/>
    <w:rsid w:val="00AA419F"/>
    <w:rsid w:val="00AA4298"/>
    <w:rsid w:val="00AA44C9"/>
    <w:rsid w:val="00AA4557"/>
    <w:rsid w:val="00AA465F"/>
    <w:rsid w:val="00AA468D"/>
    <w:rsid w:val="00AA4EAE"/>
    <w:rsid w:val="00AA503D"/>
    <w:rsid w:val="00AA5103"/>
    <w:rsid w:val="00AA516B"/>
    <w:rsid w:val="00AA53E4"/>
    <w:rsid w:val="00AA557E"/>
    <w:rsid w:val="00AA55D3"/>
    <w:rsid w:val="00AA56F3"/>
    <w:rsid w:val="00AA5F88"/>
    <w:rsid w:val="00AA699E"/>
    <w:rsid w:val="00AA6A06"/>
    <w:rsid w:val="00AA6F38"/>
    <w:rsid w:val="00AA714B"/>
    <w:rsid w:val="00AA7ADF"/>
    <w:rsid w:val="00AA7DD0"/>
    <w:rsid w:val="00AB0526"/>
    <w:rsid w:val="00AB0917"/>
    <w:rsid w:val="00AB0991"/>
    <w:rsid w:val="00AB0ADA"/>
    <w:rsid w:val="00AB10DC"/>
    <w:rsid w:val="00AB15CE"/>
    <w:rsid w:val="00AB1DE5"/>
    <w:rsid w:val="00AB1E32"/>
    <w:rsid w:val="00AB26F3"/>
    <w:rsid w:val="00AB2B68"/>
    <w:rsid w:val="00AB2D1E"/>
    <w:rsid w:val="00AB2D57"/>
    <w:rsid w:val="00AB2E92"/>
    <w:rsid w:val="00AB3447"/>
    <w:rsid w:val="00AB365E"/>
    <w:rsid w:val="00AB3901"/>
    <w:rsid w:val="00AB4DE6"/>
    <w:rsid w:val="00AB4E69"/>
    <w:rsid w:val="00AB555A"/>
    <w:rsid w:val="00AB5C6C"/>
    <w:rsid w:val="00AB6258"/>
    <w:rsid w:val="00AB6E7D"/>
    <w:rsid w:val="00AB6F4A"/>
    <w:rsid w:val="00AB6F74"/>
    <w:rsid w:val="00AB7096"/>
    <w:rsid w:val="00AB77C6"/>
    <w:rsid w:val="00AB7D38"/>
    <w:rsid w:val="00AC007E"/>
    <w:rsid w:val="00AC0496"/>
    <w:rsid w:val="00AC1429"/>
    <w:rsid w:val="00AC16A0"/>
    <w:rsid w:val="00AC1C2A"/>
    <w:rsid w:val="00AC1EBE"/>
    <w:rsid w:val="00AC1EEB"/>
    <w:rsid w:val="00AC242E"/>
    <w:rsid w:val="00AC2C0B"/>
    <w:rsid w:val="00AC336B"/>
    <w:rsid w:val="00AC34D4"/>
    <w:rsid w:val="00AC39A7"/>
    <w:rsid w:val="00AC3C7C"/>
    <w:rsid w:val="00AC41F2"/>
    <w:rsid w:val="00AC4220"/>
    <w:rsid w:val="00AC4757"/>
    <w:rsid w:val="00AC502B"/>
    <w:rsid w:val="00AC54A7"/>
    <w:rsid w:val="00AC5743"/>
    <w:rsid w:val="00AC59C0"/>
    <w:rsid w:val="00AC60FD"/>
    <w:rsid w:val="00AC64B8"/>
    <w:rsid w:val="00AC67C6"/>
    <w:rsid w:val="00AD00D8"/>
    <w:rsid w:val="00AD0196"/>
    <w:rsid w:val="00AD06D1"/>
    <w:rsid w:val="00AD0C4F"/>
    <w:rsid w:val="00AD0FAC"/>
    <w:rsid w:val="00AD10DB"/>
    <w:rsid w:val="00AD122A"/>
    <w:rsid w:val="00AD17A9"/>
    <w:rsid w:val="00AD1835"/>
    <w:rsid w:val="00AD1DE9"/>
    <w:rsid w:val="00AD26EB"/>
    <w:rsid w:val="00AD4171"/>
    <w:rsid w:val="00AD4220"/>
    <w:rsid w:val="00AD437E"/>
    <w:rsid w:val="00AD4895"/>
    <w:rsid w:val="00AD51FE"/>
    <w:rsid w:val="00AD5251"/>
    <w:rsid w:val="00AD5255"/>
    <w:rsid w:val="00AD6F8C"/>
    <w:rsid w:val="00AD72B2"/>
    <w:rsid w:val="00AD7395"/>
    <w:rsid w:val="00AD7905"/>
    <w:rsid w:val="00AD7F55"/>
    <w:rsid w:val="00AE0322"/>
    <w:rsid w:val="00AE0483"/>
    <w:rsid w:val="00AE0765"/>
    <w:rsid w:val="00AE0889"/>
    <w:rsid w:val="00AE0DDD"/>
    <w:rsid w:val="00AE107E"/>
    <w:rsid w:val="00AE1427"/>
    <w:rsid w:val="00AE1813"/>
    <w:rsid w:val="00AE1A4C"/>
    <w:rsid w:val="00AE1C54"/>
    <w:rsid w:val="00AE3178"/>
    <w:rsid w:val="00AE38EA"/>
    <w:rsid w:val="00AE3EF2"/>
    <w:rsid w:val="00AE40FF"/>
    <w:rsid w:val="00AE4127"/>
    <w:rsid w:val="00AE4661"/>
    <w:rsid w:val="00AE47B2"/>
    <w:rsid w:val="00AE4946"/>
    <w:rsid w:val="00AE4F5D"/>
    <w:rsid w:val="00AE510E"/>
    <w:rsid w:val="00AE53A0"/>
    <w:rsid w:val="00AE5B0C"/>
    <w:rsid w:val="00AE5B6F"/>
    <w:rsid w:val="00AE5D8E"/>
    <w:rsid w:val="00AE6443"/>
    <w:rsid w:val="00AE67CB"/>
    <w:rsid w:val="00AE6A01"/>
    <w:rsid w:val="00AE6C3E"/>
    <w:rsid w:val="00AE74C2"/>
    <w:rsid w:val="00AE754C"/>
    <w:rsid w:val="00AE78B4"/>
    <w:rsid w:val="00AE7C8D"/>
    <w:rsid w:val="00AE7D9E"/>
    <w:rsid w:val="00AF0CFF"/>
    <w:rsid w:val="00AF1351"/>
    <w:rsid w:val="00AF1FFC"/>
    <w:rsid w:val="00AF2127"/>
    <w:rsid w:val="00AF2388"/>
    <w:rsid w:val="00AF29AC"/>
    <w:rsid w:val="00AF2D21"/>
    <w:rsid w:val="00AF2DE8"/>
    <w:rsid w:val="00AF2F32"/>
    <w:rsid w:val="00AF3FF4"/>
    <w:rsid w:val="00AF40BF"/>
    <w:rsid w:val="00AF43EE"/>
    <w:rsid w:val="00AF45B4"/>
    <w:rsid w:val="00AF5135"/>
    <w:rsid w:val="00AF52D8"/>
    <w:rsid w:val="00AF5313"/>
    <w:rsid w:val="00AF536A"/>
    <w:rsid w:val="00AF5463"/>
    <w:rsid w:val="00AF5AF9"/>
    <w:rsid w:val="00AF640A"/>
    <w:rsid w:val="00AF6934"/>
    <w:rsid w:val="00AF6F6F"/>
    <w:rsid w:val="00AF737E"/>
    <w:rsid w:val="00AF7760"/>
    <w:rsid w:val="00AF7E88"/>
    <w:rsid w:val="00B004FA"/>
    <w:rsid w:val="00B006A3"/>
    <w:rsid w:val="00B0113A"/>
    <w:rsid w:val="00B011C2"/>
    <w:rsid w:val="00B0121B"/>
    <w:rsid w:val="00B0139C"/>
    <w:rsid w:val="00B015CA"/>
    <w:rsid w:val="00B01A02"/>
    <w:rsid w:val="00B01BF0"/>
    <w:rsid w:val="00B01CA2"/>
    <w:rsid w:val="00B02437"/>
    <w:rsid w:val="00B0268A"/>
    <w:rsid w:val="00B0299F"/>
    <w:rsid w:val="00B029DF"/>
    <w:rsid w:val="00B03607"/>
    <w:rsid w:val="00B039FB"/>
    <w:rsid w:val="00B03BDF"/>
    <w:rsid w:val="00B03BE6"/>
    <w:rsid w:val="00B04E4A"/>
    <w:rsid w:val="00B05590"/>
    <w:rsid w:val="00B05788"/>
    <w:rsid w:val="00B060A1"/>
    <w:rsid w:val="00B06697"/>
    <w:rsid w:val="00B06760"/>
    <w:rsid w:val="00B06951"/>
    <w:rsid w:val="00B069B0"/>
    <w:rsid w:val="00B06D16"/>
    <w:rsid w:val="00B07374"/>
    <w:rsid w:val="00B07498"/>
    <w:rsid w:val="00B07BA2"/>
    <w:rsid w:val="00B10540"/>
    <w:rsid w:val="00B1178C"/>
    <w:rsid w:val="00B118E7"/>
    <w:rsid w:val="00B12804"/>
    <w:rsid w:val="00B13298"/>
    <w:rsid w:val="00B132A9"/>
    <w:rsid w:val="00B13429"/>
    <w:rsid w:val="00B13BB5"/>
    <w:rsid w:val="00B1444F"/>
    <w:rsid w:val="00B147FB"/>
    <w:rsid w:val="00B14D67"/>
    <w:rsid w:val="00B150DD"/>
    <w:rsid w:val="00B1517B"/>
    <w:rsid w:val="00B155B6"/>
    <w:rsid w:val="00B155D3"/>
    <w:rsid w:val="00B1573A"/>
    <w:rsid w:val="00B159D4"/>
    <w:rsid w:val="00B15D6E"/>
    <w:rsid w:val="00B16880"/>
    <w:rsid w:val="00B16A20"/>
    <w:rsid w:val="00B16B8D"/>
    <w:rsid w:val="00B175B6"/>
    <w:rsid w:val="00B17F21"/>
    <w:rsid w:val="00B20203"/>
    <w:rsid w:val="00B207AB"/>
    <w:rsid w:val="00B211D2"/>
    <w:rsid w:val="00B219AE"/>
    <w:rsid w:val="00B225EA"/>
    <w:rsid w:val="00B2271B"/>
    <w:rsid w:val="00B2281A"/>
    <w:rsid w:val="00B22AD4"/>
    <w:rsid w:val="00B22D48"/>
    <w:rsid w:val="00B23996"/>
    <w:rsid w:val="00B23C22"/>
    <w:rsid w:val="00B23E11"/>
    <w:rsid w:val="00B2418C"/>
    <w:rsid w:val="00B247AA"/>
    <w:rsid w:val="00B249F6"/>
    <w:rsid w:val="00B24B03"/>
    <w:rsid w:val="00B24B69"/>
    <w:rsid w:val="00B24D34"/>
    <w:rsid w:val="00B259B7"/>
    <w:rsid w:val="00B25BBE"/>
    <w:rsid w:val="00B25CC1"/>
    <w:rsid w:val="00B27020"/>
    <w:rsid w:val="00B270AF"/>
    <w:rsid w:val="00B27701"/>
    <w:rsid w:val="00B305D7"/>
    <w:rsid w:val="00B30692"/>
    <w:rsid w:val="00B309C4"/>
    <w:rsid w:val="00B309F7"/>
    <w:rsid w:val="00B30DDD"/>
    <w:rsid w:val="00B311BB"/>
    <w:rsid w:val="00B31217"/>
    <w:rsid w:val="00B312A3"/>
    <w:rsid w:val="00B3159B"/>
    <w:rsid w:val="00B3197A"/>
    <w:rsid w:val="00B321C6"/>
    <w:rsid w:val="00B32207"/>
    <w:rsid w:val="00B32969"/>
    <w:rsid w:val="00B33184"/>
    <w:rsid w:val="00B33635"/>
    <w:rsid w:val="00B3374A"/>
    <w:rsid w:val="00B33BC7"/>
    <w:rsid w:val="00B33BE0"/>
    <w:rsid w:val="00B33F9D"/>
    <w:rsid w:val="00B33FBC"/>
    <w:rsid w:val="00B346A4"/>
    <w:rsid w:val="00B34903"/>
    <w:rsid w:val="00B34E7F"/>
    <w:rsid w:val="00B350AC"/>
    <w:rsid w:val="00B35178"/>
    <w:rsid w:val="00B35196"/>
    <w:rsid w:val="00B353D8"/>
    <w:rsid w:val="00B3589D"/>
    <w:rsid w:val="00B36536"/>
    <w:rsid w:val="00B365F4"/>
    <w:rsid w:val="00B368F8"/>
    <w:rsid w:val="00B36B72"/>
    <w:rsid w:val="00B36BAA"/>
    <w:rsid w:val="00B36BD5"/>
    <w:rsid w:val="00B371DC"/>
    <w:rsid w:val="00B37234"/>
    <w:rsid w:val="00B37377"/>
    <w:rsid w:val="00B3771B"/>
    <w:rsid w:val="00B37CDE"/>
    <w:rsid w:val="00B40466"/>
    <w:rsid w:val="00B40732"/>
    <w:rsid w:val="00B40C53"/>
    <w:rsid w:val="00B40EDE"/>
    <w:rsid w:val="00B411BB"/>
    <w:rsid w:val="00B41897"/>
    <w:rsid w:val="00B418C3"/>
    <w:rsid w:val="00B419F9"/>
    <w:rsid w:val="00B42758"/>
    <w:rsid w:val="00B43196"/>
    <w:rsid w:val="00B431C1"/>
    <w:rsid w:val="00B435B3"/>
    <w:rsid w:val="00B43797"/>
    <w:rsid w:val="00B43D1F"/>
    <w:rsid w:val="00B43E91"/>
    <w:rsid w:val="00B44099"/>
    <w:rsid w:val="00B449BF"/>
    <w:rsid w:val="00B44B2A"/>
    <w:rsid w:val="00B44F85"/>
    <w:rsid w:val="00B4525F"/>
    <w:rsid w:val="00B45782"/>
    <w:rsid w:val="00B4593E"/>
    <w:rsid w:val="00B460A4"/>
    <w:rsid w:val="00B46740"/>
    <w:rsid w:val="00B46990"/>
    <w:rsid w:val="00B46A5A"/>
    <w:rsid w:val="00B478E6"/>
    <w:rsid w:val="00B5016E"/>
    <w:rsid w:val="00B50177"/>
    <w:rsid w:val="00B50C40"/>
    <w:rsid w:val="00B50DA0"/>
    <w:rsid w:val="00B50DBE"/>
    <w:rsid w:val="00B50EA7"/>
    <w:rsid w:val="00B51B66"/>
    <w:rsid w:val="00B51FDD"/>
    <w:rsid w:val="00B52732"/>
    <w:rsid w:val="00B53685"/>
    <w:rsid w:val="00B53930"/>
    <w:rsid w:val="00B5393A"/>
    <w:rsid w:val="00B54137"/>
    <w:rsid w:val="00B54661"/>
    <w:rsid w:val="00B549ED"/>
    <w:rsid w:val="00B54BD2"/>
    <w:rsid w:val="00B55B79"/>
    <w:rsid w:val="00B56C3D"/>
    <w:rsid w:val="00B56E1A"/>
    <w:rsid w:val="00B5723B"/>
    <w:rsid w:val="00B57DDE"/>
    <w:rsid w:val="00B60392"/>
    <w:rsid w:val="00B60602"/>
    <w:rsid w:val="00B610B3"/>
    <w:rsid w:val="00B616FB"/>
    <w:rsid w:val="00B6178E"/>
    <w:rsid w:val="00B61AE4"/>
    <w:rsid w:val="00B61C1F"/>
    <w:rsid w:val="00B61DF6"/>
    <w:rsid w:val="00B633CE"/>
    <w:rsid w:val="00B635A1"/>
    <w:rsid w:val="00B6394C"/>
    <w:rsid w:val="00B63FE6"/>
    <w:rsid w:val="00B640F5"/>
    <w:rsid w:val="00B64118"/>
    <w:rsid w:val="00B64768"/>
    <w:rsid w:val="00B64A79"/>
    <w:rsid w:val="00B64A81"/>
    <w:rsid w:val="00B65ADE"/>
    <w:rsid w:val="00B65FD5"/>
    <w:rsid w:val="00B662EC"/>
    <w:rsid w:val="00B66484"/>
    <w:rsid w:val="00B66BE7"/>
    <w:rsid w:val="00B66E2B"/>
    <w:rsid w:val="00B671B1"/>
    <w:rsid w:val="00B67B9E"/>
    <w:rsid w:val="00B703B1"/>
    <w:rsid w:val="00B70DD6"/>
    <w:rsid w:val="00B70F12"/>
    <w:rsid w:val="00B70FF1"/>
    <w:rsid w:val="00B71297"/>
    <w:rsid w:val="00B715A5"/>
    <w:rsid w:val="00B715CD"/>
    <w:rsid w:val="00B717B5"/>
    <w:rsid w:val="00B71876"/>
    <w:rsid w:val="00B72469"/>
    <w:rsid w:val="00B72865"/>
    <w:rsid w:val="00B72A55"/>
    <w:rsid w:val="00B72D34"/>
    <w:rsid w:val="00B735A2"/>
    <w:rsid w:val="00B73C9A"/>
    <w:rsid w:val="00B73F9D"/>
    <w:rsid w:val="00B74A0B"/>
    <w:rsid w:val="00B74E70"/>
    <w:rsid w:val="00B757A9"/>
    <w:rsid w:val="00B75D7F"/>
    <w:rsid w:val="00B76380"/>
    <w:rsid w:val="00B77B8F"/>
    <w:rsid w:val="00B77DBD"/>
    <w:rsid w:val="00B8004A"/>
    <w:rsid w:val="00B80C43"/>
    <w:rsid w:val="00B81681"/>
    <w:rsid w:val="00B8171A"/>
    <w:rsid w:val="00B81D79"/>
    <w:rsid w:val="00B82143"/>
    <w:rsid w:val="00B822AC"/>
    <w:rsid w:val="00B8232A"/>
    <w:rsid w:val="00B8250D"/>
    <w:rsid w:val="00B82864"/>
    <w:rsid w:val="00B82C7A"/>
    <w:rsid w:val="00B83368"/>
    <w:rsid w:val="00B834EA"/>
    <w:rsid w:val="00B838D3"/>
    <w:rsid w:val="00B838D7"/>
    <w:rsid w:val="00B83C05"/>
    <w:rsid w:val="00B847C2"/>
    <w:rsid w:val="00B86036"/>
    <w:rsid w:val="00B8659B"/>
    <w:rsid w:val="00B867C0"/>
    <w:rsid w:val="00B8684B"/>
    <w:rsid w:val="00B868A9"/>
    <w:rsid w:val="00B87232"/>
    <w:rsid w:val="00B87EC3"/>
    <w:rsid w:val="00B90451"/>
    <w:rsid w:val="00B90B46"/>
    <w:rsid w:val="00B90D1E"/>
    <w:rsid w:val="00B90FBC"/>
    <w:rsid w:val="00B911A9"/>
    <w:rsid w:val="00B91528"/>
    <w:rsid w:val="00B91FC2"/>
    <w:rsid w:val="00B928CF"/>
    <w:rsid w:val="00B93752"/>
    <w:rsid w:val="00B942D8"/>
    <w:rsid w:val="00B947BE"/>
    <w:rsid w:val="00B94AD7"/>
    <w:rsid w:val="00B94BDD"/>
    <w:rsid w:val="00B94DA8"/>
    <w:rsid w:val="00B954C6"/>
    <w:rsid w:val="00B95BF0"/>
    <w:rsid w:val="00B95D59"/>
    <w:rsid w:val="00B96094"/>
    <w:rsid w:val="00B97AED"/>
    <w:rsid w:val="00B97B29"/>
    <w:rsid w:val="00BA04E1"/>
    <w:rsid w:val="00BA0630"/>
    <w:rsid w:val="00BA0960"/>
    <w:rsid w:val="00BA15B5"/>
    <w:rsid w:val="00BA1AE3"/>
    <w:rsid w:val="00BA1D25"/>
    <w:rsid w:val="00BA1DD1"/>
    <w:rsid w:val="00BA222F"/>
    <w:rsid w:val="00BA23DE"/>
    <w:rsid w:val="00BA287C"/>
    <w:rsid w:val="00BA2ABC"/>
    <w:rsid w:val="00BA4294"/>
    <w:rsid w:val="00BA4439"/>
    <w:rsid w:val="00BA4A76"/>
    <w:rsid w:val="00BA4B79"/>
    <w:rsid w:val="00BA51B8"/>
    <w:rsid w:val="00BA5B8C"/>
    <w:rsid w:val="00BA5CEC"/>
    <w:rsid w:val="00BA6349"/>
    <w:rsid w:val="00BA6414"/>
    <w:rsid w:val="00BA671A"/>
    <w:rsid w:val="00BA720C"/>
    <w:rsid w:val="00BA7987"/>
    <w:rsid w:val="00BA7CEF"/>
    <w:rsid w:val="00BB02A1"/>
    <w:rsid w:val="00BB0A51"/>
    <w:rsid w:val="00BB0EE3"/>
    <w:rsid w:val="00BB10C6"/>
    <w:rsid w:val="00BB1302"/>
    <w:rsid w:val="00BB16F9"/>
    <w:rsid w:val="00BB1AED"/>
    <w:rsid w:val="00BB1D23"/>
    <w:rsid w:val="00BB1ECD"/>
    <w:rsid w:val="00BB24CA"/>
    <w:rsid w:val="00BB27E6"/>
    <w:rsid w:val="00BB2FD0"/>
    <w:rsid w:val="00BB39AA"/>
    <w:rsid w:val="00BB3B53"/>
    <w:rsid w:val="00BB3B59"/>
    <w:rsid w:val="00BB4699"/>
    <w:rsid w:val="00BB4840"/>
    <w:rsid w:val="00BB4AB2"/>
    <w:rsid w:val="00BB4CA4"/>
    <w:rsid w:val="00BB539B"/>
    <w:rsid w:val="00BB54D0"/>
    <w:rsid w:val="00BB5520"/>
    <w:rsid w:val="00BB563B"/>
    <w:rsid w:val="00BB5F46"/>
    <w:rsid w:val="00BB5FB7"/>
    <w:rsid w:val="00BB6267"/>
    <w:rsid w:val="00BB6C15"/>
    <w:rsid w:val="00BB6DF0"/>
    <w:rsid w:val="00BB6E26"/>
    <w:rsid w:val="00BB6EA0"/>
    <w:rsid w:val="00BB6EE9"/>
    <w:rsid w:val="00BB742A"/>
    <w:rsid w:val="00BB78A4"/>
    <w:rsid w:val="00BB7B7C"/>
    <w:rsid w:val="00BC0083"/>
    <w:rsid w:val="00BC086D"/>
    <w:rsid w:val="00BC0B40"/>
    <w:rsid w:val="00BC245C"/>
    <w:rsid w:val="00BC2679"/>
    <w:rsid w:val="00BC2AA6"/>
    <w:rsid w:val="00BC2C7D"/>
    <w:rsid w:val="00BC304A"/>
    <w:rsid w:val="00BC32E0"/>
    <w:rsid w:val="00BC3538"/>
    <w:rsid w:val="00BC355F"/>
    <w:rsid w:val="00BC3AD5"/>
    <w:rsid w:val="00BC4043"/>
    <w:rsid w:val="00BC414C"/>
    <w:rsid w:val="00BC41D1"/>
    <w:rsid w:val="00BC42B5"/>
    <w:rsid w:val="00BC498F"/>
    <w:rsid w:val="00BC4E22"/>
    <w:rsid w:val="00BC51FA"/>
    <w:rsid w:val="00BC57FE"/>
    <w:rsid w:val="00BC5897"/>
    <w:rsid w:val="00BC5E29"/>
    <w:rsid w:val="00BC610E"/>
    <w:rsid w:val="00BC6600"/>
    <w:rsid w:val="00BC6FA3"/>
    <w:rsid w:val="00BC72D5"/>
    <w:rsid w:val="00BC797B"/>
    <w:rsid w:val="00BC7C70"/>
    <w:rsid w:val="00BD079F"/>
    <w:rsid w:val="00BD1CFD"/>
    <w:rsid w:val="00BD20AB"/>
    <w:rsid w:val="00BD217C"/>
    <w:rsid w:val="00BD2491"/>
    <w:rsid w:val="00BD28E9"/>
    <w:rsid w:val="00BD2B54"/>
    <w:rsid w:val="00BD2CD9"/>
    <w:rsid w:val="00BD3170"/>
    <w:rsid w:val="00BD3A2C"/>
    <w:rsid w:val="00BD3A7B"/>
    <w:rsid w:val="00BD404A"/>
    <w:rsid w:val="00BD4134"/>
    <w:rsid w:val="00BD4889"/>
    <w:rsid w:val="00BD4A8F"/>
    <w:rsid w:val="00BD50AB"/>
    <w:rsid w:val="00BD5199"/>
    <w:rsid w:val="00BD51B8"/>
    <w:rsid w:val="00BD56D3"/>
    <w:rsid w:val="00BD6C12"/>
    <w:rsid w:val="00BD7157"/>
    <w:rsid w:val="00BD78E3"/>
    <w:rsid w:val="00BE0230"/>
    <w:rsid w:val="00BE036D"/>
    <w:rsid w:val="00BE0460"/>
    <w:rsid w:val="00BE0B0E"/>
    <w:rsid w:val="00BE0E5E"/>
    <w:rsid w:val="00BE1047"/>
    <w:rsid w:val="00BE1424"/>
    <w:rsid w:val="00BE1597"/>
    <w:rsid w:val="00BE1EBB"/>
    <w:rsid w:val="00BE214A"/>
    <w:rsid w:val="00BE263F"/>
    <w:rsid w:val="00BE2CFF"/>
    <w:rsid w:val="00BE3426"/>
    <w:rsid w:val="00BE487A"/>
    <w:rsid w:val="00BE4DBB"/>
    <w:rsid w:val="00BE549F"/>
    <w:rsid w:val="00BE5865"/>
    <w:rsid w:val="00BE5920"/>
    <w:rsid w:val="00BE5ECE"/>
    <w:rsid w:val="00BE5EED"/>
    <w:rsid w:val="00BE5F28"/>
    <w:rsid w:val="00BE5FE6"/>
    <w:rsid w:val="00BE6231"/>
    <w:rsid w:val="00BE775C"/>
    <w:rsid w:val="00BF02A5"/>
    <w:rsid w:val="00BF092B"/>
    <w:rsid w:val="00BF1493"/>
    <w:rsid w:val="00BF1DD8"/>
    <w:rsid w:val="00BF1E78"/>
    <w:rsid w:val="00BF222B"/>
    <w:rsid w:val="00BF2959"/>
    <w:rsid w:val="00BF31E0"/>
    <w:rsid w:val="00BF36CA"/>
    <w:rsid w:val="00BF37AE"/>
    <w:rsid w:val="00BF38F6"/>
    <w:rsid w:val="00BF5ABC"/>
    <w:rsid w:val="00BF5BCF"/>
    <w:rsid w:val="00BF5EDE"/>
    <w:rsid w:val="00BF67AD"/>
    <w:rsid w:val="00BF6A81"/>
    <w:rsid w:val="00BF6CBE"/>
    <w:rsid w:val="00BF7010"/>
    <w:rsid w:val="00BF782C"/>
    <w:rsid w:val="00BF7837"/>
    <w:rsid w:val="00BF7DEC"/>
    <w:rsid w:val="00C00091"/>
    <w:rsid w:val="00C0042F"/>
    <w:rsid w:val="00C0051A"/>
    <w:rsid w:val="00C01318"/>
    <w:rsid w:val="00C0182C"/>
    <w:rsid w:val="00C020B5"/>
    <w:rsid w:val="00C02651"/>
    <w:rsid w:val="00C02994"/>
    <w:rsid w:val="00C029BC"/>
    <w:rsid w:val="00C029C9"/>
    <w:rsid w:val="00C03A58"/>
    <w:rsid w:val="00C03C97"/>
    <w:rsid w:val="00C042AB"/>
    <w:rsid w:val="00C042BA"/>
    <w:rsid w:val="00C043CC"/>
    <w:rsid w:val="00C04588"/>
    <w:rsid w:val="00C04F48"/>
    <w:rsid w:val="00C0542C"/>
    <w:rsid w:val="00C057B4"/>
    <w:rsid w:val="00C059BE"/>
    <w:rsid w:val="00C05C85"/>
    <w:rsid w:val="00C05CCF"/>
    <w:rsid w:val="00C06A58"/>
    <w:rsid w:val="00C06AC9"/>
    <w:rsid w:val="00C06AEB"/>
    <w:rsid w:val="00C0731C"/>
    <w:rsid w:val="00C073E4"/>
    <w:rsid w:val="00C07C74"/>
    <w:rsid w:val="00C07CEC"/>
    <w:rsid w:val="00C10E7D"/>
    <w:rsid w:val="00C114BD"/>
    <w:rsid w:val="00C11675"/>
    <w:rsid w:val="00C116D7"/>
    <w:rsid w:val="00C12992"/>
    <w:rsid w:val="00C12CFC"/>
    <w:rsid w:val="00C137A6"/>
    <w:rsid w:val="00C13C32"/>
    <w:rsid w:val="00C154B9"/>
    <w:rsid w:val="00C1621A"/>
    <w:rsid w:val="00C165F0"/>
    <w:rsid w:val="00C1766E"/>
    <w:rsid w:val="00C17B1F"/>
    <w:rsid w:val="00C206E2"/>
    <w:rsid w:val="00C20F7F"/>
    <w:rsid w:val="00C213DD"/>
    <w:rsid w:val="00C21AD2"/>
    <w:rsid w:val="00C21BF0"/>
    <w:rsid w:val="00C2292E"/>
    <w:rsid w:val="00C22CA0"/>
    <w:rsid w:val="00C23ED5"/>
    <w:rsid w:val="00C24326"/>
    <w:rsid w:val="00C2458E"/>
    <w:rsid w:val="00C24759"/>
    <w:rsid w:val="00C24769"/>
    <w:rsid w:val="00C24915"/>
    <w:rsid w:val="00C24AD4"/>
    <w:rsid w:val="00C24B20"/>
    <w:rsid w:val="00C2572E"/>
    <w:rsid w:val="00C26937"/>
    <w:rsid w:val="00C27214"/>
    <w:rsid w:val="00C305EF"/>
    <w:rsid w:val="00C306A0"/>
    <w:rsid w:val="00C30A39"/>
    <w:rsid w:val="00C30DFD"/>
    <w:rsid w:val="00C314D0"/>
    <w:rsid w:val="00C3172B"/>
    <w:rsid w:val="00C31979"/>
    <w:rsid w:val="00C31FC2"/>
    <w:rsid w:val="00C324C4"/>
    <w:rsid w:val="00C32FB9"/>
    <w:rsid w:val="00C34781"/>
    <w:rsid w:val="00C34915"/>
    <w:rsid w:val="00C349FF"/>
    <w:rsid w:val="00C3595A"/>
    <w:rsid w:val="00C35BB5"/>
    <w:rsid w:val="00C35EB7"/>
    <w:rsid w:val="00C36062"/>
    <w:rsid w:val="00C36346"/>
    <w:rsid w:val="00C37775"/>
    <w:rsid w:val="00C404DE"/>
    <w:rsid w:val="00C405BB"/>
    <w:rsid w:val="00C4069C"/>
    <w:rsid w:val="00C407DB"/>
    <w:rsid w:val="00C41547"/>
    <w:rsid w:val="00C41901"/>
    <w:rsid w:val="00C41AF4"/>
    <w:rsid w:val="00C42463"/>
    <w:rsid w:val="00C4269B"/>
    <w:rsid w:val="00C432E7"/>
    <w:rsid w:val="00C4353F"/>
    <w:rsid w:val="00C4359C"/>
    <w:rsid w:val="00C435D2"/>
    <w:rsid w:val="00C44420"/>
    <w:rsid w:val="00C4497E"/>
    <w:rsid w:val="00C45E37"/>
    <w:rsid w:val="00C4603F"/>
    <w:rsid w:val="00C46206"/>
    <w:rsid w:val="00C465A6"/>
    <w:rsid w:val="00C46B22"/>
    <w:rsid w:val="00C46DF2"/>
    <w:rsid w:val="00C4753D"/>
    <w:rsid w:val="00C4758C"/>
    <w:rsid w:val="00C476BC"/>
    <w:rsid w:val="00C478C5"/>
    <w:rsid w:val="00C47D8C"/>
    <w:rsid w:val="00C47E92"/>
    <w:rsid w:val="00C50197"/>
    <w:rsid w:val="00C503D1"/>
    <w:rsid w:val="00C506BE"/>
    <w:rsid w:val="00C50790"/>
    <w:rsid w:val="00C50F26"/>
    <w:rsid w:val="00C5124C"/>
    <w:rsid w:val="00C51CF1"/>
    <w:rsid w:val="00C51E4F"/>
    <w:rsid w:val="00C51EF6"/>
    <w:rsid w:val="00C52BBE"/>
    <w:rsid w:val="00C53124"/>
    <w:rsid w:val="00C5318F"/>
    <w:rsid w:val="00C533EA"/>
    <w:rsid w:val="00C5353D"/>
    <w:rsid w:val="00C54442"/>
    <w:rsid w:val="00C54970"/>
    <w:rsid w:val="00C559FC"/>
    <w:rsid w:val="00C55D2C"/>
    <w:rsid w:val="00C55E69"/>
    <w:rsid w:val="00C56936"/>
    <w:rsid w:val="00C57564"/>
    <w:rsid w:val="00C57C1C"/>
    <w:rsid w:val="00C57F51"/>
    <w:rsid w:val="00C60017"/>
    <w:rsid w:val="00C60948"/>
    <w:rsid w:val="00C60964"/>
    <w:rsid w:val="00C60A2F"/>
    <w:rsid w:val="00C60EBB"/>
    <w:rsid w:val="00C61032"/>
    <w:rsid w:val="00C613BD"/>
    <w:rsid w:val="00C61BDE"/>
    <w:rsid w:val="00C61C23"/>
    <w:rsid w:val="00C62A51"/>
    <w:rsid w:val="00C62A77"/>
    <w:rsid w:val="00C62C16"/>
    <w:rsid w:val="00C62FFD"/>
    <w:rsid w:val="00C63B7A"/>
    <w:rsid w:val="00C65036"/>
    <w:rsid w:val="00C653F5"/>
    <w:rsid w:val="00C655DE"/>
    <w:rsid w:val="00C65627"/>
    <w:rsid w:val="00C65830"/>
    <w:rsid w:val="00C65A64"/>
    <w:rsid w:val="00C66551"/>
    <w:rsid w:val="00C679D9"/>
    <w:rsid w:val="00C67DED"/>
    <w:rsid w:val="00C7009C"/>
    <w:rsid w:val="00C703B6"/>
    <w:rsid w:val="00C704E8"/>
    <w:rsid w:val="00C70744"/>
    <w:rsid w:val="00C70A82"/>
    <w:rsid w:val="00C70AE7"/>
    <w:rsid w:val="00C70FA7"/>
    <w:rsid w:val="00C71F8D"/>
    <w:rsid w:val="00C723C5"/>
    <w:rsid w:val="00C73447"/>
    <w:rsid w:val="00C7389A"/>
    <w:rsid w:val="00C7462F"/>
    <w:rsid w:val="00C74932"/>
    <w:rsid w:val="00C74ABC"/>
    <w:rsid w:val="00C74B14"/>
    <w:rsid w:val="00C74E28"/>
    <w:rsid w:val="00C753B9"/>
    <w:rsid w:val="00C75F9D"/>
    <w:rsid w:val="00C7689B"/>
    <w:rsid w:val="00C77836"/>
    <w:rsid w:val="00C77BC8"/>
    <w:rsid w:val="00C77ED2"/>
    <w:rsid w:val="00C8022B"/>
    <w:rsid w:val="00C80975"/>
    <w:rsid w:val="00C80B1C"/>
    <w:rsid w:val="00C80BE5"/>
    <w:rsid w:val="00C80DBF"/>
    <w:rsid w:val="00C80E86"/>
    <w:rsid w:val="00C80F22"/>
    <w:rsid w:val="00C81B92"/>
    <w:rsid w:val="00C81C4A"/>
    <w:rsid w:val="00C82028"/>
    <w:rsid w:val="00C82119"/>
    <w:rsid w:val="00C8230D"/>
    <w:rsid w:val="00C82B57"/>
    <w:rsid w:val="00C833BA"/>
    <w:rsid w:val="00C83497"/>
    <w:rsid w:val="00C84651"/>
    <w:rsid w:val="00C84836"/>
    <w:rsid w:val="00C84D26"/>
    <w:rsid w:val="00C855E1"/>
    <w:rsid w:val="00C858EC"/>
    <w:rsid w:val="00C870B8"/>
    <w:rsid w:val="00C87323"/>
    <w:rsid w:val="00C877AD"/>
    <w:rsid w:val="00C87B88"/>
    <w:rsid w:val="00C87CDB"/>
    <w:rsid w:val="00C87F6F"/>
    <w:rsid w:val="00C87FAB"/>
    <w:rsid w:val="00C9018A"/>
    <w:rsid w:val="00C903E6"/>
    <w:rsid w:val="00C9042D"/>
    <w:rsid w:val="00C90914"/>
    <w:rsid w:val="00C90CE5"/>
    <w:rsid w:val="00C9170B"/>
    <w:rsid w:val="00C9243E"/>
    <w:rsid w:val="00C9307D"/>
    <w:rsid w:val="00C93097"/>
    <w:rsid w:val="00C938B2"/>
    <w:rsid w:val="00C93D10"/>
    <w:rsid w:val="00C93E78"/>
    <w:rsid w:val="00C93EB3"/>
    <w:rsid w:val="00C9451D"/>
    <w:rsid w:val="00C94E6D"/>
    <w:rsid w:val="00C94F86"/>
    <w:rsid w:val="00C951F3"/>
    <w:rsid w:val="00C96022"/>
    <w:rsid w:val="00C9694A"/>
    <w:rsid w:val="00C96E1D"/>
    <w:rsid w:val="00C977CF"/>
    <w:rsid w:val="00CA08E9"/>
    <w:rsid w:val="00CA097E"/>
    <w:rsid w:val="00CA1102"/>
    <w:rsid w:val="00CA141D"/>
    <w:rsid w:val="00CA1477"/>
    <w:rsid w:val="00CA1570"/>
    <w:rsid w:val="00CA160A"/>
    <w:rsid w:val="00CA17BC"/>
    <w:rsid w:val="00CA1D8C"/>
    <w:rsid w:val="00CA212B"/>
    <w:rsid w:val="00CA2311"/>
    <w:rsid w:val="00CA26BD"/>
    <w:rsid w:val="00CA2DA8"/>
    <w:rsid w:val="00CA3C29"/>
    <w:rsid w:val="00CA4259"/>
    <w:rsid w:val="00CA4C8E"/>
    <w:rsid w:val="00CA518F"/>
    <w:rsid w:val="00CA528E"/>
    <w:rsid w:val="00CA68E3"/>
    <w:rsid w:val="00CA699B"/>
    <w:rsid w:val="00CA6D9D"/>
    <w:rsid w:val="00CA6E5E"/>
    <w:rsid w:val="00CA6E92"/>
    <w:rsid w:val="00CA72D5"/>
    <w:rsid w:val="00CA794F"/>
    <w:rsid w:val="00CA7F47"/>
    <w:rsid w:val="00CB0522"/>
    <w:rsid w:val="00CB1589"/>
    <w:rsid w:val="00CB1833"/>
    <w:rsid w:val="00CB1ABD"/>
    <w:rsid w:val="00CB1C41"/>
    <w:rsid w:val="00CB1FDA"/>
    <w:rsid w:val="00CB2226"/>
    <w:rsid w:val="00CB2910"/>
    <w:rsid w:val="00CB2994"/>
    <w:rsid w:val="00CB2D55"/>
    <w:rsid w:val="00CB3CFC"/>
    <w:rsid w:val="00CB3FFC"/>
    <w:rsid w:val="00CB5870"/>
    <w:rsid w:val="00CB5A60"/>
    <w:rsid w:val="00CB5CD7"/>
    <w:rsid w:val="00CB61EE"/>
    <w:rsid w:val="00CB6569"/>
    <w:rsid w:val="00CB66DA"/>
    <w:rsid w:val="00CB68AF"/>
    <w:rsid w:val="00CB6CC2"/>
    <w:rsid w:val="00CB6DE8"/>
    <w:rsid w:val="00CB71BE"/>
    <w:rsid w:val="00CB7536"/>
    <w:rsid w:val="00CB7835"/>
    <w:rsid w:val="00CB78C1"/>
    <w:rsid w:val="00CB7A42"/>
    <w:rsid w:val="00CB7DCF"/>
    <w:rsid w:val="00CB7E75"/>
    <w:rsid w:val="00CC0722"/>
    <w:rsid w:val="00CC077D"/>
    <w:rsid w:val="00CC0A4B"/>
    <w:rsid w:val="00CC0AB8"/>
    <w:rsid w:val="00CC0CF0"/>
    <w:rsid w:val="00CC0ECC"/>
    <w:rsid w:val="00CC126B"/>
    <w:rsid w:val="00CC15BF"/>
    <w:rsid w:val="00CC1692"/>
    <w:rsid w:val="00CC1756"/>
    <w:rsid w:val="00CC18BA"/>
    <w:rsid w:val="00CC18FA"/>
    <w:rsid w:val="00CC1C09"/>
    <w:rsid w:val="00CC1EC2"/>
    <w:rsid w:val="00CC2958"/>
    <w:rsid w:val="00CC2B73"/>
    <w:rsid w:val="00CC3B23"/>
    <w:rsid w:val="00CC3B27"/>
    <w:rsid w:val="00CC3B68"/>
    <w:rsid w:val="00CC3C89"/>
    <w:rsid w:val="00CC3E54"/>
    <w:rsid w:val="00CC4074"/>
    <w:rsid w:val="00CC4464"/>
    <w:rsid w:val="00CC4A6F"/>
    <w:rsid w:val="00CC4B70"/>
    <w:rsid w:val="00CC4FCE"/>
    <w:rsid w:val="00CC5E04"/>
    <w:rsid w:val="00CC6324"/>
    <w:rsid w:val="00CC65DE"/>
    <w:rsid w:val="00CC68B1"/>
    <w:rsid w:val="00CC7566"/>
    <w:rsid w:val="00CC7D29"/>
    <w:rsid w:val="00CD0094"/>
    <w:rsid w:val="00CD02E1"/>
    <w:rsid w:val="00CD081B"/>
    <w:rsid w:val="00CD1539"/>
    <w:rsid w:val="00CD156C"/>
    <w:rsid w:val="00CD1E57"/>
    <w:rsid w:val="00CD24E9"/>
    <w:rsid w:val="00CD25CA"/>
    <w:rsid w:val="00CD27A9"/>
    <w:rsid w:val="00CD27F9"/>
    <w:rsid w:val="00CD2C8A"/>
    <w:rsid w:val="00CD2C8E"/>
    <w:rsid w:val="00CD2F8A"/>
    <w:rsid w:val="00CD3721"/>
    <w:rsid w:val="00CD3D35"/>
    <w:rsid w:val="00CD4188"/>
    <w:rsid w:val="00CD46AC"/>
    <w:rsid w:val="00CD493D"/>
    <w:rsid w:val="00CD4FFD"/>
    <w:rsid w:val="00CD571D"/>
    <w:rsid w:val="00CD57A2"/>
    <w:rsid w:val="00CD5832"/>
    <w:rsid w:val="00CD5A32"/>
    <w:rsid w:val="00CD5C2B"/>
    <w:rsid w:val="00CD620F"/>
    <w:rsid w:val="00CD68C2"/>
    <w:rsid w:val="00CD735C"/>
    <w:rsid w:val="00CD7561"/>
    <w:rsid w:val="00CD76CA"/>
    <w:rsid w:val="00CD7842"/>
    <w:rsid w:val="00CD7A1C"/>
    <w:rsid w:val="00CE01E4"/>
    <w:rsid w:val="00CE02FA"/>
    <w:rsid w:val="00CE0BB6"/>
    <w:rsid w:val="00CE129D"/>
    <w:rsid w:val="00CE1A3C"/>
    <w:rsid w:val="00CE211A"/>
    <w:rsid w:val="00CE283A"/>
    <w:rsid w:val="00CE2E93"/>
    <w:rsid w:val="00CE3421"/>
    <w:rsid w:val="00CE362E"/>
    <w:rsid w:val="00CE372A"/>
    <w:rsid w:val="00CE3733"/>
    <w:rsid w:val="00CE37A9"/>
    <w:rsid w:val="00CE383A"/>
    <w:rsid w:val="00CE39D6"/>
    <w:rsid w:val="00CE4345"/>
    <w:rsid w:val="00CE43FD"/>
    <w:rsid w:val="00CE4434"/>
    <w:rsid w:val="00CE4FDC"/>
    <w:rsid w:val="00CE549B"/>
    <w:rsid w:val="00CE5A26"/>
    <w:rsid w:val="00CE62F6"/>
    <w:rsid w:val="00CE6710"/>
    <w:rsid w:val="00CE6922"/>
    <w:rsid w:val="00CE6931"/>
    <w:rsid w:val="00CE6AEB"/>
    <w:rsid w:val="00CE7444"/>
    <w:rsid w:val="00CE7576"/>
    <w:rsid w:val="00CE76C6"/>
    <w:rsid w:val="00CE78B6"/>
    <w:rsid w:val="00CE79D9"/>
    <w:rsid w:val="00CF0002"/>
    <w:rsid w:val="00CF00E3"/>
    <w:rsid w:val="00CF034F"/>
    <w:rsid w:val="00CF036C"/>
    <w:rsid w:val="00CF04D9"/>
    <w:rsid w:val="00CF08C9"/>
    <w:rsid w:val="00CF109E"/>
    <w:rsid w:val="00CF13E5"/>
    <w:rsid w:val="00CF1401"/>
    <w:rsid w:val="00CF1EB3"/>
    <w:rsid w:val="00CF1ED7"/>
    <w:rsid w:val="00CF2041"/>
    <w:rsid w:val="00CF2136"/>
    <w:rsid w:val="00CF344A"/>
    <w:rsid w:val="00CF3659"/>
    <w:rsid w:val="00CF3DB2"/>
    <w:rsid w:val="00CF51C5"/>
    <w:rsid w:val="00CF5283"/>
    <w:rsid w:val="00CF54A0"/>
    <w:rsid w:val="00CF5536"/>
    <w:rsid w:val="00CF566C"/>
    <w:rsid w:val="00CF5788"/>
    <w:rsid w:val="00CF5886"/>
    <w:rsid w:val="00CF6726"/>
    <w:rsid w:val="00D00152"/>
    <w:rsid w:val="00D007E0"/>
    <w:rsid w:val="00D00DC5"/>
    <w:rsid w:val="00D00EE2"/>
    <w:rsid w:val="00D029AC"/>
    <w:rsid w:val="00D02C32"/>
    <w:rsid w:val="00D02DB1"/>
    <w:rsid w:val="00D031C9"/>
    <w:rsid w:val="00D04207"/>
    <w:rsid w:val="00D04379"/>
    <w:rsid w:val="00D04880"/>
    <w:rsid w:val="00D04BC0"/>
    <w:rsid w:val="00D057B4"/>
    <w:rsid w:val="00D05971"/>
    <w:rsid w:val="00D05AAE"/>
    <w:rsid w:val="00D05AB1"/>
    <w:rsid w:val="00D05EF0"/>
    <w:rsid w:val="00D06728"/>
    <w:rsid w:val="00D06B2F"/>
    <w:rsid w:val="00D06FE4"/>
    <w:rsid w:val="00D07864"/>
    <w:rsid w:val="00D102E7"/>
    <w:rsid w:val="00D1076D"/>
    <w:rsid w:val="00D10D7B"/>
    <w:rsid w:val="00D11405"/>
    <w:rsid w:val="00D116DF"/>
    <w:rsid w:val="00D11EC4"/>
    <w:rsid w:val="00D1222E"/>
    <w:rsid w:val="00D127EC"/>
    <w:rsid w:val="00D13A9A"/>
    <w:rsid w:val="00D146E4"/>
    <w:rsid w:val="00D14B5F"/>
    <w:rsid w:val="00D14EBD"/>
    <w:rsid w:val="00D15556"/>
    <w:rsid w:val="00D159AE"/>
    <w:rsid w:val="00D15C30"/>
    <w:rsid w:val="00D15E0E"/>
    <w:rsid w:val="00D1649E"/>
    <w:rsid w:val="00D165D4"/>
    <w:rsid w:val="00D1671E"/>
    <w:rsid w:val="00D16CEA"/>
    <w:rsid w:val="00D17298"/>
    <w:rsid w:val="00D172FC"/>
    <w:rsid w:val="00D17BF0"/>
    <w:rsid w:val="00D17C09"/>
    <w:rsid w:val="00D20555"/>
    <w:rsid w:val="00D20FC5"/>
    <w:rsid w:val="00D21005"/>
    <w:rsid w:val="00D21165"/>
    <w:rsid w:val="00D21AA8"/>
    <w:rsid w:val="00D21B09"/>
    <w:rsid w:val="00D21C76"/>
    <w:rsid w:val="00D21EB2"/>
    <w:rsid w:val="00D22D04"/>
    <w:rsid w:val="00D22F04"/>
    <w:rsid w:val="00D236A1"/>
    <w:rsid w:val="00D240D1"/>
    <w:rsid w:val="00D24EA6"/>
    <w:rsid w:val="00D251C9"/>
    <w:rsid w:val="00D254C2"/>
    <w:rsid w:val="00D25747"/>
    <w:rsid w:val="00D25D26"/>
    <w:rsid w:val="00D26069"/>
    <w:rsid w:val="00D26094"/>
    <w:rsid w:val="00D26337"/>
    <w:rsid w:val="00D3005F"/>
    <w:rsid w:val="00D3053B"/>
    <w:rsid w:val="00D30924"/>
    <w:rsid w:val="00D30AC5"/>
    <w:rsid w:val="00D31434"/>
    <w:rsid w:val="00D31534"/>
    <w:rsid w:val="00D32257"/>
    <w:rsid w:val="00D3231C"/>
    <w:rsid w:val="00D325D9"/>
    <w:rsid w:val="00D32819"/>
    <w:rsid w:val="00D32968"/>
    <w:rsid w:val="00D34AF9"/>
    <w:rsid w:val="00D34BED"/>
    <w:rsid w:val="00D351A0"/>
    <w:rsid w:val="00D35470"/>
    <w:rsid w:val="00D35849"/>
    <w:rsid w:val="00D36639"/>
    <w:rsid w:val="00D3670C"/>
    <w:rsid w:val="00D36AD4"/>
    <w:rsid w:val="00D36F7B"/>
    <w:rsid w:val="00D3707E"/>
    <w:rsid w:val="00D374F1"/>
    <w:rsid w:val="00D379AC"/>
    <w:rsid w:val="00D401F6"/>
    <w:rsid w:val="00D4033A"/>
    <w:rsid w:val="00D405C6"/>
    <w:rsid w:val="00D40739"/>
    <w:rsid w:val="00D40AE1"/>
    <w:rsid w:val="00D4153A"/>
    <w:rsid w:val="00D416A9"/>
    <w:rsid w:val="00D4181D"/>
    <w:rsid w:val="00D419E0"/>
    <w:rsid w:val="00D41D43"/>
    <w:rsid w:val="00D41E72"/>
    <w:rsid w:val="00D41EC7"/>
    <w:rsid w:val="00D42077"/>
    <w:rsid w:val="00D423FE"/>
    <w:rsid w:val="00D42E6F"/>
    <w:rsid w:val="00D43424"/>
    <w:rsid w:val="00D4391F"/>
    <w:rsid w:val="00D44215"/>
    <w:rsid w:val="00D447E5"/>
    <w:rsid w:val="00D44B5C"/>
    <w:rsid w:val="00D44B5F"/>
    <w:rsid w:val="00D44D8D"/>
    <w:rsid w:val="00D452E1"/>
    <w:rsid w:val="00D45F7E"/>
    <w:rsid w:val="00D46341"/>
    <w:rsid w:val="00D469A1"/>
    <w:rsid w:val="00D47BE1"/>
    <w:rsid w:val="00D47C88"/>
    <w:rsid w:val="00D5011C"/>
    <w:rsid w:val="00D501F0"/>
    <w:rsid w:val="00D50357"/>
    <w:rsid w:val="00D505C3"/>
    <w:rsid w:val="00D507D4"/>
    <w:rsid w:val="00D50AC6"/>
    <w:rsid w:val="00D50F7C"/>
    <w:rsid w:val="00D5124A"/>
    <w:rsid w:val="00D512B1"/>
    <w:rsid w:val="00D51952"/>
    <w:rsid w:val="00D519D4"/>
    <w:rsid w:val="00D51A79"/>
    <w:rsid w:val="00D51F0C"/>
    <w:rsid w:val="00D524BA"/>
    <w:rsid w:val="00D530B5"/>
    <w:rsid w:val="00D535CE"/>
    <w:rsid w:val="00D550EA"/>
    <w:rsid w:val="00D55156"/>
    <w:rsid w:val="00D559CA"/>
    <w:rsid w:val="00D55E29"/>
    <w:rsid w:val="00D560FB"/>
    <w:rsid w:val="00D56269"/>
    <w:rsid w:val="00D569C5"/>
    <w:rsid w:val="00D56CB0"/>
    <w:rsid w:val="00D573AD"/>
    <w:rsid w:val="00D57A8F"/>
    <w:rsid w:val="00D57E8E"/>
    <w:rsid w:val="00D60186"/>
    <w:rsid w:val="00D60362"/>
    <w:rsid w:val="00D6037C"/>
    <w:rsid w:val="00D60604"/>
    <w:rsid w:val="00D60635"/>
    <w:rsid w:val="00D60672"/>
    <w:rsid w:val="00D60844"/>
    <w:rsid w:val="00D60E07"/>
    <w:rsid w:val="00D611F8"/>
    <w:rsid w:val="00D613B0"/>
    <w:rsid w:val="00D61B3D"/>
    <w:rsid w:val="00D62292"/>
    <w:rsid w:val="00D634FF"/>
    <w:rsid w:val="00D63543"/>
    <w:rsid w:val="00D63554"/>
    <w:rsid w:val="00D6359A"/>
    <w:rsid w:val="00D635AB"/>
    <w:rsid w:val="00D6383D"/>
    <w:rsid w:val="00D63F65"/>
    <w:rsid w:val="00D6430F"/>
    <w:rsid w:val="00D64958"/>
    <w:rsid w:val="00D64B39"/>
    <w:rsid w:val="00D65466"/>
    <w:rsid w:val="00D65B48"/>
    <w:rsid w:val="00D66114"/>
    <w:rsid w:val="00D669A0"/>
    <w:rsid w:val="00D66EB9"/>
    <w:rsid w:val="00D67906"/>
    <w:rsid w:val="00D67995"/>
    <w:rsid w:val="00D67DCC"/>
    <w:rsid w:val="00D67DDD"/>
    <w:rsid w:val="00D67F27"/>
    <w:rsid w:val="00D7011F"/>
    <w:rsid w:val="00D701B6"/>
    <w:rsid w:val="00D70290"/>
    <w:rsid w:val="00D7037D"/>
    <w:rsid w:val="00D706FD"/>
    <w:rsid w:val="00D70C54"/>
    <w:rsid w:val="00D71165"/>
    <w:rsid w:val="00D71818"/>
    <w:rsid w:val="00D7183E"/>
    <w:rsid w:val="00D71B68"/>
    <w:rsid w:val="00D7231D"/>
    <w:rsid w:val="00D72533"/>
    <w:rsid w:val="00D72553"/>
    <w:rsid w:val="00D729AE"/>
    <w:rsid w:val="00D72FD5"/>
    <w:rsid w:val="00D73E7A"/>
    <w:rsid w:val="00D73FA6"/>
    <w:rsid w:val="00D74129"/>
    <w:rsid w:val="00D7435A"/>
    <w:rsid w:val="00D74473"/>
    <w:rsid w:val="00D745B0"/>
    <w:rsid w:val="00D7490D"/>
    <w:rsid w:val="00D74C2D"/>
    <w:rsid w:val="00D74C8A"/>
    <w:rsid w:val="00D74EAA"/>
    <w:rsid w:val="00D76859"/>
    <w:rsid w:val="00D76B95"/>
    <w:rsid w:val="00D77410"/>
    <w:rsid w:val="00D77599"/>
    <w:rsid w:val="00D77A4C"/>
    <w:rsid w:val="00D80611"/>
    <w:rsid w:val="00D8118E"/>
    <w:rsid w:val="00D8134F"/>
    <w:rsid w:val="00D81570"/>
    <w:rsid w:val="00D82132"/>
    <w:rsid w:val="00D830B7"/>
    <w:rsid w:val="00D83148"/>
    <w:rsid w:val="00D83CBC"/>
    <w:rsid w:val="00D84009"/>
    <w:rsid w:val="00D84163"/>
    <w:rsid w:val="00D847BE"/>
    <w:rsid w:val="00D84D67"/>
    <w:rsid w:val="00D8501D"/>
    <w:rsid w:val="00D8629F"/>
    <w:rsid w:val="00D86901"/>
    <w:rsid w:val="00D87567"/>
    <w:rsid w:val="00D902F4"/>
    <w:rsid w:val="00D90D51"/>
    <w:rsid w:val="00D91D94"/>
    <w:rsid w:val="00D9240F"/>
    <w:rsid w:val="00D9282B"/>
    <w:rsid w:val="00D92B75"/>
    <w:rsid w:val="00D92C1C"/>
    <w:rsid w:val="00D93B85"/>
    <w:rsid w:val="00D94577"/>
    <w:rsid w:val="00D946D4"/>
    <w:rsid w:val="00D94D2A"/>
    <w:rsid w:val="00D94DEA"/>
    <w:rsid w:val="00D951BC"/>
    <w:rsid w:val="00D953E9"/>
    <w:rsid w:val="00D95B49"/>
    <w:rsid w:val="00D974B8"/>
    <w:rsid w:val="00D97916"/>
    <w:rsid w:val="00D97B48"/>
    <w:rsid w:val="00DA0744"/>
    <w:rsid w:val="00DA10CC"/>
    <w:rsid w:val="00DA1114"/>
    <w:rsid w:val="00DA1530"/>
    <w:rsid w:val="00DA16B8"/>
    <w:rsid w:val="00DA16F5"/>
    <w:rsid w:val="00DA16F7"/>
    <w:rsid w:val="00DA2314"/>
    <w:rsid w:val="00DA24DD"/>
    <w:rsid w:val="00DA25D7"/>
    <w:rsid w:val="00DA2B8A"/>
    <w:rsid w:val="00DA3F68"/>
    <w:rsid w:val="00DA491B"/>
    <w:rsid w:val="00DA4A0F"/>
    <w:rsid w:val="00DA50C4"/>
    <w:rsid w:val="00DA53EB"/>
    <w:rsid w:val="00DA55C6"/>
    <w:rsid w:val="00DA5809"/>
    <w:rsid w:val="00DA6828"/>
    <w:rsid w:val="00DA69C2"/>
    <w:rsid w:val="00DA6C3A"/>
    <w:rsid w:val="00DA710D"/>
    <w:rsid w:val="00DA749F"/>
    <w:rsid w:val="00DA7F19"/>
    <w:rsid w:val="00DB0342"/>
    <w:rsid w:val="00DB0395"/>
    <w:rsid w:val="00DB03D5"/>
    <w:rsid w:val="00DB0470"/>
    <w:rsid w:val="00DB077E"/>
    <w:rsid w:val="00DB086A"/>
    <w:rsid w:val="00DB0B21"/>
    <w:rsid w:val="00DB0BDD"/>
    <w:rsid w:val="00DB0C6B"/>
    <w:rsid w:val="00DB0D30"/>
    <w:rsid w:val="00DB0D3E"/>
    <w:rsid w:val="00DB0FA2"/>
    <w:rsid w:val="00DB1001"/>
    <w:rsid w:val="00DB116A"/>
    <w:rsid w:val="00DB1323"/>
    <w:rsid w:val="00DB1C2F"/>
    <w:rsid w:val="00DB1D66"/>
    <w:rsid w:val="00DB20A7"/>
    <w:rsid w:val="00DB2116"/>
    <w:rsid w:val="00DB220E"/>
    <w:rsid w:val="00DB26BB"/>
    <w:rsid w:val="00DB2863"/>
    <w:rsid w:val="00DB2912"/>
    <w:rsid w:val="00DB2F8E"/>
    <w:rsid w:val="00DB3272"/>
    <w:rsid w:val="00DB40C3"/>
    <w:rsid w:val="00DB4D32"/>
    <w:rsid w:val="00DB4FE9"/>
    <w:rsid w:val="00DB53CE"/>
    <w:rsid w:val="00DB5B96"/>
    <w:rsid w:val="00DB614B"/>
    <w:rsid w:val="00DB6410"/>
    <w:rsid w:val="00DB65E3"/>
    <w:rsid w:val="00DB6830"/>
    <w:rsid w:val="00DB6EE2"/>
    <w:rsid w:val="00DB70DF"/>
    <w:rsid w:val="00DB75A2"/>
    <w:rsid w:val="00DB78B1"/>
    <w:rsid w:val="00DC00DF"/>
    <w:rsid w:val="00DC0A49"/>
    <w:rsid w:val="00DC0C8F"/>
    <w:rsid w:val="00DC14CA"/>
    <w:rsid w:val="00DC1786"/>
    <w:rsid w:val="00DC1AA7"/>
    <w:rsid w:val="00DC22E5"/>
    <w:rsid w:val="00DC231E"/>
    <w:rsid w:val="00DC23A0"/>
    <w:rsid w:val="00DC281F"/>
    <w:rsid w:val="00DC28B2"/>
    <w:rsid w:val="00DC2F6D"/>
    <w:rsid w:val="00DC3011"/>
    <w:rsid w:val="00DC30CE"/>
    <w:rsid w:val="00DC332F"/>
    <w:rsid w:val="00DC35E1"/>
    <w:rsid w:val="00DC3A1E"/>
    <w:rsid w:val="00DC505F"/>
    <w:rsid w:val="00DC5395"/>
    <w:rsid w:val="00DC569D"/>
    <w:rsid w:val="00DC5BFF"/>
    <w:rsid w:val="00DC6128"/>
    <w:rsid w:val="00DC618B"/>
    <w:rsid w:val="00DC630F"/>
    <w:rsid w:val="00DC6A67"/>
    <w:rsid w:val="00DC6F9F"/>
    <w:rsid w:val="00DC7326"/>
    <w:rsid w:val="00DC7E67"/>
    <w:rsid w:val="00DD01BD"/>
    <w:rsid w:val="00DD075B"/>
    <w:rsid w:val="00DD081C"/>
    <w:rsid w:val="00DD0F12"/>
    <w:rsid w:val="00DD10C9"/>
    <w:rsid w:val="00DD1181"/>
    <w:rsid w:val="00DD12BB"/>
    <w:rsid w:val="00DD141B"/>
    <w:rsid w:val="00DD1909"/>
    <w:rsid w:val="00DD27DE"/>
    <w:rsid w:val="00DD29B3"/>
    <w:rsid w:val="00DD2B48"/>
    <w:rsid w:val="00DD2BAE"/>
    <w:rsid w:val="00DD2F58"/>
    <w:rsid w:val="00DD2FB2"/>
    <w:rsid w:val="00DD3887"/>
    <w:rsid w:val="00DD3B59"/>
    <w:rsid w:val="00DD3F37"/>
    <w:rsid w:val="00DD4808"/>
    <w:rsid w:val="00DD48C8"/>
    <w:rsid w:val="00DD549C"/>
    <w:rsid w:val="00DD580F"/>
    <w:rsid w:val="00DD5DFA"/>
    <w:rsid w:val="00DD5E9A"/>
    <w:rsid w:val="00DD63A3"/>
    <w:rsid w:val="00DD6A03"/>
    <w:rsid w:val="00DD6B1E"/>
    <w:rsid w:val="00DD7087"/>
    <w:rsid w:val="00DD742D"/>
    <w:rsid w:val="00DD7BFB"/>
    <w:rsid w:val="00DD7D06"/>
    <w:rsid w:val="00DD7D68"/>
    <w:rsid w:val="00DE0196"/>
    <w:rsid w:val="00DE0262"/>
    <w:rsid w:val="00DE04E8"/>
    <w:rsid w:val="00DE0B2D"/>
    <w:rsid w:val="00DE0D84"/>
    <w:rsid w:val="00DE0E07"/>
    <w:rsid w:val="00DE1212"/>
    <w:rsid w:val="00DE1335"/>
    <w:rsid w:val="00DE14A2"/>
    <w:rsid w:val="00DE16A8"/>
    <w:rsid w:val="00DE20EB"/>
    <w:rsid w:val="00DE2301"/>
    <w:rsid w:val="00DE2A9E"/>
    <w:rsid w:val="00DE2AD3"/>
    <w:rsid w:val="00DE3013"/>
    <w:rsid w:val="00DE3077"/>
    <w:rsid w:val="00DE3E36"/>
    <w:rsid w:val="00DE4093"/>
    <w:rsid w:val="00DE455D"/>
    <w:rsid w:val="00DE4D3A"/>
    <w:rsid w:val="00DE6624"/>
    <w:rsid w:val="00DE6660"/>
    <w:rsid w:val="00DE75F7"/>
    <w:rsid w:val="00DE7925"/>
    <w:rsid w:val="00DE7A5F"/>
    <w:rsid w:val="00DE7B4E"/>
    <w:rsid w:val="00DF13C2"/>
    <w:rsid w:val="00DF19EE"/>
    <w:rsid w:val="00DF1D43"/>
    <w:rsid w:val="00DF2790"/>
    <w:rsid w:val="00DF2EE1"/>
    <w:rsid w:val="00DF3164"/>
    <w:rsid w:val="00DF325E"/>
    <w:rsid w:val="00DF335D"/>
    <w:rsid w:val="00DF3647"/>
    <w:rsid w:val="00DF3677"/>
    <w:rsid w:val="00DF3778"/>
    <w:rsid w:val="00DF3CC8"/>
    <w:rsid w:val="00DF3D65"/>
    <w:rsid w:val="00DF3E99"/>
    <w:rsid w:val="00DF3EFE"/>
    <w:rsid w:val="00DF41E5"/>
    <w:rsid w:val="00DF4706"/>
    <w:rsid w:val="00DF4712"/>
    <w:rsid w:val="00DF47E2"/>
    <w:rsid w:val="00DF4B81"/>
    <w:rsid w:val="00DF4CD4"/>
    <w:rsid w:val="00DF51C0"/>
    <w:rsid w:val="00DF692F"/>
    <w:rsid w:val="00DF69B3"/>
    <w:rsid w:val="00DF69EC"/>
    <w:rsid w:val="00DF6E82"/>
    <w:rsid w:val="00E00110"/>
    <w:rsid w:val="00E01743"/>
    <w:rsid w:val="00E01F35"/>
    <w:rsid w:val="00E0207C"/>
    <w:rsid w:val="00E02BD9"/>
    <w:rsid w:val="00E031AE"/>
    <w:rsid w:val="00E03221"/>
    <w:rsid w:val="00E036CC"/>
    <w:rsid w:val="00E03759"/>
    <w:rsid w:val="00E0416F"/>
    <w:rsid w:val="00E0476A"/>
    <w:rsid w:val="00E04B07"/>
    <w:rsid w:val="00E04F01"/>
    <w:rsid w:val="00E04F82"/>
    <w:rsid w:val="00E04FB6"/>
    <w:rsid w:val="00E0517F"/>
    <w:rsid w:val="00E05468"/>
    <w:rsid w:val="00E055C9"/>
    <w:rsid w:val="00E05C29"/>
    <w:rsid w:val="00E05F1A"/>
    <w:rsid w:val="00E06305"/>
    <w:rsid w:val="00E06E02"/>
    <w:rsid w:val="00E079DE"/>
    <w:rsid w:val="00E1129F"/>
    <w:rsid w:val="00E1188C"/>
    <w:rsid w:val="00E11EA8"/>
    <w:rsid w:val="00E12346"/>
    <w:rsid w:val="00E1244E"/>
    <w:rsid w:val="00E12535"/>
    <w:rsid w:val="00E12631"/>
    <w:rsid w:val="00E12787"/>
    <w:rsid w:val="00E129DB"/>
    <w:rsid w:val="00E13FF3"/>
    <w:rsid w:val="00E147B6"/>
    <w:rsid w:val="00E15B35"/>
    <w:rsid w:val="00E15CBA"/>
    <w:rsid w:val="00E15D17"/>
    <w:rsid w:val="00E15DC7"/>
    <w:rsid w:val="00E15EA1"/>
    <w:rsid w:val="00E167BA"/>
    <w:rsid w:val="00E1703F"/>
    <w:rsid w:val="00E174C3"/>
    <w:rsid w:val="00E17631"/>
    <w:rsid w:val="00E2018F"/>
    <w:rsid w:val="00E20207"/>
    <w:rsid w:val="00E202D0"/>
    <w:rsid w:val="00E202DF"/>
    <w:rsid w:val="00E202FD"/>
    <w:rsid w:val="00E2047D"/>
    <w:rsid w:val="00E210BB"/>
    <w:rsid w:val="00E2113C"/>
    <w:rsid w:val="00E2151D"/>
    <w:rsid w:val="00E21E5A"/>
    <w:rsid w:val="00E21EB4"/>
    <w:rsid w:val="00E22121"/>
    <w:rsid w:val="00E23450"/>
    <w:rsid w:val="00E240A5"/>
    <w:rsid w:val="00E24266"/>
    <w:rsid w:val="00E24772"/>
    <w:rsid w:val="00E253B9"/>
    <w:rsid w:val="00E25718"/>
    <w:rsid w:val="00E260E6"/>
    <w:rsid w:val="00E2658D"/>
    <w:rsid w:val="00E26FAE"/>
    <w:rsid w:val="00E272DB"/>
    <w:rsid w:val="00E273A5"/>
    <w:rsid w:val="00E27BC4"/>
    <w:rsid w:val="00E27CB5"/>
    <w:rsid w:val="00E30188"/>
    <w:rsid w:val="00E306BB"/>
    <w:rsid w:val="00E307DE"/>
    <w:rsid w:val="00E30A46"/>
    <w:rsid w:val="00E30B68"/>
    <w:rsid w:val="00E30D13"/>
    <w:rsid w:val="00E316F4"/>
    <w:rsid w:val="00E31BF5"/>
    <w:rsid w:val="00E329E0"/>
    <w:rsid w:val="00E32DC3"/>
    <w:rsid w:val="00E32F80"/>
    <w:rsid w:val="00E32FA0"/>
    <w:rsid w:val="00E333D3"/>
    <w:rsid w:val="00E34059"/>
    <w:rsid w:val="00E348B0"/>
    <w:rsid w:val="00E34C5C"/>
    <w:rsid w:val="00E350CF"/>
    <w:rsid w:val="00E35192"/>
    <w:rsid w:val="00E3692A"/>
    <w:rsid w:val="00E36B73"/>
    <w:rsid w:val="00E373D0"/>
    <w:rsid w:val="00E37832"/>
    <w:rsid w:val="00E379B8"/>
    <w:rsid w:val="00E37B7C"/>
    <w:rsid w:val="00E37DD3"/>
    <w:rsid w:val="00E37F22"/>
    <w:rsid w:val="00E404E0"/>
    <w:rsid w:val="00E40DAB"/>
    <w:rsid w:val="00E412EC"/>
    <w:rsid w:val="00E41317"/>
    <w:rsid w:val="00E41CCA"/>
    <w:rsid w:val="00E41D48"/>
    <w:rsid w:val="00E41E43"/>
    <w:rsid w:val="00E41E75"/>
    <w:rsid w:val="00E4210A"/>
    <w:rsid w:val="00E424DA"/>
    <w:rsid w:val="00E424FF"/>
    <w:rsid w:val="00E42A43"/>
    <w:rsid w:val="00E42A71"/>
    <w:rsid w:val="00E43361"/>
    <w:rsid w:val="00E43A37"/>
    <w:rsid w:val="00E43B1D"/>
    <w:rsid w:val="00E444DC"/>
    <w:rsid w:val="00E4488A"/>
    <w:rsid w:val="00E44C0E"/>
    <w:rsid w:val="00E45456"/>
    <w:rsid w:val="00E4569D"/>
    <w:rsid w:val="00E45AD1"/>
    <w:rsid w:val="00E45B43"/>
    <w:rsid w:val="00E45D94"/>
    <w:rsid w:val="00E464EC"/>
    <w:rsid w:val="00E46BA7"/>
    <w:rsid w:val="00E46F2C"/>
    <w:rsid w:val="00E47323"/>
    <w:rsid w:val="00E47E9C"/>
    <w:rsid w:val="00E5033E"/>
    <w:rsid w:val="00E50512"/>
    <w:rsid w:val="00E505D8"/>
    <w:rsid w:val="00E50789"/>
    <w:rsid w:val="00E507CF"/>
    <w:rsid w:val="00E507E6"/>
    <w:rsid w:val="00E515B7"/>
    <w:rsid w:val="00E51970"/>
    <w:rsid w:val="00E519C6"/>
    <w:rsid w:val="00E51C79"/>
    <w:rsid w:val="00E52A23"/>
    <w:rsid w:val="00E53670"/>
    <w:rsid w:val="00E53854"/>
    <w:rsid w:val="00E53A0E"/>
    <w:rsid w:val="00E54173"/>
    <w:rsid w:val="00E558A5"/>
    <w:rsid w:val="00E55967"/>
    <w:rsid w:val="00E55DCF"/>
    <w:rsid w:val="00E5617A"/>
    <w:rsid w:val="00E563E1"/>
    <w:rsid w:val="00E564D6"/>
    <w:rsid w:val="00E572A0"/>
    <w:rsid w:val="00E57553"/>
    <w:rsid w:val="00E57B1B"/>
    <w:rsid w:val="00E60013"/>
    <w:rsid w:val="00E602CE"/>
    <w:rsid w:val="00E60750"/>
    <w:rsid w:val="00E60EF6"/>
    <w:rsid w:val="00E61043"/>
    <w:rsid w:val="00E61680"/>
    <w:rsid w:val="00E623A5"/>
    <w:rsid w:val="00E62CFF"/>
    <w:rsid w:val="00E63192"/>
    <w:rsid w:val="00E645BA"/>
    <w:rsid w:val="00E65A93"/>
    <w:rsid w:val="00E65AEE"/>
    <w:rsid w:val="00E669EE"/>
    <w:rsid w:val="00E66B85"/>
    <w:rsid w:val="00E670CD"/>
    <w:rsid w:val="00E673AE"/>
    <w:rsid w:val="00E67783"/>
    <w:rsid w:val="00E6798B"/>
    <w:rsid w:val="00E70007"/>
    <w:rsid w:val="00E70757"/>
    <w:rsid w:val="00E72406"/>
    <w:rsid w:val="00E72436"/>
    <w:rsid w:val="00E72538"/>
    <w:rsid w:val="00E728C1"/>
    <w:rsid w:val="00E72CCE"/>
    <w:rsid w:val="00E72E30"/>
    <w:rsid w:val="00E72EB6"/>
    <w:rsid w:val="00E731F1"/>
    <w:rsid w:val="00E733B6"/>
    <w:rsid w:val="00E7352A"/>
    <w:rsid w:val="00E73C12"/>
    <w:rsid w:val="00E73C72"/>
    <w:rsid w:val="00E73FFF"/>
    <w:rsid w:val="00E74097"/>
    <w:rsid w:val="00E74272"/>
    <w:rsid w:val="00E74F67"/>
    <w:rsid w:val="00E751FB"/>
    <w:rsid w:val="00E7527A"/>
    <w:rsid w:val="00E75370"/>
    <w:rsid w:val="00E757E3"/>
    <w:rsid w:val="00E75939"/>
    <w:rsid w:val="00E763A1"/>
    <w:rsid w:val="00E7684F"/>
    <w:rsid w:val="00E77216"/>
    <w:rsid w:val="00E776AE"/>
    <w:rsid w:val="00E77920"/>
    <w:rsid w:val="00E80C1D"/>
    <w:rsid w:val="00E8113B"/>
    <w:rsid w:val="00E81CB9"/>
    <w:rsid w:val="00E82B0A"/>
    <w:rsid w:val="00E8364B"/>
    <w:rsid w:val="00E83A90"/>
    <w:rsid w:val="00E83C7E"/>
    <w:rsid w:val="00E84024"/>
    <w:rsid w:val="00E84732"/>
    <w:rsid w:val="00E8494C"/>
    <w:rsid w:val="00E84B7C"/>
    <w:rsid w:val="00E850B7"/>
    <w:rsid w:val="00E854C2"/>
    <w:rsid w:val="00E861C7"/>
    <w:rsid w:val="00E86292"/>
    <w:rsid w:val="00E87869"/>
    <w:rsid w:val="00E87933"/>
    <w:rsid w:val="00E90B82"/>
    <w:rsid w:val="00E90C62"/>
    <w:rsid w:val="00E91621"/>
    <w:rsid w:val="00E918C8"/>
    <w:rsid w:val="00E918D1"/>
    <w:rsid w:val="00E91982"/>
    <w:rsid w:val="00E91E44"/>
    <w:rsid w:val="00E92988"/>
    <w:rsid w:val="00E92AEE"/>
    <w:rsid w:val="00E9355F"/>
    <w:rsid w:val="00E93D83"/>
    <w:rsid w:val="00E945EC"/>
    <w:rsid w:val="00E949A6"/>
    <w:rsid w:val="00E94A2E"/>
    <w:rsid w:val="00E94AA2"/>
    <w:rsid w:val="00E94B3E"/>
    <w:rsid w:val="00E950A0"/>
    <w:rsid w:val="00E9525E"/>
    <w:rsid w:val="00E9592A"/>
    <w:rsid w:val="00E960AC"/>
    <w:rsid w:val="00E960B5"/>
    <w:rsid w:val="00E96208"/>
    <w:rsid w:val="00E96309"/>
    <w:rsid w:val="00E967F3"/>
    <w:rsid w:val="00E968B1"/>
    <w:rsid w:val="00E96EF9"/>
    <w:rsid w:val="00E971F1"/>
    <w:rsid w:val="00EA0ED9"/>
    <w:rsid w:val="00EA1374"/>
    <w:rsid w:val="00EA2124"/>
    <w:rsid w:val="00EA2614"/>
    <w:rsid w:val="00EA28B7"/>
    <w:rsid w:val="00EA2B5B"/>
    <w:rsid w:val="00EA30F6"/>
    <w:rsid w:val="00EA32DE"/>
    <w:rsid w:val="00EA33E4"/>
    <w:rsid w:val="00EA3573"/>
    <w:rsid w:val="00EA3673"/>
    <w:rsid w:val="00EA36CF"/>
    <w:rsid w:val="00EA3C0E"/>
    <w:rsid w:val="00EA425E"/>
    <w:rsid w:val="00EA4C2F"/>
    <w:rsid w:val="00EA52D7"/>
    <w:rsid w:val="00EA5AB4"/>
    <w:rsid w:val="00EA5CB8"/>
    <w:rsid w:val="00EA5F85"/>
    <w:rsid w:val="00EA6049"/>
    <w:rsid w:val="00EA6393"/>
    <w:rsid w:val="00EA6EF5"/>
    <w:rsid w:val="00EA73BC"/>
    <w:rsid w:val="00EA7476"/>
    <w:rsid w:val="00EB09D5"/>
    <w:rsid w:val="00EB0B63"/>
    <w:rsid w:val="00EB0B83"/>
    <w:rsid w:val="00EB11C8"/>
    <w:rsid w:val="00EB13D8"/>
    <w:rsid w:val="00EB1D24"/>
    <w:rsid w:val="00EB2275"/>
    <w:rsid w:val="00EB304B"/>
    <w:rsid w:val="00EB33A2"/>
    <w:rsid w:val="00EB37BC"/>
    <w:rsid w:val="00EB38C3"/>
    <w:rsid w:val="00EB3B9E"/>
    <w:rsid w:val="00EB425B"/>
    <w:rsid w:val="00EB4668"/>
    <w:rsid w:val="00EB5241"/>
    <w:rsid w:val="00EB53D8"/>
    <w:rsid w:val="00EB60FD"/>
    <w:rsid w:val="00EB6491"/>
    <w:rsid w:val="00EB663B"/>
    <w:rsid w:val="00EB69FF"/>
    <w:rsid w:val="00EB6D6F"/>
    <w:rsid w:val="00EB733A"/>
    <w:rsid w:val="00EB7A21"/>
    <w:rsid w:val="00EC0C14"/>
    <w:rsid w:val="00EC1381"/>
    <w:rsid w:val="00EC13A3"/>
    <w:rsid w:val="00EC1666"/>
    <w:rsid w:val="00EC272A"/>
    <w:rsid w:val="00EC28A9"/>
    <w:rsid w:val="00EC2BD9"/>
    <w:rsid w:val="00EC2BDA"/>
    <w:rsid w:val="00EC2DAE"/>
    <w:rsid w:val="00EC2DCC"/>
    <w:rsid w:val="00EC354F"/>
    <w:rsid w:val="00EC3BB6"/>
    <w:rsid w:val="00EC3F9D"/>
    <w:rsid w:val="00EC407F"/>
    <w:rsid w:val="00EC41AB"/>
    <w:rsid w:val="00EC41CA"/>
    <w:rsid w:val="00EC49FC"/>
    <w:rsid w:val="00EC4A0B"/>
    <w:rsid w:val="00EC4B53"/>
    <w:rsid w:val="00EC4C39"/>
    <w:rsid w:val="00EC5100"/>
    <w:rsid w:val="00EC540A"/>
    <w:rsid w:val="00EC652C"/>
    <w:rsid w:val="00EC68C9"/>
    <w:rsid w:val="00EC6DA2"/>
    <w:rsid w:val="00EC6FE2"/>
    <w:rsid w:val="00EC760A"/>
    <w:rsid w:val="00EC7E1E"/>
    <w:rsid w:val="00ED0009"/>
    <w:rsid w:val="00ED05CA"/>
    <w:rsid w:val="00ED1117"/>
    <w:rsid w:val="00ED15D8"/>
    <w:rsid w:val="00ED1869"/>
    <w:rsid w:val="00ED1D16"/>
    <w:rsid w:val="00ED1D53"/>
    <w:rsid w:val="00ED1E31"/>
    <w:rsid w:val="00ED3665"/>
    <w:rsid w:val="00ED3A22"/>
    <w:rsid w:val="00ED4105"/>
    <w:rsid w:val="00ED44D8"/>
    <w:rsid w:val="00ED4F16"/>
    <w:rsid w:val="00ED63EB"/>
    <w:rsid w:val="00ED6633"/>
    <w:rsid w:val="00ED6CCF"/>
    <w:rsid w:val="00ED6D71"/>
    <w:rsid w:val="00ED6E8A"/>
    <w:rsid w:val="00ED6EDA"/>
    <w:rsid w:val="00ED743C"/>
    <w:rsid w:val="00ED7C57"/>
    <w:rsid w:val="00EE04FE"/>
    <w:rsid w:val="00EE0903"/>
    <w:rsid w:val="00EE091C"/>
    <w:rsid w:val="00EE0FED"/>
    <w:rsid w:val="00EE1579"/>
    <w:rsid w:val="00EE16E6"/>
    <w:rsid w:val="00EE1F8B"/>
    <w:rsid w:val="00EE2028"/>
    <w:rsid w:val="00EE20AD"/>
    <w:rsid w:val="00EE2373"/>
    <w:rsid w:val="00EE23CD"/>
    <w:rsid w:val="00EE37E1"/>
    <w:rsid w:val="00EE3C99"/>
    <w:rsid w:val="00EE3D66"/>
    <w:rsid w:val="00EE3EB9"/>
    <w:rsid w:val="00EE40E7"/>
    <w:rsid w:val="00EE43F5"/>
    <w:rsid w:val="00EE4AAC"/>
    <w:rsid w:val="00EE4AAE"/>
    <w:rsid w:val="00EE4F5E"/>
    <w:rsid w:val="00EE5CBE"/>
    <w:rsid w:val="00EE5EE2"/>
    <w:rsid w:val="00EE5F07"/>
    <w:rsid w:val="00EE612C"/>
    <w:rsid w:val="00EE6514"/>
    <w:rsid w:val="00EE689B"/>
    <w:rsid w:val="00EF090C"/>
    <w:rsid w:val="00EF13DA"/>
    <w:rsid w:val="00EF1408"/>
    <w:rsid w:val="00EF1AA9"/>
    <w:rsid w:val="00EF1AB3"/>
    <w:rsid w:val="00EF1F95"/>
    <w:rsid w:val="00EF2D28"/>
    <w:rsid w:val="00EF3106"/>
    <w:rsid w:val="00EF3D3C"/>
    <w:rsid w:val="00EF41F4"/>
    <w:rsid w:val="00EF4230"/>
    <w:rsid w:val="00EF4EDF"/>
    <w:rsid w:val="00EF50AE"/>
    <w:rsid w:val="00EF5460"/>
    <w:rsid w:val="00EF5480"/>
    <w:rsid w:val="00EF5821"/>
    <w:rsid w:val="00EF5C6C"/>
    <w:rsid w:val="00EF62A8"/>
    <w:rsid w:val="00EF6A44"/>
    <w:rsid w:val="00EF738A"/>
    <w:rsid w:val="00EF781C"/>
    <w:rsid w:val="00EF7FAA"/>
    <w:rsid w:val="00F01109"/>
    <w:rsid w:val="00F01A2F"/>
    <w:rsid w:val="00F01C16"/>
    <w:rsid w:val="00F02275"/>
    <w:rsid w:val="00F02743"/>
    <w:rsid w:val="00F029DE"/>
    <w:rsid w:val="00F02DD3"/>
    <w:rsid w:val="00F03300"/>
    <w:rsid w:val="00F036D1"/>
    <w:rsid w:val="00F038B8"/>
    <w:rsid w:val="00F03EB0"/>
    <w:rsid w:val="00F04218"/>
    <w:rsid w:val="00F045BC"/>
    <w:rsid w:val="00F04816"/>
    <w:rsid w:val="00F04FAE"/>
    <w:rsid w:val="00F05574"/>
    <w:rsid w:val="00F0563F"/>
    <w:rsid w:val="00F057B9"/>
    <w:rsid w:val="00F059A4"/>
    <w:rsid w:val="00F070EF"/>
    <w:rsid w:val="00F07199"/>
    <w:rsid w:val="00F071A1"/>
    <w:rsid w:val="00F07277"/>
    <w:rsid w:val="00F07EF8"/>
    <w:rsid w:val="00F10295"/>
    <w:rsid w:val="00F102B1"/>
    <w:rsid w:val="00F104F2"/>
    <w:rsid w:val="00F11127"/>
    <w:rsid w:val="00F111FD"/>
    <w:rsid w:val="00F114C2"/>
    <w:rsid w:val="00F122F9"/>
    <w:rsid w:val="00F1254C"/>
    <w:rsid w:val="00F12CB8"/>
    <w:rsid w:val="00F12CBE"/>
    <w:rsid w:val="00F1349C"/>
    <w:rsid w:val="00F13A60"/>
    <w:rsid w:val="00F13EA7"/>
    <w:rsid w:val="00F1432A"/>
    <w:rsid w:val="00F1482B"/>
    <w:rsid w:val="00F14CCB"/>
    <w:rsid w:val="00F14F53"/>
    <w:rsid w:val="00F1514D"/>
    <w:rsid w:val="00F15E08"/>
    <w:rsid w:val="00F160AE"/>
    <w:rsid w:val="00F16474"/>
    <w:rsid w:val="00F16A39"/>
    <w:rsid w:val="00F16C85"/>
    <w:rsid w:val="00F16F09"/>
    <w:rsid w:val="00F16FA2"/>
    <w:rsid w:val="00F1750F"/>
    <w:rsid w:val="00F17E42"/>
    <w:rsid w:val="00F17F60"/>
    <w:rsid w:val="00F202E0"/>
    <w:rsid w:val="00F2037F"/>
    <w:rsid w:val="00F20A8D"/>
    <w:rsid w:val="00F21072"/>
    <w:rsid w:val="00F2110A"/>
    <w:rsid w:val="00F2167F"/>
    <w:rsid w:val="00F21C7C"/>
    <w:rsid w:val="00F21CFF"/>
    <w:rsid w:val="00F22952"/>
    <w:rsid w:val="00F22ED6"/>
    <w:rsid w:val="00F2327E"/>
    <w:rsid w:val="00F23B82"/>
    <w:rsid w:val="00F24637"/>
    <w:rsid w:val="00F24F0D"/>
    <w:rsid w:val="00F257DB"/>
    <w:rsid w:val="00F25986"/>
    <w:rsid w:val="00F25A99"/>
    <w:rsid w:val="00F25AFC"/>
    <w:rsid w:val="00F25B1B"/>
    <w:rsid w:val="00F25FE6"/>
    <w:rsid w:val="00F2611A"/>
    <w:rsid w:val="00F2632A"/>
    <w:rsid w:val="00F2767F"/>
    <w:rsid w:val="00F279A2"/>
    <w:rsid w:val="00F30588"/>
    <w:rsid w:val="00F31325"/>
    <w:rsid w:val="00F32040"/>
    <w:rsid w:val="00F32811"/>
    <w:rsid w:val="00F32985"/>
    <w:rsid w:val="00F33282"/>
    <w:rsid w:val="00F33A86"/>
    <w:rsid w:val="00F33B7C"/>
    <w:rsid w:val="00F33F74"/>
    <w:rsid w:val="00F341AC"/>
    <w:rsid w:val="00F3473F"/>
    <w:rsid w:val="00F34C88"/>
    <w:rsid w:val="00F35B42"/>
    <w:rsid w:val="00F35BB2"/>
    <w:rsid w:val="00F35E52"/>
    <w:rsid w:val="00F35E78"/>
    <w:rsid w:val="00F36842"/>
    <w:rsid w:val="00F36F72"/>
    <w:rsid w:val="00F370B9"/>
    <w:rsid w:val="00F378FA"/>
    <w:rsid w:val="00F379FD"/>
    <w:rsid w:val="00F40173"/>
    <w:rsid w:val="00F40DF5"/>
    <w:rsid w:val="00F415B2"/>
    <w:rsid w:val="00F417F0"/>
    <w:rsid w:val="00F41DCC"/>
    <w:rsid w:val="00F42338"/>
    <w:rsid w:val="00F42467"/>
    <w:rsid w:val="00F42507"/>
    <w:rsid w:val="00F42703"/>
    <w:rsid w:val="00F42929"/>
    <w:rsid w:val="00F42BAA"/>
    <w:rsid w:val="00F42C8A"/>
    <w:rsid w:val="00F4360D"/>
    <w:rsid w:val="00F4388E"/>
    <w:rsid w:val="00F444E7"/>
    <w:rsid w:val="00F446A7"/>
    <w:rsid w:val="00F44739"/>
    <w:rsid w:val="00F448B5"/>
    <w:rsid w:val="00F44B40"/>
    <w:rsid w:val="00F45085"/>
    <w:rsid w:val="00F4543D"/>
    <w:rsid w:val="00F46257"/>
    <w:rsid w:val="00F46672"/>
    <w:rsid w:val="00F46A9A"/>
    <w:rsid w:val="00F47AC5"/>
    <w:rsid w:val="00F47BD1"/>
    <w:rsid w:val="00F50460"/>
    <w:rsid w:val="00F50F15"/>
    <w:rsid w:val="00F518FC"/>
    <w:rsid w:val="00F51B96"/>
    <w:rsid w:val="00F5211D"/>
    <w:rsid w:val="00F52273"/>
    <w:rsid w:val="00F52287"/>
    <w:rsid w:val="00F52638"/>
    <w:rsid w:val="00F52758"/>
    <w:rsid w:val="00F533F7"/>
    <w:rsid w:val="00F5350C"/>
    <w:rsid w:val="00F5360F"/>
    <w:rsid w:val="00F53806"/>
    <w:rsid w:val="00F54348"/>
    <w:rsid w:val="00F545AB"/>
    <w:rsid w:val="00F54D32"/>
    <w:rsid w:val="00F553C5"/>
    <w:rsid w:val="00F5635C"/>
    <w:rsid w:val="00F567C9"/>
    <w:rsid w:val="00F56A8F"/>
    <w:rsid w:val="00F56EE4"/>
    <w:rsid w:val="00F577DB"/>
    <w:rsid w:val="00F60679"/>
    <w:rsid w:val="00F607D2"/>
    <w:rsid w:val="00F60AD1"/>
    <w:rsid w:val="00F60B66"/>
    <w:rsid w:val="00F60BC9"/>
    <w:rsid w:val="00F61409"/>
    <w:rsid w:val="00F618DF"/>
    <w:rsid w:val="00F62165"/>
    <w:rsid w:val="00F624EC"/>
    <w:rsid w:val="00F6375C"/>
    <w:rsid w:val="00F64430"/>
    <w:rsid w:val="00F6513E"/>
    <w:rsid w:val="00F65194"/>
    <w:rsid w:val="00F658B7"/>
    <w:rsid w:val="00F6620C"/>
    <w:rsid w:val="00F662A4"/>
    <w:rsid w:val="00F671F2"/>
    <w:rsid w:val="00F67B52"/>
    <w:rsid w:val="00F67B7C"/>
    <w:rsid w:val="00F7032E"/>
    <w:rsid w:val="00F703E2"/>
    <w:rsid w:val="00F70B95"/>
    <w:rsid w:val="00F70D6A"/>
    <w:rsid w:val="00F71478"/>
    <w:rsid w:val="00F71B2F"/>
    <w:rsid w:val="00F720D7"/>
    <w:rsid w:val="00F7229D"/>
    <w:rsid w:val="00F727A8"/>
    <w:rsid w:val="00F72F2A"/>
    <w:rsid w:val="00F73F03"/>
    <w:rsid w:val="00F7452E"/>
    <w:rsid w:val="00F74B84"/>
    <w:rsid w:val="00F75AC9"/>
    <w:rsid w:val="00F75B54"/>
    <w:rsid w:val="00F75B72"/>
    <w:rsid w:val="00F76225"/>
    <w:rsid w:val="00F763AA"/>
    <w:rsid w:val="00F76ACA"/>
    <w:rsid w:val="00F770C3"/>
    <w:rsid w:val="00F77599"/>
    <w:rsid w:val="00F77752"/>
    <w:rsid w:val="00F778EE"/>
    <w:rsid w:val="00F77FD8"/>
    <w:rsid w:val="00F80178"/>
    <w:rsid w:val="00F80314"/>
    <w:rsid w:val="00F821F6"/>
    <w:rsid w:val="00F8259D"/>
    <w:rsid w:val="00F82C07"/>
    <w:rsid w:val="00F82CF4"/>
    <w:rsid w:val="00F83059"/>
    <w:rsid w:val="00F83202"/>
    <w:rsid w:val="00F83797"/>
    <w:rsid w:val="00F8418F"/>
    <w:rsid w:val="00F8495E"/>
    <w:rsid w:val="00F85307"/>
    <w:rsid w:val="00F85CE2"/>
    <w:rsid w:val="00F85CF4"/>
    <w:rsid w:val="00F8632D"/>
    <w:rsid w:val="00F86545"/>
    <w:rsid w:val="00F86B85"/>
    <w:rsid w:val="00F86C3B"/>
    <w:rsid w:val="00F87640"/>
    <w:rsid w:val="00F87DBA"/>
    <w:rsid w:val="00F901FD"/>
    <w:rsid w:val="00F9024C"/>
    <w:rsid w:val="00F90914"/>
    <w:rsid w:val="00F9238B"/>
    <w:rsid w:val="00F926F5"/>
    <w:rsid w:val="00F92954"/>
    <w:rsid w:val="00F929A5"/>
    <w:rsid w:val="00F92A15"/>
    <w:rsid w:val="00F93DE9"/>
    <w:rsid w:val="00F94D4D"/>
    <w:rsid w:val="00F959AB"/>
    <w:rsid w:val="00F95C21"/>
    <w:rsid w:val="00F95E00"/>
    <w:rsid w:val="00F96A21"/>
    <w:rsid w:val="00F96A25"/>
    <w:rsid w:val="00F97873"/>
    <w:rsid w:val="00FA00E1"/>
    <w:rsid w:val="00FA0235"/>
    <w:rsid w:val="00FA06D2"/>
    <w:rsid w:val="00FA0B12"/>
    <w:rsid w:val="00FA0D0F"/>
    <w:rsid w:val="00FA0D3A"/>
    <w:rsid w:val="00FA0E2D"/>
    <w:rsid w:val="00FA14DE"/>
    <w:rsid w:val="00FA16AF"/>
    <w:rsid w:val="00FA18CD"/>
    <w:rsid w:val="00FA1C3D"/>
    <w:rsid w:val="00FA2408"/>
    <w:rsid w:val="00FA2A75"/>
    <w:rsid w:val="00FA2AC2"/>
    <w:rsid w:val="00FA2B13"/>
    <w:rsid w:val="00FA3594"/>
    <w:rsid w:val="00FA3A47"/>
    <w:rsid w:val="00FA4475"/>
    <w:rsid w:val="00FA4F02"/>
    <w:rsid w:val="00FA5A3A"/>
    <w:rsid w:val="00FA62DF"/>
    <w:rsid w:val="00FA6578"/>
    <w:rsid w:val="00FA69E2"/>
    <w:rsid w:val="00FA73B2"/>
    <w:rsid w:val="00FA76C0"/>
    <w:rsid w:val="00FA796A"/>
    <w:rsid w:val="00FA7A48"/>
    <w:rsid w:val="00FA7B0C"/>
    <w:rsid w:val="00FB0072"/>
    <w:rsid w:val="00FB0874"/>
    <w:rsid w:val="00FB1112"/>
    <w:rsid w:val="00FB16D9"/>
    <w:rsid w:val="00FB18D2"/>
    <w:rsid w:val="00FB1A21"/>
    <w:rsid w:val="00FB1E63"/>
    <w:rsid w:val="00FB1F6F"/>
    <w:rsid w:val="00FB2C46"/>
    <w:rsid w:val="00FB30B7"/>
    <w:rsid w:val="00FB3131"/>
    <w:rsid w:val="00FB34E1"/>
    <w:rsid w:val="00FB45B6"/>
    <w:rsid w:val="00FB49CC"/>
    <w:rsid w:val="00FB4C19"/>
    <w:rsid w:val="00FB4E74"/>
    <w:rsid w:val="00FB50B5"/>
    <w:rsid w:val="00FB518B"/>
    <w:rsid w:val="00FB56E4"/>
    <w:rsid w:val="00FB6691"/>
    <w:rsid w:val="00FB6FBF"/>
    <w:rsid w:val="00FB7779"/>
    <w:rsid w:val="00FB795E"/>
    <w:rsid w:val="00FC03C9"/>
    <w:rsid w:val="00FC0B6E"/>
    <w:rsid w:val="00FC13C7"/>
    <w:rsid w:val="00FC2533"/>
    <w:rsid w:val="00FC2A74"/>
    <w:rsid w:val="00FC2B9B"/>
    <w:rsid w:val="00FC3601"/>
    <w:rsid w:val="00FC3B39"/>
    <w:rsid w:val="00FC3EDE"/>
    <w:rsid w:val="00FC4074"/>
    <w:rsid w:val="00FC49A2"/>
    <w:rsid w:val="00FC4A9A"/>
    <w:rsid w:val="00FC4E79"/>
    <w:rsid w:val="00FC533E"/>
    <w:rsid w:val="00FC573F"/>
    <w:rsid w:val="00FC5FD1"/>
    <w:rsid w:val="00FC6C59"/>
    <w:rsid w:val="00FC7712"/>
    <w:rsid w:val="00FC78F5"/>
    <w:rsid w:val="00FD0059"/>
    <w:rsid w:val="00FD0CD4"/>
    <w:rsid w:val="00FD0D9E"/>
    <w:rsid w:val="00FD0DD6"/>
    <w:rsid w:val="00FD22F4"/>
    <w:rsid w:val="00FD276A"/>
    <w:rsid w:val="00FD2894"/>
    <w:rsid w:val="00FD2CEF"/>
    <w:rsid w:val="00FD3364"/>
    <w:rsid w:val="00FD38C8"/>
    <w:rsid w:val="00FD3993"/>
    <w:rsid w:val="00FD3BF6"/>
    <w:rsid w:val="00FD3C6F"/>
    <w:rsid w:val="00FD3E57"/>
    <w:rsid w:val="00FD4153"/>
    <w:rsid w:val="00FD474B"/>
    <w:rsid w:val="00FD4ACF"/>
    <w:rsid w:val="00FD5774"/>
    <w:rsid w:val="00FD611D"/>
    <w:rsid w:val="00FD6A57"/>
    <w:rsid w:val="00FD6C96"/>
    <w:rsid w:val="00FD6CEA"/>
    <w:rsid w:val="00FD6DFD"/>
    <w:rsid w:val="00FD710C"/>
    <w:rsid w:val="00FD7491"/>
    <w:rsid w:val="00FD7526"/>
    <w:rsid w:val="00FE04AE"/>
    <w:rsid w:val="00FE0A40"/>
    <w:rsid w:val="00FE0EEA"/>
    <w:rsid w:val="00FE101C"/>
    <w:rsid w:val="00FE110C"/>
    <w:rsid w:val="00FE23D4"/>
    <w:rsid w:val="00FE2508"/>
    <w:rsid w:val="00FE3A4E"/>
    <w:rsid w:val="00FE3AD3"/>
    <w:rsid w:val="00FE4449"/>
    <w:rsid w:val="00FE4B09"/>
    <w:rsid w:val="00FE4F66"/>
    <w:rsid w:val="00FE561F"/>
    <w:rsid w:val="00FE56F6"/>
    <w:rsid w:val="00FE580A"/>
    <w:rsid w:val="00FE5A2E"/>
    <w:rsid w:val="00FE5C06"/>
    <w:rsid w:val="00FE60FF"/>
    <w:rsid w:val="00FE622D"/>
    <w:rsid w:val="00FE7D74"/>
    <w:rsid w:val="00FF0273"/>
    <w:rsid w:val="00FF02CC"/>
    <w:rsid w:val="00FF07E2"/>
    <w:rsid w:val="00FF1290"/>
    <w:rsid w:val="00FF1BB4"/>
    <w:rsid w:val="00FF1E8E"/>
    <w:rsid w:val="00FF2051"/>
    <w:rsid w:val="00FF21E1"/>
    <w:rsid w:val="00FF22EF"/>
    <w:rsid w:val="00FF2496"/>
    <w:rsid w:val="00FF2D30"/>
    <w:rsid w:val="00FF3231"/>
    <w:rsid w:val="00FF4668"/>
    <w:rsid w:val="00FF48C6"/>
    <w:rsid w:val="00FF4DD9"/>
    <w:rsid w:val="00FF51F1"/>
    <w:rsid w:val="00FF5230"/>
    <w:rsid w:val="00FF529E"/>
    <w:rsid w:val="00FF596D"/>
    <w:rsid w:val="00FF6DA9"/>
    <w:rsid w:val="00FF6F1E"/>
    <w:rsid w:val="00FF744F"/>
    <w:rsid w:val="00FF7A05"/>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caption" w:locked="1" w:uiPriority="0" w:qFormat="1"/>
    <w:lsdException w:name="Title" w:locked="1" w:semiHidden="0" w:uiPriority="0" w:unhideWhenUsed="0" w:qFormat="1"/>
    <w:lsdException w:name="Default Paragraph Font" w:locked="1" w:semiHidden="0" w:uiPriority="1"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nhideWhenUsed="0" w:qFormat="1"/>
  </w:latentStyles>
  <w:style w:type="paragraph" w:default="1" w:styleId="Normal">
    <w:name w:val="Normal"/>
    <w:qFormat/>
    <w:rsid w:val="00AC0496"/>
    <w:rPr>
      <w:sz w:val="22"/>
      <w:szCs w:val="22"/>
    </w:rPr>
  </w:style>
  <w:style w:type="paragraph" w:styleId="Heading1">
    <w:name w:val="heading 1"/>
    <w:basedOn w:val="Normal"/>
    <w:next w:val="Normal"/>
    <w:link w:val="Heading1Char"/>
    <w:uiPriority w:val="99"/>
    <w:qFormat/>
    <w:rsid w:val="00691939"/>
    <w:pPr>
      <w:keepNext/>
      <w:keepLines/>
      <w:numPr>
        <w:numId w:val="6"/>
      </w:numPr>
      <w:outlineLvl w:val="0"/>
    </w:pPr>
    <w:rPr>
      <w:b/>
      <w:bCs/>
      <w:color w:val="930F15"/>
      <w:sz w:val="36"/>
      <w:szCs w:val="28"/>
    </w:rPr>
  </w:style>
  <w:style w:type="paragraph" w:styleId="Heading2">
    <w:name w:val="heading 2"/>
    <w:basedOn w:val="Normal"/>
    <w:next w:val="Normal"/>
    <w:link w:val="Heading2Char"/>
    <w:uiPriority w:val="99"/>
    <w:qFormat/>
    <w:rsid w:val="00C877AD"/>
    <w:pPr>
      <w:keepNext/>
      <w:keepLines/>
      <w:numPr>
        <w:ilvl w:val="1"/>
        <w:numId w:val="6"/>
      </w:numPr>
      <w:outlineLvl w:val="1"/>
    </w:pPr>
    <w:rPr>
      <w:b/>
      <w:bCs/>
      <w:i/>
      <w:color w:val="000000"/>
      <w:sz w:val="28"/>
      <w:szCs w:val="26"/>
      <w:lang w:eastAsia="ko-KR"/>
    </w:rPr>
  </w:style>
  <w:style w:type="paragraph" w:styleId="Heading3">
    <w:name w:val="heading 3"/>
    <w:basedOn w:val="Normal"/>
    <w:next w:val="Normal"/>
    <w:link w:val="Heading3Char"/>
    <w:autoRedefine/>
    <w:unhideWhenUsed/>
    <w:qFormat/>
    <w:locked/>
    <w:rsid w:val="00FD3993"/>
    <w:pPr>
      <w:keepNext/>
      <w:numPr>
        <w:ilvl w:val="2"/>
        <w:numId w:val="6"/>
      </w:numPr>
      <w:spacing w:before="480" w:after="240"/>
      <w:ind w:left="720"/>
      <w:outlineLvl w:val="2"/>
      <w:pPrChange w:id="0" w:author="thuyhuynh" w:date="2023-05-08T12:07:00Z">
        <w:pPr>
          <w:keepNext/>
          <w:numPr>
            <w:ilvl w:val="2"/>
            <w:numId w:val="6"/>
          </w:numPr>
          <w:spacing w:before="480" w:after="240"/>
          <w:ind w:left="720" w:hanging="720"/>
          <w:outlineLvl w:val="2"/>
        </w:pPr>
      </w:pPrChange>
    </w:pPr>
    <w:rPr>
      <w:rFonts w:ascii="Poppins" w:eastAsia="Calibri" w:hAnsi="Poppins"/>
      <w:sz w:val="24"/>
      <w:szCs w:val="24"/>
      <w:rPrChange w:id="0" w:author="thuyhuynh" w:date="2023-05-08T12:07:00Z">
        <w:rPr>
          <w:rFonts w:ascii="Cambria" w:eastAsia="Calibri" w:hAnsi="Cambria"/>
          <w:b/>
          <w:i/>
          <w:color w:val="365F91" w:themeColor="accent1" w:themeShade="BF"/>
          <w:sz w:val="26"/>
          <w:szCs w:val="22"/>
          <w:lang w:val="en-US" w:eastAsia="en-US" w:bidi="ar-SA"/>
        </w:rPr>
      </w:rPrChange>
    </w:rPr>
  </w:style>
  <w:style w:type="paragraph" w:styleId="Heading4">
    <w:name w:val="heading 4"/>
    <w:basedOn w:val="Normal"/>
    <w:next w:val="Normal"/>
    <w:link w:val="Heading4Char"/>
    <w:unhideWhenUsed/>
    <w:qFormat/>
    <w:locked/>
    <w:rsid w:val="002A336B"/>
    <w:pPr>
      <w:keepNext/>
      <w:keepLines/>
      <w:numPr>
        <w:ilvl w:val="3"/>
        <w:numId w:val="6"/>
      </w:numPr>
      <w:spacing w:before="360" w:after="120"/>
      <w:outlineLvl w:val="3"/>
    </w:pPr>
    <w:rPr>
      <w:rFonts w:ascii="Cambria" w:eastAsiaTheme="majorEastAsia" w:hAnsi="Cambria" w:cstheme="majorBidi"/>
      <w:b/>
      <w:bCs/>
      <w:i/>
      <w:iCs/>
      <w:color w:val="365F91" w:themeColor="accent1" w:themeShade="BF"/>
      <w:sz w:val="24"/>
      <w:lang w:eastAsia="ko-KR"/>
    </w:rPr>
  </w:style>
  <w:style w:type="paragraph" w:styleId="Heading5">
    <w:name w:val="heading 5"/>
    <w:basedOn w:val="Normal"/>
    <w:next w:val="Normal"/>
    <w:link w:val="Heading5Char"/>
    <w:unhideWhenUsed/>
    <w:qFormat/>
    <w:locked/>
    <w:rsid w:val="00691939"/>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locked/>
    <w:rsid w:val="00691939"/>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locked/>
    <w:rsid w:val="00691939"/>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locked/>
    <w:rsid w:val="00691939"/>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locked/>
    <w:rsid w:val="00691939"/>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91939"/>
    <w:rPr>
      <w:b/>
      <w:bCs/>
      <w:color w:val="930F15"/>
      <w:sz w:val="36"/>
      <w:szCs w:val="28"/>
    </w:rPr>
  </w:style>
  <w:style w:type="character" w:customStyle="1" w:styleId="Heading2Char">
    <w:name w:val="Heading 2 Char"/>
    <w:basedOn w:val="DefaultParagraphFont"/>
    <w:link w:val="Heading2"/>
    <w:uiPriority w:val="99"/>
    <w:locked/>
    <w:rsid w:val="00C877AD"/>
    <w:rPr>
      <w:b/>
      <w:bCs/>
      <w:i/>
      <w:color w:val="000000"/>
      <w:sz w:val="28"/>
      <w:szCs w:val="26"/>
      <w:lang w:eastAsia="ko-KR"/>
    </w:rPr>
  </w:style>
  <w:style w:type="paragraph" w:styleId="NoSpacing">
    <w:name w:val="No Spacing"/>
    <w:link w:val="NoSpacingChar"/>
    <w:uiPriority w:val="99"/>
    <w:qFormat/>
    <w:rsid w:val="00AC0496"/>
    <w:rPr>
      <w:sz w:val="22"/>
      <w:szCs w:val="22"/>
    </w:rPr>
  </w:style>
  <w:style w:type="character" w:customStyle="1" w:styleId="NoSpacingChar">
    <w:name w:val="No Spacing Char"/>
    <w:basedOn w:val="DefaultParagraphFont"/>
    <w:link w:val="NoSpacing"/>
    <w:uiPriority w:val="99"/>
    <w:locked/>
    <w:rsid w:val="00AC0496"/>
    <w:rPr>
      <w:sz w:val="22"/>
      <w:szCs w:val="22"/>
      <w:lang w:val="en-US" w:eastAsia="en-US" w:bidi="ar-SA"/>
    </w:rPr>
  </w:style>
  <w:style w:type="paragraph" w:styleId="BalloonText">
    <w:name w:val="Balloon Text"/>
    <w:basedOn w:val="Normal"/>
    <w:link w:val="BalloonTextChar"/>
    <w:uiPriority w:val="99"/>
    <w:semiHidden/>
    <w:rsid w:val="00AC0496"/>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C0496"/>
    <w:rPr>
      <w:rFonts w:ascii="Tahoma" w:hAnsi="Tahoma" w:cs="Tahoma"/>
      <w:sz w:val="16"/>
      <w:szCs w:val="16"/>
    </w:rPr>
  </w:style>
  <w:style w:type="paragraph" w:styleId="Header">
    <w:name w:val="header"/>
    <w:basedOn w:val="Normal"/>
    <w:link w:val="HeaderChar"/>
    <w:uiPriority w:val="99"/>
    <w:semiHidden/>
    <w:rsid w:val="00AC0496"/>
    <w:pPr>
      <w:tabs>
        <w:tab w:val="center" w:pos="4680"/>
        <w:tab w:val="right" w:pos="9360"/>
      </w:tabs>
    </w:pPr>
  </w:style>
  <w:style w:type="character" w:customStyle="1" w:styleId="HeaderChar">
    <w:name w:val="Header Char"/>
    <w:basedOn w:val="DefaultParagraphFont"/>
    <w:link w:val="Header"/>
    <w:uiPriority w:val="99"/>
    <w:semiHidden/>
    <w:locked/>
    <w:rsid w:val="00AC0496"/>
    <w:rPr>
      <w:rFonts w:cs="Times New Roman"/>
    </w:rPr>
  </w:style>
  <w:style w:type="paragraph" w:styleId="Footer">
    <w:name w:val="footer"/>
    <w:basedOn w:val="Normal"/>
    <w:link w:val="FooterChar"/>
    <w:uiPriority w:val="99"/>
    <w:rsid w:val="00AC0496"/>
    <w:pPr>
      <w:tabs>
        <w:tab w:val="center" w:pos="4680"/>
        <w:tab w:val="right" w:pos="9360"/>
      </w:tabs>
    </w:pPr>
  </w:style>
  <w:style w:type="character" w:customStyle="1" w:styleId="FooterChar">
    <w:name w:val="Footer Char"/>
    <w:basedOn w:val="DefaultParagraphFont"/>
    <w:link w:val="Footer"/>
    <w:uiPriority w:val="99"/>
    <w:locked/>
    <w:rsid w:val="00AC0496"/>
    <w:rPr>
      <w:rFonts w:cs="Times New Roman"/>
    </w:rPr>
  </w:style>
  <w:style w:type="table" w:styleId="TableGrid">
    <w:name w:val="Table Grid"/>
    <w:basedOn w:val="TableNormal"/>
    <w:uiPriority w:val="59"/>
    <w:rsid w:val="00B6039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99"/>
    <w:qFormat/>
    <w:rsid w:val="00726FE7"/>
    <w:pPr>
      <w:spacing w:before="480" w:line="276" w:lineRule="auto"/>
      <w:outlineLvl w:val="9"/>
    </w:pPr>
    <w:rPr>
      <w:rFonts w:ascii="Cambria" w:hAnsi="Cambria"/>
      <w:color w:val="365F91"/>
      <w:sz w:val="28"/>
    </w:rPr>
  </w:style>
  <w:style w:type="paragraph" w:styleId="TOC1">
    <w:name w:val="toc 1"/>
    <w:basedOn w:val="Normal"/>
    <w:next w:val="Normal"/>
    <w:autoRedefine/>
    <w:uiPriority w:val="39"/>
    <w:rsid w:val="00726FE7"/>
    <w:pPr>
      <w:spacing w:after="100"/>
    </w:pPr>
  </w:style>
  <w:style w:type="paragraph" w:styleId="TOC2">
    <w:name w:val="toc 2"/>
    <w:basedOn w:val="Normal"/>
    <w:next w:val="Normal"/>
    <w:autoRedefine/>
    <w:uiPriority w:val="39"/>
    <w:rsid w:val="00726FE7"/>
    <w:pPr>
      <w:spacing w:after="100"/>
      <w:ind w:left="220"/>
    </w:pPr>
  </w:style>
  <w:style w:type="character" w:styleId="Hyperlink">
    <w:name w:val="Hyperlink"/>
    <w:basedOn w:val="DefaultParagraphFont"/>
    <w:uiPriority w:val="99"/>
    <w:rsid w:val="00726FE7"/>
    <w:rPr>
      <w:rFonts w:cs="Times New Roman"/>
      <w:color w:val="0000FF"/>
      <w:u w:val="single"/>
    </w:rPr>
  </w:style>
  <w:style w:type="paragraph" w:customStyle="1" w:styleId="Code">
    <w:name w:val="Code"/>
    <w:basedOn w:val="Normal"/>
    <w:rsid w:val="005153CE"/>
    <w:pPr>
      <w:shd w:val="clear" w:color="auto" w:fill="E6E6E6"/>
      <w:ind w:left="720"/>
      <w:textboxTightWrap w:val="allLines"/>
    </w:pPr>
    <w:rPr>
      <w:rFonts w:ascii="Courier New" w:eastAsia="Batang" w:hAnsi="Courier New"/>
      <w:sz w:val="24"/>
      <w:szCs w:val="20"/>
    </w:rPr>
  </w:style>
  <w:style w:type="paragraph" w:customStyle="1" w:styleId="Default">
    <w:name w:val="Default"/>
    <w:rsid w:val="00964598"/>
    <w:pPr>
      <w:autoSpaceDE w:val="0"/>
      <w:autoSpaceDN w:val="0"/>
      <w:adjustRightInd w:val="0"/>
    </w:pPr>
    <w:rPr>
      <w:rFonts w:ascii="Times New Roman" w:eastAsia="Batang" w:hAnsi="Times New Roman"/>
      <w:color w:val="000000"/>
      <w:sz w:val="24"/>
      <w:szCs w:val="24"/>
      <w:lang w:eastAsia="ko-KR"/>
    </w:rPr>
  </w:style>
  <w:style w:type="paragraph" w:styleId="ListParagraph">
    <w:name w:val="List Paragraph"/>
    <w:basedOn w:val="Normal"/>
    <w:link w:val="ListParagraphChar"/>
    <w:uiPriority w:val="34"/>
    <w:qFormat/>
    <w:rsid w:val="00F5360F"/>
    <w:pPr>
      <w:ind w:left="720"/>
      <w:contextualSpacing/>
    </w:pPr>
  </w:style>
  <w:style w:type="character" w:customStyle="1" w:styleId="Heading3Char">
    <w:name w:val="Heading 3 Char"/>
    <w:basedOn w:val="DefaultParagraphFont"/>
    <w:link w:val="Heading3"/>
    <w:rsid w:val="00FD3993"/>
    <w:rPr>
      <w:rFonts w:ascii="Poppins" w:eastAsia="Calibri" w:hAnsi="Poppins"/>
      <w:sz w:val="24"/>
      <w:szCs w:val="24"/>
    </w:rPr>
  </w:style>
  <w:style w:type="paragraph" w:styleId="TOC3">
    <w:name w:val="toc 3"/>
    <w:basedOn w:val="Normal"/>
    <w:next w:val="Normal"/>
    <w:autoRedefine/>
    <w:uiPriority w:val="39"/>
    <w:locked/>
    <w:rsid w:val="00D573AD"/>
    <w:pPr>
      <w:ind w:leftChars="400" w:left="850"/>
    </w:pPr>
  </w:style>
  <w:style w:type="character" w:customStyle="1" w:styleId="apple-style-span">
    <w:name w:val="apple-style-span"/>
    <w:basedOn w:val="DefaultParagraphFont"/>
    <w:uiPriority w:val="99"/>
    <w:rsid w:val="000569AD"/>
    <w:rPr>
      <w:rFonts w:cs="Times New Roman"/>
    </w:rPr>
  </w:style>
  <w:style w:type="paragraph" w:styleId="HTMLPreformatted">
    <w:name w:val="HTML Preformatted"/>
    <w:basedOn w:val="Normal"/>
    <w:link w:val="HTMLPreformattedChar"/>
    <w:uiPriority w:val="99"/>
    <w:rsid w:val="000569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GulimChe" w:eastAsia="GulimChe" w:hAnsi="GulimChe" w:cs="GulimChe"/>
      <w:sz w:val="24"/>
      <w:szCs w:val="24"/>
      <w:lang w:eastAsia="ko-KR"/>
    </w:rPr>
  </w:style>
  <w:style w:type="character" w:customStyle="1" w:styleId="HTMLPreformattedChar">
    <w:name w:val="HTML Preformatted Char"/>
    <w:basedOn w:val="DefaultParagraphFont"/>
    <w:link w:val="HTMLPreformatted"/>
    <w:uiPriority w:val="99"/>
    <w:rsid w:val="000569AD"/>
    <w:rPr>
      <w:rFonts w:ascii="GulimChe" w:eastAsia="GulimChe" w:hAnsi="GulimChe" w:cs="GulimChe"/>
      <w:sz w:val="24"/>
      <w:szCs w:val="24"/>
    </w:rPr>
  </w:style>
  <w:style w:type="paragraph" w:styleId="NormalWeb">
    <w:name w:val="Normal (Web)"/>
    <w:basedOn w:val="Normal"/>
    <w:uiPriority w:val="99"/>
    <w:semiHidden/>
    <w:rsid w:val="000569AD"/>
    <w:pPr>
      <w:spacing w:before="100" w:beforeAutospacing="1" w:after="100" w:afterAutospacing="1"/>
    </w:pPr>
    <w:rPr>
      <w:rFonts w:ascii="Gulim" w:eastAsia="Gulim" w:hAnsi="Gulim" w:cs="Gulim"/>
      <w:color w:val="000000"/>
      <w:sz w:val="24"/>
      <w:szCs w:val="24"/>
      <w:lang w:eastAsia="ko-KR"/>
    </w:rPr>
  </w:style>
  <w:style w:type="paragraph" w:customStyle="1" w:styleId="1-cjk">
    <w:name w:val="본문형식1-cjk"/>
    <w:basedOn w:val="Normal"/>
    <w:uiPriority w:val="99"/>
    <w:rsid w:val="000569AD"/>
    <w:pPr>
      <w:spacing w:before="100" w:line="312" w:lineRule="auto"/>
      <w:ind w:left="113" w:firstLine="170"/>
      <w:jc w:val="both"/>
    </w:pPr>
    <w:rPr>
      <w:rFonts w:ascii="Batang" w:hAnsi="Batang" w:cs="Gulim"/>
      <w:sz w:val="20"/>
      <w:szCs w:val="20"/>
      <w:lang w:eastAsia="ar-SA"/>
    </w:rPr>
  </w:style>
  <w:style w:type="paragraph" w:styleId="EndnoteText">
    <w:name w:val="endnote text"/>
    <w:basedOn w:val="Normal"/>
    <w:link w:val="EndnoteTextChar"/>
    <w:uiPriority w:val="99"/>
    <w:semiHidden/>
    <w:unhideWhenUsed/>
    <w:rsid w:val="00397494"/>
    <w:rPr>
      <w:sz w:val="20"/>
      <w:szCs w:val="20"/>
    </w:rPr>
  </w:style>
  <w:style w:type="character" w:customStyle="1" w:styleId="EndnoteTextChar">
    <w:name w:val="Endnote Text Char"/>
    <w:basedOn w:val="DefaultParagraphFont"/>
    <w:link w:val="EndnoteText"/>
    <w:uiPriority w:val="99"/>
    <w:semiHidden/>
    <w:rsid w:val="00397494"/>
  </w:style>
  <w:style w:type="character" w:styleId="EndnoteReference">
    <w:name w:val="endnote reference"/>
    <w:basedOn w:val="DefaultParagraphFont"/>
    <w:uiPriority w:val="99"/>
    <w:semiHidden/>
    <w:unhideWhenUsed/>
    <w:rsid w:val="00397494"/>
    <w:rPr>
      <w:vertAlign w:val="superscript"/>
    </w:rPr>
  </w:style>
  <w:style w:type="paragraph" w:customStyle="1" w:styleId="IriHeading1">
    <w:name w:val="IriHeading 1"/>
    <w:basedOn w:val="Heading1"/>
    <w:link w:val="IriHeading1Char"/>
    <w:rsid w:val="005C23E8"/>
    <w:pPr>
      <w:numPr>
        <w:numId w:val="0"/>
      </w:numPr>
    </w:pPr>
  </w:style>
  <w:style w:type="paragraph" w:customStyle="1" w:styleId="IriHeading2">
    <w:name w:val="IriHeading 2"/>
    <w:basedOn w:val="Heading2"/>
    <w:link w:val="IriHeading2Char"/>
    <w:qFormat/>
    <w:rsid w:val="005C23E8"/>
    <w:pPr>
      <w:numPr>
        <w:ilvl w:val="0"/>
        <w:numId w:val="0"/>
      </w:numPr>
    </w:pPr>
  </w:style>
  <w:style w:type="character" w:customStyle="1" w:styleId="IriHeading1Char">
    <w:name w:val="IriHeading 1 Char"/>
    <w:basedOn w:val="Heading1Char"/>
    <w:link w:val="IriHeading1"/>
    <w:rsid w:val="005C23E8"/>
    <w:rPr>
      <w:b/>
      <w:bCs/>
      <w:color w:val="930F15"/>
      <w:sz w:val="36"/>
      <w:szCs w:val="28"/>
    </w:rPr>
  </w:style>
  <w:style w:type="character" w:customStyle="1" w:styleId="IriHeading2Char">
    <w:name w:val="IriHeading 2 Char"/>
    <w:basedOn w:val="Heading2Char"/>
    <w:link w:val="IriHeading2"/>
    <w:rsid w:val="005C23E8"/>
    <w:rPr>
      <w:b/>
      <w:bCs/>
      <w:i/>
      <w:color w:val="000000"/>
      <w:sz w:val="28"/>
      <w:szCs w:val="26"/>
      <w:lang w:eastAsia="ko-KR"/>
    </w:rPr>
  </w:style>
  <w:style w:type="numbering" w:customStyle="1" w:styleId="IriTechNumberstyle">
    <w:name w:val="IriTech Number style"/>
    <w:uiPriority w:val="99"/>
    <w:rsid w:val="005C23E8"/>
    <w:pPr>
      <w:numPr>
        <w:numId w:val="4"/>
      </w:numPr>
    </w:pPr>
  </w:style>
  <w:style w:type="numbering" w:customStyle="1" w:styleId="IriNumbering">
    <w:name w:val="IriNumbering"/>
    <w:uiPriority w:val="99"/>
    <w:rsid w:val="00D40739"/>
    <w:pPr>
      <w:numPr>
        <w:numId w:val="3"/>
      </w:numPr>
    </w:pPr>
  </w:style>
  <w:style w:type="paragraph" w:styleId="Caption">
    <w:name w:val="caption"/>
    <w:basedOn w:val="Normal"/>
    <w:next w:val="Normal"/>
    <w:unhideWhenUsed/>
    <w:qFormat/>
    <w:locked/>
    <w:rsid w:val="006E4E1B"/>
    <w:rPr>
      <w:b/>
      <w:bCs/>
      <w:sz w:val="20"/>
      <w:szCs w:val="20"/>
    </w:rPr>
  </w:style>
  <w:style w:type="paragraph" w:styleId="Revision">
    <w:name w:val="Revision"/>
    <w:hidden/>
    <w:uiPriority w:val="99"/>
    <w:semiHidden/>
    <w:rsid w:val="00CC0AB8"/>
    <w:rPr>
      <w:sz w:val="22"/>
      <w:szCs w:val="22"/>
    </w:rPr>
  </w:style>
  <w:style w:type="character" w:styleId="Strong">
    <w:name w:val="Strong"/>
    <w:basedOn w:val="DefaultParagraphFont"/>
    <w:qFormat/>
    <w:locked/>
    <w:rsid w:val="00C51CF1"/>
    <w:rPr>
      <w:b/>
      <w:bCs/>
    </w:rPr>
  </w:style>
  <w:style w:type="character" w:customStyle="1" w:styleId="Heading4Char">
    <w:name w:val="Heading 4 Char"/>
    <w:basedOn w:val="DefaultParagraphFont"/>
    <w:link w:val="Heading4"/>
    <w:rsid w:val="002A336B"/>
    <w:rPr>
      <w:rFonts w:ascii="Cambria" w:eastAsiaTheme="majorEastAsia" w:hAnsi="Cambria" w:cstheme="majorBidi"/>
      <w:b/>
      <w:bCs/>
      <w:i/>
      <w:iCs/>
      <w:color w:val="365F91" w:themeColor="accent1" w:themeShade="BF"/>
      <w:sz w:val="24"/>
      <w:szCs w:val="22"/>
      <w:lang w:eastAsia="ko-KR"/>
    </w:rPr>
  </w:style>
  <w:style w:type="character" w:customStyle="1" w:styleId="Heading5Char">
    <w:name w:val="Heading 5 Char"/>
    <w:basedOn w:val="DefaultParagraphFont"/>
    <w:link w:val="Heading5"/>
    <w:rsid w:val="00691939"/>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rsid w:val="00691939"/>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semiHidden/>
    <w:rsid w:val="00691939"/>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semiHidden/>
    <w:rsid w:val="00691939"/>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91939"/>
    <w:rPr>
      <w:rFonts w:asciiTheme="majorHAnsi" w:eastAsiaTheme="majorEastAsia" w:hAnsiTheme="majorHAnsi" w:cstheme="majorBidi"/>
      <w:i/>
      <w:iCs/>
      <w:color w:val="404040" w:themeColor="text1" w:themeTint="BF"/>
    </w:rPr>
  </w:style>
  <w:style w:type="paragraph" w:styleId="TOC4">
    <w:name w:val="toc 4"/>
    <w:basedOn w:val="Normal"/>
    <w:next w:val="Normal"/>
    <w:autoRedefine/>
    <w:uiPriority w:val="39"/>
    <w:unhideWhenUsed/>
    <w:locked/>
    <w:rsid w:val="00606048"/>
    <w:pPr>
      <w:widowControl w:val="0"/>
      <w:wordWrap w:val="0"/>
      <w:autoSpaceDE w:val="0"/>
      <w:autoSpaceDN w:val="0"/>
      <w:ind w:leftChars="600" w:left="1275"/>
      <w:jc w:val="both"/>
    </w:pPr>
    <w:rPr>
      <w:rFonts w:asciiTheme="minorHAnsi" w:hAnsiTheme="minorHAnsi" w:cstheme="minorBidi"/>
      <w:kern w:val="2"/>
      <w:sz w:val="20"/>
      <w:lang w:eastAsia="ko-KR"/>
    </w:rPr>
  </w:style>
  <w:style w:type="paragraph" w:styleId="TOC5">
    <w:name w:val="toc 5"/>
    <w:basedOn w:val="Normal"/>
    <w:next w:val="Normal"/>
    <w:autoRedefine/>
    <w:uiPriority w:val="39"/>
    <w:unhideWhenUsed/>
    <w:locked/>
    <w:rsid w:val="00606048"/>
    <w:pPr>
      <w:widowControl w:val="0"/>
      <w:wordWrap w:val="0"/>
      <w:autoSpaceDE w:val="0"/>
      <w:autoSpaceDN w:val="0"/>
      <w:ind w:leftChars="800" w:left="1700"/>
      <w:jc w:val="both"/>
    </w:pPr>
    <w:rPr>
      <w:rFonts w:asciiTheme="minorHAnsi" w:hAnsiTheme="minorHAnsi" w:cstheme="minorBidi"/>
      <w:kern w:val="2"/>
      <w:sz w:val="20"/>
      <w:lang w:eastAsia="ko-KR"/>
    </w:rPr>
  </w:style>
  <w:style w:type="paragraph" w:styleId="TOC6">
    <w:name w:val="toc 6"/>
    <w:basedOn w:val="Normal"/>
    <w:next w:val="Normal"/>
    <w:autoRedefine/>
    <w:uiPriority w:val="39"/>
    <w:unhideWhenUsed/>
    <w:locked/>
    <w:rsid w:val="00606048"/>
    <w:pPr>
      <w:widowControl w:val="0"/>
      <w:wordWrap w:val="0"/>
      <w:autoSpaceDE w:val="0"/>
      <w:autoSpaceDN w:val="0"/>
      <w:ind w:leftChars="1000" w:left="2125"/>
      <w:jc w:val="both"/>
    </w:pPr>
    <w:rPr>
      <w:rFonts w:asciiTheme="minorHAnsi" w:hAnsiTheme="minorHAnsi" w:cstheme="minorBidi"/>
      <w:kern w:val="2"/>
      <w:sz w:val="20"/>
      <w:lang w:eastAsia="ko-KR"/>
    </w:rPr>
  </w:style>
  <w:style w:type="paragraph" w:styleId="TOC7">
    <w:name w:val="toc 7"/>
    <w:basedOn w:val="Normal"/>
    <w:next w:val="Normal"/>
    <w:autoRedefine/>
    <w:uiPriority w:val="39"/>
    <w:unhideWhenUsed/>
    <w:locked/>
    <w:rsid w:val="00606048"/>
    <w:pPr>
      <w:widowControl w:val="0"/>
      <w:wordWrap w:val="0"/>
      <w:autoSpaceDE w:val="0"/>
      <w:autoSpaceDN w:val="0"/>
      <w:ind w:leftChars="1200" w:left="2550"/>
      <w:jc w:val="both"/>
    </w:pPr>
    <w:rPr>
      <w:rFonts w:asciiTheme="minorHAnsi" w:hAnsiTheme="minorHAnsi" w:cstheme="minorBidi"/>
      <w:kern w:val="2"/>
      <w:sz w:val="20"/>
      <w:lang w:eastAsia="ko-KR"/>
    </w:rPr>
  </w:style>
  <w:style w:type="paragraph" w:styleId="TOC8">
    <w:name w:val="toc 8"/>
    <w:basedOn w:val="Normal"/>
    <w:next w:val="Normal"/>
    <w:autoRedefine/>
    <w:uiPriority w:val="39"/>
    <w:unhideWhenUsed/>
    <w:locked/>
    <w:rsid w:val="00606048"/>
    <w:pPr>
      <w:widowControl w:val="0"/>
      <w:wordWrap w:val="0"/>
      <w:autoSpaceDE w:val="0"/>
      <w:autoSpaceDN w:val="0"/>
      <w:ind w:leftChars="1400" w:left="2975"/>
      <w:jc w:val="both"/>
    </w:pPr>
    <w:rPr>
      <w:rFonts w:asciiTheme="minorHAnsi" w:hAnsiTheme="minorHAnsi" w:cstheme="minorBidi"/>
      <w:kern w:val="2"/>
      <w:sz w:val="20"/>
      <w:lang w:eastAsia="ko-KR"/>
    </w:rPr>
  </w:style>
  <w:style w:type="paragraph" w:styleId="TOC9">
    <w:name w:val="toc 9"/>
    <w:basedOn w:val="Normal"/>
    <w:next w:val="Normal"/>
    <w:autoRedefine/>
    <w:uiPriority w:val="39"/>
    <w:unhideWhenUsed/>
    <w:locked/>
    <w:rsid w:val="00606048"/>
    <w:pPr>
      <w:widowControl w:val="0"/>
      <w:wordWrap w:val="0"/>
      <w:autoSpaceDE w:val="0"/>
      <w:autoSpaceDN w:val="0"/>
      <w:ind w:leftChars="1600" w:left="3400"/>
      <w:jc w:val="both"/>
    </w:pPr>
    <w:rPr>
      <w:rFonts w:asciiTheme="minorHAnsi" w:hAnsiTheme="minorHAnsi" w:cstheme="minorBidi"/>
      <w:kern w:val="2"/>
      <w:sz w:val="20"/>
      <w:lang w:eastAsia="ko-KR"/>
    </w:rPr>
  </w:style>
  <w:style w:type="character" w:customStyle="1" w:styleId="ListParagraphChar">
    <w:name w:val="List Paragraph Char"/>
    <w:basedOn w:val="DefaultParagraphFont"/>
    <w:link w:val="ListParagraph"/>
    <w:uiPriority w:val="34"/>
    <w:rsid w:val="00A57DEA"/>
    <w:rPr>
      <w:sz w:val="22"/>
      <w:szCs w:val="22"/>
    </w:rPr>
  </w:style>
  <w:style w:type="paragraph" w:styleId="Title">
    <w:name w:val="Title"/>
    <w:basedOn w:val="Normal"/>
    <w:next w:val="Normal"/>
    <w:link w:val="TitleChar"/>
    <w:qFormat/>
    <w:locked/>
    <w:rsid w:val="000E69C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ko-KR"/>
    </w:rPr>
  </w:style>
  <w:style w:type="character" w:customStyle="1" w:styleId="TitleChar">
    <w:name w:val="Title Char"/>
    <w:basedOn w:val="DefaultParagraphFont"/>
    <w:link w:val="Title"/>
    <w:rsid w:val="000E69CF"/>
    <w:rPr>
      <w:rFonts w:asciiTheme="majorHAnsi" w:eastAsiaTheme="majorEastAsia" w:hAnsiTheme="majorHAnsi" w:cstheme="majorBidi"/>
      <w:color w:val="17365D" w:themeColor="text2" w:themeShade="BF"/>
      <w:spacing w:val="5"/>
      <w:kern w:val="28"/>
      <w:sz w:val="52"/>
      <w:szCs w:val="52"/>
      <w:lang w:eastAsia="ko-KR"/>
    </w:rPr>
  </w:style>
  <w:style w:type="paragraph" w:customStyle="1" w:styleId="a">
    <w:name w:val=".."/>
    <w:basedOn w:val="Normal"/>
    <w:next w:val="Normal"/>
    <w:rsid w:val="000E69CF"/>
    <w:pPr>
      <w:autoSpaceDE w:val="0"/>
      <w:autoSpaceDN w:val="0"/>
      <w:adjustRightInd w:val="0"/>
    </w:pPr>
    <w:rPr>
      <w:rFonts w:ascii="Arial" w:eastAsia="Batang" w:hAnsi="Arial"/>
      <w:sz w:val="24"/>
      <w:szCs w:val="24"/>
      <w:lang w:eastAsia="ko-KR"/>
    </w:rPr>
  </w:style>
  <w:style w:type="paragraph" w:customStyle="1" w:styleId="Style1">
    <w:name w:val="Style1"/>
    <w:basedOn w:val="Heading3"/>
    <w:link w:val="Style1Char"/>
    <w:qFormat/>
    <w:rsid w:val="000E69CF"/>
    <w:pPr>
      <w:keepLines/>
      <w:numPr>
        <w:ilvl w:val="0"/>
        <w:numId w:val="0"/>
      </w:numPr>
      <w:spacing w:before="200"/>
    </w:pPr>
    <w:rPr>
      <w:rFonts w:asciiTheme="majorHAnsi" w:eastAsiaTheme="majorEastAsia" w:hAnsiTheme="majorHAnsi" w:cstheme="majorBidi"/>
      <w:bCs/>
      <w:iCs/>
      <w:color w:val="4F81BD" w:themeColor="accent1"/>
      <w:sz w:val="22"/>
    </w:rPr>
  </w:style>
  <w:style w:type="character" w:customStyle="1" w:styleId="Style1Char">
    <w:name w:val="Style1 Char"/>
    <w:basedOn w:val="Heading3Char"/>
    <w:link w:val="Style1"/>
    <w:rsid w:val="000E69CF"/>
    <w:rPr>
      <w:rFonts w:asciiTheme="majorHAnsi" w:eastAsiaTheme="majorEastAsia" w:hAnsiTheme="majorHAnsi" w:cstheme="majorBidi"/>
      <w:b w:val="0"/>
      <w:bCs/>
      <w:i w:val="0"/>
      <w:iCs/>
      <w:color w:val="4F81BD" w:themeColor="accent1"/>
      <w:sz w:val="22"/>
      <w:szCs w:val="22"/>
    </w:rPr>
  </w:style>
  <w:style w:type="numbering" w:customStyle="1" w:styleId="18">
    <w:name w:val="스타일18"/>
    <w:uiPriority w:val="99"/>
    <w:rsid w:val="000E69CF"/>
    <w:pPr>
      <w:numPr>
        <w:numId w:val="11"/>
      </w:numPr>
    </w:pPr>
  </w:style>
  <w:style w:type="character" w:customStyle="1" w:styleId="apple-converted-space">
    <w:name w:val="apple-converted-space"/>
    <w:basedOn w:val="DefaultParagraphFont"/>
    <w:rsid w:val="0061361F"/>
  </w:style>
  <w:style w:type="paragraph" w:styleId="Date">
    <w:name w:val="Date"/>
    <w:basedOn w:val="Normal"/>
    <w:next w:val="Normal"/>
    <w:link w:val="DateChar"/>
    <w:uiPriority w:val="99"/>
    <w:semiHidden/>
    <w:unhideWhenUsed/>
    <w:rsid w:val="00F4388E"/>
  </w:style>
  <w:style w:type="character" w:customStyle="1" w:styleId="DateChar">
    <w:name w:val="Date Char"/>
    <w:basedOn w:val="DefaultParagraphFont"/>
    <w:link w:val="Date"/>
    <w:uiPriority w:val="99"/>
    <w:semiHidden/>
    <w:rsid w:val="00F4388E"/>
    <w:rPr>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imes New Roman"/>
        <w:lang w:val="en-US" w:eastAsia="en-US"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nhideWhenUsed="0" w:qFormat="1"/>
    <w:lsdException w:name="heading 2" w:locked="1" w:semiHidden="0" w:unhideWhenUsed="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caption" w:locked="1" w:uiPriority="0" w:qFormat="1"/>
    <w:lsdException w:name="Title" w:locked="1" w:semiHidden="0" w:uiPriority="0" w:unhideWhenUsed="0" w:qFormat="1"/>
    <w:lsdException w:name="Default Paragraph Font" w:locked="1" w:semiHidden="0" w:uiPriority="1"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nhideWhenUsed="0" w:qFormat="1"/>
  </w:latentStyles>
  <w:style w:type="paragraph" w:default="1" w:styleId="Normal">
    <w:name w:val="Normal"/>
    <w:qFormat/>
    <w:rsid w:val="00AC0496"/>
    <w:rPr>
      <w:sz w:val="22"/>
      <w:szCs w:val="22"/>
    </w:rPr>
  </w:style>
  <w:style w:type="paragraph" w:styleId="Heading1">
    <w:name w:val="heading 1"/>
    <w:basedOn w:val="Normal"/>
    <w:next w:val="Normal"/>
    <w:link w:val="Heading1Char"/>
    <w:uiPriority w:val="99"/>
    <w:qFormat/>
    <w:rsid w:val="00691939"/>
    <w:pPr>
      <w:keepNext/>
      <w:keepLines/>
      <w:numPr>
        <w:numId w:val="6"/>
      </w:numPr>
      <w:outlineLvl w:val="0"/>
    </w:pPr>
    <w:rPr>
      <w:b/>
      <w:bCs/>
      <w:color w:val="930F15"/>
      <w:sz w:val="36"/>
      <w:szCs w:val="28"/>
    </w:rPr>
  </w:style>
  <w:style w:type="paragraph" w:styleId="Heading2">
    <w:name w:val="heading 2"/>
    <w:basedOn w:val="Normal"/>
    <w:next w:val="Normal"/>
    <w:link w:val="Heading2Char"/>
    <w:uiPriority w:val="99"/>
    <w:qFormat/>
    <w:rsid w:val="00C877AD"/>
    <w:pPr>
      <w:keepNext/>
      <w:keepLines/>
      <w:numPr>
        <w:ilvl w:val="1"/>
        <w:numId w:val="6"/>
      </w:numPr>
      <w:outlineLvl w:val="1"/>
    </w:pPr>
    <w:rPr>
      <w:b/>
      <w:bCs/>
      <w:i/>
      <w:color w:val="000000"/>
      <w:sz w:val="28"/>
      <w:szCs w:val="26"/>
      <w:lang w:eastAsia="ko-KR"/>
    </w:rPr>
  </w:style>
  <w:style w:type="paragraph" w:styleId="Heading3">
    <w:name w:val="heading 3"/>
    <w:basedOn w:val="Normal"/>
    <w:next w:val="Normal"/>
    <w:link w:val="Heading3Char"/>
    <w:autoRedefine/>
    <w:unhideWhenUsed/>
    <w:qFormat/>
    <w:locked/>
    <w:rsid w:val="00FD3993"/>
    <w:pPr>
      <w:keepNext/>
      <w:numPr>
        <w:ilvl w:val="2"/>
        <w:numId w:val="6"/>
      </w:numPr>
      <w:spacing w:before="480" w:after="240"/>
      <w:ind w:left="720"/>
      <w:outlineLvl w:val="2"/>
      <w:pPrChange w:id="1" w:author="thuyhuynh" w:date="2023-05-08T12:07:00Z">
        <w:pPr>
          <w:keepNext/>
          <w:numPr>
            <w:ilvl w:val="2"/>
            <w:numId w:val="6"/>
          </w:numPr>
          <w:spacing w:before="480" w:after="240"/>
          <w:ind w:left="720" w:hanging="720"/>
          <w:outlineLvl w:val="2"/>
        </w:pPr>
      </w:pPrChange>
    </w:pPr>
    <w:rPr>
      <w:rFonts w:ascii="Poppins" w:eastAsia="Calibri" w:hAnsi="Poppins"/>
      <w:sz w:val="24"/>
      <w:szCs w:val="24"/>
      <w:rPrChange w:id="1" w:author="thuyhuynh" w:date="2023-05-08T12:07:00Z">
        <w:rPr>
          <w:rFonts w:ascii="Cambria" w:eastAsia="Calibri" w:hAnsi="Cambria"/>
          <w:b/>
          <w:i/>
          <w:color w:val="365F91" w:themeColor="accent1" w:themeShade="BF"/>
          <w:sz w:val="26"/>
          <w:szCs w:val="22"/>
          <w:lang w:val="en-US" w:eastAsia="en-US" w:bidi="ar-SA"/>
        </w:rPr>
      </w:rPrChange>
    </w:rPr>
  </w:style>
  <w:style w:type="paragraph" w:styleId="Heading4">
    <w:name w:val="heading 4"/>
    <w:basedOn w:val="Normal"/>
    <w:next w:val="Normal"/>
    <w:link w:val="Heading4Char"/>
    <w:unhideWhenUsed/>
    <w:qFormat/>
    <w:locked/>
    <w:rsid w:val="002A336B"/>
    <w:pPr>
      <w:keepNext/>
      <w:keepLines/>
      <w:numPr>
        <w:ilvl w:val="3"/>
        <w:numId w:val="6"/>
      </w:numPr>
      <w:spacing w:before="360" w:after="120"/>
      <w:outlineLvl w:val="3"/>
    </w:pPr>
    <w:rPr>
      <w:rFonts w:ascii="Cambria" w:eastAsiaTheme="majorEastAsia" w:hAnsi="Cambria" w:cstheme="majorBidi"/>
      <w:b/>
      <w:bCs/>
      <w:i/>
      <w:iCs/>
      <w:color w:val="365F91" w:themeColor="accent1" w:themeShade="BF"/>
      <w:sz w:val="24"/>
      <w:lang w:eastAsia="ko-KR"/>
    </w:rPr>
  </w:style>
  <w:style w:type="paragraph" w:styleId="Heading5">
    <w:name w:val="heading 5"/>
    <w:basedOn w:val="Normal"/>
    <w:next w:val="Normal"/>
    <w:link w:val="Heading5Char"/>
    <w:unhideWhenUsed/>
    <w:qFormat/>
    <w:locked/>
    <w:rsid w:val="00691939"/>
    <w:pPr>
      <w:keepNext/>
      <w:keepLines/>
      <w:numPr>
        <w:ilvl w:val="4"/>
        <w:numId w:val="6"/>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locked/>
    <w:rsid w:val="00691939"/>
    <w:pPr>
      <w:keepNext/>
      <w:keepLines/>
      <w:numPr>
        <w:ilvl w:val="5"/>
        <w:numId w:val="6"/>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semiHidden/>
    <w:unhideWhenUsed/>
    <w:qFormat/>
    <w:locked/>
    <w:rsid w:val="00691939"/>
    <w:pPr>
      <w:keepNext/>
      <w:keepLines/>
      <w:numPr>
        <w:ilvl w:val="6"/>
        <w:numId w:val="6"/>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locked/>
    <w:rsid w:val="00691939"/>
    <w:pPr>
      <w:keepNext/>
      <w:keepLines/>
      <w:numPr>
        <w:ilvl w:val="7"/>
        <w:numId w:val="6"/>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locked/>
    <w:rsid w:val="00691939"/>
    <w:pPr>
      <w:keepNext/>
      <w:keepLines/>
      <w:numPr>
        <w:ilvl w:val="8"/>
        <w:numId w:val="6"/>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691939"/>
    <w:rPr>
      <w:b/>
      <w:bCs/>
      <w:color w:val="930F15"/>
      <w:sz w:val="36"/>
      <w:szCs w:val="28"/>
    </w:rPr>
  </w:style>
  <w:style w:type="character" w:customStyle="1" w:styleId="Heading2Char">
    <w:name w:val="Heading 2 Char"/>
    <w:basedOn w:val="DefaultParagraphFont"/>
    <w:link w:val="Heading2"/>
    <w:uiPriority w:val="99"/>
    <w:locked/>
    <w:rsid w:val="00C877AD"/>
    <w:rPr>
      <w:b/>
      <w:bCs/>
      <w:i/>
      <w:color w:val="000000"/>
      <w:sz w:val="28"/>
      <w:szCs w:val="26"/>
      <w:lang w:eastAsia="ko-KR"/>
    </w:rPr>
  </w:style>
  <w:style w:type="paragraph" w:styleId="NoSpacing">
    <w:name w:val="No Spacing"/>
    <w:link w:val="NoSpacingChar"/>
    <w:uiPriority w:val="99"/>
    <w:qFormat/>
    <w:rsid w:val="00AC0496"/>
    <w:rPr>
      <w:sz w:val="22"/>
      <w:szCs w:val="22"/>
    </w:rPr>
  </w:style>
  <w:style w:type="character" w:customStyle="1" w:styleId="NoSpacingChar">
    <w:name w:val="No Spacing Char"/>
    <w:basedOn w:val="DefaultParagraphFont"/>
    <w:link w:val="NoSpacing"/>
    <w:uiPriority w:val="99"/>
    <w:locked/>
    <w:rsid w:val="00AC0496"/>
    <w:rPr>
      <w:sz w:val="22"/>
      <w:szCs w:val="22"/>
      <w:lang w:val="en-US" w:eastAsia="en-US" w:bidi="ar-SA"/>
    </w:rPr>
  </w:style>
  <w:style w:type="paragraph" w:styleId="BalloonText">
    <w:name w:val="Balloon Text"/>
    <w:basedOn w:val="Normal"/>
    <w:link w:val="BalloonTextChar"/>
    <w:uiPriority w:val="99"/>
    <w:semiHidden/>
    <w:rsid w:val="00AC0496"/>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AC0496"/>
    <w:rPr>
      <w:rFonts w:ascii="Tahoma" w:hAnsi="Tahoma" w:cs="Tahoma"/>
      <w:sz w:val="16"/>
      <w:szCs w:val="16"/>
    </w:rPr>
  </w:style>
  <w:style w:type="paragraph" w:styleId="Header">
    <w:name w:val="header"/>
    <w:basedOn w:val="Normal"/>
    <w:link w:val="HeaderChar"/>
    <w:uiPriority w:val="99"/>
    <w:semiHidden/>
    <w:rsid w:val="00AC0496"/>
    <w:pPr>
      <w:tabs>
        <w:tab w:val="center" w:pos="4680"/>
        <w:tab w:val="right" w:pos="9360"/>
      </w:tabs>
    </w:pPr>
  </w:style>
  <w:style w:type="character" w:customStyle="1" w:styleId="HeaderChar">
    <w:name w:val="Header Char"/>
    <w:basedOn w:val="DefaultParagraphFont"/>
    <w:link w:val="Header"/>
    <w:uiPriority w:val="99"/>
    <w:semiHidden/>
    <w:locked/>
    <w:rsid w:val="00AC0496"/>
    <w:rPr>
      <w:rFonts w:cs="Times New Roman"/>
    </w:rPr>
  </w:style>
  <w:style w:type="paragraph" w:styleId="Footer">
    <w:name w:val="footer"/>
    <w:basedOn w:val="Normal"/>
    <w:link w:val="FooterChar"/>
    <w:uiPriority w:val="99"/>
    <w:rsid w:val="00AC0496"/>
    <w:pPr>
      <w:tabs>
        <w:tab w:val="center" w:pos="4680"/>
        <w:tab w:val="right" w:pos="9360"/>
      </w:tabs>
    </w:pPr>
  </w:style>
  <w:style w:type="character" w:customStyle="1" w:styleId="FooterChar">
    <w:name w:val="Footer Char"/>
    <w:basedOn w:val="DefaultParagraphFont"/>
    <w:link w:val="Footer"/>
    <w:uiPriority w:val="99"/>
    <w:locked/>
    <w:rsid w:val="00AC0496"/>
    <w:rPr>
      <w:rFonts w:cs="Times New Roman"/>
    </w:rPr>
  </w:style>
  <w:style w:type="table" w:styleId="TableGrid">
    <w:name w:val="Table Grid"/>
    <w:basedOn w:val="TableNormal"/>
    <w:uiPriority w:val="59"/>
    <w:rsid w:val="00B6039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OCHeading">
    <w:name w:val="TOC Heading"/>
    <w:basedOn w:val="Heading1"/>
    <w:next w:val="Normal"/>
    <w:uiPriority w:val="99"/>
    <w:qFormat/>
    <w:rsid w:val="00726FE7"/>
    <w:pPr>
      <w:spacing w:before="480" w:line="276" w:lineRule="auto"/>
      <w:outlineLvl w:val="9"/>
    </w:pPr>
    <w:rPr>
      <w:rFonts w:ascii="Cambria" w:hAnsi="Cambria"/>
      <w:color w:val="365F91"/>
      <w:sz w:val="28"/>
    </w:rPr>
  </w:style>
  <w:style w:type="paragraph" w:styleId="TOC1">
    <w:name w:val="toc 1"/>
    <w:basedOn w:val="Normal"/>
    <w:next w:val="Normal"/>
    <w:autoRedefine/>
    <w:uiPriority w:val="39"/>
    <w:rsid w:val="00726FE7"/>
    <w:pPr>
      <w:spacing w:after="100"/>
    </w:pPr>
  </w:style>
  <w:style w:type="paragraph" w:styleId="TOC2">
    <w:name w:val="toc 2"/>
    <w:basedOn w:val="Normal"/>
    <w:next w:val="Normal"/>
    <w:autoRedefine/>
    <w:uiPriority w:val="39"/>
    <w:rsid w:val="00726FE7"/>
    <w:pPr>
      <w:spacing w:after="100"/>
      <w:ind w:left="220"/>
    </w:pPr>
  </w:style>
  <w:style w:type="character" w:styleId="Hyperlink">
    <w:name w:val="Hyperlink"/>
    <w:basedOn w:val="DefaultParagraphFont"/>
    <w:uiPriority w:val="99"/>
    <w:rsid w:val="00726FE7"/>
    <w:rPr>
      <w:rFonts w:cs="Times New Roman"/>
      <w:color w:val="0000FF"/>
      <w:u w:val="single"/>
    </w:rPr>
  </w:style>
  <w:style w:type="paragraph" w:customStyle="1" w:styleId="Code">
    <w:name w:val="Code"/>
    <w:basedOn w:val="Normal"/>
    <w:rsid w:val="005153CE"/>
    <w:pPr>
      <w:shd w:val="clear" w:color="auto" w:fill="E6E6E6"/>
      <w:ind w:left="720"/>
      <w:textboxTightWrap w:val="allLines"/>
    </w:pPr>
    <w:rPr>
      <w:rFonts w:ascii="Courier New" w:eastAsia="Batang" w:hAnsi="Courier New"/>
      <w:sz w:val="24"/>
      <w:szCs w:val="20"/>
    </w:rPr>
  </w:style>
  <w:style w:type="paragraph" w:customStyle="1" w:styleId="Default">
    <w:name w:val="Default"/>
    <w:rsid w:val="00964598"/>
    <w:pPr>
      <w:autoSpaceDE w:val="0"/>
      <w:autoSpaceDN w:val="0"/>
      <w:adjustRightInd w:val="0"/>
    </w:pPr>
    <w:rPr>
      <w:rFonts w:ascii="Times New Roman" w:eastAsia="Batang" w:hAnsi="Times New Roman"/>
      <w:color w:val="000000"/>
      <w:sz w:val="24"/>
      <w:szCs w:val="24"/>
      <w:lang w:eastAsia="ko-KR"/>
    </w:rPr>
  </w:style>
  <w:style w:type="paragraph" w:styleId="ListParagraph">
    <w:name w:val="List Paragraph"/>
    <w:basedOn w:val="Normal"/>
    <w:link w:val="ListParagraphChar"/>
    <w:uiPriority w:val="34"/>
    <w:qFormat/>
    <w:rsid w:val="00F5360F"/>
    <w:pPr>
      <w:ind w:left="720"/>
      <w:contextualSpacing/>
    </w:pPr>
  </w:style>
  <w:style w:type="character" w:customStyle="1" w:styleId="Heading3Char">
    <w:name w:val="Heading 3 Char"/>
    <w:basedOn w:val="DefaultParagraphFont"/>
    <w:link w:val="Heading3"/>
    <w:rsid w:val="00FD3993"/>
    <w:rPr>
      <w:rFonts w:ascii="Poppins" w:eastAsia="Calibri" w:hAnsi="Poppins"/>
      <w:sz w:val="24"/>
      <w:szCs w:val="24"/>
    </w:rPr>
  </w:style>
  <w:style w:type="paragraph" w:styleId="TOC3">
    <w:name w:val="toc 3"/>
    <w:basedOn w:val="Normal"/>
    <w:next w:val="Normal"/>
    <w:autoRedefine/>
    <w:uiPriority w:val="39"/>
    <w:locked/>
    <w:rsid w:val="00D573AD"/>
    <w:pPr>
      <w:ind w:leftChars="400" w:left="850"/>
    </w:pPr>
  </w:style>
  <w:style w:type="character" w:customStyle="1" w:styleId="apple-style-span">
    <w:name w:val="apple-style-span"/>
    <w:basedOn w:val="DefaultParagraphFont"/>
    <w:uiPriority w:val="99"/>
    <w:rsid w:val="000569AD"/>
    <w:rPr>
      <w:rFonts w:cs="Times New Roman"/>
    </w:rPr>
  </w:style>
  <w:style w:type="paragraph" w:styleId="HTMLPreformatted">
    <w:name w:val="HTML Preformatted"/>
    <w:basedOn w:val="Normal"/>
    <w:link w:val="HTMLPreformattedChar"/>
    <w:uiPriority w:val="99"/>
    <w:rsid w:val="000569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GulimChe" w:eastAsia="GulimChe" w:hAnsi="GulimChe" w:cs="GulimChe"/>
      <w:sz w:val="24"/>
      <w:szCs w:val="24"/>
      <w:lang w:eastAsia="ko-KR"/>
    </w:rPr>
  </w:style>
  <w:style w:type="character" w:customStyle="1" w:styleId="HTMLPreformattedChar">
    <w:name w:val="HTML Preformatted Char"/>
    <w:basedOn w:val="DefaultParagraphFont"/>
    <w:link w:val="HTMLPreformatted"/>
    <w:uiPriority w:val="99"/>
    <w:rsid w:val="000569AD"/>
    <w:rPr>
      <w:rFonts w:ascii="GulimChe" w:eastAsia="GulimChe" w:hAnsi="GulimChe" w:cs="GulimChe"/>
      <w:sz w:val="24"/>
      <w:szCs w:val="24"/>
    </w:rPr>
  </w:style>
  <w:style w:type="paragraph" w:styleId="NormalWeb">
    <w:name w:val="Normal (Web)"/>
    <w:basedOn w:val="Normal"/>
    <w:uiPriority w:val="99"/>
    <w:semiHidden/>
    <w:rsid w:val="000569AD"/>
    <w:pPr>
      <w:spacing w:before="100" w:beforeAutospacing="1" w:after="100" w:afterAutospacing="1"/>
    </w:pPr>
    <w:rPr>
      <w:rFonts w:ascii="Gulim" w:eastAsia="Gulim" w:hAnsi="Gulim" w:cs="Gulim"/>
      <w:color w:val="000000"/>
      <w:sz w:val="24"/>
      <w:szCs w:val="24"/>
      <w:lang w:eastAsia="ko-KR"/>
    </w:rPr>
  </w:style>
  <w:style w:type="paragraph" w:customStyle="1" w:styleId="1-cjk">
    <w:name w:val="본문형식1-cjk"/>
    <w:basedOn w:val="Normal"/>
    <w:uiPriority w:val="99"/>
    <w:rsid w:val="000569AD"/>
    <w:pPr>
      <w:spacing w:before="100" w:line="312" w:lineRule="auto"/>
      <w:ind w:left="113" w:firstLine="170"/>
      <w:jc w:val="both"/>
    </w:pPr>
    <w:rPr>
      <w:rFonts w:ascii="Batang" w:hAnsi="Batang" w:cs="Gulim"/>
      <w:sz w:val="20"/>
      <w:szCs w:val="20"/>
      <w:lang w:eastAsia="ar-SA"/>
    </w:rPr>
  </w:style>
  <w:style w:type="paragraph" w:styleId="EndnoteText">
    <w:name w:val="endnote text"/>
    <w:basedOn w:val="Normal"/>
    <w:link w:val="EndnoteTextChar"/>
    <w:uiPriority w:val="99"/>
    <w:semiHidden/>
    <w:unhideWhenUsed/>
    <w:rsid w:val="00397494"/>
    <w:rPr>
      <w:sz w:val="20"/>
      <w:szCs w:val="20"/>
    </w:rPr>
  </w:style>
  <w:style w:type="character" w:customStyle="1" w:styleId="EndnoteTextChar">
    <w:name w:val="Endnote Text Char"/>
    <w:basedOn w:val="DefaultParagraphFont"/>
    <w:link w:val="EndnoteText"/>
    <w:uiPriority w:val="99"/>
    <w:semiHidden/>
    <w:rsid w:val="00397494"/>
  </w:style>
  <w:style w:type="character" w:styleId="EndnoteReference">
    <w:name w:val="endnote reference"/>
    <w:basedOn w:val="DefaultParagraphFont"/>
    <w:uiPriority w:val="99"/>
    <w:semiHidden/>
    <w:unhideWhenUsed/>
    <w:rsid w:val="00397494"/>
    <w:rPr>
      <w:vertAlign w:val="superscript"/>
    </w:rPr>
  </w:style>
  <w:style w:type="paragraph" w:customStyle="1" w:styleId="IriHeading1">
    <w:name w:val="IriHeading 1"/>
    <w:basedOn w:val="Heading1"/>
    <w:link w:val="IriHeading1Char"/>
    <w:rsid w:val="005C23E8"/>
    <w:pPr>
      <w:numPr>
        <w:numId w:val="0"/>
      </w:numPr>
    </w:pPr>
  </w:style>
  <w:style w:type="paragraph" w:customStyle="1" w:styleId="IriHeading2">
    <w:name w:val="IriHeading 2"/>
    <w:basedOn w:val="Heading2"/>
    <w:link w:val="IriHeading2Char"/>
    <w:qFormat/>
    <w:rsid w:val="005C23E8"/>
    <w:pPr>
      <w:numPr>
        <w:ilvl w:val="0"/>
        <w:numId w:val="0"/>
      </w:numPr>
    </w:pPr>
  </w:style>
  <w:style w:type="character" w:customStyle="1" w:styleId="IriHeading1Char">
    <w:name w:val="IriHeading 1 Char"/>
    <w:basedOn w:val="Heading1Char"/>
    <w:link w:val="IriHeading1"/>
    <w:rsid w:val="005C23E8"/>
    <w:rPr>
      <w:b/>
      <w:bCs/>
      <w:color w:val="930F15"/>
      <w:sz w:val="36"/>
      <w:szCs w:val="28"/>
    </w:rPr>
  </w:style>
  <w:style w:type="character" w:customStyle="1" w:styleId="IriHeading2Char">
    <w:name w:val="IriHeading 2 Char"/>
    <w:basedOn w:val="Heading2Char"/>
    <w:link w:val="IriHeading2"/>
    <w:rsid w:val="005C23E8"/>
    <w:rPr>
      <w:b/>
      <w:bCs/>
      <w:i/>
      <w:color w:val="000000"/>
      <w:sz w:val="28"/>
      <w:szCs w:val="26"/>
      <w:lang w:eastAsia="ko-KR"/>
    </w:rPr>
  </w:style>
  <w:style w:type="numbering" w:customStyle="1" w:styleId="IriTechNumberstyle">
    <w:name w:val="IriTech Number style"/>
    <w:uiPriority w:val="99"/>
    <w:rsid w:val="005C23E8"/>
    <w:pPr>
      <w:numPr>
        <w:numId w:val="4"/>
      </w:numPr>
    </w:pPr>
  </w:style>
  <w:style w:type="numbering" w:customStyle="1" w:styleId="IriNumbering">
    <w:name w:val="IriNumbering"/>
    <w:uiPriority w:val="99"/>
    <w:rsid w:val="00D40739"/>
    <w:pPr>
      <w:numPr>
        <w:numId w:val="3"/>
      </w:numPr>
    </w:pPr>
  </w:style>
  <w:style w:type="paragraph" w:styleId="Caption">
    <w:name w:val="caption"/>
    <w:basedOn w:val="Normal"/>
    <w:next w:val="Normal"/>
    <w:unhideWhenUsed/>
    <w:qFormat/>
    <w:locked/>
    <w:rsid w:val="006E4E1B"/>
    <w:rPr>
      <w:b/>
      <w:bCs/>
      <w:sz w:val="20"/>
      <w:szCs w:val="20"/>
    </w:rPr>
  </w:style>
  <w:style w:type="paragraph" w:styleId="Revision">
    <w:name w:val="Revision"/>
    <w:hidden/>
    <w:uiPriority w:val="99"/>
    <w:semiHidden/>
    <w:rsid w:val="00CC0AB8"/>
    <w:rPr>
      <w:sz w:val="22"/>
      <w:szCs w:val="22"/>
    </w:rPr>
  </w:style>
  <w:style w:type="character" w:styleId="Strong">
    <w:name w:val="Strong"/>
    <w:basedOn w:val="DefaultParagraphFont"/>
    <w:qFormat/>
    <w:locked/>
    <w:rsid w:val="00C51CF1"/>
    <w:rPr>
      <w:b/>
      <w:bCs/>
    </w:rPr>
  </w:style>
  <w:style w:type="character" w:customStyle="1" w:styleId="Heading4Char">
    <w:name w:val="Heading 4 Char"/>
    <w:basedOn w:val="DefaultParagraphFont"/>
    <w:link w:val="Heading4"/>
    <w:rsid w:val="002A336B"/>
    <w:rPr>
      <w:rFonts w:ascii="Cambria" w:eastAsiaTheme="majorEastAsia" w:hAnsi="Cambria" w:cstheme="majorBidi"/>
      <w:b/>
      <w:bCs/>
      <w:i/>
      <w:iCs/>
      <w:color w:val="365F91" w:themeColor="accent1" w:themeShade="BF"/>
      <w:sz w:val="24"/>
      <w:szCs w:val="22"/>
      <w:lang w:eastAsia="ko-KR"/>
    </w:rPr>
  </w:style>
  <w:style w:type="character" w:customStyle="1" w:styleId="Heading5Char">
    <w:name w:val="Heading 5 Char"/>
    <w:basedOn w:val="DefaultParagraphFont"/>
    <w:link w:val="Heading5"/>
    <w:rsid w:val="00691939"/>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rsid w:val="00691939"/>
    <w:rPr>
      <w:rFonts w:asciiTheme="majorHAnsi" w:eastAsiaTheme="majorEastAsia" w:hAnsiTheme="majorHAnsi" w:cstheme="majorBidi"/>
      <w:i/>
      <w:iCs/>
      <w:color w:val="243F60" w:themeColor="accent1" w:themeShade="7F"/>
      <w:sz w:val="22"/>
      <w:szCs w:val="22"/>
    </w:rPr>
  </w:style>
  <w:style w:type="character" w:customStyle="1" w:styleId="Heading7Char">
    <w:name w:val="Heading 7 Char"/>
    <w:basedOn w:val="DefaultParagraphFont"/>
    <w:link w:val="Heading7"/>
    <w:semiHidden/>
    <w:rsid w:val="00691939"/>
    <w:rPr>
      <w:rFonts w:asciiTheme="majorHAnsi" w:eastAsiaTheme="majorEastAsia" w:hAnsiTheme="majorHAnsi" w:cstheme="majorBidi"/>
      <w:i/>
      <w:iCs/>
      <w:color w:val="404040" w:themeColor="text1" w:themeTint="BF"/>
      <w:sz w:val="22"/>
      <w:szCs w:val="22"/>
    </w:rPr>
  </w:style>
  <w:style w:type="character" w:customStyle="1" w:styleId="Heading8Char">
    <w:name w:val="Heading 8 Char"/>
    <w:basedOn w:val="DefaultParagraphFont"/>
    <w:link w:val="Heading8"/>
    <w:semiHidden/>
    <w:rsid w:val="00691939"/>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691939"/>
    <w:rPr>
      <w:rFonts w:asciiTheme="majorHAnsi" w:eastAsiaTheme="majorEastAsia" w:hAnsiTheme="majorHAnsi" w:cstheme="majorBidi"/>
      <w:i/>
      <w:iCs/>
      <w:color w:val="404040" w:themeColor="text1" w:themeTint="BF"/>
    </w:rPr>
  </w:style>
  <w:style w:type="paragraph" w:styleId="TOC4">
    <w:name w:val="toc 4"/>
    <w:basedOn w:val="Normal"/>
    <w:next w:val="Normal"/>
    <w:autoRedefine/>
    <w:uiPriority w:val="39"/>
    <w:unhideWhenUsed/>
    <w:locked/>
    <w:rsid w:val="00606048"/>
    <w:pPr>
      <w:widowControl w:val="0"/>
      <w:wordWrap w:val="0"/>
      <w:autoSpaceDE w:val="0"/>
      <w:autoSpaceDN w:val="0"/>
      <w:ind w:leftChars="600" w:left="1275"/>
      <w:jc w:val="both"/>
    </w:pPr>
    <w:rPr>
      <w:rFonts w:asciiTheme="minorHAnsi" w:hAnsiTheme="minorHAnsi" w:cstheme="minorBidi"/>
      <w:kern w:val="2"/>
      <w:sz w:val="20"/>
      <w:lang w:eastAsia="ko-KR"/>
    </w:rPr>
  </w:style>
  <w:style w:type="paragraph" w:styleId="TOC5">
    <w:name w:val="toc 5"/>
    <w:basedOn w:val="Normal"/>
    <w:next w:val="Normal"/>
    <w:autoRedefine/>
    <w:uiPriority w:val="39"/>
    <w:unhideWhenUsed/>
    <w:locked/>
    <w:rsid w:val="00606048"/>
    <w:pPr>
      <w:widowControl w:val="0"/>
      <w:wordWrap w:val="0"/>
      <w:autoSpaceDE w:val="0"/>
      <w:autoSpaceDN w:val="0"/>
      <w:ind w:leftChars="800" w:left="1700"/>
      <w:jc w:val="both"/>
    </w:pPr>
    <w:rPr>
      <w:rFonts w:asciiTheme="minorHAnsi" w:hAnsiTheme="minorHAnsi" w:cstheme="minorBidi"/>
      <w:kern w:val="2"/>
      <w:sz w:val="20"/>
      <w:lang w:eastAsia="ko-KR"/>
    </w:rPr>
  </w:style>
  <w:style w:type="paragraph" w:styleId="TOC6">
    <w:name w:val="toc 6"/>
    <w:basedOn w:val="Normal"/>
    <w:next w:val="Normal"/>
    <w:autoRedefine/>
    <w:uiPriority w:val="39"/>
    <w:unhideWhenUsed/>
    <w:locked/>
    <w:rsid w:val="00606048"/>
    <w:pPr>
      <w:widowControl w:val="0"/>
      <w:wordWrap w:val="0"/>
      <w:autoSpaceDE w:val="0"/>
      <w:autoSpaceDN w:val="0"/>
      <w:ind w:leftChars="1000" w:left="2125"/>
      <w:jc w:val="both"/>
    </w:pPr>
    <w:rPr>
      <w:rFonts w:asciiTheme="minorHAnsi" w:hAnsiTheme="minorHAnsi" w:cstheme="minorBidi"/>
      <w:kern w:val="2"/>
      <w:sz w:val="20"/>
      <w:lang w:eastAsia="ko-KR"/>
    </w:rPr>
  </w:style>
  <w:style w:type="paragraph" w:styleId="TOC7">
    <w:name w:val="toc 7"/>
    <w:basedOn w:val="Normal"/>
    <w:next w:val="Normal"/>
    <w:autoRedefine/>
    <w:uiPriority w:val="39"/>
    <w:unhideWhenUsed/>
    <w:locked/>
    <w:rsid w:val="00606048"/>
    <w:pPr>
      <w:widowControl w:val="0"/>
      <w:wordWrap w:val="0"/>
      <w:autoSpaceDE w:val="0"/>
      <w:autoSpaceDN w:val="0"/>
      <w:ind w:leftChars="1200" w:left="2550"/>
      <w:jc w:val="both"/>
    </w:pPr>
    <w:rPr>
      <w:rFonts w:asciiTheme="minorHAnsi" w:hAnsiTheme="minorHAnsi" w:cstheme="minorBidi"/>
      <w:kern w:val="2"/>
      <w:sz w:val="20"/>
      <w:lang w:eastAsia="ko-KR"/>
    </w:rPr>
  </w:style>
  <w:style w:type="paragraph" w:styleId="TOC8">
    <w:name w:val="toc 8"/>
    <w:basedOn w:val="Normal"/>
    <w:next w:val="Normal"/>
    <w:autoRedefine/>
    <w:uiPriority w:val="39"/>
    <w:unhideWhenUsed/>
    <w:locked/>
    <w:rsid w:val="00606048"/>
    <w:pPr>
      <w:widowControl w:val="0"/>
      <w:wordWrap w:val="0"/>
      <w:autoSpaceDE w:val="0"/>
      <w:autoSpaceDN w:val="0"/>
      <w:ind w:leftChars="1400" w:left="2975"/>
      <w:jc w:val="both"/>
    </w:pPr>
    <w:rPr>
      <w:rFonts w:asciiTheme="minorHAnsi" w:hAnsiTheme="minorHAnsi" w:cstheme="minorBidi"/>
      <w:kern w:val="2"/>
      <w:sz w:val="20"/>
      <w:lang w:eastAsia="ko-KR"/>
    </w:rPr>
  </w:style>
  <w:style w:type="paragraph" w:styleId="TOC9">
    <w:name w:val="toc 9"/>
    <w:basedOn w:val="Normal"/>
    <w:next w:val="Normal"/>
    <w:autoRedefine/>
    <w:uiPriority w:val="39"/>
    <w:unhideWhenUsed/>
    <w:locked/>
    <w:rsid w:val="00606048"/>
    <w:pPr>
      <w:widowControl w:val="0"/>
      <w:wordWrap w:val="0"/>
      <w:autoSpaceDE w:val="0"/>
      <w:autoSpaceDN w:val="0"/>
      <w:ind w:leftChars="1600" w:left="3400"/>
      <w:jc w:val="both"/>
    </w:pPr>
    <w:rPr>
      <w:rFonts w:asciiTheme="minorHAnsi" w:hAnsiTheme="minorHAnsi" w:cstheme="minorBidi"/>
      <w:kern w:val="2"/>
      <w:sz w:val="20"/>
      <w:lang w:eastAsia="ko-KR"/>
    </w:rPr>
  </w:style>
  <w:style w:type="character" w:customStyle="1" w:styleId="ListParagraphChar">
    <w:name w:val="List Paragraph Char"/>
    <w:basedOn w:val="DefaultParagraphFont"/>
    <w:link w:val="ListParagraph"/>
    <w:uiPriority w:val="34"/>
    <w:rsid w:val="00A57DEA"/>
    <w:rPr>
      <w:sz w:val="22"/>
      <w:szCs w:val="22"/>
    </w:rPr>
  </w:style>
  <w:style w:type="paragraph" w:styleId="Title">
    <w:name w:val="Title"/>
    <w:basedOn w:val="Normal"/>
    <w:next w:val="Normal"/>
    <w:link w:val="TitleChar"/>
    <w:qFormat/>
    <w:locked/>
    <w:rsid w:val="000E69C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eastAsia="ko-KR"/>
    </w:rPr>
  </w:style>
  <w:style w:type="character" w:customStyle="1" w:styleId="TitleChar">
    <w:name w:val="Title Char"/>
    <w:basedOn w:val="DefaultParagraphFont"/>
    <w:link w:val="Title"/>
    <w:rsid w:val="000E69CF"/>
    <w:rPr>
      <w:rFonts w:asciiTheme="majorHAnsi" w:eastAsiaTheme="majorEastAsia" w:hAnsiTheme="majorHAnsi" w:cstheme="majorBidi"/>
      <w:color w:val="17365D" w:themeColor="text2" w:themeShade="BF"/>
      <w:spacing w:val="5"/>
      <w:kern w:val="28"/>
      <w:sz w:val="52"/>
      <w:szCs w:val="52"/>
      <w:lang w:eastAsia="ko-KR"/>
    </w:rPr>
  </w:style>
  <w:style w:type="paragraph" w:customStyle="1" w:styleId="a">
    <w:name w:val=".."/>
    <w:basedOn w:val="Normal"/>
    <w:next w:val="Normal"/>
    <w:rsid w:val="000E69CF"/>
    <w:pPr>
      <w:autoSpaceDE w:val="0"/>
      <w:autoSpaceDN w:val="0"/>
      <w:adjustRightInd w:val="0"/>
    </w:pPr>
    <w:rPr>
      <w:rFonts w:ascii="Arial" w:eastAsia="Batang" w:hAnsi="Arial"/>
      <w:sz w:val="24"/>
      <w:szCs w:val="24"/>
      <w:lang w:eastAsia="ko-KR"/>
    </w:rPr>
  </w:style>
  <w:style w:type="paragraph" w:customStyle="1" w:styleId="Style1">
    <w:name w:val="Style1"/>
    <w:basedOn w:val="Heading3"/>
    <w:link w:val="Style1Char"/>
    <w:qFormat/>
    <w:rsid w:val="000E69CF"/>
    <w:pPr>
      <w:keepLines/>
      <w:numPr>
        <w:ilvl w:val="0"/>
        <w:numId w:val="0"/>
      </w:numPr>
      <w:spacing w:before="200"/>
    </w:pPr>
    <w:rPr>
      <w:rFonts w:asciiTheme="majorHAnsi" w:eastAsiaTheme="majorEastAsia" w:hAnsiTheme="majorHAnsi" w:cstheme="majorBidi"/>
      <w:bCs/>
      <w:iCs/>
      <w:color w:val="4F81BD" w:themeColor="accent1"/>
      <w:sz w:val="22"/>
    </w:rPr>
  </w:style>
  <w:style w:type="character" w:customStyle="1" w:styleId="Style1Char">
    <w:name w:val="Style1 Char"/>
    <w:basedOn w:val="Heading3Char"/>
    <w:link w:val="Style1"/>
    <w:rsid w:val="000E69CF"/>
    <w:rPr>
      <w:rFonts w:asciiTheme="majorHAnsi" w:eastAsiaTheme="majorEastAsia" w:hAnsiTheme="majorHAnsi" w:cstheme="majorBidi"/>
      <w:b w:val="0"/>
      <w:bCs/>
      <w:i w:val="0"/>
      <w:iCs/>
      <w:color w:val="4F81BD" w:themeColor="accent1"/>
      <w:sz w:val="22"/>
      <w:szCs w:val="22"/>
    </w:rPr>
  </w:style>
  <w:style w:type="numbering" w:customStyle="1" w:styleId="18">
    <w:name w:val="스타일18"/>
    <w:uiPriority w:val="99"/>
    <w:rsid w:val="000E69CF"/>
    <w:pPr>
      <w:numPr>
        <w:numId w:val="11"/>
      </w:numPr>
    </w:pPr>
  </w:style>
  <w:style w:type="character" w:customStyle="1" w:styleId="apple-converted-space">
    <w:name w:val="apple-converted-space"/>
    <w:basedOn w:val="DefaultParagraphFont"/>
    <w:rsid w:val="0061361F"/>
  </w:style>
  <w:style w:type="paragraph" w:styleId="Date">
    <w:name w:val="Date"/>
    <w:basedOn w:val="Normal"/>
    <w:next w:val="Normal"/>
    <w:link w:val="DateChar"/>
    <w:uiPriority w:val="99"/>
    <w:semiHidden/>
    <w:unhideWhenUsed/>
    <w:rsid w:val="00F4388E"/>
  </w:style>
  <w:style w:type="character" w:customStyle="1" w:styleId="DateChar">
    <w:name w:val="Date Char"/>
    <w:basedOn w:val="DefaultParagraphFont"/>
    <w:link w:val="Date"/>
    <w:uiPriority w:val="99"/>
    <w:semiHidden/>
    <w:rsid w:val="00F4388E"/>
    <w:rPr>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1649396">
      <w:bodyDiv w:val="1"/>
      <w:marLeft w:val="0"/>
      <w:marRight w:val="0"/>
      <w:marTop w:val="0"/>
      <w:marBottom w:val="0"/>
      <w:divBdr>
        <w:top w:val="none" w:sz="0" w:space="0" w:color="auto"/>
        <w:left w:val="none" w:sz="0" w:space="0" w:color="auto"/>
        <w:bottom w:val="none" w:sz="0" w:space="0" w:color="auto"/>
        <w:right w:val="none" w:sz="0" w:space="0" w:color="auto"/>
      </w:divBdr>
    </w:div>
    <w:div w:id="398789613">
      <w:bodyDiv w:val="1"/>
      <w:marLeft w:val="0"/>
      <w:marRight w:val="0"/>
      <w:marTop w:val="0"/>
      <w:marBottom w:val="0"/>
      <w:divBdr>
        <w:top w:val="none" w:sz="0" w:space="0" w:color="auto"/>
        <w:left w:val="none" w:sz="0" w:space="0" w:color="auto"/>
        <w:bottom w:val="none" w:sz="0" w:space="0" w:color="auto"/>
        <w:right w:val="none" w:sz="0" w:space="0" w:color="auto"/>
      </w:divBdr>
      <w:divsChild>
        <w:div w:id="1294284571">
          <w:marLeft w:val="0"/>
          <w:marRight w:val="0"/>
          <w:marTop w:val="0"/>
          <w:marBottom w:val="0"/>
          <w:divBdr>
            <w:top w:val="none" w:sz="0" w:space="0" w:color="auto"/>
            <w:left w:val="none" w:sz="0" w:space="0" w:color="auto"/>
            <w:bottom w:val="none" w:sz="0" w:space="0" w:color="auto"/>
            <w:right w:val="none" w:sz="0" w:space="0" w:color="auto"/>
          </w:divBdr>
        </w:div>
      </w:divsChild>
    </w:div>
    <w:div w:id="685516809">
      <w:bodyDiv w:val="1"/>
      <w:marLeft w:val="0"/>
      <w:marRight w:val="0"/>
      <w:marTop w:val="0"/>
      <w:marBottom w:val="0"/>
      <w:divBdr>
        <w:top w:val="none" w:sz="0" w:space="0" w:color="auto"/>
        <w:left w:val="none" w:sz="0" w:space="0" w:color="auto"/>
        <w:bottom w:val="none" w:sz="0" w:space="0" w:color="auto"/>
        <w:right w:val="none" w:sz="0" w:space="0" w:color="auto"/>
      </w:divBdr>
    </w:div>
    <w:div w:id="795216521">
      <w:bodyDiv w:val="1"/>
      <w:marLeft w:val="0"/>
      <w:marRight w:val="0"/>
      <w:marTop w:val="0"/>
      <w:marBottom w:val="0"/>
      <w:divBdr>
        <w:top w:val="none" w:sz="0" w:space="0" w:color="auto"/>
        <w:left w:val="none" w:sz="0" w:space="0" w:color="auto"/>
        <w:bottom w:val="none" w:sz="0" w:space="0" w:color="auto"/>
        <w:right w:val="none" w:sz="0" w:space="0" w:color="auto"/>
      </w:divBdr>
      <w:divsChild>
        <w:div w:id="1035883380">
          <w:blockQuote w:val="1"/>
          <w:marLeft w:val="720"/>
          <w:marRight w:val="0"/>
          <w:marTop w:val="100"/>
          <w:marBottom w:val="100"/>
          <w:divBdr>
            <w:top w:val="none" w:sz="0" w:space="0" w:color="auto"/>
            <w:left w:val="none" w:sz="0" w:space="0" w:color="auto"/>
            <w:bottom w:val="none" w:sz="0" w:space="0" w:color="auto"/>
            <w:right w:val="none" w:sz="0" w:space="0" w:color="auto"/>
          </w:divBdr>
          <w:divsChild>
            <w:div w:id="194506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4926">
      <w:bodyDiv w:val="1"/>
      <w:marLeft w:val="0"/>
      <w:marRight w:val="0"/>
      <w:marTop w:val="0"/>
      <w:marBottom w:val="0"/>
      <w:divBdr>
        <w:top w:val="none" w:sz="0" w:space="0" w:color="auto"/>
        <w:left w:val="none" w:sz="0" w:space="0" w:color="auto"/>
        <w:bottom w:val="none" w:sz="0" w:space="0" w:color="auto"/>
        <w:right w:val="none" w:sz="0" w:space="0" w:color="auto"/>
      </w:divBdr>
    </w:div>
    <w:div w:id="900824028">
      <w:bodyDiv w:val="1"/>
      <w:marLeft w:val="0"/>
      <w:marRight w:val="0"/>
      <w:marTop w:val="0"/>
      <w:marBottom w:val="0"/>
      <w:divBdr>
        <w:top w:val="none" w:sz="0" w:space="0" w:color="auto"/>
        <w:left w:val="none" w:sz="0" w:space="0" w:color="auto"/>
        <w:bottom w:val="none" w:sz="0" w:space="0" w:color="auto"/>
        <w:right w:val="none" w:sz="0" w:space="0" w:color="auto"/>
      </w:divBdr>
    </w:div>
    <w:div w:id="1115752930">
      <w:bodyDiv w:val="1"/>
      <w:marLeft w:val="0"/>
      <w:marRight w:val="0"/>
      <w:marTop w:val="0"/>
      <w:marBottom w:val="0"/>
      <w:divBdr>
        <w:top w:val="none" w:sz="0" w:space="0" w:color="auto"/>
        <w:left w:val="none" w:sz="0" w:space="0" w:color="auto"/>
        <w:bottom w:val="none" w:sz="0" w:space="0" w:color="auto"/>
        <w:right w:val="none" w:sz="0" w:space="0" w:color="auto"/>
      </w:divBdr>
    </w:div>
    <w:div w:id="1609434583">
      <w:bodyDiv w:val="1"/>
      <w:marLeft w:val="0"/>
      <w:marRight w:val="0"/>
      <w:marTop w:val="0"/>
      <w:marBottom w:val="0"/>
      <w:divBdr>
        <w:top w:val="none" w:sz="0" w:space="0" w:color="auto"/>
        <w:left w:val="none" w:sz="0" w:space="0" w:color="auto"/>
        <w:bottom w:val="none" w:sz="0" w:space="0" w:color="auto"/>
        <w:right w:val="none" w:sz="0" w:space="0" w:color="auto"/>
      </w:divBdr>
    </w:div>
    <w:div w:id="1986931825">
      <w:bodyDiv w:val="1"/>
      <w:marLeft w:val="0"/>
      <w:marRight w:val="0"/>
      <w:marTop w:val="0"/>
      <w:marBottom w:val="0"/>
      <w:divBdr>
        <w:top w:val="none" w:sz="0" w:space="0" w:color="auto"/>
        <w:left w:val="none" w:sz="0" w:space="0" w:color="auto"/>
        <w:bottom w:val="none" w:sz="0" w:space="0" w:color="auto"/>
        <w:right w:val="none" w:sz="0" w:space="0" w:color="auto"/>
      </w:divBdr>
    </w:div>
    <w:div w:id="2044865512">
      <w:bodyDiv w:val="1"/>
      <w:marLeft w:val="0"/>
      <w:marRight w:val="0"/>
      <w:marTop w:val="0"/>
      <w:marBottom w:val="0"/>
      <w:divBdr>
        <w:top w:val="none" w:sz="0" w:space="0" w:color="auto"/>
        <w:left w:val="none" w:sz="0" w:space="0" w:color="auto"/>
        <w:bottom w:val="none" w:sz="0" w:space="0" w:color="auto"/>
        <w:right w:val="none" w:sz="0" w:space="0" w:color="auto"/>
      </w:divBdr>
    </w:div>
    <w:div w:id="2053767550">
      <w:bodyDiv w:val="1"/>
      <w:marLeft w:val="0"/>
      <w:marRight w:val="0"/>
      <w:marTop w:val="0"/>
      <w:marBottom w:val="0"/>
      <w:divBdr>
        <w:top w:val="none" w:sz="0" w:space="0" w:color="auto"/>
        <w:left w:val="none" w:sz="0" w:space="0" w:color="auto"/>
        <w:bottom w:val="none" w:sz="0" w:space="0" w:color="auto"/>
        <w:right w:val="none" w:sz="0" w:space="0" w:color="auto"/>
      </w:divBdr>
      <w:divsChild>
        <w:div w:id="17191973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header" Target="header1.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notes" Target="footnotes.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5" Type="http://schemas.openxmlformats.org/officeDocument/2006/relationships/customXml" Target="../customXml/item5.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footer" Target="footer1.xml"/><Relationship Id="rId8" Type="http://schemas.microsoft.com/office/2007/relationships/stylesWithEffects" Target="stylesWithEffect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image" Target="media/image117.png"/><Relationship Id="rId137" Type="http://schemas.openxmlformats.org/officeDocument/2006/relationships/image" Target="media/image12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png"/><Relationship Id="rId10" Type="http://schemas.openxmlformats.org/officeDocument/2006/relationships/webSettings" Target="webSetting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png"/><Relationship Id="rId135"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theme" Target="theme/theme1.xml"/><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s>
</file>

<file path=word/_rels/header1.xml.rels><?xml version="1.0" encoding="UTF-8" standalone="yes"?>
<Relationships xmlns="http://schemas.openxmlformats.org/package/2006/relationships"><Relationship Id="rId1"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
  <CompanyAddress>                                                                                                                                                    © 2023 IriTech, Inc. All rights reserved</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7F005EF-794A-436C-8680-0408E4428E59}">
  <ds:schemaRefs>
    <ds:schemaRef ds:uri="http://schemas.openxmlformats.org/officeDocument/2006/bibliography"/>
  </ds:schemaRefs>
</ds:datastoreItem>
</file>

<file path=customXml/itemProps3.xml><?xml version="1.0" encoding="utf-8"?>
<ds:datastoreItem xmlns:ds="http://schemas.openxmlformats.org/officeDocument/2006/customXml" ds:itemID="{30889572-EAFD-40BF-9DB1-B3055AAE3D0A}">
  <ds:schemaRefs>
    <ds:schemaRef ds:uri="http://schemas.openxmlformats.org/officeDocument/2006/bibliography"/>
  </ds:schemaRefs>
</ds:datastoreItem>
</file>

<file path=customXml/itemProps4.xml><?xml version="1.0" encoding="utf-8"?>
<ds:datastoreItem xmlns:ds="http://schemas.openxmlformats.org/officeDocument/2006/customXml" ds:itemID="{2C149FCF-97CC-46C1-A3E0-E73A48A0EF61}">
  <ds:schemaRefs>
    <ds:schemaRef ds:uri="http://schemas.openxmlformats.org/officeDocument/2006/bibliography"/>
  </ds:schemaRefs>
</ds:datastoreItem>
</file>

<file path=customXml/itemProps5.xml><?xml version="1.0" encoding="utf-8"?>
<ds:datastoreItem xmlns:ds="http://schemas.openxmlformats.org/officeDocument/2006/customXml" ds:itemID="{152E94FE-D471-4C37-B06A-364158346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9073</TotalTime>
  <Pages>28</Pages>
  <Words>20010</Words>
  <Characters>114058</Characters>
  <Application>Microsoft Office Word</Application>
  <DocSecurity>0</DocSecurity>
  <Lines>950</Lines>
  <Paragraphs>267</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133801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Tech. Services</dc:creator>
  <cp:lastModifiedBy>ptdung</cp:lastModifiedBy>
  <cp:revision>222</cp:revision>
  <cp:lastPrinted>2014-01-09T03:05:00Z</cp:lastPrinted>
  <dcterms:created xsi:type="dcterms:W3CDTF">2013-07-11T09:12:00Z</dcterms:created>
  <dcterms:modified xsi:type="dcterms:W3CDTF">2024-01-05T10:34:00Z</dcterms:modified>
</cp:coreProperties>
</file>